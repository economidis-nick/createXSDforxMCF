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165F45"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33115D">
        <w:t>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7301C">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5"/>
      <w:proofErr w:type="gramEnd"/>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9A39CE7"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Pr>
          <w:i/>
          <w:sz w:val="18"/>
          <w:szCs w:val="18"/>
        </w:rPr>
        <w:t>A, B, C</w:t>
      </w:r>
      <w:r w:rsidR="00F829A7" w:rsidRPr="00F829A7">
        <w:rPr>
          <w:sz w:val="18"/>
          <w:szCs w:val="18"/>
        </w:rPr>
        <w:tab/>
        <w:t>parts</w:t>
      </w:r>
      <w:r w:rsidR="00F829A7">
        <w:rPr>
          <w:i/>
          <w:sz w:val="18"/>
          <w:szCs w:val="18"/>
        </w:rPr>
        <w:t xml:space="preserve"> </w:t>
      </w:r>
      <w:r w:rsidR="00F829A7">
        <w:rPr>
          <w:i/>
          <w:sz w:val="18"/>
          <w:szCs w:val="18"/>
        </w:rPr>
        <w:br/>
      </w:r>
      <w:r w:rsidRPr="00C776ED">
        <w:rPr>
          <w:i/>
          <w:sz w:val="18"/>
          <w:szCs w:val="18"/>
        </w:rPr>
        <w:t>I</w:t>
      </w:r>
      <w:r w:rsidRPr="00C776ED">
        <w:rPr>
          <w:i/>
          <w:sz w:val="18"/>
          <w:szCs w:val="18"/>
          <w:vertAlign w:val="subscript"/>
        </w:rPr>
        <w:t>1</w:t>
      </w:r>
      <w:r w:rsidRPr="00C776ED">
        <w:rPr>
          <w:sz w:val="18"/>
          <w:szCs w:val="18"/>
        </w:rPr>
        <w:tab/>
      </w:r>
      <w:r w:rsidR="00F829A7">
        <w:rPr>
          <w:sz w:val="18"/>
          <w:szCs w:val="18"/>
        </w:rPr>
        <w:tab/>
      </w:r>
      <w:r w:rsidRPr="00C776ED">
        <w:rPr>
          <w:sz w:val="18"/>
          <w:szCs w:val="18"/>
        </w:rPr>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r>
      <w:r w:rsidR="00F829A7">
        <w:rPr>
          <w:sz w:val="18"/>
          <w:szCs w:val="18"/>
        </w:rPr>
        <w:tab/>
      </w:r>
      <w:r w:rsidRPr="00C776ED">
        <w:rPr>
          <w:sz w:val="18"/>
          <w:szCs w:val="18"/>
        </w:rPr>
        <w:t xml:space="preserve">spot welds </w:t>
      </w:r>
      <w:r w:rsidRPr="00C776ED">
        <w:rPr>
          <w:sz w:val="18"/>
          <w:szCs w:val="18"/>
        </w:rPr>
        <w:br/>
      </w:r>
      <w:r w:rsidRPr="00C776ED">
        <w:rPr>
          <w:i/>
          <w:sz w:val="18"/>
          <w:szCs w:val="18"/>
        </w:rPr>
        <w:t>AD</w:t>
      </w:r>
      <w:r w:rsidRPr="00C776ED">
        <w:rPr>
          <w:sz w:val="18"/>
          <w:szCs w:val="18"/>
        </w:rPr>
        <w:tab/>
      </w:r>
      <w:r w:rsidR="00F829A7">
        <w:rPr>
          <w:sz w:val="18"/>
          <w:szCs w:val="18"/>
        </w:rPr>
        <w:tab/>
      </w:r>
      <w:r w:rsidRPr="00C776ED">
        <w:rPr>
          <w:sz w:val="18"/>
          <w:szCs w:val="18"/>
        </w:rPr>
        <w:t>adhesive</w:t>
      </w:r>
      <w:r>
        <w:t xml:space="preserve"> </w:t>
      </w:r>
    </w:p>
    <w:p w14:paraId="584CE9DC" w14:textId="65C88BAF"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proofErr w:type="gramStart"/>
      <w:r w:rsidR="00202247">
        <w:t>a</w:t>
      </w:r>
      <w:r w:rsidRPr="005C2D94">
        <w:t>ssemblies</w:t>
      </w:r>
      <w:bookmarkEnd w:id="120"/>
      <w:bookmarkEnd w:id="121"/>
      <w:bookmarkEnd w:id="122"/>
      <w:bookmarkEnd w:id="123"/>
      <w:bookmarkEnd w:id="124"/>
      <w:bookmarkEnd w:id="125"/>
      <w:proofErr w:type="gramEnd"/>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71419649" r:id="rId26"/>
        </w:object>
      </w:r>
    </w:p>
    <w:p w14:paraId="142BE546" w14:textId="6430AE4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proofErr w:type="gramStart"/>
      <w:r w:rsidR="00590E4C">
        <w:t>f</w:t>
      </w:r>
      <w:r w:rsidRPr="001E4607">
        <w:t>igure</w:t>
      </w:r>
      <w:bookmarkEnd w:id="127"/>
      <w:bookmarkEnd w:id="128"/>
      <w:bookmarkEnd w:id="129"/>
      <w:bookmarkEnd w:id="130"/>
      <w:bookmarkEnd w:id="131"/>
      <w:bookmarkEnd w:id="132"/>
      <w:proofErr w:type="gramEnd"/>
      <w:r w:rsidR="00590E4C">
        <w:t xml:space="preserve"> </w:t>
      </w:r>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A7DE57"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proofErr w:type="gramStart"/>
      <w:r w:rsidR="00304B64">
        <w:t>p</w:t>
      </w:r>
      <w:r w:rsidRPr="005C2D94">
        <w:t>rocess</w:t>
      </w:r>
      <w:bookmarkEnd w:id="143"/>
      <w:bookmarkEnd w:id="144"/>
      <w:bookmarkEnd w:id="145"/>
      <w:bookmarkEnd w:id="146"/>
      <w:bookmarkEnd w:id="147"/>
      <w:bookmarkEnd w:id="148"/>
      <w:proofErr w:type="gramEnd"/>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ins w:id="150" w:author="LUEJE Claudia" w:date="2023-06-26T17:59:00Z">
        <w:r w:rsidR="00F704E5" w:rsidRPr="00F704E5">
          <w:rPr>
            <w:sz w:val="18"/>
            <w:szCs w:val="18"/>
            <w:vertAlign w:val="superscript"/>
          </w:rPr>
          <w:t>a</w:t>
        </w:r>
      </w:ins>
      <w:r w:rsidR="00F704E5" w:rsidRPr="00F704E5">
        <w:rPr>
          <w:sz w:val="18"/>
          <w:szCs w:val="18"/>
        </w:rPr>
        <w:tab/>
      </w:r>
      <w:r w:rsidR="00F704E5" w:rsidRPr="00F704E5">
        <w:rPr>
          <w:sz w:val="18"/>
          <w:szCs w:val="18"/>
        </w:rPr>
        <w:t>χMCF.</w:t>
      </w:r>
    </w:p>
    <w:p w14:paraId="23AED45B" w14:textId="070EC034" w:rsidR="00FC68DB" w:rsidRPr="005C2D94" w:rsidRDefault="00FC68DB" w:rsidP="001E4607">
      <w:pPr>
        <w:pStyle w:val="Beschriftung"/>
      </w:pPr>
      <w:bookmarkStart w:id="151" w:name="_Ref334482085"/>
      <w:bookmarkStart w:id="152" w:name="_Ref334482078"/>
      <w:bookmarkStart w:id="153" w:name="_Toc3557085"/>
      <w:bookmarkStart w:id="154" w:name="_Toc34747335"/>
      <w:bookmarkStart w:id="155" w:name="_Toc76030526"/>
      <w:bookmarkStart w:id="156" w:name="_Toc94530812"/>
      <w:bookmarkStart w:id="157" w:name="_Toc101428211"/>
      <w:bookmarkStart w:id="158"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1"/>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2"/>
      <w:proofErr w:type="gramStart"/>
      <w:r w:rsidR="00304B64">
        <w:t>p</w:t>
      </w:r>
      <w:r w:rsidRPr="005C2D94">
        <w:t>rocess</w:t>
      </w:r>
      <w:bookmarkEnd w:id="153"/>
      <w:bookmarkEnd w:id="154"/>
      <w:bookmarkEnd w:id="155"/>
      <w:bookmarkEnd w:id="156"/>
      <w:bookmarkEnd w:id="157"/>
      <w:bookmarkEnd w:id="158"/>
      <w:proofErr w:type="gramEnd"/>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9" w:name="_Toc3556930"/>
      <w:bookmarkStart w:id="160" w:name="_Toc34747180"/>
      <w:bookmarkStart w:id="161" w:name="_Toc77101993"/>
      <w:bookmarkStart w:id="162" w:name="_Toc159618718"/>
      <w:r w:rsidRPr="005C2D94">
        <w:t>Keywords of XML specification</w:t>
      </w:r>
      <w:bookmarkEnd w:id="159"/>
      <w:bookmarkEnd w:id="160"/>
      <w:bookmarkEnd w:id="161"/>
      <w:bookmarkEnd w:id="162"/>
    </w:p>
    <w:p w14:paraId="7A21DF07" w14:textId="77777777" w:rsidR="00FC68DB" w:rsidRPr="00BD52D7" w:rsidRDefault="00FC68DB" w:rsidP="00B202D2">
      <w:pPr>
        <w:pStyle w:val="berschrift2"/>
      </w:pPr>
      <w:bookmarkStart w:id="163" w:name="_Toc34747181"/>
      <w:bookmarkStart w:id="164" w:name="_Toc77101994"/>
      <w:bookmarkStart w:id="165" w:name="_Toc159618719"/>
      <w:r w:rsidRPr="001E4607">
        <w:t>Keywords</w:t>
      </w:r>
      <w:bookmarkEnd w:id="163"/>
      <w:bookmarkEnd w:id="164"/>
      <w:bookmarkEnd w:id="165"/>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6" w:name="_Ref371679978"/>
      <w:bookmarkStart w:id="167" w:name="_Ref371939247"/>
      <w:bookmarkStart w:id="168" w:name="_Toc3556933"/>
      <w:bookmarkStart w:id="169" w:name="_Toc34747182"/>
      <w:bookmarkStart w:id="170" w:name="_Toc77101995"/>
      <w:bookmarkStart w:id="171" w:name="_Toc159618720"/>
      <w:bookmarkStart w:id="172" w:name="_Toc288196441"/>
      <w:bookmarkStart w:id="173" w:name="_Toc288200739"/>
      <w:bookmarkEnd w:id="139"/>
      <w:bookmarkEnd w:id="140"/>
      <w:r w:rsidRPr="00F54804">
        <w:t>Parts, Properties and Assemblies</w:t>
      </w:r>
      <w:bookmarkEnd w:id="166"/>
      <w:bookmarkEnd w:id="167"/>
      <w:bookmarkEnd w:id="168"/>
      <w:bookmarkEnd w:id="169"/>
      <w:bookmarkEnd w:id="170"/>
      <w:bookmarkEnd w:id="171"/>
    </w:p>
    <w:p w14:paraId="5A399A1B" w14:textId="5763FC5A" w:rsidR="00FF4D5F" w:rsidRPr="00FF4D5F" w:rsidRDefault="00FF4D5F" w:rsidP="0013175B">
      <w:pPr>
        <w:pStyle w:val="berschrift2"/>
      </w:pPr>
      <w:bookmarkStart w:id="174" w:name="_Toc159618721"/>
      <w:r>
        <w:t>General</w:t>
      </w:r>
      <w:bookmarkEnd w:id="174"/>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5" w:name="_Toc3556934"/>
      <w:bookmarkStart w:id="176" w:name="_Toc34747183"/>
      <w:bookmarkStart w:id="177" w:name="_Toc77101996"/>
      <w:bookmarkStart w:id="178" w:name="_Toc159618722"/>
      <w:r w:rsidRPr="00F54804">
        <w:t>Parts</w:t>
      </w:r>
      <w:bookmarkEnd w:id="175"/>
      <w:bookmarkEnd w:id="176"/>
      <w:bookmarkEnd w:id="177"/>
      <w:bookmarkEnd w:id="178"/>
    </w:p>
    <w:p w14:paraId="3DC5CC13" w14:textId="060149D7" w:rsidR="001046AD" w:rsidRPr="001046AD" w:rsidRDefault="001046AD" w:rsidP="0013175B">
      <w:pPr>
        <w:pStyle w:val="berschrift3"/>
      </w:pPr>
      <w:bookmarkStart w:id="179" w:name="_Toc159618723"/>
      <w:r>
        <w:t>General</w:t>
      </w:r>
      <w:bookmarkEnd w:id="179"/>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80" w:name="_Toc3556935"/>
      <w:bookmarkStart w:id="181" w:name="_Toc34747184"/>
      <w:bookmarkStart w:id="182" w:name="_Toc77101997"/>
      <w:bookmarkStart w:id="183" w:name="_Toc159618724"/>
      <w:r w:rsidRPr="00F54804">
        <w:lastRenderedPageBreak/>
        <w:t>Part Labels</w:t>
      </w:r>
      <w:bookmarkEnd w:id="180"/>
      <w:bookmarkEnd w:id="181"/>
      <w:bookmarkEnd w:id="182"/>
      <w:bookmarkEnd w:id="183"/>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4" w:name="_Toc159618725"/>
      <w:r w:rsidRPr="00F54804">
        <w:t>Part Instances</w:t>
      </w:r>
      <w:bookmarkEnd w:id="184"/>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5" w:name="_Toc3556936"/>
      <w:bookmarkStart w:id="186" w:name="_Toc34747185"/>
      <w:bookmarkStart w:id="187" w:name="_Toc77101998"/>
      <w:bookmarkStart w:id="188" w:name="_Toc159618726"/>
      <w:r w:rsidRPr="00F54804">
        <w:t>Properties</w:t>
      </w:r>
      <w:bookmarkEnd w:id="185"/>
      <w:bookmarkEnd w:id="186"/>
      <w:bookmarkEnd w:id="187"/>
      <w:bookmarkEnd w:id="188"/>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9" w:name="_Toc428456056"/>
      <w:bookmarkStart w:id="190" w:name="_Toc428537020"/>
      <w:bookmarkStart w:id="191" w:name="_Toc428969339"/>
      <w:bookmarkStart w:id="192" w:name="_Toc429052730"/>
      <w:bookmarkStart w:id="193" w:name="_Toc3556937"/>
      <w:bookmarkStart w:id="194" w:name="_Toc34747186"/>
      <w:bookmarkStart w:id="195" w:name="_Toc77101999"/>
      <w:bookmarkStart w:id="196" w:name="_Toc159618727"/>
      <w:bookmarkStart w:id="197" w:name="_Hlk141273837"/>
      <w:bookmarkEnd w:id="189"/>
      <w:bookmarkEnd w:id="190"/>
      <w:bookmarkEnd w:id="191"/>
      <w:bookmarkEnd w:id="192"/>
      <w:r w:rsidRPr="00F54804">
        <w:t>Assemblies</w:t>
      </w:r>
      <w:bookmarkEnd w:id="193"/>
      <w:bookmarkEnd w:id="194"/>
      <w:bookmarkEnd w:id="195"/>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7"/>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8" w:name="_Ref156167208"/>
      <w:bookmarkStart w:id="199" w:name="_Toc3557086"/>
      <w:bookmarkStart w:id="200" w:name="_Toc34747336"/>
      <w:bookmarkStart w:id="201" w:name="_Toc76030527"/>
      <w:bookmarkStart w:id="202" w:name="_Toc94530813"/>
      <w:bookmarkStart w:id="203" w:name="_Toc101428212"/>
      <w:bookmarkStart w:id="204"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8"/>
      <w:r w:rsidR="007C43A2">
        <w:t xml:space="preserve"> — </w:t>
      </w:r>
      <w:r w:rsidR="002D71A1">
        <w:t>Seam weld</w:t>
      </w:r>
      <w:r w:rsidRPr="005C2D94">
        <w:t xml:space="preserve"> crossing tailored blank vs. </w:t>
      </w:r>
      <w:r w:rsidR="002D71A1">
        <w:t>seam weld</w:t>
      </w:r>
      <w:r w:rsidRPr="005C2D94">
        <w:t xml:space="preserve"> crossing physical </w:t>
      </w:r>
      <w:bookmarkEnd w:id="199"/>
      <w:bookmarkEnd w:id="200"/>
      <w:bookmarkEnd w:id="201"/>
      <w:bookmarkEnd w:id="202"/>
      <w:bookmarkEnd w:id="203"/>
      <w:r w:rsidR="00DE7A34" w:rsidRPr="005C2D94">
        <w:t>gap.</w:t>
      </w:r>
      <w:bookmarkEnd w:id="204"/>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5" w:name="_Toc3556938"/>
      <w:bookmarkStart w:id="206" w:name="_Toc34747187"/>
      <w:bookmarkStart w:id="207" w:name="_Toc77102000"/>
      <w:bookmarkStart w:id="208" w:name="_Toc159618728"/>
      <w:r w:rsidRPr="001E4607">
        <w:t>File Structure of χ</w:t>
      </w:r>
      <w:r w:rsidRPr="00BD52D7">
        <w:t>MCF</w:t>
      </w:r>
      <w:bookmarkEnd w:id="205"/>
      <w:bookmarkEnd w:id="206"/>
      <w:bookmarkEnd w:id="207"/>
      <w:bookmarkEnd w:id="208"/>
    </w:p>
    <w:p w14:paraId="29E0863A" w14:textId="52A95CA7" w:rsidR="00FF4D5F" w:rsidRPr="00FF4D5F" w:rsidRDefault="00FF4D5F" w:rsidP="0013175B">
      <w:pPr>
        <w:pStyle w:val="berschrift2"/>
      </w:pPr>
      <w:bookmarkStart w:id="209" w:name="_Toc159618729"/>
      <w:r>
        <w:t>General</w:t>
      </w:r>
      <w:bookmarkEnd w:id="209"/>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10" w:name="_Toc428279323"/>
      <w:bookmarkStart w:id="211" w:name="_Toc428456059"/>
      <w:bookmarkStart w:id="212" w:name="_Toc428537023"/>
      <w:bookmarkStart w:id="213" w:name="_Toc428969342"/>
      <w:bookmarkStart w:id="214" w:name="_Toc429052733"/>
      <w:bookmarkStart w:id="215" w:name="_Toc3556939"/>
      <w:bookmarkStart w:id="216" w:name="_Toc34747188"/>
      <w:bookmarkStart w:id="217" w:name="_Toc77102001"/>
      <w:bookmarkStart w:id="218" w:name="_Toc159618730"/>
      <w:bookmarkEnd w:id="210"/>
      <w:bookmarkEnd w:id="211"/>
      <w:bookmarkEnd w:id="212"/>
      <w:bookmarkEnd w:id="213"/>
      <w:bookmarkEnd w:id="214"/>
      <w:r w:rsidRPr="00F54804">
        <w:t xml:space="preserve">Elements containing general </w:t>
      </w:r>
      <w:proofErr w:type="gramStart"/>
      <w:r w:rsidRPr="00F54804">
        <w:t>information</w:t>
      </w:r>
      <w:bookmarkEnd w:id="215"/>
      <w:bookmarkEnd w:id="216"/>
      <w:bookmarkEnd w:id="217"/>
      <w:bookmarkEnd w:id="218"/>
      <w:proofErr w:type="gramEnd"/>
      <w:r w:rsidRPr="00F54804">
        <w:t xml:space="preserve"> </w:t>
      </w:r>
    </w:p>
    <w:p w14:paraId="1607C0FE" w14:textId="1EF1363D" w:rsidR="001046AD" w:rsidRPr="001046AD" w:rsidRDefault="001046AD" w:rsidP="0013175B">
      <w:pPr>
        <w:pStyle w:val="berschrift3"/>
      </w:pPr>
      <w:bookmarkStart w:id="219" w:name="_Toc159618731"/>
      <w:r>
        <w:t>General</w:t>
      </w:r>
      <w:bookmarkEnd w:id="219"/>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20" w:name="_Ref101283712"/>
      <w:bookmarkStart w:id="221" w:name="_Ref101283685"/>
      <w:bookmarkStart w:id="222"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20"/>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1"/>
      <w:bookmarkEnd w:id="222"/>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3" w:name="_Toc3556940"/>
      <w:bookmarkStart w:id="224" w:name="_Toc34747189"/>
      <w:bookmarkStart w:id="225" w:name="_Toc77102002"/>
      <w:bookmarkStart w:id="226" w:name="_Toc159618732"/>
      <w:r w:rsidRPr="009B6E79">
        <w:t>Date</w:t>
      </w:r>
      <w:bookmarkEnd w:id="223"/>
      <w:bookmarkEnd w:id="224"/>
      <w:bookmarkEnd w:id="225"/>
      <w:bookmarkEnd w:id="226"/>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7" w:name="_Toc159618733"/>
      <w:r w:rsidRPr="009B6E79">
        <w:t>Time</w:t>
      </w:r>
      <w:bookmarkEnd w:id="227"/>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8" w:name="_Toc3556941"/>
      <w:bookmarkStart w:id="229" w:name="_Toc34747190"/>
      <w:bookmarkStart w:id="230" w:name="_Toc77102003"/>
      <w:bookmarkStart w:id="231" w:name="_Toc159618734"/>
      <w:r w:rsidRPr="0007518D">
        <w:t>Version</w:t>
      </w:r>
      <w:bookmarkEnd w:id="228"/>
      <w:bookmarkEnd w:id="229"/>
      <w:bookmarkEnd w:id="230"/>
      <w:bookmarkEnd w:id="231"/>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2" w:name="_Toc3556942"/>
      <w:bookmarkStart w:id="233" w:name="_Ref34739722"/>
      <w:bookmarkStart w:id="234" w:name="_Ref34739734"/>
      <w:bookmarkStart w:id="235" w:name="_Toc34747191"/>
      <w:bookmarkStart w:id="236" w:name="_Toc77102004"/>
      <w:bookmarkStart w:id="237" w:name="_Toc159618735"/>
      <w:r w:rsidRPr="0007518D">
        <w:t>Unit System</w:t>
      </w:r>
      <w:bookmarkEnd w:id="232"/>
      <w:bookmarkEnd w:id="233"/>
      <w:bookmarkEnd w:id="234"/>
      <w:bookmarkEnd w:id="235"/>
      <w:bookmarkEnd w:id="236"/>
      <w:bookmarkEnd w:id="237"/>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8" w:name="_Ref157706102"/>
      <w:bookmarkStart w:id="239" w:name="_Toc159618934"/>
      <w:r w:rsidRPr="0007518D">
        <w:t xml:space="preserve">Table </w:t>
      </w:r>
      <w:bookmarkStart w:id="240"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8"/>
      <w:bookmarkEnd w:id="240"/>
      <w:r w:rsidRPr="0007518D">
        <w:t xml:space="preserve"> — XML-specification of </w:t>
      </w:r>
      <w:r w:rsidRPr="0007518D">
        <w:rPr>
          <w:rFonts w:ascii="Courier New" w:hAnsi="Courier New" w:cs="Courier New"/>
        </w:rPr>
        <w:t>&lt;units/&gt;</w:t>
      </w:r>
      <w:bookmarkEnd w:id="239"/>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1" w:name="_Toc339013871"/>
      <w:bookmarkStart w:id="242" w:name="_Toc3556943"/>
      <w:bookmarkStart w:id="243" w:name="_Toc34747192"/>
      <w:bookmarkStart w:id="244" w:name="_Toc77102005"/>
      <w:bookmarkStart w:id="245" w:name="_Ref125473504"/>
      <w:bookmarkStart w:id="246" w:name="_Toc159618736"/>
      <w:r w:rsidRPr="00F54804">
        <w:t>Application, User and Process Specific Data</w:t>
      </w:r>
      <w:bookmarkEnd w:id="241"/>
      <w:bookmarkEnd w:id="242"/>
      <w:bookmarkEnd w:id="243"/>
      <w:bookmarkEnd w:id="244"/>
      <w:bookmarkEnd w:id="245"/>
      <w:bookmarkEnd w:id="246"/>
    </w:p>
    <w:p w14:paraId="195C7788" w14:textId="07CF5C06" w:rsidR="001046AD" w:rsidRPr="001046AD" w:rsidRDefault="001046AD" w:rsidP="0013175B">
      <w:pPr>
        <w:pStyle w:val="berschrift3"/>
      </w:pPr>
      <w:bookmarkStart w:id="247" w:name="_Toc159618737"/>
      <w:r>
        <w:t>General</w:t>
      </w:r>
      <w:bookmarkEnd w:id="247"/>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8" w:name="_Toc413359565"/>
      <w:bookmarkStart w:id="249" w:name="_Ref414560122"/>
      <w:bookmarkStart w:id="250" w:name="_Ref414563183"/>
      <w:bookmarkStart w:id="251" w:name="_Ref414571476"/>
      <w:bookmarkStart w:id="252" w:name="_Ref428530906"/>
      <w:bookmarkStart w:id="253" w:name="_Ref429050591"/>
      <w:bookmarkStart w:id="254" w:name="_Ref429053268"/>
      <w:bookmarkStart w:id="255" w:name="_Toc3556944"/>
      <w:bookmarkStart w:id="256" w:name="_Toc34747193"/>
      <w:bookmarkStart w:id="257" w:name="_Toc77102006"/>
      <w:bookmarkStart w:id="258" w:name="_Ref157014619"/>
      <w:bookmarkStart w:id="259" w:name="_Ref157019640"/>
      <w:bookmarkStart w:id="260" w:name="_Toc159618738"/>
      <w:r w:rsidRPr="00F54804">
        <w:t xml:space="preserve">User Specific </w:t>
      </w:r>
      <w:r w:rsidRPr="00143D47">
        <w:t xml:space="preserve">Data </w:t>
      </w:r>
      <w:r w:rsidRPr="00F72CB9">
        <w:rPr>
          <w:rStyle w:val="CodeCharacter"/>
        </w:rPr>
        <w:t>&lt;appdata/&gt;</w:t>
      </w:r>
      <w:bookmarkEnd w:id="248"/>
      <w:bookmarkEnd w:id="249"/>
      <w:bookmarkEnd w:id="250"/>
      <w:bookmarkEnd w:id="251"/>
      <w:bookmarkEnd w:id="252"/>
      <w:bookmarkEnd w:id="253"/>
      <w:bookmarkEnd w:id="254"/>
      <w:bookmarkEnd w:id="255"/>
      <w:bookmarkEnd w:id="256"/>
      <w:bookmarkEnd w:id="257"/>
      <w:bookmarkEnd w:id="258"/>
      <w:bookmarkEnd w:id="259"/>
      <w:bookmarkEnd w:id="260"/>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1" w:name="_Finite_Element_Specific"/>
      <w:bookmarkStart w:id="262" w:name="_Ref414560131"/>
      <w:bookmarkStart w:id="263" w:name="_Toc3556945"/>
      <w:bookmarkStart w:id="264" w:name="_Toc34747194"/>
      <w:bookmarkStart w:id="265" w:name="_Toc77102007"/>
      <w:bookmarkStart w:id="266" w:name="_Toc159618739"/>
      <w:bookmarkEnd w:id="261"/>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2"/>
      <w:bookmarkEnd w:id="263"/>
      <w:bookmarkEnd w:id="264"/>
      <w:bookmarkEnd w:id="265"/>
      <w:bookmarkEnd w:id="266"/>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7" w:name="_Hlk132202491"/>
      <w:r w:rsidRPr="00A672BF">
        <w:t>ABAQUS</w:t>
      </w:r>
      <w:bookmarkEnd w:id="267"/>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8" w:name="_Ref101283923"/>
      <w:bookmarkStart w:id="269"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8"/>
      <w:r w:rsidRPr="00A672BF">
        <w:t xml:space="preserve"> </w:t>
      </w:r>
      <w:bookmarkStart w:id="270" w:name="_Hlk101284091"/>
      <w:r w:rsidRPr="00A672BF">
        <w:t>—</w:t>
      </w:r>
      <w:bookmarkEnd w:id="270"/>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9"/>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1" w:name="_Toc373504790"/>
      <w:bookmarkStart w:id="272" w:name="_Toc373505008"/>
      <w:bookmarkStart w:id="273" w:name="_Toc339013872"/>
      <w:bookmarkStart w:id="274" w:name="_Ref414560151"/>
      <w:bookmarkStart w:id="275" w:name="_Toc3556946"/>
      <w:bookmarkStart w:id="276" w:name="_Toc34747195"/>
      <w:bookmarkStart w:id="277" w:name="_Toc77102009"/>
      <w:bookmarkStart w:id="278" w:name="_Toc159618740"/>
      <w:bookmarkEnd w:id="271"/>
      <w:bookmarkEnd w:id="272"/>
      <w:r w:rsidRPr="00416C5E">
        <w:t>Connection Data</w:t>
      </w:r>
      <w:bookmarkEnd w:id="273"/>
      <w:r w:rsidRPr="00416C5E">
        <w:t xml:space="preserve"> </w:t>
      </w:r>
      <w:r w:rsidRPr="009B6E79">
        <w:rPr>
          <w:rStyle w:val="CodeCharacter"/>
        </w:rPr>
        <w:t>&lt;connection_group/&gt;</w:t>
      </w:r>
      <w:bookmarkEnd w:id="274"/>
      <w:bookmarkEnd w:id="275"/>
      <w:bookmarkEnd w:id="276"/>
      <w:bookmarkEnd w:id="277"/>
      <w:bookmarkEnd w:id="278"/>
    </w:p>
    <w:p w14:paraId="32F6E620" w14:textId="7D420197" w:rsidR="00560DF4" w:rsidRPr="00560DF4" w:rsidRDefault="00560DF4" w:rsidP="0013175B">
      <w:pPr>
        <w:pStyle w:val="berschrift3"/>
      </w:pPr>
      <w:bookmarkStart w:id="279" w:name="_Toc159618741"/>
      <w:r>
        <w:t>General</w:t>
      </w:r>
      <w:bookmarkEnd w:id="279"/>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80" w:name="_Ref101337911"/>
      <w:bookmarkStart w:id="281" w:name="_Toc3566416"/>
      <w:bookmarkStart w:id="282" w:name="_Toc34747416"/>
      <w:bookmarkStart w:id="283" w:name="_Toc77095864"/>
      <w:bookmarkStart w:id="284" w:name="_Ref101337842"/>
      <w:bookmarkStart w:id="285"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80"/>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1"/>
      <w:bookmarkEnd w:id="282"/>
      <w:bookmarkEnd w:id="283"/>
      <w:bookmarkEnd w:id="284"/>
      <w:bookmarkEnd w:id="285"/>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6" w:name="_Ref156205009"/>
      <w:bookmarkStart w:id="287" w:name="_Toc3566417"/>
      <w:bookmarkStart w:id="288" w:name="_Toc34747417"/>
      <w:bookmarkStart w:id="289" w:name="_Toc77095865"/>
      <w:bookmarkStart w:id="290" w:name="_Ref101337844"/>
      <w:bookmarkStart w:id="291"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6"/>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7"/>
      <w:bookmarkEnd w:id="288"/>
      <w:bookmarkEnd w:id="289"/>
      <w:bookmarkEnd w:id="290"/>
      <w:bookmarkEnd w:id="291"/>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2" w:name="_Ref432343981"/>
      <w:bookmarkStart w:id="293" w:name="_Toc3556947"/>
      <w:bookmarkStart w:id="294" w:name="_Toc34747196"/>
      <w:bookmarkStart w:id="295" w:name="_Toc77102010"/>
      <w:bookmarkStart w:id="296" w:name="_Toc159618742"/>
      <w:r w:rsidRPr="00F54804">
        <w:lastRenderedPageBreak/>
        <w:t>Connected Objects</w:t>
      </w:r>
      <w:bookmarkEnd w:id="292"/>
      <w:bookmarkEnd w:id="293"/>
      <w:bookmarkEnd w:id="294"/>
      <w:bookmarkEnd w:id="295"/>
      <w:bookmarkEnd w:id="296"/>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7" w:name="_Ref101338215"/>
      <w:bookmarkStart w:id="298" w:name="_Toc3566418"/>
      <w:bookmarkStart w:id="299" w:name="_Toc34747418"/>
      <w:bookmarkStart w:id="300" w:name="_Toc77095866"/>
      <w:bookmarkStart w:id="301" w:name="_Toc159618938"/>
      <w:bookmarkStart w:id="302"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7"/>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8"/>
      <w:bookmarkEnd w:id="299"/>
      <w:bookmarkEnd w:id="300"/>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3" w:name="_Ref428791371"/>
      <w:bookmarkStart w:id="304" w:name="_Ref428891357"/>
      <w:bookmarkStart w:id="305" w:name="_Ref428892751"/>
      <w:bookmarkStart w:id="306" w:name="_Toc3556948"/>
      <w:bookmarkStart w:id="307" w:name="_Toc34747197"/>
      <w:bookmarkStart w:id="308" w:name="_Toc77102011"/>
      <w:r w:rsidRPr="005C2D94">
        <w:t xml:space="preserve">Element </w:t>
      </w:r>
      <w:r w:rsidRPr="00251C60">
        <w:rPr>
          <w:rStyle w:val="CodeCharacter"/>
        </w:rPr>
        <w:t>&lt;part/&gt;</w:t>
      </w:r>
      <w:bookmarkEnd w:id="302"/>
      <w:bookmarkEnd w:id="303"/>
      <w:bookmarkEnd w:id="304"/>
      <w:bookmarkEnd w:id="305"/>
      <w:bookmarkEnd w:id="306"/>
      <w:bookmarkEnd w:id="307"/>
      <w:bookmarkEnd w:id="30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9" w:name="_Ref101338320"/>
      <w:bookmarkStart w:id="310" w:name="_Toc3566419"/>
      <w:bookmarkStart w:id="311" w:name="_Toc34747419"/>
      <w:bookmarkStart w:id="312" w:name="_Toc77095867"/>
      <w:bookmarkStart w:id="313"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9"/>
      <w:r w:rsidR="00FB6AF0" w:rsidRPr="00986240">
        <w:t xml:space="preserve"> — </w:t>
      </w:r>
      <w:r w:rsidRPr="00986240">
        <w:t xml:space="preserve">Attributes of element </w:t>
      </w:r>
      <w:r w:rsidRPr="00986240">
        <w:rPr>
          <w:rStyle w:val="CodeCharacter"/>
        </w:rPr>
        <w:t>&lt;part/&gt;</w:t>
      </w:r>
      <w:bookmarkEnd w:id="310"/>
      <w:bookmarkEnd w:id="311"/>
      <w:bookmarkEnd w:id="312"/>
      <w:bookmarkEnd w:id="313"/>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proofErr w:type="spellStart"/>
            <w:r w:rsidRPr="003A053F">
              <w:rPr>
                <w:rStyle w:val="CodeCharacter"/>
                <w:sz w:val="20"/>
                <w:szCs w:val="20"/>
              </w:rPr>
              <w:t>pid</w:t>
            </w:r>
            <w:proofErr w:type="spellEnd"/>
            <w:r w:rsidRPr="003A053F">
              <w:rPr>
                <w:sz w:val="20"/>
                <w:szCs w:val="20"/>
              </w:rPr>
              <w:t xml:space="preserve">, or </w:t>
            </w:r>
            <w:proofErr w:type="spellStart"/>
            <w:r w:rsidRPr="003A053F">
              <w:rPr>
                <w:rStyle w:val="CodeCharacter"/>
                <w:sz w:val="20"/>
                <w:szCs w:val="20"/>
              </w:rPr>
              <w:t>pname</w:t>
            </w:r>
            <w:proofErr w:type="spellEnd"/>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4" w:name="_Toc3556949"/>
      <w:bookmarkStart w:id="315" w:name="_Toc34747198"/>
      <w:bookmarkStart w:id="316"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4"/>
      <w:bookmarkEnd w:id="315"/>
      <w:bookmarkEnd w:id="316"/>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7" w:name="_Ref101338396"/>
      <w:bookmarkStart w:id="318" w:name="_Toc3566420"/>
      <w:bookmarkStart w:id="319" w:name="_Toc34747420"/>
      <w:bookmarkStart w:id="320" w:name="_Toc77095868"/>
      <w:bookmarkStart w:id="321"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7"/>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8"/>
      <w:bookmarkEnd w:id="319"/>
      <w:bookmarkEnd w:id="320"/>
      <w:bookmarkEnd w:id="3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2" w:name="_Toc21650806"/>
      <w:bookmarkStart w:id="323" w:name="_Ref21651717"/>
      <w:bookmarkStart w:id="324" w:name="_Toc34747199"/>
      <w:bookmarkStart w:id="325" w:name="_Toc77102013"/>
      <w:r w:rsidRPr="00F54804">
        <w:t>Special Topological situations</w:t>
      </w:r>
      <w:bookmarkEnd w:id="322"/>
      <w:bookmarkEnd w:id="323"/>
      <w:bookmarkEnd w:id="324"/>
      <w:bookmarkEnd w:id="32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6370380C">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1305AD7" w:rsidR="00B269F2" w:rsidRDefault="00B269F2" w:rsidP="00B269F2">
      <w:pPr>
        <w:pStyle w:val="Beschriftung"/>
      </w:pPr>
      <w:bookmarkStart w:id="326" w:name="_Ref101779954"/>
      <w:bookmarkStart w:id="327"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6"/>
      <w:r>
        <w:t xml:space="preserve"> — Special </w:t>
      </w:r>
      <w:r w:rsidR="00196238">
        <w:t>s</w:t>
      </w:r>
      <w:r w:rsidR="007F01E9">
        <w:t xml:space="preserve">tacking </w:t>
      </w:r>
      <w:proofErr w:type="gramStart"/>
      <w:r w:rsidR="00196238">
        <w:t>t</w:t>
      </w:r>
      <w:r>
        <w:t>opologies</w:t>
      </w:r>
      <w:bookmarkEnd w:id="327"/>
      <w:proofErr w:type="gramEnd"/>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8" w:name="_Ref101338492"/>
      <w:bookmarkStart w:id="329"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8"/>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9"/>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30" w:name="_Ref101338594"/>
      <w:bookmarkStart w:id="331" w:name="_Toc21651032"/>
      <w:bookmarkStart w:id="332" w:name="_Toc34747422"/>
      <w:bookmarkStart w:id="333" w:name="_Toc77095870"/>
      <w:bookmarkStart w:id="334"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30"/>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1"/>
      <w:bookmarkEnd w:id="332"/>
      <w:bookmarkEnd w:id="333"/>
      <w:bookmarkEnd w:id="334"/>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34E810F"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5" w:name="_Ref101338707"/>
      <w:bookmarkStart w:id="336"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5"/>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6"/>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8" w:name="_Ref414608310"/>
      <w:bookmarkStart w:id="339" w:name="_Toc3556950"/>
      <w:bookmarkStart w:id="340" w:name="_Toc34747200"/>
      <w:bookmarkStart w:id="341" w:name="_Toc77102014"/>
      <w:bookmarkStart w:id="342" w:name="_Toc159618743"/>
      <w:r w:rsidRPr="005C2D94">
        <w:t>Contacts and Friction</w:t>
      </w:r>
      <w:bookmarkEnd w:id="338"/>
      <w:bookmarkEnd w:id="339"/>
      <w:bookmarkEnd w:id="340"/>
      <w:bookmarkEnd w:id="341"/>
      <w:bookmarkEnd w:id="342"/>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3" w:name="_Ref414841585"/>
      <w:bookmarkStart w:id="344" w:name="_Toc3556951"/>
      <w:bookmarkStart w:id="345" w:name="_Toc34747201"/>
      <w:bookmarkStart w:id="346"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3"/>
      <w:bookmarkEnd w:id="344"/>
      <w:bookmarkEnd w:id="345"/>
      <w:bookmarkEnd w:id="346"/>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7" w:name="_Ref101338881"/>
      <w:bookmarkStart w:id="348" w:name="_Toc414573794"/>
      <w:bookmarkStart w:id="349" w:name="_Toc3566421"/>
      <w:bookmarkStart w:id="350" w:name="_Toc34747424"/>
      <w:bookmarkStart w:id="351" w:name="_Toc77095872"/>
      <w:bookmarkStart w:id="352" w:name="_Toc159618944"/>
      <w:r w:rsidRPr="00F54804">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8"/>
      <w:bookmarkEnd w:id="349"/>
      <w:bookmarkEnd w:id="350"/>
      <w:bookmarkEnd w:id="351"/>
      <w:bookmarkEnd w:id="35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3" w:name="_Toc3556952"/>
      <w:bookmarkStart w:id="354" w:name="_Toc34747202"/>
      <w:bookmarkStart w:id="355" w:name="_Toc77102016"/>
      <w:r w:rsidRPr="000A1B7B">
        <w:lastRenderedPageBreak/>
        <w:t xml:space="preserve">Element </w:t>
      </w:r>
      <w:r w:rsidRPr="00E86102">
        <w:rPr>
          <w:rFonts w:ascii="Courier New" w:hAnsi="Courier New" w:cs="Courier New"/>
        </w:rPr>
        <w:t>&lt;contact/&gt;</w:t>
      </w:r>
      <w:bookmarkEnd w:id="353"/>
      <w:bookmarkEnd w:id="354"/>
      <w:bookmarkEnd w:id="355"/>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6"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7" w:name="_Toc3556953"/>
      <w:bookmarkStart w:id="358" w:name="_Toc34747203"/>
      <w:bookmarkStart w:id="359" w:name="_Toc77102017"/>
      <w:r w:rsidRPr="00F54804">
        <w:t xml:space="preserve">Element </w:t>
      </w:r>
      <w:r w:rsidRPr="00E86102">
        <w:rPr>
          <w:rFonts w:ascii="Courier New" w:hAnsi="Courier New" w:cs="Courier New"/>
        </w:rPr>
        <w:t>&lt;partner/&gt;</w:t>
      </w:r>
      <w:bookmarkEnd w:id="357"/>
      <w:bookmarkEnd w:id="358"/>
      <w:bookmarkEnd w:id="359"/>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60" w:name="_Ref101339376"/>
      <w:bookmarkStart w:id="361" w:name="_Toc414573795"/>
      <w:bookmarkStart w:id="362" w:name="_Toc3566423"/>
      <w:bookmarkStart w:id="363" w:name="_Toc34747426"/>
      <w:bookmarkStart w:id="364" w:name="_Toc77095874"/>
      <w:bookmarkStart w:id="365"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6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1"/>
      <w:bookmarkEnd w:id="362"/>
      <w:bookmarkEnd w:id="363"/>
      <w:bookmarkEnd w:id="364"/>
      <w:bookmarkEnd w:id="36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6" w:name="_Toc3556954"/>
      <w:bookmarkStart w:id="367" w:name="_Toc34747204"/>
      <w:bookmarkStart w:id="368" w:name="_Toc77102018"/>
      <w:r w:rsidRPr="00F54804">
        <w:t xml:space="preserve">Element </w:t>
      </w:r>
      <w:r w:rsidRPr="00E86102">
        <w:rPr>
          <w:rFonts w:ascii="Courier New" w:hAnsi="Courier New" w:cs="Courier New"/>
        </w:rPr>
        <w:t>&lt;coefficients/&gt;</w:t>
      </w:r>
      <w:bookmarkEnd w:id="366"/>
      <w:bookmarkEnd w:id="367"/>
      <w:bookmarkEnd w:id="368"/>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9" w:name="_Ref414837767"/>
      <w:bookmarkStart w:id="370" w:name="_Toc3556955"/>
      <w:bookmarkStart w:id="371" w:name="_Toc34747205"/>
      <w:bookmarkStart w:id="372" w:name="_Toc77102019"/>
      <w:r w:rsidRPr="00E42208">
        <w:t>Local Contact Properties</w:t>
      </w:r>
      <w:bookmarkEnd w:id="369"/>
      <w:bookmarkEnd w:id="370"/>
      <w:bookmarkEnd w:id="371"/>
      <w:bookmarkEnd w:id="372"/>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3" w:name="_Ref101340168"/>
      <w:bookmarkStart w:id="374"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5" w:name="_Ref414836574"/>
      <w:bookmarkStart w:id="376" w:name="_Toc3556956"/>
      <w:bookmarkStart w:id="377" w:name="_Toc34747206"/>
      <w:bookmarkStart w:id="378" w:name="_Toc77102020"/>
      <w:bookmarkStart w:id="379" w:name="_Toc159618744"/>
      <w:r w:rsidRPr="000A1B7B">
        <w:t>Joints</w:t>
      </w:r>
      <w:bookmarkEnd w:id="375"/>
      <w:bookmarkEnd w:id="376"/>
      <w:bookmarkEnd w:id="377"/>
      <w:bookmarkEnd w:id="378"/>
      <w:bookmarkEnd w:id="37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80" w:name="_Ref156247075"/>
      <w:bookmarkStart w:id="381"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80"/>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2" w:name="_Toc428456083"/>
      <w:bookmarkStart w:id="383" w:name="_Toc428537047"/>
      <w:bookmarkStart w:id="384" w:name="_Toc428969366"/>
      <w:bookmarkStart w:id="385" w:name="_Toc429052757"/>
      <w:bookmarkStart w:id="386" w:name="_Toc3556957"/>
      <w:bookmarkStart w:id="387" w:name="_Toc34747207"/>
      <w:bookmarkStart w:id="388" w:name="_Toc77102021"/>
      <w:bookmarkStart w:id="389" w:name="_Toc159618745"/>
      <w:bookmarkEnd w:id="382"/>
      <w:bookmarkEnd w:id="383"/>
      <w:bookmarkEnd w:id="384"/>
      <w:bookmarkEnd w:id="385"/>
      <w:r w:rsidRPr="000A1B7B">
        <w:t>A Minimalistic Example of a χMCF file</w:t>
      </w:r>
      <w:bookmarkEnd w:id="386"/>
      <w:bookmarkEnd w:id="387"/>
      <w:bookmarkEnd w:id="388"/>
      <w:bookmarkEnd w:id="389"/>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90" w:name="_Toc428279348"/>
      <w:bookmarkStart w:id="391" w:name="_Toc428456085"/>
      <w:bookmarkStart w:id="392" w:name="_Toc428537049"/>
      <w:bookmarkStart w:id="393" w:name="_Toc428969368"/>
      <w:bookmarkStart w:id="394" w:name="_Toc429052759"/>
      <w:bookmarkStart w:id="395" w:name="_Toc3556958"/>
      <w:bookmarkStart w:id="396" w:name="_Toc34747208"/>
      <w:bookmarkStart w:id="397" w:name="_Toc77102022"/>
      <w:bookmarkStart w:id="398" w:name="_Toc159618746"/>
      <w:bookmarkEnd w:id="390"/>
      <w:bookmarkEnd w:id="391"/>
      <w:bookmarkEnd w:id="392"/>
      <w:bookmarkEnd w:id="393"/>
      <w:bookmarkEnd w:id="394"/>
      <w:r w:rsidRPr="00F54804">
        <w:t>XML Schema Definition</w:t>
      </w:r>
      <w:bookmarkEnd w:id="395"/>
      <w:bookmarkEnd w:id="396"/>
      <w:bookmarkEnd w:id="397"/>
      <w:bookmarkEnd w:id="398"/>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9" w:name="_Toc334484488"/>
      <w:bookmarkStart w:id="400" w:name="_Toc334486133"/>
      <w:bookmarkStart w:id="401" w:name="XMLStructureConnectionGroups"/>
      <w:bookmarkStart w:id="402" w:name="SeamweldConnectionGroupPart"/>
      <w:bookmarkStart w:id="403" w:name="XMLStructurePartsPIDs"/>
      <w:bookmarkStart w:id="404" w:name="XMLStructureConnections"/>
      <w:bookmarkStart w:id="405" w:name="XMLStructurePointConnections"/>
      <w:bookmarkStart w:id="406" w:name="XMLStructureLineConnections"/>
      <w:bookmarkStart w:id="407" w:name="XMLStructurePlaneConnections"/>
      <w:bookmarkStart w:id="408" w:name="_Toc338938892"/>
      <w:bookmarkStart w:id="409" w:name="_Toc338939088"/>
      <w:bookmarkStart w:id="410" w:name="_Toc3556959"/>
      <w:bookmarkStart w:id="411" w:name="_Toc34747209"/>
      <w:bookmarkStart w:id="412" w:name="_Toc77102023"/>
      <w:bookmarkStart w:id="413" w:name="_Toc159618747"/>
      <w:bookmarkEnd w:id="172"/>
      <w:bookmarkEnd w:id="173"/>
      <w:bookmarkEnd w:id="399"/>
      <w:bookmarkEnd w:id="400"/>
      <w:bookmarkEnd w:id="401"/>
      <w:bookmarkEnd w:id="402"/>
      <w:bookmarkEnd w:id="403"/>
      <w:bookmarkEnd w:id="404"/>
      <w:bookmarkEnd w:id="405"/>
      <w:bookmarkEnd w:id="406"/>
      <w:bookmarkEnd w:id="407"/>
      <w:r w:rsidRPr="00F54804">
        <w:t>Data Common to any Connection</w:t>
      </w:r>
      <w:bookmarkEnd w:id="408"/>
      <w:bookmarkEnd w:id="409"/>
      <w:bookmarkEnd w:id="410"/>
      <w:bookmarkEnd w:id="411"/>
      <w:bookmarkEnd w:id="412"/>
      <w:bookmarkEnd w:id="413"/>
      <w:r w:rsidRPr="00F54804">
        <w:t xml:space="preserve"> </w:t>
      </w:r>
    </w:p>
    <w:p w14:paraId="065EFE33" w14:textId="77777777" w:rsidR="00FC68DB" w:rsidRPr="005C2D94" w:rsidRDefault="00FC68DB" w:rsidP="00B202D2">
      <w:pPr>
        <w:pStyle w:val="berschrift2"/>
      </w:pPr>
      <w:bookmarkStart w:id="414" w:name="_Ref448911656"/>
      <w:bookmarkStart w:id="415" w:name="_Toc3556960"/>
      <w:bookmarkStart w:id="416" w:name="_Toc34747210"/>
      <w:bookmarkStart w:id="417" w:name="_Toc77102024"/>
      <w:bookmarkStart w:id="418" w:name="_Toc159618748"/>
      <w:bookmarkStart w:id="419" w:name="_Toc413359574"/>
      <w:bookmarkStart w:id="420" w:name="_Toc338938893"/>
      <w:bookmarkStart w:id="421" w:name="_Toc338939089"/>
      <w:bookmarkStart w:id="422" w:name="_Toc288196462"/>
      <w:bookmarkStart w:id="423" w:name="_Toc288200760"/>
      <w:r w:rsidRPr="005C2D94">
        <w:t>Indices and their properties</w:t>
      </w:r>
      <w:bookmarkEnd w:id="414"/>
      <w:bookmarkEnd w:id="415"/>
      <w:bookmarkEnd w:id="416"/>
      <w:bookmarkEnd w:id="417"/>
      <w:bookmarkEnd w:id="418"/>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4" w:name="_Toc159618749"/>
      <w:bookmarkEnd w:id="419"/>
      <w:r w:rsidRPr="00F54804">
        <w:rPr>
          <w:szCs w:val="34"/>
        </w:rPr>
        <w:t>Connection Referencing</w:t>
      </w:r>
      <w:bookmarkEnd w:id="424"/>
      <w:r w:rsidRPr="00F54804">
        <w:rPr>
          <w:szCs w:val="34"/>
        </w:rPr>
        <w:t xml:space="preserve"> </w:t>
      </w:r>
    </w:p>
    <w:p w14:paraId="5A305FE7" w14:textId="37AACF96" w:rsidR="00EE0CF2" w:rsidRPr="00BF5C18" w:rsidRDefault="00EE0CF2" w:rsidP="0013175B">
      <w:pPr>
        <w:pStyle w:val="berschrift3"/>
      </w:pPr>
      <w:bookmarkStart w:id="425" w:name="_Toc159618750"/>
      <w:r>
        <w:t>Need for Referencing</w:t>
      </w:r>
      <w:bookmarkEnd w:id="425"/>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6" w:name="_Toc159618751"/>
      <w:r w:rsidRPr="00F54804">
        <w:t>Attribute</w:t>
      </w:r>
      <w:r w:rsidR="009B6E79">
        <w:t xml:space="preserve"> </w:t>
      </w:r>
      <w:proofErr w:type="gramStart"/>
      <w:r w:rsidRPr="009B6E79">
        <w:rPr>
          <w:rStyle w:val="CodeCharacter"/>
        </w:rPr>
        <w:t>label</w:t>
      </w:r>
      <w:bookmarkEnd w:id="426"/>
      <w:proofErr w:type="gramEnd"/>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7" w:name="_Toc159618752"/>
      <w:bookmarkStart w:id="428" w:name="_Toc77102026"/>
      <w:r w:rsidRPr="00F54804">
        <w:t xml:space="preserve">Attribute </w:t>
      </w:r>
      <w:proofErr w:type="gramStart"/>
      <w:r w:rsidRPr="00962C31">
        <w:rPr>
          <w:rFonts w:ascii="Courier New" w:hAnsi="Courier New"/>
          <w:bCs/>
        </w:rPr>
        <w:t>ident</w:t>
      </w:r>
      <w:bookmarkEnd w:id="427"/>
      <w:proofErr w:type="gramEnd"/>
      <w:r w:rsidRPr="00F54804">
        <w:t xml:space="preserve"> </w:t>
      </w:r>
      <w:bookmarkEnd w:id="428"/>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9" w:name="_Ref413329202"/>
      <w:bookmarkStart w:id="430" w:name="_Toc413359575"/>
      <w:bookmarkStart w:id="431" w:name="_Toc3556962"/>
      <w:bookmarkStart w:id="432" w:name="_Toc34747212"/>
      <w:bookmarkStart w:id="433" w:name="_Toc77102027"/>
      <w:bookmarkStart w:id="434" w:name="_Toc159618753"/>
      <w:r w:rsidRPr="005C2D94">
        <w:rPr>
          <w:szCs w:val="34"/>
        </w:rPr>
        <w:t>Dimensions and Coordinates</w:t>
      </w:r>
      <w:bookmarkEnd w:id="429"/>
      <w:bookmarkEnd w:id="430"/>
      <w:bookmarkEnd w:id="431"/>
      <w:bookmarkEnd w:id="432"/>
      <w:bookmarkEnd w:id="433"/>
      <w:bookmarkEnd w:id="434"/>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5" w:name="_Toc413359576"/>
      <w:bookmarkStart w:id="436" w:name="_Ref440360308"/>
      <w:bookmarkStart w:id="437" w:name="_Ref440360312"/>
      <w:bookmarkStart w:id="438" w:name="_Ref440360851"/>
      <w:bookmarkStart w:id="439" w:name="_Ref440360857"/>
      <w:bookmarkStart w:id="440" w:name="_Ref440453613"/>
      <w:bookmarkStart w:id="441" w:name="_Ref440453616"/>
      <w:bookmarkStart w:id="442" w:name="_Ref440454500"/>
      <w:bookmarkStart w:id="443" w:name="_Ref440454502"/>
      <w:bookmarkStart w:id="444" w:name="_Toc3556963"/>
      <w:bookmarkStart w:id="445" w:name="_Toc34747213"/>
      <w:bookmarkStart w:id="446" w:name="_Toc77102028"/>
      <w:bookmarkStart w:id="447" w:name="_Ref157017986"/>
      <w:bookmarkStart w:id="448" w:name="_Toc159618754"/>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9" w:name="_Ref428442251"/>
      <w:bookmarkStart w:id="450" w:name="_Toc3556964"/>
      <w:bookmarkStart w:id="451" w:name="_Toc34747214"/>
      <w:bookmarkStart w:id="452" w:name="_Toc77102029"/>
      <w:bookmarkStart w:id="453" w:name="_Toc159618755"/>
      <w:r w:rsidRPr="00F54804">
        <w:rPr>
          <w:szCs w:val="34"/>
        </w:rPr>
        <w:t>Custom Attributes list</w:t>
      </w:r>
      <w:bookmarkEnd w:id="449"/>
      <w:bookmarkEnd w:id="450"/>
      <w:bookmarkEnd w:id="451"/>
      <w:bookmarkEnd w:id="452"/>
      <w:bookmarkEnd w:id="453"/>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4" w:name="_Ref156247232"/>
      <w:bookmarkStart w:id="455"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4"/>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6" w:name="_Ref156247293"/>
      <w:bookmarkStart w:id="457"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6"/>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614DBADE"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8" w:name="_Ref156247329"/>
      <w:bookmarkStart w:id="459"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8"/>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60" w:name="_Ref156247465"/>
      <w:bookmarkStart w:id="461"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60"/>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2" w:name="_Ref156247450"/>
      <w:bookmarkStart w:id="463"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2"/>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4" w:name="_Ref156247437"/>
      <w:bookmarkStart w:id="465"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4"/>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6" w:name="_Ref156247416"/>
      <w:bookmarkStart w:id="467"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6"/>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8" w:name="_Ref156247642"/>
      <w:bookmarkStart w:id="469"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8"/>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70" w:name="_Ref156247768"/>
      <w:bookmarkStart w:id="471"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70"/>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1"/>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2" w:name="_Ref156247781"/>
      <w:bookmarkStart w:id="473"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2"/>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4" w:name="_Ref156247788"/>
      <w:bookmarkStart w:id="475"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4"/>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6" w:name="_Ref156247797"/>
      <w:bookmarkStart w:id="477"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6"/>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7"/>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8" w:name="_Ref156247753"/>
      <w:bookmarkStart w:id="479"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8"/>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80" w:name="_Ref156247831"/>
      <w:bookmarkStart w:id="481"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80"/>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2" w:name="_Ref156247839"/>
      <w:bookmarkStart w:id="483"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2"/>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3"/>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4" w:name="_Toc440038865"/>
      <w:bookmarkStart w:id="485" w:name="_Toc3556965"/>
      <w:bookmarkStart w:id="486" w:name="_Toc34747215"/>
      <w:bookmarkStart w:id="487" w:name="_Toc77102030"/>
      <w:bookmarkStart w:id="488" w:name="_Ref157673329"/>
      <w:bookmarkStart w:id="489" w:name="_Toc159618756"/>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4"/>
      <w:bookmarkEnd w:id="485"/>
      <w:bookmarkEnd w:id="486"/>
      <w:bookmarkEnd w:id="487"/>
      <w:bookmarkEnd w:id="488"/>
      <w:bookmarkEnd w:id="489"/>
      <w:r w:rsidR="006E4184">
        <w:t xml:space="preserve"> </w:t>
      </w:r>
    </w:p>
    <w:p w14:paraId="46209363" w14:textId="5E11C13B" w:rsidR="00EE0CF2" w:rsidRPr="00BF5C18" w:rsidRDefault="00EE0CF2" w:rsidP="0013175B">
      <w:pPr>
        <w:pStyle w:val="berschrift3"/>
      </w:pPr>
      <w:bookmarkStart w:id="490" w:name="_Toc159618757"/>
      <w:r>
        <w:t>General</w:t>
      </w:r>
      <w:bookmarkEnd w:id="490"/>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1" w:name="_Toc440038866"/>
      <w:bookmarkStart w:id="492" w:name="_Toc3556966"/>
      <w:bookmarkStart w:id="493" w:name="_Toc34747216"/>
      <w:bookmarkStart w:id="494" w:name="_Toc77102031"/>
      <w:bookmarkStart w:id="495" w:name="_Toc159618758"/>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1"/>
      <w:bookmarkEnd w:id="492"/>
      <w:bookmarkEnd w:id="493"/>
      <w:bookmarkEnd w:id="494"/>
      <w:bookmarkEnd w:id="495"/>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6" w:name="_Toc440038867"/>
      <w:bookmarkStart w:id="497" w:name="_Toc3556967"/>
      <w:bookmarkStart w:id="498" w:name="_Toc34747217"/>
      <w:bookmarkStart w:id="499" w:name="_Toc77102032"/>
      <w:bookmarkStart w:id="500" w:name="_Toc159618759"/>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6"/>
      <w:bookmarkEnd w:id="497"/>
      <w:bookmarkEnd w:id="498"/>
      <w:bookmarkEnd w:id="499"/>
      <w:bookmarkEnd w:id="500"/>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1" w:name="_Toc440038868"/>
      <w:bookmarkStart w:id="502" w:name="_Toc3556968"/>
      <w:bookmarkStart w:id="503" w:name="_Toc34747218"/>
      <w:bookmarkStart w:id="504" w:name="_Toc77102033"/>
      <w:bookmarkStart w:id="505" w:name="_Toc159618760"/>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1"/>
      <w:bookmarkEnd w:id="502"/>
      <w:bookmarkEnd w:id="503"/>
      <w:bookmarkEnd w:id="504"/>
      <w:bookmarkEnd w:id="505"/>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6" w:name="_Toc3556969"/>
      <w:bookmarkStart w:id="507" w:name="_Toc34747219"/>
      <w:bookmarkStart w:id="508" w:name="_Toc77102034"/>
      <w:bookmarkStart w:id="509" w:name="_Toc159618761"/>
      <w:r w:rsidRPr="00F54804">
        <w:lastRenderedPageBreak/>
        <w:t>0D connections</w:t>
      </w:r>
      <w:bookmarkEnd w:id="506"/>
      <w:bookmarkEnd w:id="507"/>
      <w:bookmarkEnd w:id="508"/>
      <w:bookmarkEnd w:id="509"/>
    </w:p>
    <w:p w14:paraId="7BFE46E1" w14:textId="69D293BE" w:rsidR="00FC68DB" w:rsidRPr="005C2D94" w:rsidRDefault="00FC68DB" w:rsidP="00B202D2">
      <w:pPr>
        <w:pStyle w:val="berschrift2"/>
      </w:pPr>
      <w:bookmarkStart w:id="510" w:name="_Toc413359578"/>
      <w:bookmarkStart w:id="511" w:name="_Toc3556970"/>
      <w:bookmarkStart w:id="512" w:name="_Toc34747220"/>
      <w:bookmarkStart w:id="513" w:name="_Toc77102035"/>
      <w:bookmarkStart w:id="514" w:name="_Toc159618762"/>
      <w:r w:rsidRPr="005C2D94">
        <w:t>Generic Definitions</w:t>
      </w:r>
      <w:bookmarkEnd w:id="510"/>
      <w:bookmarkEnd w:id="511"/>
      <w:bookmarkEnd w:id="512"/>
      <w:bookmarkEnd w:id="513"/>
      <w:bookmarkEnd w:id="514"/>
      <w:r w:rsidR="006E4184">
        <w:t xml:space="preserve"> </w:t>
      </w:r>
    </w:p>
    <w:p w14:paraId="64F211EF" w14:textId="3D181317" w:rsidR="00FC68DB" w:rsidRDefault="00FC68DB" w:rsidP="00B202D2">
      <w:pPr>
        <w:pStyle w:val="berschrift3"/>
      </w:pPr>
      <w:bookmarkStart w:id="515" w:name="_Toc413359579"/>
      <w:bookmarkStart w:id="516" w:name="_Ref428958711"/>
      <w:bookmarkStart w:id="517" w:name="_Toc3556971"/>
      <w:bookmarkStart w:id="518" w:name="_Toc34747221"/>
      <w:bookmarkStart w:id="519" w:name="_Toc77102036"/>
      <w:bookmarkStart w:id="520" w:name="_Ref157018204"/>
      <w:bookmarkStart w:id="521" w:name="_Toc159618763"/>
      <w:r w:rsidRPr="001E4607">
        <w:t>Identification</w:t>
      </w:r>
      <w:bookmarkEnd w:id="515"/>
      <w:bookmarkEnd w:id="516"/>
      <w:bookmarkEnd w:id="517"/>
      <w:bookmarkEnd w:id="518"/>
      <w:bookmarkEnd w:id="519"/>
      <w:bookmarkEnd w:id="520"/>
      <w:bookmarkEnd w:id="521"/>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2" w:name="_Ref156247934"/>
      <w:bookmarkStart w:id="523"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2"/>
      <w:r w:rsidRPr="00CC3DCA">
        <w:t xml:space="preserve"> — Attributes of element </w:t>
      </w:r>
      <w:r w:rsidRPr="00CC3DCA">
        <w:rPr>
          <w:rFonts w:ascii="Courier New" w:hAnsi="Courier New" w:cs="Courier New"/>
        </w:rPr>
        <w:t>&lt;connection_0d/&gt;</w:t>
      </w:r>
      <w:bookmarkEnd w:id="5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4" w:name="_Ref414563154"/>
      <w:bookmarkStart w:id="525" w:name="_Toc3556972"/>
      <w:bookmarkStart w:id="526" w:name="_Toc34747222"/>
      <w:bookmarkStart w:id="527" w:name="_Toc77102037"/>
      <w:bookmarkStart w:id="528" w:name="_Toc159618764"/>
      <w:r w:rsidRPr="00CC3DCA">
        <w:t>Location</w:t>
      </w:r>
      <w:bookmarkEnd w:id="524"/>
      <w:bookmarkEnd w:id="525"/>
      <w:bookmarkEnd w:id="526"/>
      <w:bookmarkEnd w:id="527"/>
      <w:bookmarkEnd w:id="528"/>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9" w:name="_Ref156247921"/>
      <w:bookmarkStart w:id="530"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9"/>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1" w:name="_Toc428279359"/>
      <w:bookmarkStart w:id="532" w:name="_Toc428456096"/>
      <w:bookmarkStart w:id="533" w:name="_Toc428537060"/>
      <w:bookmarkStart w:id="534" w:name="_Toc428969379"/>
      <w:bookmarkStart w:id="535" w:name="_Toc429052770"/>
      <w:bookmarkStart w:id="536" w:name="_Direction"/>
      <w:bookmarkStart w:id="537" w:name="_Ref400880511"/>
      <w:bookmarkStart w:id="538" w:name="_Toc413359581"/>
      <w:bookmarkStart w:id="539" w:name="_Toc3556973"/>
      <w:bookmarkStart w:id="540" w:name="_Toc34747223"/>
      <w:bookmarkStart w:id="541" w:name="_Toc77102038"/>
      <w:bookmarkStart w:id="542" w:name="_Toc159618765"/>
      <w:bookmarkEnd w:id="531"/>
      <w:bookmarkEnd w:id="532"/>
      <w:bookmarkEnd w:id="533"/>
      <w:bookmarkEnd w:id="534"/>
      <w:bookmarkEnd w:id="535"/>
      <w:bookmarkEnd w:id="536"/>
      <w:r w:rsidRPr="00CC3DCA">
        <w:t>Direction</w:t>
      </w:r>
      <w:bookmarkEnd w:id="537"/>
      <w:bookmarkEnd w:id="538"/>
      <w:bookmarkEnd w:id="539"/>
      <w:bookmarkEnd w:id="540"/>
      <w:bookmarkEnd w:id="541"/>
      <w:bookmarkEnd w:id="542"/>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3" w:name="_Ref156247899"/>
      <w:bookmarkStart w:id="544"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3"/>
      <w:r w:rsidRPr="00EB1EA0">
        <w:t xml:space="preserve"> — Attributes of elements </w:t>
      </w:r>
      <w:r w:rsidRPr="001647FF">
        <w:rPr>
          <w:rFonts w:ascii="Courier New" w:hAnsi="Courier New" w:cs="Courier New"/>
        </w:rPr>
        <w:t>&lt;</w:t>
      </w:r>
      <w:proofErr w:type="spellStart"/>
      <w:r w:rsidRPr="001647FF">
        <w:rPr>
          <w:rFonts w:ascii="Courier New" w:hAnsi="Courier New" w:cs="Courier New"/>
        </w:rPr>
        <w:t>normal_direction</w:t>
      </w:r>
      <w:proofErr w:type="spellEnd"/>
      <w:r w:rsidRPr="00EB1EA0">
        <w:rPr>
          <w:rFonts w:ascii="Courier New" w:hAnsi="Courier New" w:cs="Courier New"/>
        </w:rPr>
        <w:t>/&gt;</w:t>
      </w:r>
      <w:r w:rsidRPr="00EB1EA0">
        <w:t xml:space="preserve"> &amp; </w:t>
      </w:r>
      <w:r w:rsidRPr="001647FF">
        <w:rPr>
          <w:rFonts w:ascii="Courier New" w:hAnsi="Courier New" w:cs="Courier New"/>
        </w:rPr>
        <w:t>&lt;</w:t>
      </w:r>
      <w:proofErr w:type="spellStart"/>
      <w:r w:rsidRPr="001647FF">
        <w:rPr>
          <w:rFonts w:ascii="Courier New" w:hAnsi="Courier New" w:cs="Courier New"/>
        </w:rPr>
        <w:t>tangential_direction</w:t>
      </w:r>
      <w:proofErr w:type="spellEnd"/>
      <w:r w:rsidRPr="00EB1EA0">
        <w:rPr>
          <w:rFonts w:ascii="Courier New" w:hAnsi="Courier New" w:cs="Courier New"/>
        </w:rPr>
        <w:t>/&gt;</w:t>
      </w:r>
      <w:bookmarkEnd w:id="544"/>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w:t>
      </w:r>
      <w:proofErr w:type="spellStart"/>
      <w:r w:rsidR="00F01B4F">
        <w:t>r</w:t>
      </w:r>
      <w:r w:rsidRPr="00F54804">
        <w:t>obscan</w:t>
      </w:r>
      <w:proofErr w:type="spellEnd"/>
      <w:r w:rsidRPr="00F54804">
        <w:t xml:space="preserve">)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5" w:name="_Toc428279361"/>
      <w:bookmarkStart w:id="546" w:name="_Toc428456098"/>
      <w:bookmarkStart w:id="547" w:name="_Toc3556974"/>
      <w:bookmarkStart w:id="548" w:name="_Toc34747224"/>
      <w:bookmarkStart w:id="549" w:name="_Toc77102039"/>
      <w:bookmarkStart w:id="550" w:name="_Toc159618766"/>
      <w:bookmarkEnd w:id="545"/>
      <w:bookmarkEnd w:id="546"/>
      <w:r w:rsidRPr="00F54804">
        <w:t>Type Specification</w:t>
      </w:r>
      <w:bookmarkEnd w:id="547"/>
      <w:bookmarkEnd w:id="548"/>
      <w:bookmarkEnd w:id="549"/>
      <w:bookmarkEnd w:id="550"/>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1" w:name="_Ref157019120"/>
      <w:bookmarkStart w:id="552"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1"/>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2"/>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3" w:name="_Ref428355238"/>
      <w:bookmarkStart w:id="554" w:name="_Toc3556975"/>
      <w:bookmarkStart w:id="555" w:name="_Toc34747225"/>
      <w:bookmarkStart w:id="556" w:name="_Toc77102040"/>
      <w:bookmarkStart w:id="557" w:name="_Toc159618767"/>
      <w:r w:rsidRPr="00F54804">
        <w:lastRenderedPageBreak/>
        <w:t>Spot Welds</w:t>
      </w:r>
      <w:bookmarkEnd w:id="553"/>
      <w:bookmarkEnd w:id="554"/>
      <w:bookmarkEnd w:id="555"/>
      <w:bookmarkEnd w:id="556"/>
      <w:bookmarkEnd w:id="557"/>
    </w:p>
    <w:p w14:paraId="3ABA096B" w14:textId="7C229DB9" w:rsidR="00B70DBA" w:rsidRPr="00BF5C18" w:rsidRDefault="00DC655D" w:rsidP="0013175B">
      <w:pPr>
        <w:pStyle w:val="berschrift3"/>
      </w:pPr>
      <w:bookmarkStart w:id="558" w:name="_Toc159618768"/>
      <w:r>
        <w:t>General</w:t>
      </w:r>
      <w:bookmarkEnd w:id="558"/>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9" w:name="_Ref157019563"/>
      <w:bookmarkStart w:id="560"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9"/>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0"/>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1" w:name="_Ref156247973"/>
      <w:bookmarkStart w:id="562"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1"/>
      <w:r>
        <w:t xml:space="preserve"> —</w:t>
      </w:r>
      <w:r w:rsidRPr="00F54804">
        <w:t xml:space="preserve"> Attributes of element</w:t>
      </w:r>
      <w:r w:rsidR="00204153">
        <w:t xml:space="preserve"> </w:t>
      </w:r>
      <w:r w:rsidRPr="005C2D94">
        <w:rPr>
          <w:rFonts w:ascii="Courier New" w:hAnsi="Courier New" w:cs="Courier New"/>
        </w:rPr>
        <w:t>&lt;spotweld/&gt;</w:t>
      </w:r>
      <w:bookmarkEnd w:id="562"/>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3" w:name="_Toc101426589"/>
      <w:bookmarkStart w:id="564" w:name="_Toc101427771"/>
      <w:bookmarkStart w:id="565" w:name="_Toc101428138"/>
      <w:bookmarkStart w:id="566" w:name="_Toc101453151"/>
      <w:bookmarkStart w:id="567" w:name="_Toc159618769"/>
      <w:bookmarkEnd w:id="563"/>
      <w:bookmarkEnd w:id="564"/>
      <w:bookmarkEnd w:id="565"/>
      <w:bookmarkEnd w:id="566"/>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7"/>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8" w:name="_Toc159618770"/>
      <w:r w:rsidRPr="000A1B7B">
        <w:t>Attribute</w:t>
      </w:r>
      <w:r w:rsidR="00F3142F">
        <w:t xml:space="preserve"> </w:t>
      </w:r>
      <w:proofErr w:type="gramStart"/>
      <w:r w:rsidRPr="009B6E79">
        <w:rPr>
          <w:rFonts w:ascii="Courier New" w:hAnsi="Courier New"/>
          <w:bCs/>
          <w:lang w:eastAsia="en-US"/>
        </w:rPr>
        <w:t>technology</w:t>
      </w:r>
      <w:bookmarkEnd w:id="568"/>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9" w:name="_Ref156248020"/>
      <w:bookmarkStart w:id="570"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9"/>
      <w:r w:rsidR="00055698">
        <w:t xml:space="preserve"> —</w:t>
      </w:r>
      <w:r w:rsidR="00055698" w:rsidRPr="00F54804">
        <w:t xml:space="preserve"> </w:t>
      </w:r>
      <w:r w:rsidRPr="00F54804">
        <w:t xml:space="preserve">Nested elements of element </w:t>
      </w:r>
      <w:r w:rsidRPr="00204153">
        <w:rPr>
          <w:rStyle w:val="CodeCharacter"/>
        </w:rPr>
        <w:t>&lt;spotweld/&gt;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1" w:name="_Toc3556976"/>
      <w:bookmarkStart w:id="572" w:name="_Toc34747226"/>
      <w:bookmarkStart w:id="573" w:name="_Toc77102041"/>
      <w:bookmarkStart w:id="574" w:name="_Toc159618771"/>
      <w:r w:rsidRPr="00F54804">
        <w:t>Robscans</w:t>
      </w:r>
      <w:bookmarkEnd w:id="571"/>
      <w:bookmarkEnd w:id="572"/>
      <w:bookmarkEnd w:id="573"/>
      <w:bookmarkEnd w:id="574"/>
      <w:r w:rsidR="00D76FD9">
        <w:t xml:space="preserve"> </w:t>
      </w:r>
    </w:p>
    <w:bookmarkEnd w:id="420"/>
    <w:bookmarkEnd w:id="421"/>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1182D69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2546825" w:rsidR="00FC68DB" w:rsidRPr="00BD52D7" w:rsidRDefault="00FC68DB" w:rsidP="001E4607">
      <w:pPr>
        <w:pStyle w:val="Beschriftung"/>
      </w:pPr>
      <w:bookmarkStart w:id="575" w:name="_Ref401160011"/>
      <w:bookmarkStart w:id="576" w:name="_Toc413359628"/>
      <w:bookmarkStart w:id="577" w:name="_Toc3557087"/>
      <w:bookmarkStart w:id="578" w:name="_Toc34747338"/>
      <w:bookmarkStart w:id="579" w:name="_Toc76030529"/>
      <w:bookmarkStart w:id="580" w:name="_Toc94530815"/>
      <w:bookmarkStart w:id="581" w:name="_Toc101428214"/>
      <w:bookmarkStart w:id="582"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5"/>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proofErr w:type="gramStart"/>
      <w:r w:rsidR="00196238">
        <w:t>m</w:t>
      </w:r>
      <w:r w:rsidRPr="00BD52D7">
        <w:t>irrored</w:t>
      </w:r>
      <w:bookmarkEnd w:id="576"/>
      <w:bookmarkEnd w:id="577"/>
      <w:bookmarkEnd w:id="578"/>
      <w:bookmarkEnd w:id="579"/>
      <w:bookmarkEnd w:id="580"/>
      <w:bookmarkEnd w:id="581"/>
      <w:bookmarkEnd w:id="582"/>
      <w:proofErr w:type="gramEnd"/>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3" w:name="_Ref156246891"/>
      <w:bookmarkStart w:id="584" w:name="_Toc159618971"/>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3"/>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4"/>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5" w:name="_Ref156246898"/>
      <w:bookmarkStart w:id="586"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5"/>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6"/>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7"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7"/>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lastRenderedPageBreak/>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8" w:name="_Ref156246907"/>
      <w:bookmarkStart w:id="589" w:name="_Toc159618973"/>
      <w:r w:rsidRPr="00F54804">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8"/>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0" w:name="_Toc428279365"/>
      <w:bookmarkStart w:id="591" w:name="_Toc428456102"/>
      <w:bookmarkStart w:id="592" w:name="_Toc428537065"/>
      <w:bookmarkStart w:id="593" w:name="_Toc428969384"/>
      <w:bookmarkStart w:id="594" w:name="_Toc429052775"/>
      <w:bookmarkStart w:id="595" w:name="_Toc413359585"/>
      <w:bookmarkStart w:id="596" w:name="_Toc3556977"/>
      <w:bookmarkStart w:id="597" w:name="_Toc34747227"/>
      <w:bookmarkStart w:id="598" w:name="_Toc77102042"/>
      <w:bookmarkStart w:id="599" w:name="_Toc159618772"/>
      <w:bookmarkEnd w:id="590"/>
      <w:bookmarkEnd w:id="591"/>
      <w:bookmarkEnd w:id="592"/>
      <w:bookmarkEnd w:id="593"/>
      <w:bookmarkEnd w:id="594"/>
      <w:r w:rsidRPr="00F54804">
        <w:t>Rivets</w:t>
      </w:r>
      <w:bookmarkEnd w:id="595"/>
      <w:bookmarkEnd w:id="596"/>
      <w:bookmarkEnd w:id="597"/>
      <w:bookmarkEnd w:id="598"/>
      <w:bookmarkEnd w:id="599"/>
      <w:r w:rsidR="0078119D">
        <w:t xml:space="preserve"> </w:t>
      </w:r>
    </w:p>
    <w:p w14:paraId="5D925720" w14:textId="4BADEFC9" w:rsidR="00BD3FB0" w:rsidRPr="00BF5C18" w:rsidRDefault="00DC655D" w:rsidP="0013175B">
      <w:pPr>
        <w:pStyle w:val="berschrift3"/>
      </w:pPr>
      <w:bookmarkStart w:id="600" w:name="_Toc159618773"/>
      <w:r>
        <w:t>General</w:t>
      </w:r>
      <w:bookmarkEnd w:id="600"/>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1" w:name="_Ref156248052"/>
      <w:bookmarkStart w:id="602"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1"/>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2"/>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3" w:name="_Ref156248060"/>
      <w:bookmarkStart w:id="604"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3"/>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4"/>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9FDF390" w:rsidR="00FC68DB" w:rsidRPr="005C2D94" w:rsidRDefault="00FC68DB" w:rsidP="00BD52D7">
      <w:pPr>
        <w:pStyle w:val="Beschriftung"/>
      </w:pPr>
      <w:bookmarkStart w:id="605" w:name="_Ref157111838"/>
      <w:bookmarkStart w:id="606" w:name="_Toc3557088"/>
      <w:bookmarkStart w:id="607" w:name="_Toc34747339"/>
      <w:bookmarkStart w:id="608" w:name="_Toc76030530"/>
      <w:bookmarkStart w:id="609" w:name="_Toc94530816"/>
      <w:bookmarkStart w:id="610" w:name="_Toc101428215"/>
      <w:bookmarkStart w:id="611"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5"/>
      <w:r w:rsidR="0019077F">
        <w:t xml:space="preserve"> —</w:t>
      </w:r>
      <w:r w:rsidRPr="00F54804">
        <w:t xml:space="preserve"> Rivet head types</w:t>
      </w:r>
      <w:bookmarkEnd w:id="606"/>
      <w:bookmarkEnd w:id="607"/>
      <w:bookmarkEnd w:id="608"/>
      <w:bookmarkEnd w:id="609"/>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0"/>
      <w:bookmarkEnd w:id="611"/>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08959CB6"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2" w:name="_Ref156248096"/>
      <w:bookmarkStart w:id="613"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2"/>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4" w:name="_Toc428279367"/>
      <w:bookmarkStart w:id="615" w:name="_Toc428456104"/>
      <w:bookmarkStart w:id="616" w:name="_Toc428537067"/>
      <w:bookmarkStart w:id="617" w:name="_Toc428969386"/>
      <w:bookmarkStart w:id="618" w:name="_Toc429052777"/>
      <w:bookmarkStart w:id="619" w:name="_Toc413359586"/>
      <w:bookmarkStart w:id="620" w:name="_Toc3556978"/>
      <w:bookmarkStart w:id="621" w:name="_Toc34747228"/>
      <w:bookmarkStart w:id="622" w:name="_Toc77102043"/>
      <w:bookmarkStart w:id="623" w:name="_Toc159618774"/>
      <w:bookmarkEnd w:id="614"/>
      <w:bookmarkEnd w:id="615"/>
      <w:bookmarkEnd w:id="616"/>
      <w:bookmarkEnd w:id="617"/>
      <w:bookmarkEnd w:id="618"/>
      <w:r w:rsidRPr="00F54804">
        <w:t>Blind</w:t>
      </w:r>
      <w:r w:rsidRPr="005C2D94">
        <w:t xml:space="preserve"> Rivets</w:t>
      </w:r>
      <w:bookmarkEnd w:id="619"/>
      <w:bookmarkEnd w:id="620"/>
      <w:bookmarkEnd w:id="621"/>
      <w:bookmarkEnd w:id="622"/>
      <w:bookmarkEnd w:id="623"/>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4" w:name="_Ref156248119"/>
      <w:bookmarkStart w:id="625"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4"/>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5"/>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48401A">
      <w:pPr>
        <w:keepNext/>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grip</w:t>
      </w:r>
      <w:r>
        <w:rPr>
          <w:sz w:val="18"/>
          <w:szCs w:val="18"/>
        </w:rPr>
        <w:t xml:space="preserve">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164EB3F4" w:rsidR="00FC68DB" w:rsidRPr="005C2D94" w:rsidRDefault="00FC68DB" w:rsidP="00BD52D7">
      <w:pPr>
        <w:pStyle w:val="Beschriftung"/>
      </w:pPr>
      <w:bookmarkStart w:id="626" w:name="_Ref101266761"/>
      <w:bookmarkStart w:id="627" w:name="_Toc3557089"/>
      <w:bookmarkStart w:id="628" w:name="_Toc34747340"/>
      <w:bookmarkStart w:id="629" w:name="_Toc76030531"/>
      <w:bookmarkStart w:id="630" w:name="_Toc94530817"/>
      <w:bookmarkStart w:id="631" w:name="_Toc101428216"/>
      <w:bookmarkStart w:id="632"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6"/>
      <w:r w:rsidR="0019077F">
        <w:t xml:space="preserve"> —</w:t>
      </w:r>
      <w:r w:rsidRPr="00F54804">
        <w:t xml:space="preserve"> </w:t>
      </w:r>
      <w:bookmarkEnd w:id="627"/>
      <w:bookmarkEnd w:id="628"/>
      <w:bookmarkEnd w:id="629"/>
      <w:bookmarkEnd w:id="630"/>
      <w:r w:rsidR="0049275F" w:rsidRPr="00F54804">
        <w:t xml:space="preserve">Blind rivet </w:t>
      </w:r>
      <w:r w:rsidR="00546A32">
        <w:t>—</w:t>
      </w:r>
      <w:r w:rsidR="0049275F" w:rsidRPr="00F54804">
        <w:t xml:space="preserve"> key </w:t>
      </w:r>
      <w:proofErr w:type="gramStart"/>
      <w:r w:rsidR="0049275F" w:rsidRPr="00F54804">
        <w:t>attributes</w:t>
      </w:r>
      <w:bookmarkEnd w:id="631"/>
      <w:bookmarkEnd w:id="632"/>
      <w:proofErr w:type="gramEnd"/>
      <w:r w:rsidR="00546A32">
        <w:t xml:space="preserve"> </w:t>
      </w:r>
    </w:p>
    <w:p w14:paraId="2EA82C61" w14:textId="7E5E4C8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ins w:id="633" w:author="LUEJE Claudia" w:date="2023-06-26T17:59:00Z">
                                <w:r w:rsidRPr="00B62EE5">
                                  <w:rPr>
                                    <w:b/>
                                  </w:rPr>
                                  <w:t>a) Thin / Thick assembly</w:t>
                                </w:r>
                              </w:ins>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ins w:id="634" w:author="LUEJE Claudia" w:date="2023-06-26T17:59:00Z">
                                <w:r w:rsidRPr="00B62EE5">
                                  <w:rPr>
                                    <w:b/>
                                  </w:rPr>
                                  <w:t>b) Soft / Hard assembly</w:t>
                                </w:r>
                              </w:ins>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ins w:id="635" w:author="LUEJE Claudia" w:date="2023-06-26T17:59:00Z">
                          <w:r w:rsidRPr="00B62EE5">
                            <w:rPr>
                              <w:b/>
                            </w:rPr>
                            <w:t>a) Thin / Thick assembly</w:t>
                          </w:r>
                        </w:ins>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ins w:id="636" w:author="LUEJE Claudia" w:date="2023-06-26T17:59:00Z">
                          <w:r w:rsidRPr="00B62EE5">
                            <w:rPr>
                              <w:b/>
                            </w:rPr>
                            <w:t>b) Soft / Hard assembly</w:t>
                          </w:r>
                        </w:ins>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9347D6">
      <w:pPr>
        <w:keepNext/>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ins w:id="637" w:author="LUEJE Claudia" w:date="2023-06-26T17:59:00Z">
        <w:r w:rsidRPr="00347F52">
          <w:rPr>
            <w:vertAlign w:val="superscript"/>
          </w:rPr>
          <w:t>a</w:t>
        </w:r>
      </w:ins>
      <w:r w:rsidRPr="00922B95">
        <w:rPr>
          <w:sz w:val="18"/>
          <w:szCs w:val="18"/>
        </w:rPr>
        <w:tab/>
      </w:r>
      <w:r w:rsidRPr="009347D6">
        <w:rPr>
          <w:sz w:val="18"/>
          <w:szCs w:val="18"/>
        </w:rPr>
        <w:t>Satisfactory</w:t>
      </w:r>
      <w:r>
        <w:rPr>
          <w:sz w:val="18"/>
          <w:szCs w:val="18"/>
        </w:rPr>
        <w:t>.</w:t>
      </w:r>
      <w:r>
        <w:rPr>
          <w:sz w:val="18"/>
          <w:szCs w:val="18"/>
        </w:rPr>
        <w:t xml:space="preserve"> </w:t>
      </w:r>
      <w:r w:rsidRPr="00922B95">
        <w:rPr>
          <w:sz w:val="18"/>
          <w:szCs w:val="18"/>
        </w:rPr>
        <w:br/>
      </w:r>
      <w:ins w:id="638" w:author="LUEJE Claudia" w:date="2023-06-26T17:59:00Z">
        <w:r w:rsidRPr="00347F52">
          <w:rPr>
            <w:vertAlign w:val="superscript"/>
          </w:rPr>
          <w:t>b</w:t>
        </w:r>
      </w:ins>
      <w:r w:rsidRPr="00922B95">
        <w:rPr>
          <w:sz w:val="18"/>
          <w:szCs w:val="18"/>
        </w:rPr>
        <w:tab/>
      </w:r>
      <w:r w:rsidRPr="009347D6">
        <w:rPr>
          <w:sz w:val="18"/>
          <w:szCs w:val="18"/>
        </w:rPr>
        <w:t>Good.</w:t>
      </w:r>
      <w:r>
        <w:rPr>
          <w:sz w:val="18"/>
          <w:szCs w:val="18"/>
        </w:rPr>
        <w:t xml:space="preserve"> </w:t>
      </w:r>
      <w:r w:rsidRPr="00922B95">
        <w:rPr>
          <w:sz w:val="18"/>
          <w:szCs w:val="18"/>
        </w:rPr>
        <w:br/>
      </w:r>
      <w:ins w:id="639" w:author="LUEJE Claudia" w:date="2023-06-26T17:59:00Z">
        <w:r w:rsidRPr="00347F52">
          <w:rPr>
            <w:vertAlign w:val="superscript"/>
          </w:rPr>
          <w:t>c</w:t>
        </w:r>
      </w:ins>
      <w:r w:rsidRPr="00922B95">
        <w:rPr>
          <w:sz w:val="18"/>
          <w:szCs w:val="18"/>
        </w:rPr>
        <w:tab/>
      </w:r>
      <w:r w:rsidRPr="009347D6">
        <w:rPr>
          <w:sz w:val="18"/>
          <w:szCs w:val="18"/>
        </w:rPr>
        <w:t>Better.</w:t>
      </w:r>
      <w:r>
        <w:rPr>
          <w:sz w:val="18"/>
          <w:szCs w:val="18"/>
        </w:rPr>
        <w:t xml:space="preserve">  </w:t>
      </w:r>
      <w:r w:rsidRPr="00922B95">
        <w:rPr>
          <w:sz w:val="18"/>
          <w:szCs w:val="18"/>
        </w:rPr>
        <w:br/>
      </w:r>
      <w:ins w:id="640" w:author="LUEJE Claudia" w:date="2023-06-26T17:59:00Z">
        <w:r w:rsidRPr="00347F52">
          <w:rPr>
            <w:vertAlign w:val="superscript"/>
          </w:rPr>
          <w:t>d</w:t>
        </w:r>
      </w:ins>
      <w:r w:rsidRPr="00922B95">
        <w:rPr>
          <w:sz w:val="18"/>
          <w:szCs w:val="18"/>
        </w:rPr>
        <w:tab/>
      </w:r>
      <w:r w:rsidRPr="009347D6">
        <w:rPr>
          <w:sz w:val="18"/>
          <w:szCs w:val="18"/>
        </w:rPr>
        <w:t>Poor.</w:t>
      </w:r>
      <w:r>
        <w:rPr>
          <w:sz w:val="18"/>
          <w:szCs w:val="18"/>
        </w:rPr>
        <w:t xml:space="preserve"> </w:t>
      </w:r>
    </w:p>
    <w:p w14:paraId="41183AAD" w14:textId="34D8D757" w:rsidR="00C04088" w:rsidRPr="00F54804" w:rsidRDefault="00FC68DB" w:rsidP="00BD52D7">
      <w:pPr>
        <w:pStyle w:val="Beschriftung"/>
      </w:pPr>
      <w:bookmarkStart w:id="641" w:name="_Ref156730085"/>
      <w:bookmarkStart w:id="642" w:name="_Toc3557090"/>
      <w:bookmarkStart w:id="643" w:name="_Toc34747341"/>
      <w:bookmarkStart w:id="644" w:name="_Toc76030532"/>
      <w:bookmarkStart w:id="645" w:name="_Toc94530818"/>
      <w:bookmarkStart w:id="646" w:name="_Ref101266714"/>
      <w:bookmarkStart w:id="647" w:name="_Toc101428217"/>
      <w:bookmarkStart w:id="648"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41"/>
      <w:r w:rsidR="0019077F">
        <w:t xml:space="preserve"> —</w:t>
      </w:r>
      <w:r w:rsidRPr="00F54804">
        <w:t xml:space="preserve"> </w:t>
      </w:r>
      <w:bookmarkEnd w:id="642"/>
      <w:bookmarkEnd w:id="643"/>
      <w:bookmarkEnd w:id="644"/>
      <w:bookmarkEnd w:id="645"/>
      <w:r w:rsidR="00C04088" w:rsidRPr="00F54804">
        <w:t>Assembly Recommendations for Blind Rivets</w:t>
      </w:r>
      <w:bookmarkEnd w:id="646"/>
      <w:bookmarkEnd w:id="647"/>
      <w:bookmarkEnd w:id="648"/>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9" w:name="_Toc428279369"/>
      <w:bookmarkStart w:id="650" w:name="_Toc428965611"/>
      <w:bookmarkStart w:id="651" w:name="_Toc413359587"/>
      <w:bookmarkStart w:id="652" w:name="_Toc3556979"/>
      <w:bookmarkStart w:id="653" w:name="_Toc34747229"/>
      <w:bookmarkStart w:id="654" w:name="_Toc77102044"/>
      <w:bookmarkStart w:id="655" w:name="_Toc159618775"/>
      <w:bookmarkEnd w:id="649"/>
      <w:bookmarkEnd w:id="650"/>
      <w:r w:rsidRPr="00F54804">
        <w:lastRenderedPageBreak/>
        <w:t>Self-Piercing Rivets</w:t>
      </w:r>
      <w:bookmarkEnd w:id="651"/>
      <w:bookmarkEnd w:id="652"/>
      <w:bookmarkEnd w:id="653"/>
      <w:bookmarkEnd w:id="654"/>
      <w:bookmarkEnd w:id="655"/>
    </w:p>
    <w:p w14:paraId="000BE85B" w14:textId="0E887C8E"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9B0AE2">
      <w:pPr>
        <w:keepNext/>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EB87F19" w:rsidR="00FC68DB" w:rsidRPr="00BD52D7" w:rsidRDefault="00FC68DB" w:rsidP="00BD52D7">
      <w:pPr>
        <w:pStyle w:val="Beschriftung"/>
      </w:pPr>
      <w:bookmarkStart w:id="656" w:name="_Ref156730560"/>
      <w:bookmarkStart w:id="657" w:name="_Toc413359629"/>
      <w:bookmarkStart w:id="658" w:name="_Toc3557092"/>
      <w:bookmarkStart w:id="659" w:name="_Toc34747343"/>
      <w:bookmarkStart w:id="660" w:name="_Toc76030534"/>
      <w:bookmarkStart w:id="661" w:name="_Toc94530820"/>
      <w:bookmarkStart w:id="662" w:name="_Toc101428218"/>
      <w:bookmarkStart w:id="663"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56"/>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57"/>
      <w:bookmarkEnd w:id="658"/>
      <w:bookmarkEnd w:id="659"/>
      <w:bookmarkEnd w:id="660"/>
      <w:bookmarkEnd w:id="661"/>
      <w:r w:rsidR="001F0AF7" w:rsidRPr="00BD52D7">
        <w:t xml:space="preserve"> </w:t>
      </w:r>
      <w:r w:rsidR="0027129A">
        <w:t>and</w:t>
      </w:r>
      <w:r w:rsidR="001F0AF7" w:rsidRPr="00BD52D7">
        <w:t xml:space="preserve"> riveting </w:t>
      </w:r>
      <w:bookmarkEnd w:id="662"/>
      <w:bookmarkEnd w:id="663"/>
      <w:proofErr w:type="gramStart"/>
      <w:r w:rsidR="007A38F4">
        <w:t>device</w:t>
      </w:r>
      <w:proofErr w:type="gramEnd"/>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64" w:name="_Ref156248134"/>
      <w:bookmarkStart w:id="665"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64"/>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6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66" w:name="_Toc428456108"/>
      <w:bookmarkStart w:id="667" w:name="_Toc428537071"/>
      <w:bookmarkStart w:id="668" w:name="_Toc428969390"/>
      <w:bookmarkStart w:id="669" w:name="_Toc429052781"/>
      <w:bookmarkStart w:id="670" w:name="_Toc428279372"/>
      <w:bookmarkStart w:id="671" w:name="_Toc428456109"/>
      <w:bookmarkStart w:id="672" w:name="_Toc428537072"/>
      <w:bookmarkStart w:id="673" w:name="_Toc428969391"/>
      <w:bookmarkStart w:id="674" w:name="_Toc429052782"/>
      <w:bookmarkStart w:id="675" w:name="_Toc428279374"/>
      <w:bookmarkStart w:id="676" w:name="_Toc428456111"/>
      <w:bookmarkStart w:id="677" w:name="_Toc428537074"/>
      <w:bookmarkStart w:id="678" w:name="_Toc428969393"/>
      <w:bookmarkStart w:id="679" w:name="_Toc429052784"/>
      <w:bookmarkStart w:id="680" w:name="_Toc428279378"/>
      <w:bookmarkStart w:id="681" w:name="_Toc428456115"/>
      <w:bookmarkStart w:id="682" w:name="_Toc428537078"/>
      <w:bookmarkStart w:id="683" w:name="_Toc428969397"/>
      <w:bookmarkStart w:id="684" w:name="_Toc429052788"/>
      <w:bookmarkStart w:id="685" w:name="_Toc428279380"/>
      <w:bookmarkStart w:id="686" w:name="_Toc428456117"/>
      <w:bookmarkStart w:id="687" w:name="_Toc428537080"/>
      <w:bookmarkStart w:id="688" w:name="_Toc428969399"/>
      <w:bookmarkStart w:id="689" w:name="_Toc429052790"/>
      <w:bookmarkStart w:id="690" w:name="_Toc428279387"/>
      <w:bookmarkStart w:id="691" w:name="_Toc428456124"/>
      <w:bookmarkStart w:id="692" w:name="_Toc428537087"/>
      <w:bookmarkStart w:id="693" w:name="_Toc428969406"/>
      <w:bookmarkStart w:id="694" w:name="_Toc429052797"/>
      <w:bookmarkStart w:id="695" w:name="_Toc428279388"/>
      <w:bookmarkStart w:id="696" w:name="_Toc428456125"/>
      <w:bookmarkStart w:id="697" w:name="_Toc428537088"/>
      <w:bookmarkStart w:id="698" w:name="_Toc428969407"/>
      <w:bookmarkStart w:id="699" w:name="_Toc429052798"/>
      <w:bookmarkStart w:id="700" w:name="_Toc428279389"/>
      <w:bookmarkStart w:id="701" w:name="_Toc428456126"/>
      <w:bookmarkStart w:id="702" w:name="_Toc428537089"/>
      <w:bookmarkStart w:id="703" w:name="_Toc428969408"/>
      <w:bookmarkStart w:id="704" w:name="_Toc429052799"/>
      <w:bookmarkStart w:id="705" w:name="_Toc413359588"/>
      <w:bookmarkStart w:id="706" w:name="_Toc3556980"/>
      <w:bookmarkStart w:id="707" w:name="_Toc34747230"/>
      <w:bookmarkStart w:id="708" w:name="_Toc77102045"/>
      <w:bookmarkStart w:id="709" w:name="_Toc159618776"/>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r w:rsidRPr="00F54804">
        <w:t>Solid</w:t>
      </w:r>
      <w:r w:rsidRPr="005C2D94">
        <w:t xml:space="preserve"> Rivets</w:t>
      </w:r>
      <w:bookmarkEnd w:id="705"/>
      <w:bookmarkEnd w:id="706"/>
      <w:bookmarkEnd w:id="707"/>
      <w:bookmarkEnd w:id="708"/>
      <w:bookmarkEnd w:id="709"/>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06323FEF"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0">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ins w:id="710" w:author="LUEJE Claudia" w:date="2023-06-26T17:59:00Z">
                                <w:r w:rsidRPr="00B62EE5">
                                  <w:rPr>
                                    <w:b/>
                                  </w:rPr>
                                  <w:t>a) Solid</w:t>
                                </w:r>
                                <w:r w:rsidRPr="00B62EE5">
                                  <w:rPr>
                                    <w:b/>
                                  </w:rPr>
                                  <w:br/>
                                  <w:t>rivet</w:t>
                                </w:r>
                              </w:ins>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ins w:id="711" w:author="LUEJE Claudia" w:date="2023-06-26T17:59:00Z">
                                <w:r w:rsidRPr="00B62EE5">
                                  <w:rPr>
                                    <w:b/>
                                  </w:rPr>
                                  <w:t>b) Semi-tubular</w:t>
                                </w:r>
                                <w:r w:rsidRPr="00B62EE5">
                                  <w:rPr>
                                    <w:b/>
                                  </w:rPr>
                                  <w:br/>
                                  <w:t>rivet</w:t>
                                </w:r>
                              </w:ins>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ins w:id="712" w:author="LUEJE Claudia" w:date="2023-06-26T17:59:00Z">
                                <w:r w:rsidRPr="00B62EE5">
                                  <w:rPr>
                                    <w:b/>
                                  </w:rPr>
                                  <w:t>c) Shoulder</w:t>
                                </w:r>
                                <w:r w:rsidRPr="00B62EE5">
                                  <w:rPr>
                                    <w:b/>
                                  </w:rPr>
                                  <w:br/>
                                  <w:t>rivet</w:t>
                                </w:r>
                              </w:ins>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ins w:id="713" w:author="LUEJE Claudia" w:date="2023-06-26T17:59:00Z">
                                <w:r w:rsidRPr="00B62EE5">
                                  <w:rPr>
                                    <w:b/>
                                  </w:rPr>
                                  <w:t>d) Split</w:t>
                                </w:r>
                                <w:r w:rsidRPr="00B62EE5">
                                  <w:rPr>
                                    <w:b/>
                                  </w:rPr>
                                  <w:br/>
                                  <w:t>rivet</w:t>
                                </w:r>
                              </w:ins>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5"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ins w:id="714" w:author="LUEJE Claudia" w:date="2023-06-26T17:59:00Z">
                          <w:r w:rsidRPr="00B62EE5">
                            <w:rPr>
                              <w:b/>
                            </w:rPr>
                            <w:t>a) Solid</w:t>
                          </w:r>
                          <w:r w:rsidRPr="00B62EE5">
                            <w:rPr>
                              <w:b/>
                            </w:rPr>
                            <w:br/>
                            <w:t>rivet</w:t>
                          </w:r>
                        </w:ins>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ins w:id="715" w:author="LUEJE Claudia" w:date="2023-06-26T17:59:00Z">
                          <w:r w:rsidRPr="00B62EE5">
                            <w:rPr>
                              <w:b/>
                            </w:rPr>
                            <w:t>b) Semi-tubular</w:t>
                          </w:r>
                          <w:r w:rsidRPr="00B62EE5">
                            <w:rPr>
                              <w:b/>
                            </w:rPr>
                            <w:br/>
                            <w:t>rivet</w:t>
                          </w:r>
                        </w:ins>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ins w:id="716" w:author="LUEJE Claudia" w:date="2023-06-26T17:59:00Z">
                          <w:r w:rsidRPr="00B62EE5">
                            <w:rPr>
                              <w:b/>
                            </w:rPr>
                            <w:t>c) Shoulder</w:t>
                          </w:r>
                          <w:r w:rsidRPr="00B62EE5">
                            <w:rPr>
                              <w:b/>
                            </w:rPr>
                            <w:br/>
                            <w:t>rivet</w:t>
                          </w:r>
                        </w:ins>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ins w:id="717" w:author="LUEJE Claudia" w:date="2023-06-26T17:59:00Z">
                          <w:r w:rsidRPr="00B62EE5">
                            <w:rPr>
                              <w:b/>
                            </w:rPr>
                            <w:t>d) Split</w:t>
                          </w:r>
                          <w:r w:rsidRPr="00B62EE5">
                            <w:rPr>
                              <w:b/>
                            </w:rPr>
                            <w:br/>
                            <w:t>rivet</w:t>
                          </w:r>
                        </w:ins>
                        <w:r>
                          <w:rPr>
                            <w:b/>
                          </w:rPr>
                          <w:t xml:space="preserve"> </w:t>
                        </w:r>
                      </w:p>
                    </w:txbxContent>
                  </v:textbox>
                </v:shape>
                <w10:anchorlock/>
              </v:group>
            </w:pict>
          </mc:Fallback>
        </mc:AlternateContent>
      </w:r>
    </w:p>
    <w:p w14:paraId="5FD66A97" w14:textId="4B0533A3" w:rsidR="00402A20" w:rsidRDefault="00402A20" w:rsidP="00BD52D7">
      <w:pPr>
        <w:pStyle w:val="Beschriftung"/>
      </w:pPr>
      <w:bookmarkStart w:id="718" w:name="_Ref157108334"/>
      <w:bookmarkStart w:id="719" w:name="_Toc101428219"/>
      <w:bookmarkStart w:id="720"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18"/>
      <w:r w:rsidR="0019077F">
        <w:t xml:space="preserve"> —</w:t>
      </w:r>
      <w:r w:rsidRPr="00F54804">
        <w:t xml:space="preserve"> Pictures of characteristic rivet types before and after </w:t>
      </w:r>
      <w:bookmarkEnd w:id="719"/>
      <w:r w:rsidR="00C744D4" w:rsidRPr="00F54804">
        <w:t>mounting.</w:t>
      </w:r>
      <w:bookmarkEnd w:id="720"/>
      <w:r w:rsidR="00C744D4">
        <w:t xml:space="preserve"> </w:t>
      </w:r>
    </w:p>
    <w:p w14:paraId="4CFE624D" w14:textId="79EE29FE"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B219366"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v:textbox>
                </v:shape>
                <w10:anchorlock/>
              </v:group>
            </w:pict>
          </mc:Fallback>
        </mc:AlternateContent>
      </w:r>
    </w:p>
    <w:p w14:paraId="361AACDE" w14:textId="2CB896AC" w:rsidR="00C53FCE" w:rsidRPr="0068368C" w:rsidRDefault="00C53FCE" w:rsidP="00C53FCE">
      <w:pPr>
        <w:keepNext/>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proofErr w:type="gramStart"/>
      <w:r>
        <w:rPr>
          <w:sz w:val="18"/>
          <w:szCs w:val="18"/>
        </w:rPr>
        <w:t>3</w:t>
      </w:r>
      <w:r w:rsidRPr="00870F4B">
        <w:rPr>
          <w:sz w:val="18"/>
          <w:szCs w:val="18"/>
        </w:rPr>
        <w:tab/>
      </w:r>
      <w:r w:rsidRPr="00C53FCE">
        <w:rPr>
          <w:sz w:val="18"/>
          <w:szCs w:val="18"/>
        </w:rPr>
        <w:t>hole</w:t>
      </w:r>
      <w:proofErr w:type="gramEnd"/>
      <w:r w:rsidRPr="00C53FCE">
        <w:rPr>
          <w:sz w:val="18"/>
          <w:szCs w:val="18"/>
        </w:rPr>
        <w:t xml:space="preserv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w:t>
      </w:r>
      <w:r w:rsidRPr="0068368C">
        <w:rPr>
          <w:sz w:val="18"/>
          <w:szCs w:val="18"/>
        </w:rPr>
        <w:t xml:space="preserve">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w:t>
      </w:r>
      <w:r w:rsidR="002A33B8" w:rsidRPr="0068368C">
        <w:rPr>
          <w:sz w:val="18"/>
          <w:szCs w:val="18"/>
        </w:rPr>
        <w:t xml:space="preserve"> </w:t>
      </w:r>
    </w:p>
    <w:p w14:paraId="39CE7CF9" w14:textId="609B3A86" w:rsidR="00FC68DB" w:rsidRPr="00BD52D7" w:rsidRDefault="00FC68DB" w:rsidP="00BD52D7">
      <w:pPr>
        <w:pStyle w:val="Beschriftung"/>
        <w:rPr>
          <w:rFonts w:cs="Calibri"/>
          <w:lang w:eastAsia="en-GB"/>
        </w:rPr>
      </w:pPr>
      <w:bookmarkStart w:id="721" w:name="_Ref3565285"/>
      <w:bookmarkStart w:id="722" w:name="_Toc3557094"/>
      <w:bookmarkStart w:id="723" w:name="_Toc34747345"/>
      <w:bookmarkStart w:id="724" w:name="_Toc76030536"/>
      <w:bookmarkStart w:id="725" w:name="_Toc94530822"/>
      <w:bookmarkStart w:id="726" w:name="_Toc101428220"/>
      <w:bookmarkStart w:id="727"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2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22"/>
      <w:bookmarkEnd w:id="723"/>
      <w:bookmarkEnd w:id="724"/>
      <w:bookmarkEnd w:id="725"/>
      <w:bookmarkEnd w:id="726"/>
      <w:bookmarkEnd w:id="727"/>
      <w:proofErr w:type="gramEnd"/>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28" w:name="_Ref156248161"/>
      <w:bookmarkStart w:id="729"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28"/>
      <w:r>
        <w:t xml:space="preserve"> —</w:t>
      </w:r>
      <w:r w:rsidRPr="00F54804">
        <w:t xml:space="preserve"> Attributes of element </w:t>
      </w:r>
      <w:r w:rsidRPr="005C2D94">
        <w:rPr>
          <w:rFonts w:ascii="Courier New" w:hAnsi="Courier New" w:cs="Courier New"/>
        </w:rPr>
        <w:t>&lt;solid/&gt;</w:t>
      </w:r>
      <w:bookmarkEnd w:id="729"/>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v:textbox>
                </v:shape>
                <w10:anchorlock/>
              </v:group>
            </w:pict>
          </mc:Fallback>
        </mc:AlternateContent>
      </w:r>
    </w:p>
    <w:p w14:paraId="79BB7885" w14:textId="4D063592" w:rsidR="00BA5649" w:rsidRPr="0068368C" w:rsidRDefault="00BA5649" w:rsidP="00BA5649">
      <w:pPr>
        <w:keepNext/>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3341EABD" w:rsidR="00FC68DB" w:rsidRPr="005C2D94" w:rsidRDefault="00FC68DB" w:rsidP="00BD52D7">
      <w:pPr>
        <w:pStyle w:val="Beschriftung"/>
        <w:rPr>
          <w:rFonts w:cs="Calibri"/>
          <w:lang w:eastAsia="en-GB"/>
        </w:rPr>
      </w:pPr>
      <w:bookmarkStart w:id="730" w:name="_Ref157109323"/>
      <w:bookmarkStart w:id="731" w:name="_Toc3557095"/>
      <w:bookmarkStart w:id="732" w:name="_Toc34747346"/>
      <w:bookmarkStart w:id="733" w:name="_Toc76030537"/>
      <w:bookmarkStart w:id="734" w:name="_Toc94530823"/>
      <w:bookmarkStart w:id="735" w:name="_Toc101428221"/>
      <w:bookmarkStart w:id="736"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30"/>
      <w:r w:rsidR="0019077F">
        <w:t xml:space="preserve"> —</w:t>
      </w:r>
      <w:r w:rsidRPr="00F54804">
        <w:t xml:space="preserve"> </w:t>
      </w:r>
      <w:bookmarkEnd w:id="731"/>
      <w:bookmarkEnd w:id="732"/>
      <w:bookmarkEnd w:id="733"/>
      <w:bookmarkEnd w:id="734"/>
      <w:r w:rsidR="00A2134E" w:rsidRPr="005C2D94">
        <w:t xml:space="preserve">Relation of working thickness (T1+T2) to max and min values of </w:t>
      </w:r>
      <w:proofErr w:type="gramStart"/>
      <w:r w:rsidR="00A2134E" w:rsidRPr="005C2D94">
        <w:t>grip</w:t>
      </w:r>
      <w:bookmarkEnd w:id="735"/>
      <w:bookmarkEnd w:id="736"/>
      <w:proofErr w:type="gramEnd"/>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37" w:name="_Toc428279391"/>
      <w:bookmarkStart w:id="738" w:name="_Toc428456128"/>
      <w:bookmarkStart w:id="739" w:name="_Toc428537091"/>
      <w:bookmarkStart w:id="740" w:name="_Toc428969410"/>
      <w:bookmarkStart w:id="741" w:name="_Toc429052801"/>
      <w:bookmarkStart w:id="742" w:name="_Toc413359589"/>
      <w:bookmarkStart w:id="743" w:name="_Toc3556981"/>
      <w:bookmarkStart w:id="744" w:name="_Toc34747231"/>
      <w:bookmarkStart w:id="745" w:name="_Toc77102046"/>
      <w:bookmarkStart w:id="746" w:name="_Toc159618777"/>
      <w:bookmarkEnd w:id="737"/>
      <w:bookmarkEnd w:id="738"/>
      <w:bookmarkEnd w:id="739"/>
      <w:bookmarkEnd w:id="740"/>
      <w:bookmarkEnd w:id="741"/>
      <w:r w:rsidRPr="00F54804">
        <w:t>Swop Rivets</w:t>
      </w:r>
      <w:bookmarkEnd w:id="742"/>
      <w:bookmarkEnd w:id="743"/>
      <w:bookmarkEnd w:id="744"/>
      <w:bookmarkEnd w:id="745"/>
      <w:bookmarkEnd w:id="746"/>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47" w:name="_Toc3557096"/>
      <w:bookmarkStart w:id="748" w:name="_Toc34747347"/>
      <w:bookmarkStart w:id="749" w:name="_Toc76030538"/>
      <w:bookmarkStart w:id="750"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300"/>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300"/>
                          <a:chOff x="0" y="0"/>
                          <a:chExt cx="3505200" cy="1360300"/>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386520" cy="240030"/>
                          </a:xfrm>
                          <a:prstGeom prst="rect">
                            <a:avLst/>
                          </a:prstGeom>
                          <a:noFill/>
                        </wps:spPr>
                        <wps:txbx>
                          <w:txbxContent>
                            <w:p w14:paraId="1EEF3E27"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insert</w:t>
                              </w:r>
                            </w:p>
                          </w:txbxContent>
                        </wps:txbx>
                        <wps:bodyPr wrap="none" lIns="36000" tIns="0" rIns="0" bIns="0" rtlCol="0">
                          <a:spAutoFit/>
                        </wps:bodyPr>
                      </wps:wsp>
                      <wps:wsp>
                        <wps:cNvPr id="450586701" name="Textfeld 44"/>
                        <wps:cNvSpPr txBox="1"/>
                        <wps:spPr>
                          <a:xfrm>
                            <a:off x="2081589" y="1120270"/>
                            <a:ext cx="587180" cy="240030"/>
                          </a:xfrm>
                          <a:prstGeom prst="rect">
                            <a:avLst/>
                          </a:prstGeom>
                          <a:noFill/>
                        </wps:spPr>
                        <wps:txbx>
                          <w:txbxContent>
                            <w:p w14:paraId="5B302FC3"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spotweld</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2"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3865;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insert</w:t>
                        </w:r>
                      </w:p>
                    </w:txbxContent>
                  </v:textbox>
                </v:shape>
                <v:shape id="Textfeld 44" o:spid="_x0000_s1215" type="#_x0000_t202" style="position:absolute;left:20815;top:11202;width:5872;height:24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spotweld</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187B90D6" w14:textId="7F87A560" w:rsidR="00FC68DB" w:rsidRPr="00F54804" w:rsidRDefault="00FC68DB" w:rsidP="00BD52D7">
      <w:pPr>
        <w:pStyle w:val="Beschriftung"/>
      </w:pPr>
      <w:bookmarkStart w:id="751" w:name="_Ref157195089"/>
      <w:bookmarkStart w:id="752" w:name="_Toc101428222"/>
      <w:bookmarkStart w:id="753"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51"/>
      <w:r w:rsidR="0019077F">
        <w:t xml:space="preserve"> —</w:t>
      </w:r>
      <w:r w:rsidRPr="00F54804">
        <w:t xml:space="preserve"> Cross section of a SWOP Rivet</w:t>
      </w:r>
      <w:bookmarkEnd w:id="747"/>
      <w:bookmarkEnd w:id="748"/>
      <w:bookmarkEnd w:id="749"/>
      <w:bookmarkEnd w:id="750"/>
      <w:bookmarkEnd w:id="752"/>
      <w:bookmarkEnd w:id="753"/>
    </w:p>
    <w:p w14:paraId="323FCA3F" w14:textId="2F68344F" w:rsidR="009B14FB" w:rsidRPr="00170DA9" w:rsidRDefault="009B14FB" w:rsidP="009B14FB">
      <w:bookmarkStart w:id="754"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54"/>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55" w:name="_Ref156248183"/>
      <w:bookmarkStart w:id="756"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55"/>
      <w:r>
        <w:t xml:space="preserve"> —</w:t>
      </w:r>
      <w:r w:rsidRPr="00F54804">
        <w:t xml:space="preserve"> Attributes of element </w:t>
      </w:r>
      <w:r w:rsidRPr="00204153">
        <w:rPr>
          <w:rStyle w:val="CodeCharacter"/>
        </w:rPr>
        <w:t>&lt;swop/&gt;</w:t>
      </w:r>
      <w:bookmarkEnd w:id="75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lastRenderedPageBreak/>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57" w:name="_Toc77102047"/>
      <w:bookmarkStart w:id="758" w:name="_Toc159618778"/>
      <w:r w:rsidRPr="005C2D94">
        <w:t>Clinch Rivet Studs</w:t>
      </w:r>
      <w:bookmarkEnd w:id="757"/>
      <w:bookmarkEnd w:id="758"/>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7840" behindDoc="0" locked="0" layoutInCell="1" allowOverlap="1" wp14:anchorId="0A264161" wp14:editId="6971B83D">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18" style="position:absolute;left:0;text-align:left;margin-left:0;margin-top:17.6pt;width:293.05pt;height:120.55pt;z-index:251747840;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Nu+FrQQAACETAAAOAAAAZHJzL2Uyb0RvYy54bWzsWFtv2zYUfh+w/0Do&#10;vbEk34U4RZa0QYFuC9as7zRFWUQkUiPpyNmv30dScuw4abJiS7q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7" o:title=""/>
                </v:shape>
                <v:shape id="Grafik 1273" o:spid="_x0000_s1220"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8" o:title=""/>
                </v:shape>
                <v:line id="Gerader Verbinder 1274" o:spid="_x0000_s1221"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25"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7A37FD6" w:rsidR="00FC68DB" w:rsidRPr="00BD52D7" w:rsidRDefault="00FC68DB" w:rsidP="00BD52D7">
      <w:pPr>
        <w:pStyle w:val="Beschriftung"/>
      </w:pPr>
      <w:bookmarkStart w:id="759" w:name="_Ref157196087"/>
      <w:bookmarkStart w:id="760" w:name="_Toc76030540"/>
      <w:bookmarkStart w:id="761" w:name="_Toc94530826"/>
      <w:bookmarkStart w:id="762" w:name="_Toc101428223"/>
      <w:bookmarkStart w:id="763"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59"/>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60"/>
      <w:bookmarkEnd w:id="761"/>
      <w:bookmarkEnd w:id="762"/>
      <w:bookmarkEnd w:id="763"/>
      <w:proofErr w:type="gramEnd"/>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64" w:name="_Ref156248224"/>
      <w:bookmarkStart w:id="765"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64"/>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6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lastRenderedPageBreak/>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66" w:name="_Toc428456130"/>
      <w:bookmarkStart w:id="767" w:name="_Toc428537093"/>
      <w:bookmarkStart w:id="768" w:name="_Toc428969412"/>
      <w:bookmarkStart w:id="769" w:name="_Toc429052803"/>
      <w:bookmarkStart w:id="770" w:name="_Toc413359590"/>
      <w:bookmarkStart w:id="771" w:name="_Toc3556982"/>
      <w:bookmarkStart w:id="772" w:name="_Toc34747232"/>
      <w:bookmarkStart w:id="773" w:name="_Toc77102048"/>
      <w:bookmarkStart w:id="774" w:name="_Toc159618779"/>
      <w:bookmarkEnd w:id="766"/>
      <w:bookmarkEnd w:id="767"/>
      <w:bookmarkEnd w:id="768"/>
      <w:bookmarkEnd w:id="769"/>
      <w:r w:rsidRPr="00F54804">
        <w:t>Threaded Connections: Bolts and</w:t>
      </w:r>
      <w:r w:rsidRPr="005C2D94">
        <w:t xml:space="preserve"> Screws</w:t>
      </w:r>
      <w:bookmarkEnd w:id="770"/>
      <w:bookmarkEnd w:id="771"/>
      <w:bookmarkEnd w:id="772"/>
      <w:bookmarkEnd w:id="773"/>
      <w:bookmarkEnd w:id="774"/>
    </w:p>
    <w:p w14:paraId="4CF9BB2A" w14:textId="77777777" w:rsidR="00FC68DB" w:rsidRPr="005C2D94" w:rsidRDefault="00FC68DB" w:rsidP="00B202D2">
      <w:pPr>
        <w:pStyle w:val="berschrift3"/>
      </w:pPr>
      <w:bookmarkStart w:id="775" w:name="_Toc413359591"/>
      <w:bookmarkStart w:id="776" w:name="_Toc3556983"/>
      <w:bookmarkStart w:id="777" w:name="_Toc34747233"/>
      <w:bookmarkStart w:id="778" w:name="_Toc77102049"/>
      <w:bookmarkStart w:id="779" w:name="_Toc159618780"/>
      <w:r w:rsidRPr="005C2D94">
        <w:t>Introduction</w:t>
      </w:r>
      <w:bookmarkEnd w:id="775"/>
      <w:bookmarkEnd w:id="776"/>
      <w:bookmarkEnd w:id="777"/>
      <w:bookmarkEnd w:id="778"/>
      <w:bookmarkEnd w:id="779"/>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79"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49888" behindDoc="0" locked="0" layoutInCell="1" allowOverlap="1" wp14:anchorId="72E6147D" wp14:editId="4AB5ECA1">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75" style="position:absolute;left:0;text-align:left;margin-left:-1.7pt;margin-top:3.5pt;width:187.6pt;height:192.7pt;z-index:251749888;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65744D20" w:rsidR="00FC68DB" w:rsidRPr="00B76259" w:rsidRDefault="00FC68DB" w:rsidP="00BD52D7">
      <w:pPr>
        <w:pStyle w:val="Beschriftung"/>
      </w:pPr>
      <w:bookmarkStart w:id="780" w:name="_Ref157196538"/>
      <w:bookmarkStart w:id="781" w:name="_Toc413359630"/>
      <w:bookmarkStart w:id="782" w:name="_Toc3557097"/>
      <w:bookmarkStart w:id="783" w:name="_Toc34747348"/>
      <w:bookmarkStart w:id="784" w:name="_Toc76030541"/>
      <w:bookmarkStart w:id="785" w:name="_Toc94530827"/>
      <w:bookmarkStart w:id="786" w:name="_Toc101428224"/>
      <w:bookmarkStart w:id="787"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80"/>
      <w:r w:rsidR="0019077F" w:rsidRPr="00B76259">
        <w:t xml:space="preserve"> —</w:t>
      </w:r>
      <w:r w:rsidRPr="00B76259">
        <w:t xml:space="preserve"> Bolts and Screws</w:t>
      </w:r>
      <w:bookmarkEnd w:id="781"/>
      <w:bookmarkEnd w:id="782"/>
      <w:bookmarkEnd w:id="783"/>
      <w:bookmarkEnd w:id="784"/>
      <w:bookmarkEnd w:id="785"/>
      <w:bookmarkEnd w:id="786"/>
      <w:bookmarkEnd w:id="787"/>
    </w:p>
    <w:p w14:paraId="46D4F25E" w14:textId="17C846C8"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0"/>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1" o:title=""/>
                </v:shape>
                <v:rect id="Rectangle 11" o:spid="_x0000_s1306"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07"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08"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09"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10"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11"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172E6C19"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2"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67CD2B8" w:rsidR="00FC68DB" w:rsidRPr="00B76259" w:rsidRDefault="00FC68DB" w:rsidP="00BD52D7">
      <w:pPr>
        <w:pStyle w:val="Beschriftung"/>
      </w:pPr>
      <w:bookmarkStart w:id="788" w:name="_Ref401160020"/>
      <w:bookmarkStart w:id="789" w:name="_Toc413359631"/>
      <w:bookmarkStart w:id="790" w:name="_Toc3557098"/>
      <w:bookmarkStart w:id="791" w:name="_Toc34747349"/>
      <w:bookmarkStart w:id="792" w:name="_Toc76030542"/>
      <w:bookmarkStart w:id="793" w:name="_Toc94530828"/>
      <w:bookmarkStart w:id="794" w:name="_Toc101428225"/>
      <w:bookmarkStart w:id="795"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88"/>
      <w:r w:rsidR="0019077F" w:rsidRPr="00B76259">
        <w:t xml:space="preserve"> —</w:t>
      </w:r>
      <w:r w:rsidRPr="00B76259">
        <w:t xml:space="preserve"> Different Screw Forms</w:t>
      </w:r>
      <w:bookmarkEnd w:id="789"/>
      <w:bookmarkEnd w:id="790"/>
      <w:bookmarkEnd w:id="791"/>
      <w:bookmarkEnd w:id="792"/>
      <w:bookmarkEnd w:id="793"/>
      <w:bookmarkEnd w:id="794"/>
      <w:bookmarkEnd w:id="795"/>
      <w:r w:rsidR="00B76259" w:rsidRPr="00B76259">
        <w:t xml:space="preserve"> </w:t>
      </w:r>
    </w:p>
    <w:p w14:paraId="33F22C19" w14:textId="5E55D55D" w:rsidR="00B76259" w:rsidRPr="00B76259" w:rsidRDefault="00B76259" w:rsidP="00B76259">
      <w:pPr>
        <w:keepNext/>
        <w:keepLines/>
      </w:pPr>
      <w:r>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oKpIK8TIHU8kByjukN43eOU1IEY+VH9yPh4uF2vfih/tX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p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6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96" w:name="_Ref401160136"/>
      <w:bookmarkStart w:id="797" w:name="_Toc413359632"/>
      <w:bookmarkStart w:id="798" w:name="_Ref428364733"/>
      <w:bookmarkStart w:id="799" w:name="_Ref428531136"/>
      <w:bookmarkStart w:id="800" w:name="_Toc3557099"/>
      <w:bookmarkStart w:id="801" w:name="_Toc34747350"/>
      <w:bookmarkStart w:id="802" w:name="_Toc76030543"/>
      <w:bookmarkStart w:id="803" w:name="_Toc94530829"/>
      <w:bookmarkStart w:id="804" w:name="_Toc101428226"/>
    </w:p>
    <w:p w14:paraId="4E762D4E" w14:textId="2482F166" w:rsidR="000D0168" w:rsidRDefault="00FC68DB" w:rsidP="000D0168">
      <w:pPr>
        <w:pStyle w:val="Beschriftung"/>
      </w:pPr>
      <w:bookmarkStart w:id="805" w:name="_Ref156932811"/>
      <w:bookmarkStart w:id="806"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96"/>
      <w:bookmarkEnd w:id="805"/>
      <w:r w:rsidR="0019077F">
        <w:t xml:space="preserve"> —</w:t>
      </w:r>
      <w:r w:rsidRPr="00F54804">
        <w:t xml:space="preserve"> Definition of </w:t>
      </w:r>
      <w:r w:rsidRPr="005C2D94">
        <w:t xml:space="preserve">Length and Head </w:t>
      </w:r>
      <w:r w:rsidRPr="001E4607">
        <w:t>S</w:t>
      </w:r>
      <w:r w:rsidRPr="00BD52D7">
        <w:t>izes</w:t>
      </w:r>
      <w:bookmarkEnd w:id="797"/>
      <w:bookmarkEnd w:id="798"/>
      <w:bookmarkEnd w:id="799"/>
      <w:bookmarkEnd w:id="800"/>
      <w:bookmarkEnd w:id="801"/>
      <w:bookmarkEnd w:id="802"/>
      <w:bookmarkEnd w:id="803"/>
      <w:bookmarkEnd w:id="804"/>
      <w:bookmarkEnd w:id="806"/>
      <w:r w:rsidR="007F6AE6">
        <w:t xml:space="preserve"> </w:t>
      </w:r>
    </w:p>
    <w:p w14:paraId="3C7F875C" w14:textId="76AC8FE7" w:rsidR="000D0168" w:rsidRPr="000D0168" w:rsidRDefault="00B76259" w:rsidP="00B76259">
      <w:pPr>
        <w:keepNext/>
        <w:keepLines/>
      </w:pPr>
      <w:r>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3" w:history="1">
        <w:r w:rsidR="0066363F" w:rsidRPr="001122EE">
          <w:rPr>
            <w:rStyle w:val="Hyperlink"/>
            <w:sz w:val="18"/>
            <w:szCs w:val="18"/>
          </w:rPr>
          <w:t>https://creativecommons.org/licenses/by-sa/3.0</w:t>
        </w:r>
      </w:hyperlink>
      <w:r w:rsidR="0066363F">
        <w:rPr>
          <w:sz w:val="18"/>
          <w:szCs w:val="18"/>
        </w:rPr>
        <w:t xml:space="preserve">. </w:t>
      </w:r>
    </w:p>
    <w:p w14:paraId="3DDF0C91" w14:textId="22C64FF4" w:rsidR="00D92A60" w:rsidRDefault="00FC68DB" w:rsidP="00D92A60">
      <w:pPr>
        <w:pStyle w:val="Beschriftung"/>
      </w:pPr>
      <w:bookmarkStart w:id="807" w:name="_Ref413315993"/>
      <w:bookmarkStart w:id="808" w:name="_Toc413359633"/>
      <w:bookmarkStart w:id="809" w:name="_Toc3557100"/>
      <w:bookmarkStart w:id="810" w:name="_Toc34747351"/>
      <w:bookmarkStart w:id="811" w:name="_Toc76030544"/>
      <w:bookmarkStart w:id="812" w:name="_Toc94530830"/>
      <w:bookmarkStart w:id="813" w:name="_Toc101428227"/>
      <w:bookmarkStart w:id="814"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807"/>
      <w:r w:rsidR="0019077F">
        <w:t xml:space="preserve"> —</w:t>
      </w:r>
      <w:r w:rsidRPr="00F54804">
        <w:t xml:space="preserve"> Definition of lead,</w:t>
      </w:r>
      <w:r w:rsidRPr="005C2D94">
        <w:t xml:space="preserve"> pitch and starts of a </w:t>
      </w:r>
      <w:proofErr w:type="gramStart"/>
      <w:r w:rsidRPr="005C2D94">
        <w:t>thread</w:t>
      </w:r>
      <w:bookmarkEnd w:id="808"/>
      <w:bookmarkEnd w:id="809"/>
      <w:bookmarkEnd w:id="810"/>
      <w:bookmarkEnd w:id="811"/>
      <w:bookmarkEnd w:id="812"/>
      <w:bookmarkEnd w:id="813"/>
      <w:bookmarkEnd w:id="814"/>
      <w:proofErr w:type="gramEnd"/>
      <w:r w:rsidRPr="005C2D94">
        <w:t xml:space="preserve"> </w:t>
      </w:r>
    </w:p>
    <w:p w14:paraId="67175DE4" w14:textId="6E8276B7" w:rsidR="00FC68DB" w:rsidRPr="00BD52D7" w:rsidRDefault="00FC68DB" w:rsidP="00B202D2">
      <w:pPr>
        <w:pStyle w:val="berschrift3"/>
      </w:pPr>
      <w:bookmarkStart w:id="815" w:name="_Toc428279395"/>
      <w:bookmarkStart w:id="816" w:name="_Toc428456133"/>
      <w:bookmarkStart w:id="817" w:name="_Toc428537096"/>
      <w:bookmarkStart w:id="818" w:name="_Toc428969415"/>
      <w:bookmarkStart w:id="819" w:name="_Toc429052806"/>
      <w:bookmarkStart w:id="820" w:name="_Toc3556984"/>
      <w:bookmarkStart w:id="821" w:name="_Ref3566661"/>
      <w:bookmarkStart w:id="822" w:name="_Ref4272362"/>
      <w:bookmarkStart w:id="823" w:name="_Toc34747234"/>
      <w:bookmarkStart w:id="824" w:name="_Toc77102050"/>
      <w:bookmarkStart w:id="825" w:name="_Toc159618781"/>
      <w:bookmarkEnd w:id="815"/>
      <w:bookmarkEnd w:id="816"/>
      <w:bookmarkEnd w:id="817"/>
      <w:bookmarkEnd w:id="818"/>
      <w:bookmarkEnd w:id="819"/>
      <w:r w:rsidRPr="005C2D94">
        <w:lastRenderedPageBreak/>
        <w:t>Contacts and F</w:t>
      </w:r>
      <w:r w:rsidRPr="001E4607">
        <w:t>riction</w:t>
      </w:r>
      <w:bookmarkEnd w:id="820"/>
      <w:bookmarkEnd w:id="821"/>
      <w:bookmarkEnd w:id="822"/>
      <w:bookmarkEnd w:id="823"/>
      <w:bookmarkEnd w:id="824"/>
      <w:bookmarkEnd w:id="825"/>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26" w:name="_Ref157610135"/>
      <w:r w:rsidRPr="00FE01AC">
        <w:rPr>
          <w:rFonts w:cs="Calibri"/>
          <w:lang w:eastAsia="en-GB"/>
        </w:rPr>
        <w:t>washer (if there is one) and first connected part, or else</w:t>
      </w:r>
      <w:r w:rsidR="00FE01AC">
        <w:rPr>
          <w:rFonts w:cs="Calibri"/>
          <w:lang w:eastAsia="en-GB"/>
        </w:rPr>
        <w:t>,</w:t>
      </w:r>
      <w:bookmarkEnd w:id="826"/>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27" w:name="_Ref157610182"/>
      <w:r w:rsidRPr="00FE01AC">
        <w:rPr>
          <w:rFonts w:cs="Calibri"/>
          <w:lang w:eastAsia="en-GB"/>
        </w:rPr>
        <w:t xml:space="preserve">washer (if there is one) and nut, </w:t>
      </w:r>
      <w:bookmarkEnd w:id="827"/>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28"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28"/>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lastRenderedPageBreak/>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lastRenderedPageBreak/>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29" w:name="_Toc428279398"/>
      <w:bookmarkStart w:id="830" w:name="_Toc428456136"/>
      <w:bookmarkStart w:id="831" w:name="_Toc428537099"/>
      <w:bookmarkStart w:id="832" w:name="_Toc428969418"/>
      <w:bookmarkStart w:id="833" w:name="_Toc429052809"/>
      <w:bookmarkStart w:id="834" w:name="_Toc428279400"/>
      <w:bookmarkStart w:id="835" w:name="_Toc428456138"/>
      <w:bookmarkStart w:id="836" w:name="_Toc428537101"/>
      <w:bookmarkStart w:id="837" w:name="_Toc428969420"/>
      <w:bookmarkStart w:id="838" w:name="_Toc429052811"/>
      <w:bookmarkStart w:id="839" w:name="_Toc428279401"/>
      <w:bookmarkStart w:id="840" w:name="_Toc428456139"/>
      <w:bookmarkStart w:id="841" w:name="_Toc428537102"/>
      <w:bookmarkStart w:id="842" w:name="_Toc428969421"/>
      <w:bookmarkStart w:id="843" w:name="_Toc429052812"/>
      <w:bookmarkStart w:id="844" w:name="_Toc428279402"/>
      <w:bookmarkStart w:id="845" w:name="_Toc428456140"/>
      <w:bookmarkStart w:id="846" w:name="_Toc428537103"/>
      <w:bookmarkStart w:id="847" w:name="_Toc428969422"/>
      <w:bookmarkStart w:id="848" w:name="_Toc429052813"/>
      <w:bookmarkStart w:id="849" w:name="_Toc428279403"/>
      <w:bookmarkStart w:id="850" w:name="_Toc428456141"/>
      <w:bookmarkStart w:id="851" w:name="_Toc428537104"/>
      <w:bookmarkStart w:id="852" w:name="_Toc428969423"/>
      <w:bookmarkStart w:id="853" w:name="_Toc429052814"/>
      <w:bookmarkStart w:id="854" w:name="_Toc428279404"/>
      <w:bookmarkStart w:id="855" w:name="_Toc428456142"/>
      <w:bookmarkStart w:id="856" w:name="_Toc428537105"/>
      <w:bookmarkStart w:id="857" w:name="_Toc428969424"/>
      <w:bookmarkStart w:id="858" w:name="_Toc429052815"/>
      <w:bookmarkStart w:id="859" w:name="_Toc428279405"/>
      <w:bookmarkStart w:id="860" w:name="_Toc428456143"/>
      <w:bookmarkStart w:id="861" w:name="_Toc428537106"/>
      <w:bookmarkStart w:id="862" w:name="_Toc428969425"/>
      <w:bookmarkStart w:id="863" w:name="_Toc429052816"/>
      <w:bookmarkStart w:id="864" w:name="_Toc428279406"/>
      <w:bookmarkStart w:id="865" w:name="_Toc428456144"/>
      <w:bookmarkStart w:id="866" w:name="_Toc428537107"/>
      <w:bookmarkStart w:id="867" w:name="_Toc428969426"/>
      <w:bookmarkStart w:id="868" w:name="_Toc429052817"/>
      <w:bookmarkStart w:id="869" w:name="_Toc428279408"/>
      <w:bookmarkStart w:id="870" w:name="_Toc428456146"/>
      <w:bookmarkStart w:id="871" w:name="_Toc428537109"/>
      <w:bookmarkStart w:id="872" w:name="_Toc428969428"/>
      <w:bookmarkStart w:id="873" w:name="_Toc429052819"/>
      <w:bookmarkStart w:id="874" w:name="_Toc428279409"/>
      <w:bookmarkStart w:id="875" w:name="_Toc428456147"/>
      <w:bookmarkStart w:id="876" w:name="_Toc428537110"/>
      <w:bookmarkStart w:id="877" w:name="_Toc428969429"/>
      <w:bookmarkStart w:id="878" w:name="_Toc429052820"/>
      <w:bookmarkStart w:id="879" w:name="_Toc428279410"/>
      <w:bookmarkStart w:id="880" w:name="_Toc428456148"/>
      <w:bookmarkStart w:id="881" w:name="_Toc428537111"/>
      <w:bookmarkStart w:id="882" w:name="_Toc428969430"/>
      <w:bookmarkStart w:id="883" w:name="_Toc429052821"/>
      <w:bookmarkStart w:id="884" w:name="_Toc428279411"/>
      <w:bookmarkStart w:id="885" w:name="_Toc428456149"/>
      <w:bookmarkStart w:id="886" w:name="_Toc428537112"/>
      <w:bookmarkStart w:id="887" w:name="_Toc428969431"/>
      <w:bookmarkStart w:id="888" w:name="_Toc429052822"/>
      <w:bookmarkStart w:id="889" w:name="_Toc428279413"/>
      <w:bookmarkStart w:id="890" w:name="_Toc428456151"/>
      <w:bookmarkStart w:id="891" w:name="_Toc428537114"/>
      <w:bookmarkStart w:id="892" w:name="_Toc428969433"/>
      <w:bookmarkStart w:id="893" w:name="_Toc429052824"/>
      <w:bookmarkStart w:id="894" w:name="_Toc428279414"/>
      <w:bookmarkStart w:id="895" w:name="_Toc428456152"/>
      <w:bookmarkStart w:id="896" w:name="_Toc428537115"/>
      <w:bookmarkStart w:id="897" w:name="_Toc428969434"/>
      <w:bookmarkStart w:id="898" w:name="_Toc429052825"/>
      <w:bookmarkStart w:id="899" w:name="_Toc428279416"/>
      <w:bookmarkStart w:id="900" w:name="_Toc428456154"/>
      <w:bookmarkStart w:id="901" w:name="_Toc428537117"/>
      <w:bookmarkStart w:id="902" w:name="_Toc428969436"/>
      <w:bookmarkStart w:id="903" w:name="_Toc429052827"/>
      <w:bookmarkStart w:id="904" w:name="_Toc428279417"/>
      <w:bookmarkStart w:id="905" w:name="_Toc428456155"/>
      <w:bookmarkStart w:id="906" w:name="_Toc428537118"/>
      <w:bookmarkStart w:id="907" w:name="_Toc428969437"/>
      <w:bookmarkStart w:id="908" w:name="_Toc429052828"/>
      <w:bookmarkStart w:id="909" w:name="_Toc428279419"/>
      <w:bookmarkStart w:id="910" w:name="_Toc428456157"/>
      <w:bookmarkStart w:id="911" w:name="_Toc428537120"/>
      <w:bookmarkStart w:id="912" w:name="_Toc428969439"/>
      <w:bookmarkStart w:id="913" w:name="_Toc429052830"/>
      <w:bookmarkStart w:id="914" w:name="_Toc428279421"/>
      <w:bookmarkStart w:id="915" w:name="_Toc428456159"/>
      <w:bookmarkStart w:id="916" w:name="_Toc428537122"/>
      <w:bookmarkStart w:id="917" w:name="_Toc428969441"/>
      <w:bookmarkStart w:id="918" w:name="_Toc429052832"/>
      <w:bookmarkStart w:id="919" w:name="_Toc428279422"/>
      <w:bookmarkStart w:id="920" w:name="_Toc428456160"/>
      <w:bookmarkStart w:id="921" w:name="_Toc428537123"/>
      <w:bookmarkStart w:id="922" w:name="_Toc428969442"/>
      <w:bookmarkStart w:id="923" w:name="_Toc429052833"/>
      <w:bookmarkStart w:id="924" w:name="_Toc428279423"/>
      <w:bookmarkStart w:id="925" w:name="_Toc428456161"/>
      <w:bookmarkStart w:id="926" w:name="_Toc428537124"/>
      <w:bookmarkStart w:id="927" w:name="_Toc428969443"/>
      <w:bookmarkStart w:id="928" w:name="_Toc429052834"/>
      <w:bookmarkStart w:id="929" w:name="_Toc428279424"/>
      <w:bookmarkStart w:id="930" w:name="_Toc428456162"/>
      <w:bookmarkStart w:id="931" w:name="_Toc428537125"/>
      <w:bookmarkStart w:id="932" w:name="_Toc428969444"/>
      <w:bookmarkStart w:id="933" w:name="_Toc429052835"/>
      <w:bookmarkStart w:id="934" w:name="_Toc428279426"/>
      <w:bookmarkStart w:id="935" w:name="_Toc428456164"/>
      <w:bookmarkStart w:id="936" w:name="_Toc428537127"/>
      <w:bookmarkStart w:id="937" w:name="_Toc428969446"/>
      <w:bookmarkStart w:id="938" w:name="_Toc429052837"/>
      <w:bookmarkStart w:id="939" w:name="_Toc428279427"/>
      <w:bookmarkStart w:id="940" w:name="_Toc428456165"/>
      <w:bookmarkStart w:id="941" w:name="_Toc428537128"/>
      <w:bookmarkStart w:id="942" w:name="_Toc428969447"/>
      <w:bookmarkStart w:id="943" w:name="_Toc429052838"/>
      <w:bookmarkStart w:id="944" w:name="_Toc428279431"/>
      <w:bookmarkStart w:id="945" w:name="_Toc428456169"/>
      <w:bookmarkStart w:id="946" w:name="_Toc428537132"/>
      <w:bookmarkStart w:id="947" w:name="_Toc428969451"/>
      <w:bookmarkStart w:id="948" w:name="_Toc429052842"/>
      <w:bookmarkStart w:id="949" w:name="_Toc428279432"/>
      <w:bookmarkStart w:id="950" w:name="_Toc428456170"/>
      <w:bookmarkStart w:id="951" w:name="_Toc428537133"/>
      <w:bookmarkStart w:id="952" w:name="_Toc428969452"/>
      <w:bookmarkStart w:id="953" w:name="_Toc429052843"/>
      <w:bookmarkStart w:id="954" w:name="_Toc428279434"/>
      <w:bookmarkStart w:id="955" w:name="_Toc428456172"/>
      <w:bookmarkStart w:id="956" w:name="_Toc428537135"/>
      <w:bookmarkStart w:id="957" w:name="_Toc428969454"/>
      <w:bookmarkStart w:id="958" w:name="_Toc429052845"/>
      <w:bookmarkStart w:id="959" w:name="_Toc428279435"/>
      <w:bookmarkStart w:id="960" w:name="_Toc428456173"/>
      <w:bookmarkStart w:id="961" w:name="_Toc428537136"/>
      <w:bookmarkStart w:id="962" w:name="_Toc428969455"/>
      <w:bookmarkStart w:id="963" w:name="_Toc429052846"/>
      <w:bookmarkStart w:id="964" w:name="_Toc428279439"/>
      <w:bookmarkStart w:id="965" w:name="_Toc428456177"/>
      <w:bookmarkStart w:id="966" w:name="_Toc428537140"/>
      <w:bookmarkStart w:id="967" w:name="_Toc428969459"/>
      <w:bookmarkStart w:id="968" w:name="_Toc429052850"/>
      <w:bookmarkStart w:id="969" w:name="_Toc428279440"/>
      <w:bookmarkStart w:id="970" w:name="_Toc428456178"/>
      <w:bookmarkStart w:id="971" w:name="_Toc428537141"/>
      <w:bookmarkStart w:id="972" w:name="_Toc428969460"/>
      <w:bookmarkStart w:id="973" w:name="_Toc429052851"/>
      <w:bookmarkStart w:id="974" w:name="_Toc428279441"/>
      <w:bookmarkStart w:id="975" w:name="_Toc428456179"/>
      <w:bookmarkStart w:id="976" w:name="_Toc428537142"/>
      <w:bookmarkStart w:id="977" w:name="_Toc428969461"/>
      <w:bookmarkStart w:id="978" w:name="_Toc429052852"/>
      <w:bookmarkStart w:id="979" w:name="_Toc428279442"/>
      <w:bookmarkStart w:id="980" w:name="_Toc428456180"/>
      <w:bookmarkStart w:id="981" w:name="_Toc428537143"/>
      <w:bookmarkStart w:id="982" w:name="_Toc428969462"/>
      <w:bookmarkStart w:id="983" w:name="_Toc429052853"/>
      <w:bookmarkStart w:id="984" w:name="_Toc428279444"/>
      <w:bookmarkStart w:id="985" w:name="_Toc428456182"/>
      <w:bookmarkStart w:id="986" w:name="_Toc428537145"/>
      <w:bookmarkStart w:id="987" w:name="_Toc428969464"/>
      <w:bookmarkStart w:id="988" w:name="_Toc429052855"/>
      <w:bookmarkStart w:id="989" w:name="_Toc428279445"/>
      <w:bookmarkStart w:id="990" w:name="_Toc428456183"/>
      <w:bookmarkStart w:id="991" w:name="_Toc428537146"/>
      <w:bookmarkStart w:id="992" w:name="_Toc428969465"/>
      <w:bookmarkStart w:id="993" w:name="_Toc429052856"/>
      <w:bookmarkStart w:id="994" w:name="_Toc428279449"/>
      <w:bookmarkStart w:id="995" w:name="_Toc428456187"/>
      <w:bookmarkStart w:id="996" w:name="_Toc428537150"/>
      <w:bookmarkStart w:id="997" w:name="_Toc428969469"/>
      <w:bookmarkStart w:id="998" w:name="_Toc429052860"/>
      <w:bookmarkStart w:id="999" w:name="_Toc428279450"/>
      <w:bookmarkStart w:id="1000" w:name="_Toc428456188"/>
      <w:bookmarkStart w:id="1001" w:name="_Toc428537151"/>
      <w:bookmarkStart w:id="1002" w:name="_Toc428969470"/>
      <w:bookmarkStart w:id="1003" w:name="_Toc429052861"/>
      <w:bookmarkStart w:id="1004" w:name="_Toc428279452"/>
      <w:bookmarkStart w:id="1005" w:name="_Toc428456190"/>
      <w:bookmarkStart w:id="1006" w:name="_Toc428537153"/>
      <w:bookmarkStart w:id="1007" w:name="_Toc428969472"/>
      <w:bookmarkStart w:id="1008" w:name="_Toc429052863"/>
      <w:bookmarkStart w:id="1009" w:name="_Toc428279453"/>
      <w:bookmarkStart w:id="1010" w:name="_Toc428456191"/>
      <w:bookmarkStart w:id="1011" w:name="_Toc428537154"/>
      <w:bookmarkStart w:id="1012" w:name="_Toc428969473"/>
      <w:bookmarkStart w:id="1013" w:name="_Toc429052864"/>
      <w:bookmarkStart w:id="1014" w:name="_Toc428279457"/>
      <w:bookmarkStart w:id="1015" w:name="_Toc428456195"/>
      <w:bookmarkStart w:id="1016" w:name="_Toc428537158"/>
      <w:bookmarkStart w:id="1017" w:name="_Toc428969477"/>
      <w:bookmarkStart w:id="1018" w:name="_Toc429052868"/>
      <w:bookmarkStart w:id="1019" w:name="_Toc428279458"/>
      <w:bookmarkStart w:id="1020" w:name="_Toc428456196"/>
      <w:bookmarkStart w:id="1021" w:name="_Toc428537159"/>
      <w:bookmarkStart w:id="1022" w:name="_Toc428969478"/>
      <w:bookmarkStart w:id="1023" w:name="_Toc429052869"/>
      <w:bookmarkStart w:id="1024" w:name="_Toc428279459"/>
      <w:bookmarkStart w:id="1025" w:name="_Toc428456197"/>
      <w:bookmarkStart w:id="1026" w:name="_Toc428537160"/>
      <w:bookmarkStart w:id="1027" w:name="_Toc428969479"/>
      <w:bookmarkStart w:id="1028" w:name="_Toc429052870"/>
      <w:bookmarkStart w:id="1029" w:name="_Toc428279461"/>
      <w:bookmarkStart w:id="1030" w:name="_Toc428456199"/>
      <w:bookmarkStart w:id="1031" w:name="_Toc428537162"/>
      <w:bookmarkStart w:id="1032" w:name="_Toc428969481"/>
      <w:bookmarkStart w:id="1033" w:name="_Toc429052872"/>
      <w:bookmarkStart w:id="1034" w:name="_Toc428279462"/>
      <w:bookmarkStart w:id="1035" w:name="_Toc428456200"/>
      <w:bookmarkStart w:id="1036" w:name="_Toc428537163"/>
      <w:bookmarkStart w:id="1037" w:name="_Toc428969482"/>
      <w:bookmarkStart w:id="1038" w:name="_Toc429052873"/>
      <w:bookmarkStart w:id="1039" w:name="_Toc428279463"/>
      <w:bookmarkStart w:id="1040" w:name="_Toc428456201"/>
      <w:bookmarkStart w:id="1041" w:name="_Toc428537164"/>
      <w:bookmarkStart w:id="1042" w:name="_Toc428969483"/>
      <w:bookmarkStart w:id="1043" w:name="_Toc429052874"/>
      <w:bookmarkStart w:id="1044" w:name="_Toc428279464"/>
      <w:bookmarkStart w:id="1045" w:name="_Toc428456202"/>
      <w:bookmarkStart w:id="1046" w:name="_Toc428537165"/>
      <w:bookmarkStart w:id="1047" w:name="_Toc428969484"/>
      <w:bookmarkStart w:id="1048" w:name="_Toc429052875"/>
      <w:bookmarkStart w:id="1049" w:name="_Toc428279465"/>
      <w:bookmarkStart w:id="1050" w:name="_Toc428456203"/>
      <w:bookmarkStart w:id="1051" w:name="_Toc428537166"/>
      <w:bookmarkStart w:id="1052" w:name="_Toc428969485"/>
      <w:bookmarkStart w:id="1053" w:name="_Toc429052876"/>
      <w:bookmarkStart w:id="1054" w:name="_Toc428279467"/>
      <w:bookmarkStart w:id="1055" w:name="_Toc428456205"/>
      <w:bookmarkStart w:id="1056" w:name="_Toc428537168"/>
      <w:bookmarkStart w:id="1057" w:name="_Toc428969487"/>
      <w:bookmarkStart w:id="1058" w:name="_Toc429052878"/>
      <w:bookmarkStart w:id="1059" w:name="_Toc428279470"/>
      <w:bookmarkStart w:id="1060" w:name="_Toc428456208"/>
      <w:bookmarkStart w:id="1061" w:name="_Toc428537171"/>
      <w:bookmarkStart w:id="1062" w:name="_Toc428969490"/>
      <w:bookmarkStart w:id="1063" w:name="_Toc429052881"/>
      <w:bookmarkStart w:id="1064" w:name="_Toc428279471"/>
      <w:bookmarkStart w:id="1065" w:name="_Toc428456209"/>
      <w:bookmarkStart w:id="1066" w:name="_Toc428537172"/>
      <w:bookmarkStart w:id="1067" w:name="_Toc428969491"/>
      <w:bookmarkStart w:id="1068" w:name="_Toc429052882"/>
      <w:bookmarkStart w:id="1069" w:name="_Toc428279472"/>
      <w:bookmarkStart w:id="1070" w:name="_Toc428456210"/>
      <w:bookmarkStart w:id="1071" w:name="_Toc428537173"/>
      <w:bookmarkStart w:id="1072" w:name="_Toc428969492"/>
      <w:bookmarkStart w:id="1073" w:name="_Toc429052883"/>
      <w:bookmarkStart w:id="1074" w:name="_Toc428279473"/>
      <w:bookmarkStart w:id="1075" w:name="_Toc428456211"/>
      <w:bookmarkStart w:id="1076" w:name="_Toc428537174"/>
      <w:bookmarkStart w:id="1077" w:name="_Toc428969493"/>
      <w:bookmarkStart w:id="1078" w:name="_Toc429052884"/>
      <w:bookmarkStart w:id="1079" w:name="_Toc428279474"/>
      <w:bookmarkStart w:id="1080" w:name="_Toc428456212"/>
      <w:bookmarkStart w:id="1081" w:name="_Toc428537175"/>
      <w:bookmarkStart w:id="1082" w:name="_Toc428969494"/>
      <w:bookmarkStart w:id="1083" w:name="_Toc429052885"/>
      <w:bookmarkStart w:id="1084" w:name="_Toc428279475"/>
      <w:bookmarkStart w:id="1085" w:name="_Toc428456213"/>
      <w:bookmarkStart w:id="1086" w:name="_Toc428537176"/>
      <w:bookmarkStart w:id="1087" w:name="_Toc428969495"/>
      <w:bookmarkStart w:id="1088" w:name="_Toc429052886"/>
      <w:bookmarkStart w:id="1089" w:name="_Toc428279476"/>
      <w:bookmarkStart w:id="1090" w:name="_Toc428456214"/>
      <w:bookmarkStart w:id="1091" w:name="_Toc428537177"/>
      <w:bookmarkStart w:id="1092" w:name="_Toc428969496"/>
      <w:bookmarkStart w:id="1093" w:name="_Toc429052887"/>
      <w:bookmarkStart w:id="1094" w:name="_Toc428279481"/>
      <w:bookmarkStart w:id="1095" w:name="_Toc428456219"/>
      <w:bookmarkStart w:id="1096" w:name="_Toc428537182"/>
      <w:bookmarkStart w:id="1097" w:name="_Toc428969501"/>
      <w:bookmarkStart w:id="1098" w:name="_Toc429052892"/>
      <w:bookmarkStart w:id="1099" w:name="_Toc428279482"/>
      <w:bookmarkStart w:id="1100" w:name="_Toc428456220"/>
      <w:bookmarkStart w:id="1101" w:name="_Toc428537183"/>
      <w:bookmarkStart w:id="1102" w:name="_Toc428969502"/>
      <w:bookmarkStart w:id="1103" w:name="_Toc429052893"/>
      <w:bookmarkStart w:id="1104" w:name="_Toc428279490"/>
      <w:bookmarkStart w:id="1105" w:name="_Toc428456228"/>
      <w:bookmarkStart w:id="1106" w:name="_Toc428537191"/>
      <w:bookmarkStart w:id="1107" w:name="_Toc428969510"/>
      <w:bookmarkStart w:id="1108" w:name="_Toc429052901"/>
      <w:bookmarkStart w:id="1109" w:name="_Toc428279504"/>
      <w:bookmarkStart w:id="1110" w:name="_Toc428456242"/>
      <w:bookmarkStart w:id="1111" w:name="_Toc428537205"/>
      <w:bookmarkStart w:id="1112" w:name="_Toc428969524"/>
      <w:bookmarkStart w:id="1113" w:name="_Toc429052915"/>
      <w:bookmarkStart w:id="1114" w:name="_Toc428279508"/>
      <w:bookmarkStart w:id="1115" w:name="_Toc428456246"/>
      <w:bookmarkStart w:id="1116" w:name="_Toc428537209"/>
      <w:bookmarkStart w:id="1117" w:name="_Toc428969528"/>
      <w:bookmarkStart w:id="1118" w:name="_Toc429052919"/>
      <w:bookmarkStart w:id="1119" w:name="_Toc428279509"/>
      <w:bookmarkStart w:id="1120" w:name="_Toc428456247"/>
      <w:bookmarkStart w:id="1121" w:name="_Toc428537210"/>
      <w:bookmarkStart w:id="1122" w:name="_Toc428969529"/>
      <w:bookmarkStart w:id="1123" w:name="_Toc429052920"/>
      <w:bookmarkStart w:id="1124" w:name="_Toc428279510"/>
      <w:bookmarkStart w:id="1125" w:name="_Toc428456248"/>
      <w:bookmarkStart w:id="1126" w:name="_Toc428537211"/>
      <w:bookmarkStart w:id="1127" w:name="_Toc428969530"/>
      <w:bookmarkStart w:id="1128" w:name="_Toc429052921"/>
      <w:bookmarkStart w:id="1129" w:name="_Toc428279512"/>
      <w:bookmarkStart w:id="1130" w:name="_Toc428456250"/>
      <w:bookmarkStart w:id="1131" w:name="_Toc428537213"/>
      <w:bookmarkStart w:id="1132" w:name="_Toc428969532"/>
      <w:bookmarkStart w:id="1133" w:name="_Toc429052923"/>
      <w:bookmarkStart w:id="1134" w:name="_Toc428279516"/>
      <w:bookmarkStart w:id="1135" w:name="_Toc428456254"/>
      <w:bookmarkStart w:id="1136" w:name="_Toc428537217"/>
      <w:bookmarkStart w:id="1137" w:name="_Toc428969536"/>
      <w:bookmarkStart w:id="1138" w:name="_Toc429052927"/>
      <w:bookmarkStart w:id="1139" w:name="_Toc428279517"/>
      <w:bookmarkStart w:id="1140" w:name="_Toc428456255"/>
      <w:bookmarkStart w:id="1141" w:name="_Toc428537218"/>
      <w:bookmarkStart w:id="1142" w:name="_Toc428969537"/>
      <w:bookmarkStart w:id="1143" w:name="_Toc429052928"/>
      <w:bookmarkStart w:id="1144" w:name="_Toc428279521"/>
      <w:bookmarkStart w:id="1145" w:name="_Toc428456259"/>
      <w:bookmarkStart w:id="1146" w:name="_Toc428537222"/>
      <w:bookmarkStart w:id="1147" w:name="_Toc428969541"/>
      <w:bookmarkStart w:id="1148" w:name="_Toc429052932"/>
      <w:bookmarkStart w:id="1149" w:name="_Toc428279522"/>
      <w:bookmarkStart w:id="1150" w:name="_Toc428456260"/>
      <w:bookmarkStart w:id="1151" w:name="_Toc428537223"/>
      <w:bookmarkStart w:id="1152" w:name="_Toc428969542"/>
      <w:bookmarkStart w:id="1153" w:name="_Toc429052933"/>
      <w:bookmarkStart w:id="1154" w:name="_Toc428279523"/>
      <w:bookmarkStart w:id="1155" w:name="_Toc428456261"/>
      <w:bookmarkStart w:id="1156" w:name="_Toc428537224"/>
      <w:bookmarkStart w:id="1157" w:name="_Toc428969543"/>
      <w:bookmarkStart w:id="1158" w:name="_Toc429052934"/>
      <w:bookmarkStart w:id="1159" w:name="_Toc428279524"/>
      <w:bookmarkStart w:id="1160" w:name="_Toc428456262"/>
      <w:bookmarkStart w:id="1161" w:name="_Toc428537225"/>
      <w:bookmarkStart w:id="1162" w:name="_Toc428969544"/>
      <w:bookmarkStart w:id="1163" w:name="_Toc429052935"/>
      <w:bookmarkStart w:id="1164" w:name="_Toc428279525"/>
      <w:bookmarkStart w:id="1165" w:name="_Toc428456263"/>
      <w:bookmarkStart w:id="1166" w:name="_Toc428537226"/>
      <w:bookmarkStart w:id="1167" w:name="_Toc428969545"/>
      <w:bookmarkStart w:id="1168" w:name="_Toc429052936"/>
      <w:bookmarkStart w:id="1169" w:name="_Toc428279526"/>
      <w:bookmarkStart w:id="1170" w:name="_Toc428456264"/>
      <w:bookmarkStart w:id="1171" w:name="_Toc428537227"/>
      <w:bookmarkStart w:id="1172" w:name="_Toc428969546"/>
      <w:bookmarkStart w:id="1173" w:name="_Toc429052937"/>
      <w:bookmarkStart w:id="1174" w:name="_Toc413359593"/>
      <w:bookmarkStart w:id="1175" w:name="_Toc3556985"/>
      <w:bookmarkStart w:id="1176" w:name="_Ref27683404"/>
      <w:bookmarkStart w:id="1177" w:name="_Ref34740002"/>
      <w:bookmarkStart w:id="1178" w:name="_Ref34740021"/>
      <w:bookmarkStart w:id="1179" w:name="_Ref34652201"/>
      <w:bookmarkStart w:id="1180" w:name="_Ref34652251"/>
      <w:bookmarkStart w:id="1181" w:name="_Toc34747235"/>
      <w:bookmarkStart w:id="1182" w:name="_Toc77102051"/>
      <w:bookmarkStart w:id="1183" w:name="_Ref157440012"/>
      <w:bookmarkStart w:id="1184" w:name="_Toc159618782"/>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74"/>
      <w:bookmarkEnd w:id="1175"/>
      <w:bookmarkEnd w:id="1176"/>
      <w:bookmarkEnd w:id="1177"/>
      <w:bookmarkEnd w:id="1178"/>
      <w:bookmarkEnd w:id="1179"/>
      <w:bookmarkEnd w:id="1180"/>
      <w:bookmarkEnd w:id="1181"/>
      <w:bookmarkEnd w:id="1182"/>
      <w:bookmarkEnd w:id="1183"/>
      <w:bookmarkEnd w:id="1184"/>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85" w:name="_Ref156248315"/>
      <w:bookmarkStart w:id="1186" w:name="_Toc159618982"/>
      <w:r w:rsidRPr="00F54804">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85"/>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87" w:name="_Ref156248334"/>
      <w:bookmarkStart w:id="1188" w:name="_Toc159618983"/>
      <w:r w:rsidRPr="00F54804">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87"/>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88"/>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lastRenderedPageBreak/>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lastRenderedPageBreak/>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89" w:name="_Ref156248352"/>
      <w:bookmarkStart w:id="1190"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89"/>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9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91" w:name="_Toc428279528"/>
      <w:bookmarkStart w:id="1192" w:name="_Toc428456266"/>
      <w:bookmarkStart w:id="1193" w:name="_Toc428537229"/>
      <w:bookmarkStart w:id="1194" w:name="_Toc428969548"/>
      <w:bookmarkStart w:id="1195" w:name="_Toc429052939"/>
      <w:bookmarkStart w:id="1196" w:name="_Toc413359594"/>
      <w:bookmarkStart w:id="1197" w:name="_Toc3556986"/>
      <w:bookmarkStart w:id="1198" w:name="_Toc34747236"/>
      <w:bookmarkStart w:id="1199" w:name="_Toc77102052"/>
      <w:bookmarkStart w:id="1200" w:name="_Toc159618783"/>
      <w:bookmarkEnd w:id="1191"/>
      <w:bookmarkEnd w:id="1192"/>
      <w:bookmarkEnd w:id="1193"/>
      <w:bookmarkEnd w:id="1194"/>
      <w:bookmarkEnd w:id="1195"/>
      <w:r w:rsidRPr="00F54804">
        <w:lastRenderedPageBreak/>
        <w:t>Washer</w:t>
      </w:r>
      <w:bookmarkEnd w:id="1196"/>
      <w:bookmarkEnd w:id="1197"/>
      <w:bookmarkEnd w:id="1198"/>
      <w:bookmarkEnd w:id="1199"/>
      <w:bookmarkEnd w:id="1200"/>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201" w:name="_Ref156248408"/>
      <w:bookmarkStart w:id="1202"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201"/>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20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203" w:name="_Toc428456268"/>
      <w:bookmarkStart w:id="1204" w:name="_Toc428537231"/>
      <w:bookmarkStart w:id="1205" w:name="_Toc428969550"/>
      <w:bookmarkStart w:id="1206" w:name="_Toc429052941"/>
      <w:bookmarkStart w:id="1207" w:name="_Toc413359595"/>
      <w:bookmarkStart w:id="1208" w:name="_Toc3556987"/>
      <w:bookmarkStart w:id="1209" w:name="_Toc34747237"/>
      <w:bookmarkStart w:id="1210" w:name="_Toc77102053"/>
      <w:bookmarkStart w:id="1211" w:name="_Toc159618784"/>
      <w:bookmarkEnd w:id="1203"/>
      <w:bookmarkEnd w:id="1204"/>
      <w:bookmarkEnd w:id="1205"/>
      <w:bookmarkEnd w:id="1206"/>
      <w:r w:rsidRPr="00F54804">
        <w:t>Nut</w:t>
      </w:r>
      <w:bookmarkEnd w:id="1207"/>
      <w:bookmarkEnd w:id="1208"/>
      <w:bookmarkEnd w:id="1209"/>
      <w:bookmarkEnd w:id="1210"/>
      <w:bookmarkEnd w:id="1211"/>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212" w:name="_Ref156248434"/>
      <w:bookmarkStart w:id="1213"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212"/>
      <w:r w:rsidR="00BF29DE">
        <w:t xml:space="preserve"> —</w:t>
      </w:r>
      <w:r w:rsidR="00BF29DE" w:rsidRPr="00F54804">
        <w:t xml:space="preserve"> </w:t>
      </w:r>
      <w:r w:rsidRPr="00F54804">
        <w:t xml:space="preserve">Attributes of element </w:t>
      </w:r>
      <w:r w:rsidRPr="002941B8">
        <w:rPr>
          <w:rStyle w:val="CodeCharacter"/>
        </w:rPr>
        <w:t>&lt;nut/&gt;</w:t>
      </w:r>
      <w:bookmarkEnd w:id="121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214" w:name="_Ref156248448"/>
      <w:bookmarkStart w:id="1215"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214"/>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15"/>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16" w:name="_Toc428456270"/>
      <w:bookmarkStart w:id="1217" w:name="_Toc428537233"/>
      <w:bookmarkStart w:id="1218" w:name="_Toc428969552"/>
      <w:bookmarkStart w:id="1219" w:name="_Toc429052943"/>
      <w:bookmarkStart w:id="1220" w:name="_Toc413359596"/>
      <w:bookmarkStart w:id="1221" w:name="_Toc3556988"/>
      <w:bookmarkStart w:id="1222" w:name="_Toc34747238"/>
      <w:bookmarkStart w:id="1223" w:name="_Toc77102054"/>
      <w:bookmarkStart w:id="1224" w:name="_Toc159618785"/>
      <w:bookmarkStart w:id="1225" w:name="_Ref401160443"/>
      <w:bookmarkStart w:id="1226" w:name="_Ref401160449"/>
      <w:bookmarkStart w:id="1227" w:name="_Ref401160453"/>
      <w:bookmarkEnd w:id="1216"/>
      <w:bookmarkEnd w:id="1217"/>
      <w:bookmarkEnd w:id="1218"/>
      <w:bookmarkEnd w:id="1219"/>
      <w:r w:rsidRPr="000A1B7B">
        <w:lastRenderedPageBreak/>
        <w:t>Bolt</w:t>
      </w:r>
      <w:bookmarkEnd w:id="1220"/>
      <w:bookmarkEnd w:id="1221"/>
      <w:bookmarkEnd w:id="1222"/>
      <w:bookmarkEnd w:id="1223"/>
      <w:bookmarkEnd w:id="1224"/>
      <w:r w:rsidRPr="000A1B7B">
        <w:t xml:space="preserve"> </w:t>
      </w:r>
      <w:bookmarkEnd w:id="1225"/>
      <w:bookmarkEnd w:id="1226"/>
      <w:bookmarkEnd w:id="1227"/>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28" w:name="_Ref156248462"/>
      <w:bookmarkStart w:id="1229"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28"/>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2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CA3B5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30" w:name="_Ref156248477"/>
      <w:bookmarkStart w:id="1231"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30"/>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3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lastRenderedPageBreak/>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lastRenderedPageBreak/>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32" w:name="_Toc428456272"/>
      <w:bookmarkStart w:id="1233" w:name="_Toc428537235"/>
      <w:bookmarkStart w:id="1234" w:name="_Toc428969554"/>
      <w:bookmarkStart w:id="1235" w:name="_Toc429052945"/>
      <w:bookmarkStart w:id="1236" w:name="_Toc3556989"/>
      <w:bookmarkStart w:id="1237" w:name="_Toc34747239"/>
      <w:bookmarkStart w:id="1238" w:name="_Toc77102055"/>
      <w:bookmarkEnd w:id="1232"/>
      <w:bookmarkEnd w:id="1233"/>
      <w:bookmarkEnd w:id="1234"/>
      <w:bookmarkEnd w:id="1235"/>
    </w:p>
    <w:p w14:paraId="0BFF6204" w14:textId="5FCA8F0B" w:rsidR="00FC68DB" w:rsidRPr="009B6E79" w:rsidRDefault="00FC68DB" w:rsidP="009B6E79">
      <w:pPr>
        <w:pStyle w:val="berschrift4"/>
      </w:pPr>
      <w:r w:rsidRPr="009B6E79">
        <w:lastRenderedPageBreak/>
        <w:t>Possible Bolt and Screw Assemblies</w:t>
      </w:r>
      <w:bookmarkEnd w:id="1236"/>
      <w:bookmarkEnd w:id="1237"/>
      <w:bookmarkEnd w:id="1238"/>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A0995E"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3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3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74"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74"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3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3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6D70BDBF" w:rsidR="00FC68DB" w:rsidRPr="00F37191" w:rsidRDefault="00FC68DB" w:rsidP="00314DA6">
      <w:pPr>
        <w:pStyle w:val="Beschriftung"/>
      </w:pPr>
      <w:bookmarkStart w:id="1239" w:name="_Ref157611795"/>
      <w:bookmarkStart w:id="1240" w:name="_Toc3557101"/>
      <w:bookmarkStart w:id="1241" w:name="_Toc34747352"/>
      <w:bookmarkStart w:id="1242" w:name="_Toc76030545"/>
      <w:bookmarkStart w:id="1243" w:name="_Toc94530831"/>
      <w:bookmarkStart w:id="1244" w:name="_Toc101428228"/>
      <w:bookmarkStart w:id="1245"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39"/>
      <w:r w:rsidR="0019077F" w:rsidRPr="00F37191">
        <w:t xml:space="preserve"> —</w:t>
      </w:r>
      <w:r w:rsidRPr="00F37191">
        <w:t xml:space="preserve"> Bolt with welded </w:t>
      </w:r>
      <w:proofErr w:type="gramStart"/>
      <w:r w:rsidRPr="00F37191">
        <w:t>nut</w:t>
      </w:r>
      <w:bookmarkEnd w:id="1240"/>
      <w:bookmarkEnd w:id="1241"/>
      <w:bookmarkEnd w:id="1242"/>
      <w:bookmarkEnd w:id="1243"/>
      <w:bookmarkEnd w:id="1244"/>
      <w:bookmarkEnd w:id="1245"/>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0C0A405"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3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3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74"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74"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3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3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0C562B7A" w:rsidR="00FC68DB" w:rsidRPr="00F37191" w:rsidRDefault="00FC68DB" w:rsidP="00983E80">
      <w:pPr>
        <w:pStyle w:val="Beschriftung"/>
        <w:spacing w:before="60"/>
      </w:pPr>
      <w:bookmarkStart w:id="1246" w:name="_Ref3568949"/>
      <w:bookmarkStart w:id="1247" w:name="_Toc3557102"/>
      <w:bookmarkStart w:id="1248" w:name="_Ref3568942"/>
      <w:bookmarkStart w:id="1249" w:name="_Toc34747353"/>
      <w:bookmarkStart w:id="1250" w:name="_Toc76030546"/>
      <w:bookmarkStart w:id="1251" w:name="_Toc94530832"/>
      <w:bookmarkStart w:id="1252" w:name="_Toc101428229"/>
      <w:bookmarkStart w:id="1253"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46"/>
      <w:r w:rsidR="0019077F" w:rsidRPr="00F37191">
        <w:t xml:space="preserve"> —</w:t>
      </w:r>
      <w:r w:rsidRPr="00F37191">
        <w:t xml:space="preserve"> Bolt with free </w:t>
      </w:r>
      <w:proofErr w:type="gramStart"/>
      <w:r w:rsidRPr="00F37191">
        <w:t>nut</w:t>
      </w:r>
      <w:bookmarkEnd w:id="1247"/>
      <w:bookmarkEnd w:id="1248"/>
      <w:bookmarkEnd w:id="1249"/>
      <w:bookmarkEnd w:id="1250"/>
      <w:bookmarkEnd w:id="1251"/>
      <w:bookmarkEnd w:id="1252"/>
      <w:bookmarkEnd w:id="1253"/>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bookmarkStart w:id="1254" w:name="_Ref157612317"/>
      <w:r>
        <w:rPr>
          <w:noProof/>
        </w:rPr>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A9D689A"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3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3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74"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74"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3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3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54"/>
      <w:r w:rsidR="00A47F66">
        <w:t xml:space="preserve"> </w:t>
      </w:r>
    </w:p>
    <w:p w14:paraId="14279392" w14:textId="38EDE0D4" w:rsidR="00FC68DB" w:rsidRPr="00F37191" w:rsidRDefault="00FC68DB" w:rsidP="00983E80">
      <w:pPr>
        <w:pStyle w:val="Beschriftung"/>
        <w:spacing w:before="60"/>
      </w:pPr>
      <w:bookmarkStart w:id="1255" w:name="_Ref3568964"/>
      <w:bookmarkStart w:id="1256" w:name="_Toc3557103"/>
      <w:bookmarkStart w:id="1257" w:name="_Toc34747354"/>
      <w:bookmarkStart w:id="1258" w:name="_Toc76030547"/>
      <w:bookmarkStart w:id="1259" w:name="_Toc94530833"/>
      <w:bookmarkStart w:id="1260" w:name="_Toc101428230"/>
      <w:bookmarkStart w:id="1261"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55"/>
      <w:r w:rsidR="0019077F" w:rsidRPr="00F37191">
        <w:t xml:space="preserve"> —</w:t>
      </w:r>
      <w:r w:rsidRPr="00F37191">
        <w:t xml:space="preserve"> </w:t>
      </w:r>
      <w:proofErr w:type="gramStart"/>
      <w:r w:rsidRPr="00F37191">
        <w:t>Screw</w:t>
      </w:r>
      <w:bookmarkEnd w:id="1256"/>
      <w:bookmarkEnd w:id="1257"/>
      <w:bookmarkEnd w:id="1258"/>
      <w:bookmarkEnd w:id="1259"/>
      <w:bookmarkEnd w:id="1260"/>
      <w:bookmarkEnd w:id="1261"/>
      <w:proofErr w:type="gramEnd"/>
    </w:p>
    <w:p w14:paraId="4D550B19" w14:textId="6CF1A3D1" w:rsidR="00FC68DB" w:rsidRPr="00F37191" w:rsidRDefault="00771813" w:rsidP="001A2A7F">
      <w:pPr>
        <w:pStyle w:val="Example"/>
        <w:keepNext/>
      </w:pPr>
      <w:r>
        <w:lastRenderedPageBreak/>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D26D5C7"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3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3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74"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74"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3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3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1D51D76D" w:rsidR="00FC68DB" w:rsidRPr="00F37191" w:rsidRDefault="00FC68DB" w:rsidP="00983E80">
      <w:pPr>
        <w:pStyle w:val="Beschriftung"/>
        <w:spacing w:before="60"/>
      </w:pPr>
      <w:bookmarkStart w:id="1262" w:name="_Ref157611993"/>
      <w:bookmarkStart w:id="1263" w:name="_Toc3557104"/>
      <w:bookmarkStart w:id="1264" w:name="_Toc34747355"/>
      <w:bookmarkStart w:id="1265" w:name="_Toc76030548"/>
      <w:bookmarkStart w:id="1266" w:name="_Toc94530834"/>
      <w:bookmarkStart w:id="1267" w:name="_Toc101428231"/>
      <w:bookmarkStart w:id="1268"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62"/>
      <w:r w:rsidR="0019077F" w:rsidRPr="00F37191">
        <w:t xml:space="preserve"> —</w:t>
      </w:r>
      <w:r w:rsidRPr="00F37191">
        <w:t xml:space="preserve"> Welded stud with free </w:t>
      </w:r>
      <w:proofErr w:type="gramStart"/>
      <w:r w:rsidRPr="00F37191">
        <w:t>nut</w:t>
      </w:r>
      <w:bookmarkEnd w:id="1263"/>
      <w:bookmarkEnd w:id="1264"/>
      <w:bookmarkEnd w:id="1265"/>
      <w:bookmarkEnd w:id="1266"/>
      <w:bookmarkEnd w:id="1267"/>
      <w:bookmarkEnd w:id="1268"/>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4FECE09" w:rsidR="00FC68DB" w:rsidRPr="00F54804" w:rsidRDefault="00FC68DB" w:rsidP="00BD52D7">
      <w:pPr>
        <w:pStyle w:val="Beschriftung"/>
        <w:rPr>
          <w:lang w:eastAsia="x-none"/>
        </w:rPr>
      </w:pPr>
      <w:bookmarkStart w:id="1269" w:name="_Ref157612008"/>
      <w:bookmarkStart w:id="1270" w:name="_Toc3557105"/>
      <w:bookmarkStart w:id="1271" w:name="_Toc34747356"/>
      <w:bookmarkStart w:id="1272" w:name="_Toc76030549"/>
      <w:bookmarkStart w:id="1273" w:name="_Toc94530835"/>
      <w:bookmarkStart w:id="1274" w:name="_Toc101428232"/>
      <w:bookmarkStart w:id="1275"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69"/>
      <w:r w:rsidR="0019077F">
        <w:t xml:space="preserve"> —</w:t>
      </w:r>
      <w:r w:rsidRPr="00F54804">
        <w:t xml:space="preserve"> Plain </w:t>
      </w:r>
      <w:proofErr w:type="gramStart"/>
      <w:r w:rsidRPr="00F54804">
        <w:t>stud</w:t>
      </w:r>
      <w:bookmarkEnd w:id="1270"/>
      <w:bookmarkEnd w:id="1271"/>
      <w:bookmarkEnd w:id="1272"/>
      <w:bookmarkEnd w:id="1273"/>
      <w:bookmarkEnd w:id="1274"/>
      <w:bookmarkEnd w:id="1275"/>
      <w:proofErr w:type="gramEnd"/>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76" w:name="_Toc428456274"/>
      <w:bookmarkStart w:id="1277" w:name="_Toc428537237"/>
      <w:bookmarkStart w:id="1278" w:name="_Toc428969556"/>
      <w:bookmarkStart w:id="1279" w:name="_Toc429052947"/>
      <w:bookmarkStart w:id="1280" w:name="_Toc428456275"/>
      <w:bookmarkStart w:id="1281" w:name="_Toc428537238"/>
      <w:bookmarkStart w:id="1282" w:name="_Toc428969557"/>
      <w:bookmarkStart w:id="1283" w:name="_Toc429052948"/>
      <w:bookmarkStart w:id="1284" w:name="_Toc413359597"/>
      <w:bookmarkStart w:id="1285" w:name="_Toc3556990"/>
      <w:bookmarkStart w:id="1286" w:name="_Toc34747240"/>
      <w:bookmarkStart w:id="1287" w:name="_Toc77102056"/>
      <w:bookmarkStart w:id="1288" w:name="_Toc159618786"/>
      <w:bookmarkEnd w:id="1276"/>
      <w:bookmarkEnd w:id="1277"/>
      <w:bookmarkEnd w:id="1278"/>
      <w:bookmarkEnd w:id="1279"/>
      <w:bookmarkEnd w:id="1280"/>
      <w:bookmarkEnd w:id="1281"/>
      <w:bookmarkEnd w:id="1282"/>
      <w:bookmarkEnd w:id="1283"/>
      <w:r w:rsidRPr="00F54804">
        <w:lastRenderedPageBreak/>
        <w:t>Screw</w:t>
      </w:r>
      <w:bookmarkEnd w:id="1284"/>
      <w:bookmarkEnd w:id="1285"/>
      <w:bookmarkEnd w:id="1286"/>
      <w:bookmarkEnd w:id="1287"/>
      <w:bookmarkEnd w:id="1288"/>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89" w:name="_Ref156248539"/>
      <w:bookmarkStart w:id="1290"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89"/>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9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91" w:name="_Ref156248548"/>
      <w:bookmarkStart w:id="1292"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91"/>
      <w:r w:rsidR="008135BF" w:rsidRPr="003C51B1">
        <w:t xml:space="preserve"> — </w:t>
      </w:r>
      <w:r w:rsidRPr="003C51B1">
        <w:t xml:space="preserve">Nested elements of element </w:t>
      </w:r>
      <w:r w:rsidRPr="003C51B1">
        <w:rPr>
          <w:rStyle w:val="CodeCharacter"/>
        </w:rPr>
        <w:t>&lt;screw/&gt;</w:t>
      </w:r>
      <w:bookmarkEnd w:id="129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lastRenderedPageBreak/>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93" w:name="_Toc3556991"/>
      <w:bookmarkStart w:id="1294" w:name="_Toc34747241"/>
      <w:bookmarkStart w:id="1295" w:name="_Toc77102057"/>
      <w:r w:rsidRPr="00F54804">
        <w:t xml:space="preserve">Flow Drilled Screws </w:t>
      </w:r>
      <w:bookmarkEnd w:id="1293"/>
      <w:bookmarkEnd w:id="1294"/>
      <w:bookmarkEnd w:id="1295"/>
    </w:p>
    <w:p w14:paraId="673A090E" w14:textId="51239DFC" w:rsidR="00747831" w:rsidRPr="00747831" w:rsidRDefault="00747831" w:rsidP="000E094F">
      <w:pPr>
        <w:pStyle w:val="berschrift5"/>
      </w:pPr>
      <w:r>
        <w:t>General</w:t>
      </w:r>
    </w:p>
    <w:p w14:paraId="7C98E2E2" w14:textId="66034BA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2176" behindDoc="0" locked="0" layoutInCell="1" allowOverlap="1" wp14:anchorId="1662EEF2" wp14:editId="727C70AC">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41" style="position:absolute;left:0;text-align:left;margin-left:0;margin-top:20.55pt;width:284.95pt;height:190.05pt;z-index:251762176;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Mn/DnQwQAAMg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42"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88" o:title=""/>
                </v:shape>
                <v:shape id="Grafik 1590" o:spid="_x0000_s1343"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89" o:title=""/>
                </v:shape>
                <v:shape id="Grafik 1591" o:spid="_x0000_s1344"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0" o:title="Ein Bild, das Text, Transport enthält"/>
                </v:shape>
                <v:shape id="Textfeld 9" o:spid="_x0000_s1345"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46"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47"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52D7480A" w:rsidR="00FC68DB" w:rsidRPr="0013175B" w:rsidRDefault="00FC68DB" w:rsidP="00BD52D7">
      <w:pPr>
        <w:pStyle w:val="Beschriftung"/>
        <w:rPr>
          <w:color w:val="676F76"/>
          <w:sz w:val="21"/>
          <w:szCs w:val="21"/>
        </w:rPr>
      </w:pPr>
      <w:bookmarkStart w:id="1296" w:name="_Ref157616355"/>
      <w:bookmarkStart w:id="1297" w:name="_Toc3557106"/>
      <w:bookmarkStart w:id="1298" w:name="_Toc34747357"/>
      <w:bookmarkStart w:id="1299" w:name="_Toc76030550"/>
      <w:bookmarkStart w:id="1300" w:name="_Toc94530836"/>
      <w:bookmarkStart w:id="1301" w:name="_Toc101428233"/>
      <w:bookmarkStart w:id="1302"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96"/>
      <w:r w:rsidR="0019077F">
        <w:t xml:space="preserve"> —</w:t>
      </w:r>
      <w:r w:rsidRPr="00F54804">
        <w:t xml:space="preserve"> Process of Flow Drill</w:t>
      </w:r>
      <w:r w:rsidR="002C7560">
        <w:t>ed</w:t>
      </w:r>
      <w:r w:rsidRPr="00F54804">
        <w:t xml:space="preserve"> Screwing</w:t>
      </w:r>
      <w:bookmarkEnd w:id="1297"/>
      <w:bookmarkEnd w:id="1298"/>
      <w:bookmarkEnd w:id="1299"/>
      <w:bookmarkEnd w:id="1300"/>
      <w:bookmarkEnd w:id="1301"/>
      <w:bookmarkEnd w:id="1302"/>
    </w:p>
    <w:p w14:paraId="48C78A26" w14:textId="6F2AACA3" w:rsidR="00FC68DB" w:rsidRPr="00F54804" w:rsidRDefault="00D860C8" w:rsidP="008156A3">
      <w:pPr>
        <w:keepNext/>
        <w:jc w:val="center"/>
      </w:pPr>
      <w:r>
        <w:rPr>
          <w:noProof/>
        </w:rPr>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2"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53"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6A13CBC1" w:rsidR="00FC68DB" w:rsidRPr="005C2D94" w:rsidRDefault="00FC68DB" w:rsidP="00BD52D7">
      <w:pPr>
        <w:pStyle w:val="Beschriftung"/>
      </w:pPr>
      <w:bookmarkStart w:id="1303" w:name="_Ref157616370"/>
      <w:bookmarkStart w:id="1304" w:name="_Toc159618871"/>
      <w:bookmarkStart w:id="1305" w:name="_Toc3557107"/>
      <w:bookmarkStart w:id="1306" w:name="_Toc34747358"/>
      <w:bookmarkStart w:id="1307" w:name="_Toc76030551"/>
      <w:bookmarkStart w:id="1308" w:name="_Toc94530837"/>
      <w:bookmarkStart w:id="1309"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303"/>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304"/>
      <w:proofErr w:type="gramEnd"/>
      <w:r w:rsidR="008156A3" w:rsidRPr="008156A3">
        <w:t xml:space="preserve"> </w:t>
      </w:r>
      <w:bookmarkEnd w:id="1305"/>
      <w:bookmarkEnd w:id="1306"/>
      <w:bookmarkEnd w:id="1307"/>
      <w:bookmarkEnd w:id="1308"/>
      <w:bookmarkEnd w:id="1309"/>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lastRenderedPageBreak/>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310" w:name="_Ref156248583"/>
      <w:bookmarkStart w:id="1311"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310"/>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31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4"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0F128E7" w:rsidR="00FC68DB" w:rsidRPr="00F54804" w:rsidRDefault="00FC68DB" w:rsidP="00BD52D7">
      <w:pPr>
        <w:pStyle w:val="Beschriftung"/>
        <w:rPr>
          <w:rFonts w:cs="Calibri"/>
          <w:lang w:eastAsia="en-GB"/>
        </w:rPr>
      </w:pPr>
      <w:bookmarkStart w:id="1312" w:name="_Ref157672434"/>
      <w:bookmarkStart w:id="1313" w:name="_Toc3557108"/>
      <w:bookmarkStart w:id="1314" w:name="_Toc34747359"/>
      <w:bookmarkStart w:id="1315" w:name="_Toc76030552"/>
      <w:bookmarkStart w:id="1316" w:name="_Toc94530838"/>
      <w:bookmarkStart w:id="1317" w:name="_Toc101428235"/>
      <w:bookmarkStart w:id="1318"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312"/>
      <w:r w:rsidR="0019077F">
        <w:t xml:space="preserve"> —</w:t>
      </w:r>
      <w:r w:rsidRPr="00F54804">
        <w:t xml:space="preserve"> FDS connection</w:t>
      </w:r>
      <w:bookmarkEnd w:id="1313"/>
      <w:bookmarkEnd w:id="1314"/>
      <w:bookmarkEnd w:id="1315"/>
      <w:bookmarkEnd w:id="1316"/>
      <w:bookmarkEnd w:id="1317"/>
      <w:r w:rsidR="00C1056C">
        <w:t xml:space="preserve"> with pre-machined clearance </w:t>
      </w:r>
      <w:proofErr w:type="gramStart"/>
      <w:r w:rsidR="00C1056C">
        <w:t>hole</w:t>
      </w:r>
      <w:bookmarkEnd w:id="1318"/>
      <w:proofErr w:type="gramEnd"/>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96"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737A659" w:rsidR="00FC68DB" w:rsidRPr="005C2D94" w:rsidRDefault="00FC68DB" w:rsidP="00BD52D7">
      <w:pPr>
        <w:pStyle w:val="Beschriftung"/>
        <w:rPr>
          <w:rFonts w:cs="Calibri"/>
          <w:lang w:eastAsia="en-GB"/>
        </w:rPr>
      </w:pPr>
      <w:bookmarkStart w:id="1319" w:name="_Ref157672544"/>
      <w:bookmarkStart w:id="1320" w:name="_Toc3557109"/>
      <w:bookmarkStart w:id="1321" w:name="_Toc34747360"/>
      <w:bookmarkStart w:id="1322" w:name="_Toc76030553"/>
      <w:bookmarkStart w:id="1323" w:name="_Toc94530839"/>
      <w:bookmarkStart w:id="1324" w:name="_Toc101428236"/>
      <w:bookmarkStart w:id="1325"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19"/>
      <w:r w:rsidR="0019077F">
        <w:t xml:space="preserve"> —</w:t>
      </w:r>
      <w:r w:rsidRPr="00F54804">
        <w:t xml:space="preserve"> Pilot hole on sheet </w:t>
      </w:r>
      <w:proofErr w:type="gramStart"/>
      <w:r w:rsidRPr="00F54804">
        <w:t>metal</w:t>
      </w:r>
      <w:bookmarkEnd w:id="1320"/>
      <w:bookmarkEnd w:id="1321"/>
      <w:bookmarkEnd w:id="1322"/>
      <w:bookmarkEnd w:id="1323"/>
      <w:bookmarkEnd w:id="1324"/>
      <w:bookmarkEnd w:id="1325"/>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26" w:name="_Toc413359598"/>
      <w:bookmarkStart w:id="1327" w:name="_Toc3556992"/>
      <w:bookmarkStart w:id="1328" w:name="_Toc34747242"/>
      <w:bookmarkStart w:id="1329" w:name="_Toc77102058"/>
      <w:bookmarkStart w:id="1330" w:name="_Toc159618787"/>
      <w:r w:rsidRPr="00F54804">
        <w:t>Gum Drops</w:t>
      </w:r>
      <w:bookmarkEnd w:id="1326"/>
      <w:bookmarkEnd w:id="1327"/>
      <w:bookmarkEnd w:id="1328"/>
      <w:bookmarkEnd w:id="1329"/>
      <w:bookmarkEnd w:id="1330"/>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31" w:name="_Ref157672888"/>
      <w:bookmarkStart w:id="1332"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31"/>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3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33" w:name="_Ref157672935"/>
      <w:bookmarkStart w:id="1334"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33"/>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34"/>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35" w:name="_Ref157673406"/>
      <w:bookmarkStart w:id="1336"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35"/>
      <w:r w:rsidR="008135BF">
        <w:t xml:space="preserve"> —</w:t>
      </w:r>
      <w:r w:rsidR="008135BF" w:rsidRPr="00F54804">
        <w:t xml:space="preserve"> </w:t>
      </w:r>
      <w:r w:rsidRPr="00F54804">
        <w:t xml:space="preserve">Nested elements of element </w:t>
      </w:r>
      <w:r w:rsidRPr="002941B8">
        <w:rPr>
          <w:rStyle w:val="CodeCharacter"/>
        </w:rPr>
        <w:t>&lt;gumdrop/&gt;</w:t>
      </w:r>
      <w:bookmarkEnd w:id="13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37" w:name="_Toc428456279"/>
      <w:bookmarkStart w:id="1338" w:name="_Toc3556993"/>
      <w:bookmarkStart w:id="1339" w:name="_Toc34747243"/>
      <w:bookmarkStart w:id="1340" w:name="_Toc77102059"/>
      <w:bookmarkStart w:id="1341" w:name="_Toc159618788"/>
      <w:bookmarkEnd w:id="1337"/>
      <w:r w:rsidRPr="00F54804">
        <w:t>Clinches</w:t>
      </w:r>
      <w:bookmarkEnd w:id="1338"/>
      <w:bookmarkEnd w:id="1339"/>
      <w:bookmarkEnd w:id="1340"/>
      <w:bookmarkEnd w:id="1341"/>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98"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28"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29"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1DDB7A4" w:rsidR="00FC68DB" w:rsidRDefault="00FC68DB" w:rsidP="00BD52D7">
      <w:pPr>
        <w:pStyle w:val="Beschriftung"/>
      </w:pPr>
      <w:bookmarkStart w:id="1342" w:name="_Ref428794448"/>
      <w:bookmarkStart w:id="1343" w:name="_Ref428794398"/>
      <w:bookmarkStart w:id="1344" w:name="_Toc3557111"/>
      <w:bookmarkStart w:id="1345" w:name="_Toc34747362"/>
      <w:bookmarkStart w:id="1346" w:name="_Toc76030555"/>
      <w:bookmarkStart w:id="1347" w:name="_Toc94530841"/>
      <w:bookmarkStart w:id="1348" w:name="_Toc101428237"/>
      <w:bookmarkStart w:id="1349"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42"/>
      <w:r w:rsidR="0019077F">
        <w:t xml:space="preserve"> —</w:t>
      </w:r>
      <w:r w:rsidRPr="00F54804">
        <w:t xml:space="preserve"> </w:t>
      </w:r>
      <w:r w:rsidRPr="005C2D94">
        <w:t>Clinch Joint Dimensions</w:t>
      </w:r>
      <w:bookmarkEnd w:id="1343"/>
      <w:bookmarkEnd w:id="1344"/>
      <w:bookmarkEnd w:id="1345"/>
      <w:bookmarkEnd w:id="1346"/>
      <w:bookmarkEnd w:id="1347"/>
      <w:bookmarkEnd w:id="1348"/>
      <w:bookmarkEnd w:id="1349"/>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0"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0"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097D709A" w:rsidR="00FC68DB" w:rsidRPr="005C2D94" w:rsidRDefault="00FC68DB" w:rsidP="00BD52D7">
      <w:pPr>
        <w:pStyle w:val="Beschriftung"/>
        <w:rPr>
          <w:rFonts w:cs="Calibri"/>
          <w:lang w:eastAsia="en-GB"/>
        </w:rPr>
      </w:pPr>
      <w:bookmarkStart w:id="1350" w:name="_Ref428798660"/>
      <w:bookmarkStart w:id="1351" w:name="_Toc3557112"/>
      <w:bookmarkStart w:id="1352" w:name="_Toc34747363"/>
      <w:bookmarkStart w:id="1353" w:name="_Toc76030556"/>
      <w:bookmarkStart w:id="1354" w:name="_Toc94530842"/>
      <w:bookmarkStart w:id="1355" w:name="_Toc101428238"/>
      <w:bookmarkStart w:id="1356"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50"/>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51"/>
      <w:bookmarkEnd w:id="1352"/>
      <w:bookmarkEnd w:id="1353"/>
      <w:bookmarkEnd w:id="1354"/>
      <w:r w:rsidR="00E64A65" w:rsidRPr="005C2D94">
        <w:t>)</w:t>
      </w:r>
      <w:bookmarkEnd w:id="1355"/>
      <w:bookmarkEnd w:id="1356"/>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lastRenderedPageBreak/>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57" w:name="_Ref157685768"/>
      <w:bookmarkStart w:id="1358"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5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59" w:name="_Ref157685776"/>
      <w:bookmarkStart w:id="1360"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59"/>
      <w:r w:rsidR="008135BF">
        <w:t xml:space="preserve"> —</w:t>
      </w:r>
      <w:r w:rsidR="008135BF" w:rsidRPr="00F54804">
        <w:t xml:space="preserve"> </w:t>
      </w:r>
      <w:r w:rsidRPr="00F54804">
        <w:t xml:space="preserve">Attributes of element </w:t>
      </w:r>
      <w:r w:rsidRPr="002941B8">
        <w:rPr>
          <w:rStyle w:val="CodeCharacter"/>
        </w:rPr>
        <w:t>&lt;clinch/&gt;</w:t>
      </w:r>
      <w:bookmarkEnd w:id="13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lastRenderedPageBreak/>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61" w:name="_Ref157686796"/>
      <w:bookmarkStart w:id="1362" w:name="_Toc159618998"/>
      <w:r w:rsidRPr="00F54804">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61"/>
      <w:r w:rsidR="008135BF">
        <w:t xml:space="preserve"> —</w:t>
      </w:r>
      <w:r w:rsidR="008135BF" w:rsidRPr="00F54804">
        <w:t xml:space="preserve"> </w:t>
      </w:r>
      <w:r w:rsidRPr="00F54804">
        <w:t xml:space="preserve">Nested elements of element </w:t>
      </w:r>
      <w:r w:rsidRPr="00337A83">
        <w:rPr>
          <w:rStyle w:val="CodeCharacter"/>
        </w:rPr>
        <w:t>&lt;clinch/&gt;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63" w:name="_Toc3556994"/>
      <w:bookmarkStart w:id="1364" w:name="_Toc34747244"/>
      <w:bookmarkStart w:id="1365" w:name="_Toc77102060"/>
      <w:bookmarkStart w:id="1366" w:name="_Toc159618789"/>
      <w:r w:rsidRPr="00F54804">
        <w:t>Heat Stakes / Thermal Stakes</w:t>
      </w:r>
      <w:bookmarkEnd w:id="1363"/>
      <w:bookmarkEnd w:id="1364"/>
      <w:bookmarkEnd w:id="1365"/>
      <w:bookmarkEnd w:id="1366"/>
    </w:p>
    <w:p w14:paraId="367C4EAA" w14:textId="51C43BF7"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36894" behindDoc="0" locked="0" layoutInCell="1" allowOverlap="1" wp14:anchorId="4AB422E4" wp14:editId="5DED0C76">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45" style="position:absolute;left:0;text-align:left;margin-left:22.35pt;margin-top:14.45pt;width:446.5pt;height:267.45pt;z-index:25153689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LkOH7rhAAAACQEAAA8AAABkcnMvZG93bnJl&#10;di54bWxMj81ugzAQhO+V+g7WVuqtMYT8EMoSRVHbU1SpSaUoNwc2gIJthB0gb9/tqT3Ozmjm23Q9&#10;6kb01LnaGoRwEoAgk9uiNiXC9+H9JQbhvDKFaqwhhDs5WGePD6lKCjuYL+r3vhRcYlyiECrv20RK&#10;l1eklZvYlgx7F9tp5Vl2pSw6NXC5buQ0CBZSq9rwQqVa2laUX/c3jfAxqGEThW/97nrZ3k+H+edx&#10;FxLi89O4eQXhafR/YfjFZ3TImOlsb6ZwokGYzZacRJjGKxDsr6IlH84I80UUg8xS+f+D7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2"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59AFC1B1" w:rsidR="00FC68DB" w:rsidRPr="005C2D94" w:rsidRDefault="00FC68DB" w:rsidP="00720EDF">
      <w:pPr>
        <w:pStyle w:val="Beschriftung"/>
        <w:spacing w:before="60"/>
      </w:pPr>
      <w:bookmarkStart w:id="1367" w:name="_Ref157700013"/>
      <w:bookmarkStart w:id="1368" w:name="_Toc3557113"/>
      <w:bookmarkStart w:id="1369" w:name="_Toc34747364"/>
      <w:bookmarkStart w:id="1370" w:name="_Toc76030557"/>
      <w:bookmarkStart w:id="1371" w:name="_Toc94530843"/>
      <w:bookmarkStart w:id="1372" w:name="_Toc101428239"/>
      <w:bookmarkStart w:id="1373"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67"/>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68"/>
      <w:bookmarkEnd w:id="1369"/>
      <w:bookmarkEnd w:id="1370"/>
      <w:bookmarkEnd w:id="1371"/>
      <w:bookmarkEnd w:id="1372"/>
      <w:bookmarkEnd w:id="1373"/>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t>Heat stakes cannot be disassembled without irreversible damage to (at least) the thermoplastic part.</w:t>
      </w:r>
    </w:p>
    <w:p w14:paraId="6DD604E8" w14:textId="748E8D12"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74" w:name="_Ref157700657"/>
      <w:bookmarkStart w:id="1375"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74"/>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lastRenderedPageBreak/>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76" w:name="_Ref157700722"/>
      <w:bookmarkStart w:id="1377"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76"/>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7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78" w:name="_Ref157701332"/>
      <w:bookmarkStart w:id="1379"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78"/>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lastRenderedPageBreak/>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80" w:name="_Toc3556995"/>
      <w:bookmarkStart w:id="1381" w:name="_Toc34747245"/>
      <w:bookmarkStart w:id="1382" w:name="_Toc77102061"/>
      <w:bookmarkStart w:id="1383" w:name="_Toc159618790"/>
      <w:r w:rsidRPr="00F54804">
        <w:t>Clips/Snap Joints</w:t>
      </w:r>
      <w:bookmarkEnd w:id="1380"/>
      <w:bookmarkEnd w:id="1381"/>
      <w:bookmarkEnd w:id="1382"/>
      <w:bookmarkEnd w:id="1383"/>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05" w:history="1">
        <w:r w:rsidR="00BD4630" w:rsidRPr="001122EE">
          <w:rPr>
            <w:rStyle w:val="Hyperlink"/>
            <w:sz w:val="18"/>
            <w:szCs w:val="18"/>
          </w:rPr>
          <w:t>https://creativecommons.org/licenses/by-sa/3.0</w:t>
        </w:r>
      </w:hyperlink>
      <w:r w:rsidR="00BD4630">
        <w:rPr>
          <w:sz w:val="18"/>
          <w:szCs w:val="18"/>
        </w:rPr>
        <w:t xml:space="preserve">. </w:t>
      </w:r>
    </w:p>
    <w:p w14:paraId="61E9AD6B" w14:textId="518809E9" w:rsidR="00F85C4B" w:rsidRDefault="00FC68DB" w:rsidP="00BD52D7">
      <w:pPr>
        <w:pStyle w:val="Beschriftung"/>
      </w:pPr>
      <w:bookmarkStart w:id="1384" w:name="_Ref157702911"/>
      <w:bookmarkStart w:id="1385" w:name="_Toc3557114"/>
      <w:bookmarkStart w:id="1386" w:name="_Toc34747365"/>
      <w:bookmarkStart w:id="1387" w:name="_Toc76030558"/>
      <w:bookmarkStart w:id="1388" w:name="_Toc94530844"/>
      <w:bookmarkStart w:id="1389" w:name="_Toc101428240"/>
      <w:bookmarkStart w:id="1390"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84"/>
      <w:r w:rsidR="00B00216">
        <w:t xml:space="preserve"> —</w:t>
      </w:r>
      <w:r w:rsidRPr="00F54804">
        <w:t xml:space="preserve"> A</w:t>
      </w:r>
      <w:r w:rsidR="00392BC6">
        <w:t xml:space="preserve"> “</w:t>
      </w:r>
      <w:r w:rsidRPr="00F54804">
        <w:t xml:space="preserve">Hairpin </w:t>
      </w:r>
      <w:proofErr w:type="gramStart"/>
      <w:r w:rsidRPr="00F54804">
        <w:t>Clip</w:t>
      </w:r>
      <w:bookmarkEnd w:id="1385"/>
      <w:bookmarkEnd w:id="1386"/>
      <w:bookmarkEnd w:id="1387"/>
      <w:bookmarkEnd w:id="1388"/>
      <w:bookmarkEnd w:id="1389"/>
      <w:r w:rsidR="00F85C4B">
        <w:t>”</w:t>
      </w:r>
      <w:bookmarkEnd w:id="1390"/>
      <w:proofErr w:type="gramEnd"/>
    </w:p>
    <w:p w14:paraId="67D8D8DC" w14:textId="118978BD"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0B01F328" w:rsidR="00FC68DB" w:rsidRPr="005C2D94" w:rsidRDefault="00FC68DB" w:rsidP="00BD52D7">
      <w:pPr>
        <w:pStyle w:val="Beschriftung"/>
      </w:pPr>
      <w:bookmarkStart w:id="1391" w:name="_Ref157703057"/>
      <w:bookmarkStart w:id="1392" w:name="_Toc3557115"/>
      <w:bookmarkStart w:id="1393" w:name="_Toc34747366"/>
      <w:bookmarkStart w:id="1394" w:name="_Toc76030559"/>
      <w:bookmarkStart w:id="1395" w:name="_Toc94530845"/>
      <w:bookmarkStart w:id="1396" w:name="_Toc101428241"/>
      <w:bookmarkStart w:id="1397"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91"/>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92"/>
      <w:bookmarkEnd w:id="1393"/>
      <w:bookmarkEnd w:id="1394"/>
      <w:bookmarkEnd w:id="1395"/>
      <w:bookmarkEnd w:id="1396"/>
      <w:bookmarkEnd w:id="1397"/>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90EFE40" w:rsidR="00FC68DB" w:rsidRPr="00F54804" w:rsidRDefault="00FC68DB" w:rsidP="00BD52D7">
      <w:pPr>
        <w:pStyle w:val="Beschriftung"/>
      </w:pPr>
      <w:bookmarkStart w:id="1398" w:name="_Ref157703127"/>
      <w:bookmarkStart w:id="1399" w:name="_Toc3557116"/>
      <w:bookmarkStart w:id="1400" w:name="_Ref7727027"/>
      <w:bookmarkStart w:id="1401" w:name="_Toc34747367"/>
      <w:bookmarkStart w:id="1402" w:name="_Toc76030560"/>
      <w:bookmarkStart w:id="1403" w:name="_Toc94530846"/>
      <w:bookmarkStart w:id="1404" w:name="_Toc101428242"/>
      <w:bookmarkStart w:id="1405"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98"/>
      <w:r w:rsidR="00B00216">
        <w:t xml:space="preserve"> —</w:t>
      </w:r>
      <w:r w:rsidRPr="00F54804">
        <w:t xml:space="preserve"> Clips Pushed into a Hole</w:t>
      </w:r>
      <w:bookmarkEnd w:id="1399"/>
      <w:bookmarkEnd w:id="1400"/>
      <w:bookmarkEnd w:id="1401"/>
      <w:bookmarkEnd w:id="1402"/>
      <w:bookmarkEnd w:id="1403"/>
      <w:bookmarkEnd w:id="1404"/>
      <w:bookmarkEnd w:id="1405"/>
    </w:p>
    <w:p w14:paraId="3C4711CE"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02980451" wp14:editId="6FBBC509">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6469E0F0" w:rsidR="00FC68DB" w:rsidRPr="005C2D94" w:rsidRDefault="00FC68DB" w:rsidP="00BD52D7">
      <w:pPr>
        <w:pStyle w:val="Beschriftung"/>
      </w:pPr>
      <w:bookmarkStart w:id="1406" w:name="_Ref157703146"/>
      <w:bookmarkStart w:id="1407" w:name="_Toc3557117"/>
      <w:bookmarkStart w:id="1408" w:name="_Toc34747368"/>
      <w:bookmarkStart w:id="1409" w:name="_Toc76030561"/>
      <w:bookmarkStart w:id="1410" w:name="_Toc94530847"/>
      <w:bookmarkStart w:id="1411" w:name="_Toc101428243"/>
      <w:bookmarkStart w:id="1412"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406"/>
      <w:r w:rsidR="00B00216">
        <w:t xml:space="preserve"> —</w:t>
      </w:r>
      <w:r w:rsidRPr="00F54804">
        <w:t xml:space="preserve"> Clips Sliding onto a Flat Surface</w:t>
      </w:r>
      <w:bookmarkEnd w:id="1407"/>
      <w:bookmarkEnd w:id="1408"/>
      <w:bookmarkEnd w:id="1409"/>
      <w:bookmarkEnd w:id="1410"/>
      <w:bookmarkEnd w:id="1411"/>
      <w:bookmarkEnd w:id="1412"/>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413" w:name="_Ref157705764"/>
      <w:bookmarkStart w:id="1414"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413"/>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415" w:name="_Ref157705844"/>
      <w:bookmarkStart w:id="1416"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415"/>
      <w:r w:rsidR="008135BF">
        <w:t xml:space="preserve"> —</w:t>
      </w:r>
      <w:r w:rsidR="008135BF" w:rsidRPr="00F54804">
        <w:t xml:space="preserve"> </w:t>
      </w:r>
      <w:r w:rsidRPr="00F54804">
        <w:t xml:space="preserve">Attributes of element </w:t>
      </w:r>
      <w:r w:rsidRPr="002941B8">
        <w:rPr>
          <w:rStyle w:val="CodeCharacter"/>
        </w:rPr>
        <w:t>&lt;clip/&gt;</w:t>
      </w:r>
      <w:bookmarkEnd w:id="141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lastRenderedPageBreak/>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17" w:name="_Ref157708879"/>
      <w:bookmarkStart w:id="1418"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17"/>
      <w:r w:rsidR="006B04F2">
        <w:t xml:space="preserve"> —</w:t>
      </w:r>
      <w:r w:rsidR="006B04F2" w:rsidRPr="00F54804">
        <w:t xml:space="preserve"> </w:t>
      </w:r>
      <w:r w:rsidRPr="00F54804">
        <w:t xml:space="preserve">Nested elements of element </w:t>
      </w:r>
      <w:r w:rsidRPr="00337A83">
        <w:rPr>
          <w:rStyle w:val="CodeCharacter"/>
        </w:rPr>
        <w:t>&lt;clip/&gt;</w:t>
      </w:r>
      <w:bookmarkEnd w:id="1418"/>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19" w:name="_Toc3556996"/>
      <w:bookmarkStart w:id="1420" w:name="_Toc34747246"/>
      <w:bookmarkStart w:id="1421" w:name="_Toc77102062"/>
      <w:bookmarkStart w:id="1422" w:name="_Toc159618791"/>
      <w:r w:rsidRPr="005C2D94">
        <w:lastRenderedPageBreak/>
        <w:t>Nails</w:t>
      </w:r>
      <w:bookmarkEnd w:id="1419"/>
      <w:bookmarkEnd w:id="1420"/>
      <w:bookmarkEnd w:id="1421"/>
      <w:bookmarkEnd w:id="1422"/>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2"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3"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D9313DD" w:rsidR="00FC68DB" w:rsidRPr="001668D7" w:rsidRDefault="00FC68DB" w:rsidP="00BD52D7">
      <w:pPr>
        <w:pStyle w:val="Beschriftung"/>
      </w:pPr>
      <w:bookmarkStart w:id="1423" w:name="_Ref157709145"/>
      <w:bookmarkStart w:id="1424" w:name="_Toc3557119"/>
      <w:bookmarkStart w:id="1425" w:name="_Toc34747370"/>
      <w:bookmarkStart w:id="1426" w:name="_Toc76030563"/>
      <w:bookmarkStart w:id="1427" w:name="_Toc94530849"/>
      <w:bookmarkStart w:id="1428" w:name="_Toc101428244"/>
      <w:bookmarkStart w:id="1429"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23"/>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24"/>
      <w:bookmarkEnd w:id="1425"/>
      <w:bookmarkEnd w:id="1426"/>
      <w:bookmarkEnd w:id="1427"/>
      <w:bookmarkEnd w:id="1428"/>
      <w:bookmarkEnd w:id="1429"/>
      <w:proofErr w:type="gramEnd"/>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30" w:name="_Ref157709213"/>
      <w:bookmarkStart w:id="1431"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30"/>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3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32" w:name="_Ref157709368"/>
      <w:bookmarkStart w:id="1433"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32"/>
      <w:r w:rsidR="006B04F2">
        <w:t xml:space="preserve"> —</w:t>
      </w:r>
      <w:r w:rsidR="006B04F2" w:rsidRPr="00F54804">
        <w:t xml:space="preserve"> </w:t>
      </w:r>
      <w:r w:rsidRPr="00F54804">
        <w:t xml:space="preserve">Attributes of element </w:t>
      </w:r>
      <w:r w:rsidRPr="00337A83">
        <w:rPr>
          <w:rStyle w:val="CodeCharacter"/>
        </w:rPr>
        <w:t>&lt;nail/&gt;</w:t>
      </w:r>
      <w:bookmarkEnd w:id="1433"/>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3200" behindDoc="0" locked="0" layoutInCell="1" allowOverlap="1" wp14:anchorId="594EAA05" wp14:editId="2AFB5AA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79" style="position:absolute;margin-left:0;margin-top:15pt;width:478.8pt;height:192.65pt;z-index:251763200;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">
                <v:group id="Gruppieren 1747" o:spid="_x0000_s1480"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5"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5"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04B7472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34" w:name="_Ref157709670"/>
      <w:bookmarkStart w:id="1435" w:name="_Toc101428245"/>
      <w:bookmarkStart w:id="1436"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34"/>
      <w:r w:rsidR="00B00216">
        <w:t xml:space="preserve"> —</w:t>
      </w:r>
      <w:r w:rsidRPr="00F54804">
        <w:t xml:space="preserve"> Key measures of a nail &amp; examples of different nail </w:t>
      </w:r>
      <w:proofErr w:type="gramStart"/>
      <w:r w:rsidRPr="00F54804">
        <w:t>types</w:t>
      </w:r>
      <w:bookmarkEnd w:id="1435"/>
      <w:bookmarkEnd w:id="1436"/>
      <w:proofErr w:type="gramEnd"/>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37" w:name="_Ref157709545"/>
      <w:bookmarkStart w:id="1438"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37"/>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38"/>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lastRenderedPageBreak/>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39" w:name="_Toc77102063"/>
      <w:bookmarkStart w:id="1440" w:name="_Toc159618792"/>
      <w:bookmarkStart w:id="1441" w:name="_Toc27753609"/>
      <w:r w:rsidRPr="005C2D94">
        <w:t>Rotation Joints</w:t>
      </w:r>
      <w:bookmarkEnd w:id="1439"/>
      <w:bookmarkEnd w:id="1440"/>
    </w:p>
    <w:p w14:paraId="446BDB79" w14:textId="5E161DFD" w:rsidR="00BD3FB0" w:rsidRPr="00BF5C18" w:rsidRDefault="00BD3FB0" w:rsidP="0013175B">
      <w:pPr>
        <w:pStyle w:val="berschrift3"/>
      </w:pPr>
      <w:bookmarkStart w:id="1442" w:name="_Toc159618793"/>
      <w:r>
        <w:t>General</w:t>
      </w:r>
      <w:bookmarkEnd w:id="1442"/>
    </w:p>
    <w:p w14:paraId="3EB9DE70" w14:textId="1D25A39D"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43" w:name="_Ref157709562"/>
      <w:bookmarkStart w:id="1444"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43"/>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44"/>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45" w:name="_Ref157709384"/>
      <w:bookmarkStart w:id="1446"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45"/>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4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47" w:name="_Ref157790228"/>
      <w:bookmarkStart w:id="1448"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47"/>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4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49" w:name="_Toc77102064"/>
      <w:bookmarkStart w:id="1450" w:name="_Toc159618794"/>
      <w:r w:rsidRPr="005C2D94">
        <w:t>ROTAV</w:t>
      </w:r>
      <w:bookmarkEnd w:id="1449"/>
      <w:bookmarkEnd w:id="1450"/>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DF7F82A" w:rsidR="00FC68DB" w:rsidRPr="0013175B" w:rsidRDefault="00FC68DB" w:rsidP="00314DA6">
      <w:pPr>
        <w:pStyle w:val="Beschriftung"/>
        <w:rPr>
          <w:color w:val="676F76"/>
          <w:sz w:val="21"/>
          <w:szCs w:val="21"/>
        </w:rPr>
      </w:pPr>
      <w:bookmarkStart w:id="1451" w:name="_Ref157792265"/>
      <w:bookmarkStart w:id="1452" w:name="_Toc76030564"/>
      <w:bookmarkStart w:id="1453" w:name="_Toc94530850"/>
      <w:bookmarkStart w:id="1454" w:name="_Toc101428246"/>
      <w:bookmarkStart w:id="1455"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51"/>
      <w:r w:rsidR="00B00216">
        <w:t xml:space="preserve"> —</w:t>
      </w:r>
      <w:r w:rsidRPr="00F54804">
        <w:t xml:space="preserve"> Process of Rotation Joining (ROTAV)</w:t>
      </w:r>
      <w:bookmarkEnd w:id="1452"/>
      <w:bookmarkEnd w:id="1453"/>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54"/>
      <w:bookmarkEnd w:id="1455"/>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1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11AFEF9" w:rsidR="00FC68DB" w:rsidRPr="00F54804" w:rsidRDefault="00FC68DB" w:rsidP="00BD52D7">
      <w:pPr>
        <w:pStyle w:val="Beschriftung"/>
      </w:pPr>
      <w:bookmarkStart w:id="1456" w:name="_Ref157792294"/>
      <w:bookmarkStart w:id="1457" w:name="_Toc76030565"/>
      <w:bookmarkStart w:id="1458" w:name="_Toc94530851"/>
      <w:bookmarkStart w:id="1459" w:name="_Toc101428247"/>
      <w:bookmarkStart w:id="1460"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56"/>
      <w:r w:rsidR="00B00216">
        <w:t xml:space="preserve"> —</w:t>
      </w:r>
      <w:r w:rsidRPr="00F54804">
        <w:t xml:space="preserve"> ROTAV connecting </w:t>
      </w:r>
      <w:r w:rsidR="00C1056C" w:rsidRPr="00F54804">
        <w:t>aluminium</w:t>
      </w:r>
      <w:r w:rsidRPr="00F54804">
        <w:t xml:space="preserve"> and steel sheets</w:t>
      </w:r>
      <w:bookmarkEnd w:id="1457"/>
      <w:bookmarkEnd w:id="1458"/>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59"/>
      <w:bookmarkEnd w:id="1460"/>
    </w:p>
    <w:p w14:paraId="69FF8704" w14:textId="5A1C75EE" w:rsidR="00FC68DB" w:rsidRPr="00BD52D7" w:rsidRDefault="00FC68DB" w:rsidP="00A6261D">
      <w:pPr>
        <w:keepNext/>
        <w:rPr>
          <w:rFonts w:cs="Calibri"/>
          <w:lang w:eastAsia="en-GB"/>
        </w:rPr>
      </w:pPr>
      <w:r w:rsidRPr="005C2D94">
        <w:rPr>
          <w:rFonts w:cs="Calibri"/>
          <w:lang w:eastAsia="en-GB"/>
        </w:rPr>
        <w:lastRenderedPageBreak/>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61" w:name="_Ref157790279"/>
      <w:bookmarkStart w:id="1462"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61"/>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6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41"/>
      <w:r w:rsidRPr="009376B7">
        <w:rPr>
          <w:lang w:val="en-GB"/>
        </w:rPr>
        <w:t xml:space="preserve"> </w:t>
      </w:r>
    </w:p>
    <w:p w14:paraId="1F37394C" w14:textId="77777777" w:rsidR="00FC68DB" w:rsidRPr="00F54804" w:rsidRDefault="00FC68DB" w:rsidP="00B202D2">
      <w:pPr>
        <w:pStyle w:val="berschrift1"/>
      </w:pPr>
      <w:bookmarkStart w:id="1463" w:name="_Toc428537246"/>
      <w:bookmarkStart w:id="1464" w:name="_Toc428969565"/>
      <w:bookmarkStart w:id="1465" w:name="_Toc429052956"/>
      <w:bookmarkStart w:id="1466" w:name="_Toc428537247"/>
      <w:bookmarkStart w:id="1467" w:name="_Toc428965632"/>
      <w:bookmarkStart w:id="1468" w:name="_Toc428969566"/>
      <w:bookmarkStart w:id="1469" w:name="_Toc429052957"/>
      <w:bookmarkStart w:id="1470" w:name="_Toc428456280"/>
      <w:bookmarkStart w:id="1471" w:name="_Toc428537248"/>
      <w:bookmarkStart w:id="1472" w:name="_Toc428969567"/>
      <w:bookmarkStart w:id="1473" w:name="_Toc429052958"/>
      <w:bookmarkStart w:id="1474" w:name="_Toc338938901"/>
      <w:bookmarkStart w:id="1475" w:name="_Toc338939097"/>
      <w:bookmarkStart w:id="1476" w:name="_Toc3556997"/>
      <w:bookmarkStart w:id="1477" w:name="_Toc34747247"/>
      <w:bookmarkStart w:id="1478" w:name="_Toc77102065"/>
      <w:bookmarkStart w:id="1479" w:name="_Toc159618795"/>
      <w:bookmarkEnd w:id="1463"/>
      <w:bookmarkEnd w:id="1464"/>
      <w:bookmarkEnd w:id="1465"/>
      <w:bookmarkEnd w:id="1466"/>
      <w:bookmarkEnd w:id="1467"/>
      <w:bookmarkEnd w:id="1468"/>
      <w:bookmarkEnd w:id="1469"/>
      <w:bookmarkEnd w:id="1470"/>
      <w:bookmarkEnd w:id="1471"/>
      <w:bookmarkEnd w:id="1472"/>
      <w:bookmarkEnd w:id="1473"/>
      <w:r w:rsidRPr="00F54804">
        <w:t>1D connections</w:t>
      </w:r>
      <w:bookmarkEnd w:id="1474"/>
      <w:bookmarkEnd w:id="1475"/>
      <w:bookmarkEnd w:id="1476"/>
      <w:bookmarkEnd w:id="1477"/>
      <w:bookmarkEnd w:id="1478"/>
      <w:bookmarkEnd w:id="1479"/>
    </w:p>
    <w:p w14:paraId="249DECC1" w14:textId="77777777" w:rsidR="00FC68DB" w:rsidRPr="005C2D94" w:rsidRDefault="00FC68DB" w:rsidP="00B202D2">
      <w:pPr>
        <w:pStyle w:val="berschrift2"/>
      </w:pPr>
      <w:bookmarkStart w:id="1480" w:name="_Toc3556998"/>
      <w:bookmarkStart w:id="1481" w:name="_Toc34747248"/>
      <w:bookmarkStart w:id="1482" w:name="_Toc77102066"/>
      <w:bookmarkStart w:id="1483" w:name="_Toc159618796"/>
      <w:bookmarkStart w:id="1484" w:name="_Toc338938902"/>
      <w:bookmarkStart w:id="1485" w:name="_Toc338939098"/>
      <w:r w:rsidRPr="005C2D94">
        <w:t>Generic Definitions</w:t>
      </w:r>
      <w:bookmarkEnd w:id="1480"/>
      <w:bookmarkEnd w:id="1481"/>
      <w:bookmarkEnd w:id="1482"/>
      <w:bookmarkEnd w:id="1483"/>
    </w:p>
    <w:p w14:paraId="59908147" w14:textId="77777777" w:rsidR="00FC68DB" w:rsidRPr="00BD52D7" w:rsidRDefault="00FC68DB" w:rsidP="00B202D2">
      <w:pPr>
        <w:pStyle w:val="berschrift3"/>
      </w:pPr>
      <w:bookmarkStart w:id="1486" w:name="_Toc3556999"/>
      <w:bookmarkStart w:id="1487" w:name="_Toc34747249"/>
      <w:bookmarkStart w:id="1488" w:name="_Toc77102067"/>
      <w:bookmarkStart w:id="1489" w:name="_Toc159618797"/>
      <w:r w:rsidRPr="00BD52D7">
        <w:t>Identification</w:t>
      </w:r>
      <w:bookmarkEnd w:id="1486"/>
      <w:bookmarkEnd w:id="1487"/>
      <w:bookmarkEnd w:id="1488"/>
      <w:bookmarkEnd w:id="1489"/>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90" w:name="_Ref414571413"/>
      <w:bookmarkStart w:id="1491" w:name="_Ref429050458"/>
      <w:bookmarkStart w:id="1492" w:name="_Toc3557000"/>
      <w:bookmarkStart w:id="1493" w:name="_Toc34747250"/>
      <w:bookmarkStart w:id="1494" w:name="_Toc77102068"/>
      <w:bookmarkStart w:id="1495" w:name="_Toc159618798"/>
      <w:r w:rsidRPr="005C2D94">
        <w:lastRenderedPageBreak/>
        <w:t>L</w:t>
      </w:r>
      <w:bookmarkEnd w:id="1490"/>
      <w:r w:rsidRPr="001E4607">
        <w:t>ocation</w:t>
      </w:r>
      <w:bookmarkEnd w:id="1491"/>
      <w:bookmarkEnd w:id="1492"/>
      <w:bookmarkEnd w:id="1493"/>
      <w:bookmarkEnd w:id="1494"/>
      <w:bookmarkEnd w:id="1495"/>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6AFB86C1"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96" w:name="_Ref157790309"/>
      <w:bookmarkStart w:id="1497"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96"/>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98" w:name="_Ref157790360"/>
      <w:bookmarkStart w:id="1499"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98"/>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9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500" w:name="_Ref157790375"/>
      <w:bookmarkStart w:id="1501"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500"/>
      <w:r w:rsidR="0025265B" w:rsidRPr="00C44DA5">
        <w:t xml:space="preserve"> — </w:t>
      </w:r>
      <w:r w:rsidRPr="00C44DA5">
        <w:t xml:space="preserve">Attributes of element </w:t>
      </w:r>
      <w:r w:rsidRPr="00C44DA5">
        <w:rPr>
          <w:rStyle w:val="CodeCharacter"/>
        </w:rPr>
        <w:t>&lt;loc/&gt;</w:t>
      </w:r>
      <w:bookmarkEnd w:id="15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502" w:name="_Toc432343680"/>
      <w:bookmarkStart w:id="1503" w:name="_Ref69114607"/>
      <w:bookmarkStart w:id="1504" w:name="_Ref69114623"/>
      <w:bookmarkStart w:id="1505" w:name="_Toc77102069"/>
      <w:bookmarkStart w:id="1506" w:name="_Toc159618799"/>
      <w:bookmarkStart w:id="1507" w:name="_Toc3557001"/>
      <w:bookmarkStart w:id="1508" w:name="_Toc34747251"/>
      <w:r w:rsidRPr="00C44DA5">
        <w:t>Intermittent Connection Lines</w:t>
      </w:r>
      <w:bookmarkEnd w:id="1502"/>
      <w:bookmarkEnd w:id="1503"/>
      <w:bookmarkEnd w:id="1504"/>
      <w:bookmarkEnd w:id="1505"/>
      <w:bookmarkEnd w:id="1506"/>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lastRenderedPageBreak/>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2EB60CAA" w:rsidR="00FC68DB" w:rsidRPr="00F54804" w:rsidRDefault="00FC68DB" w:rsidP="00EC009E">
      <w:pPr>
        <w:pStyle w:val="Beschriftung"/>
        <w:spacing w:before="60"/>
      </w:pPr>
      <w:bookmarkStart w:id="1509" w:name="_Ref157794907"/>
      <w:bookmarkStart w:id="1510" w:name="_Toc76030566"/>
      <w:bookmarkStart w:id="1511" w:name="_Toc94530852"/>
      <w:bookmarkStart w:id="1512" w:name="_Toc101428248"/>
      <w:bookmarkStart w:id="1513"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509"/>
      <w:r w:rsidR="00B00216">
        <w:t xml:space="preserve"> —</w:t>
      </w:r>
      <w:r w:rsidRPr="00F54804">
        <w:t xml:space="preserve"> Terminology of a regular intermittent </w:t>
      </w:r>
      <w:proofErr w:type="gramStart"/>
      <w:r w:rsidRPr="00F54804">
        <w:t>weld</w:t>
      </w:r>
      <w:bookmarkEnd w:id="1510"/>
      <w:bookmarkEnd w:id="1511"/>
      <w:bookmarkEnd w:id="1512"/>
      <w:bookmarkEnd w:id="1513"/>
      <w:proofErr w:type="gramEnd"/>
    </w:p>
    <w:p w14:paraId="616BC584" w14:textId="14EE4059" w:rsidR="00EC009E" w:rsidRPr="00F54804" w:rsidRDefault="00D860C8" w:rsidP="00EC009E">
      <w:r>
        <w:rPr>
          <w:noProof/>
        </w:rPr>
        <mc:AlternateContent>
          <mc:Choice Requires="wpg">
            <w:drawing>
              <wp:anchor distT="0" distB="0" distL="114300" distR="114300" simplePos="0" relativeHeight="251767296" behindDoc="0" locked="0" layoutInCell="1" allowOverlap="1" wp14:anchorId="5ABA2833" wp14:editId="07D2000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35" style="position:absolute;left:0;text-align:left;margin-left:0;margin-top:49.3pt;width:420.8pt;height:142.5pt;z-index:251767296;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DCE56F" w:rsidR="00FC68DB" w:rsidRPr="00F54804" w:rsidRDefault="00FC68DB" w:rsidP="00AC685E">
      <w:pPr>
        <w:pStyle w:val="Beschriftung"/>
        <w:spacing w:before="60"/>
      </w:pPr>
      <w:bookmarkStart w:id="1514" w:name="_Ref157795255"/>
      <w:bookmarkStart w:id="1515" w:name="_Toc76030567"/>
      <w:bookmarkStart w:id="1516" w:name="_Toc94530853"/>
      <w:bookmarkStart w:id="1517" w:name="_Toc101428249"/>
      <w:bookmarkStart w:id="1518"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514"/>
      <w:r w:rsidR="00B00216">
        <w:t xml:space="preserve"> —</w:t>
      </w:r>
      <w:r w:rsidRPr="00F54804">
        <w:t xml:space="preserve"> Regular intermittent weld with first spacing and last </w:t>
      </w:r>
      <w:proofErr w:type="gramStart"/>
      <w:r w:rsidRPr="00F54804">
        <w:t>spacing</w:t>
      </w:r>
      <w:bookmarkEnd w:id="1515"/>
      <w:bookmarkEnd w:id="1516"/>
      <w:bookmarkEnd w:id="1517"/>
      <w:bookmarkEnd w:id="1518"/>
      <w:proofErr w:type="gramEnd"/>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w:lastRenderedPageBreak/>
        <mc:AlternateContent>
          <mc:Choice Requires="wpg">
            <w:drawing>
              <wp:anchor distT="0" distB="0" distL="114300" distR="114300" simplePos="0" relativeHeight="251769344" behindDoc="0" locked="0" layoutInCell="1" allowOverlap="1" wp14:anchorId="3F75DD82" wp14:editId="1E58D9D4">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64" style="position:absolute;left:0;text-align:left;margin-left:78.25pt;margin-top:.05pt;width:348.75pt;height:121.4pt;z-index:251769344;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7233FC79" w:rsidR="00FC68DB" w:rsidRPr="0013175B" w:rsidRDefault="00FC68DB" w:rsidP="00314DA6">
      <w:pPr>
        <w:jc w:val="center"/>
        <w:rPr>
          <w:b/>
          <w:bCs/>
        </w:rPr>
      </w:pPr>
      <w:bookmarkStart w:id="1519" w:name="_Ref157795552"/>
      <w:bookmarkStart w:id="1520" w:name="_Toc76030568"/>
      <w:bookmarkStart w:id="1521" w:name="_Toc94530854"/>
      <w:bookmarkStart w:id="1522" w:name="_Toc101428250"/>
      <w:bookmarkStart w:id="1523"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19"/>
      <w:r w:rsidR="00B00216" w:rsidRPr="0013175B">
        <w:rPr>
          <w:b/>
          <w:bCs/>
        </w:rPr>
        <w:t xml:space="preserve"> —</w:t>
      </w:r>
      <w:r w:rsidRPr="0013175B">
        <w:rPr>
          <w:b/>
          <w:bCs/>
        </w:rPr>
        <w:t xml:space="preserve"> Irregular intermittent </w:t>
      </w:r>
      <w:proofErr w:type="gramStart"/>
      <w:r w:rsidRPr="0013175B">
        <w:rPr>
          <w:b/>
          <w:bCs/>
        </w:rPr>
        <w:t>welds</w:t>
      </w:r>
      <w:bookmarkEnd w:id="1520"/>
      <w:bookmarkEnd w:id="1521"/>
      <w:bookmarkEnd w:id="1522"/>
      <w:bookmarkEnd w:id="1523"/>
      <w:proofErr w:type="gramEnd"/>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24"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24"/>
      <w:r w:rsidR="00D31F44">
        <w:rPr>
          <w:rFonts w:cs="Calibri"/>
          <w:lang w:eastAsia="en-GB"/>
        </w:rPr>
        <w:t xml:space="preserve">and </w:t>
      </w:r>
      <w:r w:rsidR="00D31F44" w:rsidRPr="004A2B79">
        <w:rPr>
          <w:rStyle w:val="CodeCharacter"/>
        </w:rPr>
        <w:t>&lt;</w:t>
      </w:r>
      <w:proofErr w:type="spellStart"/>
      <w:r w:rsidR="00D31F44" w:rsidRPr="004A2B79">
        <w:rPr>
          <w:rStyle w:val="CodeCharacter"/>
        </w:rPr>
        <w:t>regular_segments</w:t>
      </w:r>
      <w:proofErr w:type="spellEnd"/>
      <w:r w:rsidR="00D31F44" w:rsidRPr="004A2B79">
        <w:rPr>
          <w:rStyle w:val="CodeCharacter"/>
        </w:rPr>
        <w:t>/&gt;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25" w:name="_Ref157709421"/>
      <w:bookmarkStart w:id="1526"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25"/>
      <w:r w:rsidR="0025265B">
        <w:t xml:space="preserve"> —</w:t>
      </w:r>
      <w:r w:rsidR="0025265B" w:rsidRPr="00F54804">
        <w:t xml:space="preserve"> </w:t>
      </w:r>
      <w:r w:rsidRPr="00F54804">
        <w:t xml:space="preserve">Attributes of element </w:t>
      </w:r>
      <w:r w:rsidRPr="00337A83">
        <w:rPr>
          <w:rStyle w:val="CodeCharacter"/>
        </w:rPr>
        <w:t>&lt;segment/&gt;</w:t>
      </w:r>
      <w:bookmarkEnd w:id="152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27" w:name="_Ref101343985"/>
      <w:bookmarkStart w:id="1528"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2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2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lastRenderedPageBreak/>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3B5AFEE" w:rsidR="00FC68DB" w:rsidRPr="0059090B" w:rsidRDefault="00D860C8" w:rsidP="00CE3B29">
      <w:pPr>
        <w:pStyle w:val="Example"/>
        <w:keepNext/>
      </w:pPr>
      <w:r w:rsidRPr="0059090B">
        <w:rPr>
          <w:noProof/>
        </w:rPr>
        <mc:AlternateContent>
          <mc:Choice Requires="wpg">
            <w:drawing>
              <wp:anchor distT="0" distB="0" distL="114300" distR="114300" simplePos="0" relativeHeight="251770368" behindDoc="0" locked="0" layoutInCell="1" allowOverlap="1" wp14:anchorId="42E477A5" wp14:editId="51A94B18">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06" style="position:absolute;left:0;text-align:left;margin-left:0;margin-top:35.2pt;width:376.95pt;height:90.9pt;z-index:251770368;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29"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29"/>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0D125E9" w:rsidR="00FC68DB" w:rsidRPr="0023119A" w:rsidRDefault="00975D5B" w:rsidP="0059090B">
      <w:pPr>
        <w:pStyle w:val="Beschriftung"/>
        <w:jc w:val="both"/>
      </w:pPr>
      <w:bookmarkStart w:id="1530" w:name="_Ref157796362"/>
      <w:bookmarkStart w:id="1531"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30"/>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31"/>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4786F70F" w:rsidR="00FC68DB" w:rsidRPr="0059090B" w:rsidRDefault="00602D17" w:rsidP="00CE3B29">
      <w:pPr>
        <w:pStyle w:val="Example"/>
        <w:keepNext/>
      </w:pPr>
      <w:r w:rsidRPr="0059090B">
        <w:lastRenderedPageBreak/>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1BA26D5" w:rsidR="00FC68DB" w:rsidRPr="0023119A" w:rsidRDefault="006B3AE4" w:rsidP="0059090B">
      <w:pPr>
        <w:pStyle w:val="Beschriftung"/>
        <w:jc w:val="both"/>
      </w:pPr>
      <w:bookmarkStart w:id="1532" w:name="_Ref157796386"/>
      <w:bookmarkStart w:id="1533"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32"/>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33"/>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243A19B8"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6A2DD71C" w:rsidR="00FC68DB" w:rsidRPr="0023119A" w:rsidRDefault="006B3AE4" w:rsidP="0059090B">
      <w:pPr>
        <w:pStyle w:val="Beschriftung"/>
        <w:spacing w:after="120"/>
        <w:jc w:val="both"/>
        <w:rPr>
          <w:b w:val="0"/>
          <w:sz w:val="24"/>
        </w:rPr>
      </w:pPr>
      <w:bookmarkStart w:id="1534" w:name="_Ref157796405"/>
      <w:bookmarkStart w:id="1535"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34"/>
      <w:r w:rsidRPr="0023119A">
        <w:t xml:space="preserve"> — Staggered </w:t>
      </w:r>
      <w:proofErr w:type="gramStart"/>
      <w:r w:rsidRPr="0023119A">
        <w:t>welding</w:t>
      </w:r>
      <w:bookmarkEnd w:id="1535"/>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lastRenderedPageBreak/>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36"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36"/>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B6C59FE" w:rsidR="00FC68DB" w:rsidRPr="0023119A" w:rsidRDefault="0016687E" w:rsidP="0016687E">
      <w:pPr>
        <w:pStyle w:val="Beschriftung"/>
        <w:jc w:val="both"/>
        <w:rPr>
          <w:b w:val="0"/>
          <w:sz w:val="24"/>
        </w:rPr>
      </w:pPr>
      <w:bookmarkStart w:id="1537" w:name="_Ref157796426"/>
      <w:bookmarkStart w:id="1538"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37"/>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38"/>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39" w:name="_Toc77102070"/>
      <w:bookmarkStart w:id="1540" w:name="_Toc159618800"/>
      <w:r w:rsidRPr="00F54804">
        <w:t>Type Specification</w:t>
      </w:r>
      <w:bookmarkEnd w:id="1507"/>
      <w:bookmarkEnd w:id="1508"/>
      <w:bookmarkEnd w:id="1539"/>
      <w:bookmarkEnd w:id="1540"/>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41" w:name="_Ref157019186"/>
      <w:bookmarkStart w:id="1542"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41"/>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42"/>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43" w:name="_Toc3557002"/>
      <w:bookmarkStart w:id="1544" w:name="_Toc34747252"/>
      <w:bookmarkStart w:id="1545" w:name="_Toc77102071"/>
      <w:bookmarkStart w:id="1546" w:name="_Toc159618801"/>
      <w:r w:rsidRPr="00F54804">
        <w:t>Seam Weld</w:t>
      </w:r>
      <w:bookmarkEnd w:id="422"/>
      <w:r w:rsidRPr="00F54804">
        <w:t>s</w:t>
      </w:r>
      <w:bookmarkEnd w:id="1484"/>
      <w:bookmarkEnd w:id="1485"/>
      <w:bookmarkEnd w:id="1543"/>
      <w:bookmarkEnd w:id="1544"/>
      <w:bookmarkEnd w:id="1545"/>
      <w:bookmarkEnd w:id="1546"/>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47" w:name="_Toc338938903"/>
      <w:bookmarkStart w:id="1548" w:name="_Toc338939099"/>
      <w:bookmarkStart w:id="1549" w:name="_Toc3557003"/>
      <w:bookmarkStart w:id="1550" w:name="_Toc34747253"/>
      <w:bookmarkStart w:id="1551" w:name="_Toc77102072"/>
      <w:bookmarkStart w:id="1552" w:name="_Toc159618802"/>
      <w:r w:rsidRPr="00F54804">
        <w:lastRenderedPageBreak/>
        <w:t xml:space="preserve">Description and </w:t>
      </w:r>
      <w:r w:rsidR="007F7A98" w:rsidRPr="00F54804">
        <w:t>Modelling</w:t>
      </w:r>
      <w:r w:rsidRPr="00F54804">
        <w:t xml:space="preserve"> Parameters</w:t>
      </w:r>
      <w:bookmarkEnd w:id="423"/>
      <w:bookmarkEnd w:id="1547"/>
      <w:bookmarkEnd w:id="1548"/>
      <w:bookmarkEnd w:id="1549"/>
      <w:bookmarkEnd w:id="1550"/>
      <w:bookmarkEnd w:id="1551"/>
      <w:bookmarkEnd w:id="1552"/>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53" w:name="_Toc288196463"/>
      <w:bookmarkStart w:id="1554" w:name="_Toc288200761"/>
      <w:bookmarkStart w:id="1555" w:name="_Toc338938907"/>
      <w:bookmarkStart w:id="1556" w:name="_Toc338939104"/>
      <w:bookmarkStart w:id="1557" w:name="_Toc3557004"/>
      <w:bookmarkStart w:id="1558" w:name="_Toc34747254"/>
      <w:bookmarkStart w:id="1559" w:name="_Toc77102073"/>
      <w:bookmarkStart w:id="1560" w:name="_Toc159618803"/>
      <w:bookmarkStart w:id="1561" w:name="_Toc288196487"/>
      <w:bookmarkStart w:id="1562" w:name="_Toc288200789"/>
      <w:bookmarkStart w:id="1563" w:name="_Toc338938910"/>
      <w:bookmarkStart w:id="1564" w:name="_Toc338939129"/>
      <w:r w:rsidRPr="00F54804">
        <w:t>Seam Weld Definition</w:t>
      </w:r>
      <w:bookmarkEnd w:id="1553"/>
      <w:bookmarkEnd w:id="1554"/>
      <w:bookmarkEnd w:id="1555"/>
      <w:bookmarkEnd w:id="1556"/>
      <w:r w:rsidRPr="00F54804">
        <w:t xml:space="preserve"> Overview</w:t>
      </w:r>
      <w:bookmarkEnd w:id="1557"/>
      <w:bookmarkEnd w:id="1558"/>
      <w:bookmarkEnd w:id="1559"/>
      <w:bookmarkEnd w:id="1560"/>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65" w:name="_MON_1364796837"/>
      <w:bookmarkStart w:id="1566" w:name="_MON_1364796880"/>
      <w:bookmarkStart w:id="1567" w:name="_MON_1364796906"/>
      <w:bookmarkStart w:id="1568" w:name="_MON_1364797126"/>
      <w:bookmarkStart w:id="1569" w:name="_MON_1364797186"/>
      <w:bookmarkStart w:id="1570" w:name="_MON_1364797218"/>
      <w:bookmarkStart w:id="1571" w:name="_MON_1364797858"/>
      <w:bookmarkStart w:id="1572" w:name="_MON_1364798353"/>
      <w:bookmarkStart w:id="1573" w:name="_MON_1364798519"/>
      <w:bookmarkStart w:id="1574" w:name="_MON_1364798747"/>
      <w:bookmarkStart w:id="1575" w:name="_MON_1364798771"/>
      <w:bookmarkStart w:id="1576" w:name="_MON_1364799011"/>
      <w:bookmarkStart w:id="1577" w:name="_MON_1364801153"/>
      <w:bookmarkStart w:id="1578" w:name="_MON_1364801290"/>
      <w:bookmarkStart w:id="1579" w:name="_MON_1364801615"/>
      <w:bookmarkStart w:id="1580" w:name="_MON_1364801624"/>
      <w:bookmarkStart w:id="1581" w:name="_MON_1364801706"/>
      <w:bookmarkStart w:id="1582" w:name="_MON_1364801789"/>
      <w:bookmarkStart w:id="1583" w:name="_MON_1364801849"/>
      <w:bookmarkStart w:id="1584" w:name="_MON_1364801901"/>
      <w:bookmarkStart w:id="1585" w:name="_MON_1364804394"/>
      <w:bookmarkStart w:id="1586" w:name="_MON_1364804536"/>
      <w:bookmarkStart w:id="1587" w:name="_MON_1364804660"/>
      <w:bookmarkStart w:id="1588" w:name="_MON_1364804697"/>
      <w:bookmarkStart w:id="1589" w:name="_MON_1364804737"/>
      <w:bookmarkStart w:id="1590" w:name="_MON_1364804801"/>
      <w:bookmarkStart w:id="1591" w:name="_MON_1364805030"/>
      <w:bookmarkStart w:id="1592" w:name="_MON_1364805461"/>
      <w:bookmarkStart w:id="1593" w:name="_MON_1364819404"/>
      <w:bookmarkStart w:id="1594" w:name="_MON_1364908755"/>
      <w:bookmarkStart w:id="1595" w:name="_MON_1364925659"/>
      <w:bookmarkStart w:id="1596" w:name="_MON_1364928250"/>
      <w:bookmarkStart w:id="1597" w:name="_MON_1365309185"/>
      <w:bookmarkStart w:id="1598" w:name="_MON_1365312010"/>
      <w:bookmarkStart w:id="1599" w:name="_MON_1365319861"/>
      <w:bookmarkStart w:id="1600" w:name="_MON_1365320347"/>
      <w:bookmarkStart w:id="1601" w:name="_MON_1365320586"/>
      <w:bookmarkStart w:id="1602" w:name="_MON_1365322967"/>
      <w:bookmarkStart w:id="1603" w:name="_MON_1376134054"/>
      <w:bookmarkStart w:id="1604" w:name="_MON_1376234613"/>
      <w:bookmarkStart w:id="1605" w:name="_MON_1378813652"/>
      <w:bookmarkStart w:id="1606" w:name="_MON_137881368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75AD1EB">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2EC2DB35" w:rsidR="00FC68DB" w:rsidRPr="00C76790" w:rsidRDefault="00FC68DB" w:rsidP="00BD52D7">
      <w:pPr>
        <w:pStyle w:val="Beschriftung"/>
        <w:rPr>
          <w:lang w:val="en-US"/>
        </w:rPr>
      </w:pPr>
      <w:bookmarkStart w:id="1607" w:name="_Ref158746990"/>
      <w:bookmarkStart w:id="1608" w:name="_Toc3557122"/>
      <w:bookmarkStart w:id="1609" w:name="_Toc34747373"/>
      <w:bookmarkStart w:id="1610" w:name="_Toc76030571"/>
      <w:bookmarkStart w:id="1611" w:name="_Toc94530856"/>
      <w:bookmarkStart w:id="1612" w:name="_Toc101428252"/>
      <w:bookmarkStart w:id="1613"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607"/>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608"/>
      <w:bookmarkEnd w:id="1609"/>
      <w:bookmarkEnd w:id="1610"/>
      <w:bookmarkEnd w:id="1611"/>
      <w:bookmarkEnd w:id="1612"/>
      <w:bookmarkEnd w:id="1613"/>
      <w:proofErr w:type="gramEnd"/>
      <w:r w:rsidR="00050D1F">
        <w:rPr>
          <w:lang w:val="en-US"/>
        </w:rPr>
        <w:t xml:space="preserve"> </w:t>
      </w:r>
    </w:p>
    <w:p w14:paraId="3E80C837" w14:textId="77777777" w:rsidR="00FC68DB" w:rsidRPr="001E4607" w:rsidRDefault="00FC68DB" w:rsidP="00B202D2">
      <w:pPr>
        <w:pStyle w:val="berschrift3"/>
      </w:pPr>
      <w:bookmarkStart w:id="1614" w:name="_Toc3557005"/>
      <w:bookmarkStart w:id="1615" w:name="_Toc34747255"/>
      <w:bookmarkStart w:id="1616" w:name="_Toc77102074"/>
      <w:bookmarkStart w:id="1617" w:name="_Toc159618804"/>
      <w:r w:rsidRPr="005C2D94">
        <w:lastRenderedPageBreak/>
        <w:t>Specific XML Realization</w:t>
      </w:r>
      <w:bookmarkEnd w:id="1614"/>
      <w:bookmarkEnd w:id="1615"/>
      <w:bookmarkEnd w:id="1616"/>
      <w:bookmarkEnd w:id="1617"/>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18" w:name="XMLStructureSeamWelds"/>
      <w:bookmarkEnd w:id="1618"/>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4B3037CE" w:rsidR="00FC68DB" w:rsidRPr="005C2D94" w:rsidRDefault="00FC68DB" w:rsidP="00BD52D7">
      <w:pPr>
        <w:pStyle w:val="Beschriftung"/>
      </w:pPr>
      <w:bookmarkStart w:id="1619" w:name="_Ref158748587"/>
      <w:bookmarkStart w:id="1620" w:name="_Toc3557123"/>
      <w:bookmarkStart w:id="1621" w:name="_Toc34747374"/>
      <w:bookmarkStart w:id="1622" w:name="_Toc76030572"/>
      <w:bookmarkStart w:id="1623" w:name="_Toc94530857"/>
      <w:bookmarkStart w:id="1624" w:name="_Toc101428253"/>
      <w:bookmarkStart w:id="1625"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19"/>
      <w:r w:rsidR="00B00216">
        <w:t xml:space="preserve"> —</w:t>
      </w:r>
      <w:r w:rsidRPr="00F54804">
        <w:t xml:space="preserve"> </w:t>
      </w:r>
      <w:r w:rsidRPr="005C2D94">
        <w:t>χMCF Structure of a Seam Weld (connection_1d)</w:t>
      </w:r>
      <w:bookmarkEnd w:id="1620"/>
      <w:bookmarkEnd w:id="1621"/>
      <w:bookmarkEnd w:id="1622"/>
      <w:bookmarkEnd w:id="1623"/>
      <w:bookmarkEnd w:id="1624"/>
      <w:bookmarkEnd w:id="1625"/>
    </w:p>
    <w:p w14:paraId="7D1BCE42" w14:textId="79D9E013" w:rsidR="00FC68DB" w:rsidRPr="001E4607" w:rsidRDefault="00FC68DB" w:rsidP="00B202D2">
      <w:pPr>
        <w:pStyle w:val="berschrift3"/>
      </w:pPr>
      <w:bookmarkStart w:id="1626" w:name="_Toc3557006"/>
      <w:bookmarkStart w:id="1627" w:name="_Toc34747256"/>
      <w:bookmarkStart w:id="1628" w:name="_Toc77102075"/>
      <w:bookmarkStart w:id="1629" w:name="_Ref132201394"/>
      <w:bookmarkStart w:id="1630" w:name="_Toc159618805"/>
      <w:r w:rsidRPr="005C2D94">
        <w:t>Generic Seam Weld Definition</w:t>
      </w:r>
      <w:bookmarkEnd w:id="1561"/>
      <w:bookmarkEnd w:id="1562"/>
      <w:bookmarkEnd w:id="1563"/>
      <w:bookmarkEnd w:id="1564"/>
      <w:bookmarkEnd w:id="1626"/>
      <w:bookmarkEnd w:id="1627"/>
      <w:bookmarkEnd w:id="1628"/>
      <w:bookmarkEnd w:id="1629"/>
      <w:bookmarkEnd w:id="1630"/>
      <w:r w:rsidR="00092852">
        <w:t xml:space="preserve"> </w:t>
      </w:r>
    </w:p>
    <w:p w14:paraId="066381A2" w14:textId="77777777" w:rsidR="00FC68DB" w:rsidRPr="00BD52D7" w:rsidRDefault="00FC68DB">
      <w:pPr>
        <w:pStyle w:val="berschrift4"/>
      </w:pPr>
      <w:bookmarkStart w:id="1631" w:name="_Ref414571756"/>
      <w:bookmarkStart w:id="1632" w:name="_Toc3557008"/>
      <w:bookmarkStart w:id="1633" w:name="_Toc34747258"/>
      <w:bookmarkStart w:id="1634" w:name="_Toc77102077"/>
      <w:r w:rsidRPr="00BD52D7">
        <w:t>Type Specification</w:t>
      </w:r>
      <w:bookmarkEnd w:id="1631"/>
      <w:bookmarkEnd w:id="1632"/>
      <w:bookmarkEnd w:id="1633"/>
      <w:bookmarkEnd w:id="1634"/>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35" w:name="_Ref158751047"/>
      <w:r w:rsidRPr="0013175B">
        <w:t>Definition of main type</w:t>
      </w:r>
      <w:bookmarkEnd w:id="1635"/>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36" w:name="_Ref157790418"/>
      <w:bookmarkStart w:id="1637"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36"/>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38" w:name="_Toc338939134"/>
      <w:bookmarkStart w:id="1639" w:name="_Toc288196488"/>
      <w:bookmarkStart w:id="1640" w:name="_Toc288200790"/>
      <w:bookmarkStart w:id="1641"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42" w:name="_Ref158751058"/>
      <w:r w:rsidRPr="005C2D94">
        <w:t>Definition of subtype</w:t>
      </w:r>
      <w:bookmarkEnd w:id="1638"/>
      <w:bookmarkEnd w:id="1642"/>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43" w:name="_Toc288196490"/>
      <w:bookmarkStart w:id="1644" w:name="_Toc288200792"/>
      <w:bookmarkStart w:id="1645" w:name="_Toc338939132"/>
      <w:bookmarkStart w:id="1646" w:name="_Toc288196468"/>
      <w:bookmarkStart w:id="1647" w:name="_Toc288200771"/>
      <w:bookmarkStart w:id="1648" w:name="_Toc338938904"/>
      <w:bookmarkStart w:id="1649" w:name="_Toc338939100"/>
      <w:bookmarkEnd w:id="1639"/>
      <w:bookmarkEnd w:id="1640"/>
      <w:bookmarkEnd w:id="1641"/>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50" w:name="_Ref157790445"/>
      <w:bookmarkStart w:id="1651"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5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51"/>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52" w:name="_Ref157790458"/>
      <w:bookmarkStart w:id="1653"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52"/>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5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54" w:name="_Toc288196493"/>
      <w:bookmarkStart w:id="1655"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56" w:name="GenericSeamWeldWeldPosition"/>
      <w:bookmarkStart w:id="1657" w:name="GenericSeamWelParameters"/>
      <w:bookmarkStart w:id="1658" w:name="GenericSeamWeldSubType"/>
      <w:bookmarkStart w:id="1659" w:name="GenericSeamWeldWeldingPosition"/>
      <w:bookmarkStart w:id="1660" w:name="_Toc3557009"/>
      <w:bookmarkStart w:id="1661" w:name="_Toc34747259"/>
      <w:bookmarkStart w:id="1662" w:name="_Toc77102078"/>
      <w:bookmarkStart w:id="1663" w:name="_Ref132191916"/>
      <w:bookmarkStart w:id="1664" w:name="_Ref132191936"/>
      <w:bookmarkStart w:id="1665" w:name="_Toc338938905"/>
      <w:bookmarkStart w:id="1666" w:name="_Toc338939101"/>
      <w:bookmarkStart w:id="1667" w:name="_Toc338939136"/>
      <w:bookmarkEnd w:id="1643"/>
      <w:bookmarkEnd w:id="1644"/>
      <w:bookmarkEnd w:id="1645"/>
      <w:bookmarkEnd w:id="1646"/>
      <w:bookmarkEnd w:id="1647"/>
      <w:bookmarkEnd w:id="1648"/>
      <w:bookmarkEnd w:id="1649"/>
      <w:bookmarkEnd w:id="1654"/>
      <w:bookmarkEnd w:id="1655"/>
      <w:bookmarkEnd w:id="1656"/>
      <w:bookmarkEnd w:id="1657"/>
      <w:bookmarkEnd w:id="1658"/>
      <w:bookmarkEnd w:id="1659"/>
      <w:r w:rsidRPr="00F54804">
        <w:lastRenderedPageBreak/>
        <w:t>Weld Position and Sheet Metal Parameters</w:t>
      </w:r>
      <w:bookmarkEnd w:id="1660"/>
      <w:bookmarkEnd w:id="1661"/>
      <w:bookmarkEnd w:id="1662"/>
      <w:bookmarkEnd w:id="1663"/>
      <w:bookmarkEnd w:id="1664"/>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t>
      </w:r>
      <w:proofErr w:type="spellStart"/>
      <w:r w:rsidR="002D71A1">
        <w:rPr>
          <w:lang w:val="en-US"/>
        </w:rPr>
        <w:t>weld</w:t>
      </w:r>
      <w:proofErr w:type="spellEnd"/>
      <w:r w:rsidR="002D71A1">
        <w:rPr>
          <w:lang w:val="en-US"/>
        </w:rPr>
        <w:t xml:space="preserve">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2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682"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1"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690"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691"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2" o:title=""/>
                </v:shape>
                <v:shape id="Textfeld 23" o:spid="_x0000_s1692"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3"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4"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5"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696"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3C73D2A2" w:rsidR="00EE5FFA" w:rsidRDefault="00FC68DB" w:rsidP="000E094F">
      <w:pPr>
        <w:pStyle w:val="Beschriftung"/>
      </w:pPr>
      <w:bookmarkStart w:id="1668" w:name="_Ref397587838"/>
      <w:bookmarkStart w:id="1669" w:name="_Toc3557124"/>
      <w:bookmarkStart w:id="1670" w:name="_Toc34747375"/>
      <w:bookmarkStart w:id="1671" w:name="_Toc76030573"/>
      <w:bookmarkStart w:id="1672" w:name="_Toc94530858"/>
      <w:bookmarkStart w:id="1673" w:name="_Toc101428254"/>
      <w:bookmarkStart w:id="1674"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68"/>
      <w:r w:rsidR="00B00216">
        <w:t xml:space="preserve"> —</w:t>
      </w:r>
      <w:r w:rsidRPr="00F54804">
        <w:t xml:space="preserve"> Sheet Parameters vs</w:t>
      </w:r>
      <w:r w:rsidR="00EE080E">
        <w:t xml:space="preserve">. </w:t>
      </w:r>
      <w:r w:rsidRPr="0013175B">
        <w:t>Weld Position Parameters</w:t>
      </w:r>
      <w:bookmarkEnd w:id="1669"/>
      <w:bookmarkEnd w:id="1670"/>
      <w:bookmarkEnd w:id="1671"/>
      <w:bookmarkEnd w:id="1672"/>
      <w:bookmarkEnd w:id="1673"/>
      <w:bookmarkEnd w:id="1674"/>
    </w:p>
    <w:p w14:paraId="185FC9E2" w14:textId="653EAE54" w:rsidR="00614562" w:rsidRPr="00614562" w:rsidRDefault="00614562" w:rsidP="0013175B">
      <w:pPr>
        <w:pStyle w:val="berschrift4"/>
      </w:pPr>
      <w:bookmarkStart w:id="1675" w:name="_Hlk101443281"/>
      <w:r w:rsidRPr="005C2D94">
        <w:t>Parameters Assigned to a Specific Sheet of the Flange</w:t>
      </w:r>
      <w:bookmarkEnd w:id="1675"/>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76" w:name="_Ref157790497"/>
      <w:bookmarkStart w:id="1677"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7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2AD86AB2"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78" w:name="_Welding_Position"/>
      <w:bookmarkStart w:id="1679" w:name="_Ref397524978"/>
      <w:bookmarkStart w:id="1680" w:name="_Toc3557011"/>
      <w:bookmarkStart w:id="1681" w:name="_Toc34747261"/>
      <w:bookmarkStart w:id="1682" w:name="_Toc77102080"/>
      <w:bookmarkEnd w:id="1678"/>
      <w:r w:rsidRPr="00F54804">
        <w:t>Welding Position</w:t>
      </w:r>
      <w:bookmarkEnd w:id="1665"/>
      <w:bookmarkEnd w:id="1666"/>
      <w:bookmarkEnd w:id="1679"/>
      <w:bookmarkEnd w:id="1680"/>
      <w:bookmarkEnd w:id="1681"/>
      <w:bookmarkEnd w:id="1682"/>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83"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7"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8"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9"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00"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01"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2"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3"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4"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05"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2D7182B" w:rsidR="00FC68DB" w:rsidRPr="00F54804" w:rsidRDefault="00FC68DB" w:rsidP="00BD52D7">
      <w:pPr>
        <w:pStyle w:val="Beschriftung"/>
      </w:pPr>
      <w:bookmarkStart w:id="1684" w:name="_Ref397529286"/>
      <w:bookmarkStart w:id="1685" w:name="_Toc3557125"/>
      <w:bookmarkStart w:id="1686" w:name="_Toc34747376"/>
      <w:bookmarkStart w:id="1687" w:name="_Toc76030574"/>
      <w:bookmarkStart w:id="1688" w:name="_Toc94530859"/>
      <w:bookmarkStart w:id="1689" w:name="_Toc101428255"/>
      <w:bookmarkStart w:id="1690" w:name="_Toc159618895"/>
      <w:r w:rsidRPr="00F54804">
        <w:t xml:space="preserve">Figure </w:t>
      </w:r>
      <w:bookmarkStart w:id="1691"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84"/>
      <w:bookmarkEnd w:id="1691"/>
      <w:r w:rsidR="00B00216">
        <w:t xml:space="preserve"> —</w:t>
      </w:r>
      <w:r w:rsidRPr="00F54804">
        <w:t xml:space="preserve"> Welding Position of a </w:t>
      </w:r>
      <w:r w:rsidR="0047234D">
        <w:t>Y-</w:t>
      </w:r>
      <w:proofErr w:type="gramStart"/>
      <w:r w:rsidR="0047234D">
        <w:t>joint</w:t>
      </w:r>
      <w:bookmarkEnd w:id="1685"/>
      <w:bookmarkEnd w:id="1686"/>
      <w:bookmarkEnd w:id="1687"/>
      <w:bookmarkEnd w:id="1688"/>
      <w:bookmarkEnd w:id="1689"/>
      <w:bookmarkEnd w:id="1690"/>
      <w:proofErr w:type="gramEnd"/>
    </w:p>
    <w:p w14:paraId="793EF08A" w14:textId="77777777" w:rsidR="00FC68DB" w:rsidRPr="001E4607" w:rsidRDefault="00FC68DB" w:rsidP="000E094F">
      <w:pPr>
        <w:pStyle w:val="berschrift5"/>
      </w:pPr>
      <w:r w:rsidRPr="005C2D94">
        <w:t>Primary and Secondary Sides</w:t>
      </w:r>
      <w:bookmarkEnd w:id="1683"/>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92" w:name="_Toc288196495"/>
      <w:bookmarkStart w:id="1693" w:name="_Toc288200797"/>
      <w:bookmarkStart w:id="1694" w:name="_Toc338939138"/>
      <w:bookmarkEnd w:id="1667"/>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92"/>
      <w:bookmarkEnd w:id="1693"/>
      <w:bookmarkEnd w:id="1694"/>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95" w:name="_Ref157790541"/>
      <w:bookmarkStart w:id="1696"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9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9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97" w:name="_Ref157790550"/>
      <w:bookmarkStart w:id="1698"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97"/>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99"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99"/>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356C14"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6"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">
                <v:line id="Straight Connector 23" o:spid="_x0000_s1707"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8"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9"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10"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11"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2"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3"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4"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5"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3D6E36D" w:rsidR="00FC68DB" w:rsidRPr="005C2D94" w:rsidRDefault="00FC68DB" w:rsidP="00BD52D7">
      <w:pPr>
        <w:pStyle w:val="Beschriftung"/>
      </w:pPr>
      <w:bookmarkStart w:id="1700" w:name="_Ref397529572"/>
      <w:bookmarkStart w:id="1701" w:name="Figure11"/>
      <w:bookmarkStart w:id="1702" w:name="_Toc3557126"/>
      <w:bookmarkStart w:id="1703" w:name="_Toc34747377"/>
      <w:bookmarkStart w:id="1704" w:name="_Toc76030575"/>
      <w:bookmarkStart w:id="1705" w:name="_Toc94530860"/>
      <w:bookmarkStart w:id="1706" w:name="_Toc101428256"/>
      <w:bookmarkStart w:id="1707"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700"/>
      <w:bookmarkEnd w:id="1701"/>
      <w:r w:rsidR="00B00216">
        <w:t xml:space="preserve"> —</w:t>
      </w:r>
      <w:r w:rsidRPr="00F54804">
        <w:t xml:space="preserve"> Welding Position vector direction and </w:t>
      </w:r>
      <w:proofErr w:type="gramStart"/>
      <w:r w:rsidRPr="00F54804">
        <w:t>length</w:t>
      </w:r>
      <w:bookmarkEnd w:id="1702"/>
      <w:bookmarkEnd w:id="1703"/>
      <w:bookmarkEnd w:id="1704"/>
      <w:bookmarkEnd w:id="1705"/>
      <w:bookmarkEnd w:id="1706"/>
      <w:bookmarkEnd w:id="1707"/>
      <w:proofErr w:type="gramEnd"/>
    </w:p>
    <w:p w14:paraId="5DB76162" w14:textId="28B296F4" w:rsidR="00F85C4B" w:rsidRDefault="00FC68DB" w:rsidP="000E094F">
      <w:pPr>
        <w:pStyle w:val="berschrift5"/>
      </w:pPr>
      <w:bookmarkStart w:id="1708" w:name="_Toc338939140"/>
      <w:bookmarkStart w:id="1709" w:name="_Toc338939137"/>
      <w:bookmarkStart w:id="1710" w:name="_Toc338938906"/>
      <w:bookmarkStart w:id="1711" w:name="_Toc338939103"/>
      <w:r w:rsidRPr="005C2D94">
        <w:lastRenderedPageBreak/>
        <w:t>Attribute</w:t>
      </w:r>
      <w:r w:rsidR="00F3142F">
        <w:t xml:space="preserve"> </w:t>
      </w:r>
      <w:proofErr w:type="gramStart"/>
      <w:r w:rsidRPr="00CB0A38">
        <w:rPr>
          <w:rFonts w:ascii="Courier New" w:hAnsi="Courier New" w:cs="Courier New"/>
        </w:rPr>
        <w:t>reference</w:t>
      </w:r>
      <w:bookmarkEnd w:id="1708"/>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12" w:name="_Ref158751378"/>
      <w:r w:rsidRPr="00F54804">
        <w:t>Section</w:t>
      </w:r>
      <w:r w:rsidR="00F3142F">
        <w:t xml:space="preserve"> “</w:t>
      </w:r>
      <w:r w:rsidRPr="005C2D94">
        <w:t>I</w:t>
      </w:r>
      <w:r w:rsidR="00482059">
        <w:t>”</w:t>
      </w:r>
      <w:bookmarkEnd w:id="1712"/>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13" w:name="_Ref158843035"/>
      <w:r w:rsidRPr="00F54804">
        <w:lastRenderedPageBreak/>
        <w:t>Section</w:t>
      </w:r>
      <w:r w:rsidR="00F3142F">
        <w:t xml:space="preserve"> “</w:t>
      </w:r>
      <w:r w:rsidRPr="00F54804">
        <w:t>Y</w:t>
      </w:r>
      <w:r w:rsidR="00F85C4B">
        <w:t>”</w:t>
      </w:r>
      <w:bookmarkEnd w:id="1713"/>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714" w:name="_Ref132201536"/>
      <w:r w:rsidRPr="00F54804">
        <w:t>Attribute</w:t>
      </w:r>
      <w:r w:rsidR="00F3142F">
        <w:t xml:space="preserve"> </w:t>
      </w:r>
      <w:proofErr w:type="gramStart"/>
      <w:r w:rsidRPr="00CB0A38">
        <w:rPr>
          <w:rFonts w:ascii="Courier New" w:hAnsi="Courier New" w:cs="Courier New"/>
        </w:rPr>
        <w:t>filler</w:t>
      </w:r>
      <w:bookmarkEnd w:id="1714"/>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lastRenderedPageBreak/>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715" w:name="_Ref157790654"/>
      <w:bookmarkStart w:id="1716"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715"/>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16"/>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17" w:name="_Toc338939148"/>
      <w:bookmarkStart w:id="1718" w:name="_Toc288196499"/>
      <w:bookmarkStart w:id="1719" w:name="_Toc288200801"/>
      <w:bookmarkEnd w:id="1709"/>
      <w:bookmarkEnd w:id="1710"/>
      <w:bookmarkEnd w:id="1711"/>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20" w:name="_Ref159024745"/>
      <w:r w:rsidRPr="00F54804">
        <w:t>Attribute</w:t>
      </w:r>
      <w:r w:rsidR="00F3142F">
        <w:t xml:space="preserve"> </w:t>
      </w:r>
      <w:proofErr w:type="gramStart"/>
      <w:r w:rsidRPr="00CB0A38">
        <w:rPr>
          <w:rFonts w:ascii="Courier New" w:hAnsi="Courier New" w:cs="Courier New"/>
        </w:rPr>
        <w:t>shape</w:t>
      </w:r>
      <w:bookmarkEnd w:id="1717"/>
      <w:bookmarkEnd w:id="1720"/>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21" w:name="_Toc338939149"/>
      <w:r w:rsidRPr="00F54804">
        <w:t>Attribute</w:t>
      </w:r>
      <w:r w:rsidR="00F3142F">
        <w:t xml:space="preserve"> </w:t>
      </w:r>
      <w:proofErr w:type="gramStart"/>
      <w:r w:rsidRPr="00CB0A38">
        <w:rPr>
          <w:rFonts w:ascii="Courier New" w:hAnsi="Courier New" w:cs="Courier New"/>
        </w:rPr>
        <w:t>penetration</w:t>
      </w:r>
      <w:bookmarkEnd w:id="1718"/>
      <w:bookmarkEnd w:id="1719"/>
      <w:bookmarkEnd w:id="1721"/>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22" w:name="ModelizationWeldDefinition"/>
      <w:bookmarkStart w:id="1723" w:name="WeldDefinition"/>
      <w:bookmarkStart w:id="1724" w:name="WeldDefinitionButtWeld"/>
      <w:bookmarkStart w:id="1725" w:name="_Toc288200762"/>
      <w:bookmarkStart w:id="1726" w:name="_Toc338939106"/>
      <w:bookmarkStart w:id="1727" w:name="_Toc3557012"/>
      <w:bookmarkStart w:id="1728" w:name="_Toc34747262"/>
      <w:bookmarkStart w:id="1729" w:name="_Toc77102081"/>
      <w:bookmarkStart w:id="1730" w:name="_Toc159618806"/>
      <w:bookmarkStart w:id="1731" w:name="_Toc288196464"/>
      <w:bookmarkEnd w:id="1722"/>
      <w:bookmarkEnd w:id="1723"/>
      <w:bookmarkEnd w:id="1724"/>
      <w:r w:rsidRPr="00F54804">
        <w:t xml:space="preserve">Butt </w:t>
      </w:r>
      <w:bookmarkEnd w:id="1725"/>
      <w:r w:rsidRPr="00F54804">
        <w:t>Joint</w:t>
      </w:r>
      <w:bookmarkEnd w:id="1726"/>
      <w:bookmarkEnd w:id="1727"/>
      <w:bookmarkEnd w:id="1728"/>
      <w:bookmarkEnd w:id="1729"/>
      <w:bookmarkEnd w:id="1730"/>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32" w:name="_Toc3557013"/>
      <w:bookmarkStart w:id="1733" w:name="_Toc34747263"/>
      <w:bookmarkStart w:id="1734" w:name="_Toc77102082"/>
      <w:r w:rsidRPr="00F54804">
        <w:t>Sheet Parameters</w:t>
      </w:r>
      <w:bookmarkEnd w:id="1732"/>
      <w:bookmarkEnd w:id="1733"/>
      <w:bookmarkEnd w:id="1734"/>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lastRenderedPageBreak/>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2489200" cy="560705"/>
                    </a:xfrm>
                    <a:prstGeom prst="rect">
                      <a:avLst/>
                    </a:prstGeom>
                  </pic:spPr>
                </pic:pic>
              </a:graphicData>
            </a:graphic>
          </wp:inline>
        </w:drawing>
      </w:r>
    </w:p>
    <w:p w14:paraId="00E61A1B" w14:textId="2B830FE5" w:rsidR="00032AE6" w:rsidRDefault="008B6C92" w:rsidP="008B6C92">
      <w:pPr>
        <w:pStyle w:val="Beschriftung"/>
      </w:pPr>
      <w:bookmarkStart w:id="1735" w:name="_Ref158837216"/>
      <w:bookmarkStart w:id="1736"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35"/>
      <w:r w:rsidR="001C5A76">
        <w:t xml:space="preserve"> </w:t>
      </w:r>
      <w:r>
        <w:t xml:space="preserve">— Butt Joint </w:t>
      </w:r>
      <w:r w:rsidR="001C3E58">
        <w:t xml:space="preserve">sheet </w:t>
      </w:r>
      <w:proofErr w:type="gramStart"/>
      <w:r w:rsidR="001C3E58">
        <w:t>layout</w:t>
      </w:r>
      <w:bookmarkEnd w:id="1736"/>
      <w:proofErr w:type="gramEnd"/>
    </w:p>
    <w:p w14:paraId="21B77D6F" w14:textId="74E1737B" w:rsidR="00FC68DB" w:rsidRDefault="00FC68DB">
      <w:pPr>
        <w:pStyle w:val="berschrift4"/>
      </w:pPr>
      <w:bookmarkStart w:id="1737" w:name="_Toc3557014"/>
      <w:bookmarkStart w:id="1738" w:name="_Toc34747264"/>
      <w:bookmarkStart w:id="1739" w:name="_Toc77102083"/>
      <w:r w:rsidRPr="00F54804">
        <w:t>Weld Parameters</w:t>
      </w:r>
      <w:bookmarkEnd w:id="1737"/>
      <w:bookmarkEnd w:id="1738"/>
      <w:bookmarkEnd w:id="1739"/>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2830195" cy="1280795"/>
                    </a:xfrm>
                    <a:prstGeom prst="rect">
                      <a:avLst/>
                    </a:prstGeom>
                  </pic:spPr>
                </pic:pic>
              </a:graphicData>
            </a:graphic>
          </wp:inline>
        </w:drawing>
      </w:r>
    </w:p>
    <w:p w14:paraId="090B6420" w14:textId="441873E0" w:rsidR="00032AE6" w:rsidRDefault="00C64D50" w:rsidP="00C64D50">
      <w:pPr>
        <w:pStyle w:val="Beschriftung"/>
      </w:pPr>
      <w:bookmarkStart w:id="1740" w:name="_Ref158837417"/>
      <w:bookmarkStart w:id="1741"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40"/>
      <w:r w:rsidR="001C5A76">
        <w:t xml:space="preserve"> </w:t>
      </w:r>
      <w:r>
        <w:t xml:space="preserve">— Butt </w:t>
      </w:r>
      <w:r w:rsidR="00210BC4">
        <w:t>j</w:t>
      </w:r>
      <w:r>
        <w:t xml:space="preserve">oint </w:t>
      </w:r>
      <w:proofErr w:type="gramStart"/>
      <w:r>
        <w:t>parameters</w:t>
      </w:r>
      <w:bookmarkEnd w:id="1741"/>
      <w:proofErr w:type="gramEnd"/>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42" w:name="_Ref157790706"/>
      <w:bookmarkStart w:id="1743"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42"/>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t>
      </w:r>
      <w:proofErr w:type="spellStart"/>
      <w:r w:rsidR="00210BC4" w:rsidRPr="006D3531">
        <w:rPr>
          <w:rFonts w:ascii="Courier New" w:hAnsi="Courier New" w:cs="Courier New"/>
        </w:rPr>
        <w:t>weld_position</w:t>
      </w:r>
      <w:proofErr w:type="spellEnd"/>
      <w:r w:rsidR="00210BC4" w:rsidRPr="006D3531">
        <w:rPr>
          <w:rFonts w:ascii="Courier New" w:hAnsi="Courier New" w:cs="Courier New"/>
        </w:rPr>
        <w:t>/&gt;</w:t>
      </w:r>
      <w:r w:rsidR="00955250" w:rsidRPr="00F54804">
        <w:t xml:space="preserve"> </w:t>
      </w:r>
      <w:r w:rsidR="00ED30C2" w:rsidRPr="00ED30C2">
        <w:t>(</w:t>
      </w:r>
      <w:proofErr w:type="spellStart"/>
      <w:r w:rsidR="00ED30C2" w:rsidRPr="00ED30C2">
        <w:t>w.p.</w:t>
      </w:r>
      <w:proofErr w:type="spellEnd"/>
      <w:r w:rsidR="00ED30C2" w:rsidRPr="00ED30C2">
        <w:t>)</w:t>
      </w:r>
      <w:bookmarkEnd w:id="1743"/>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 xml:space="preserve">per </w:t>
            </w:r>
            <w:proofErr w:type="spellStart"/>
            <w:r w:rsidR="00ED30C2">
              <w:rPr>
                <w:b/>
              </w:rPr>
              <w:t>w.p.</w:t>
            </w:r>
            <w:proofErr w:type="spellEnd"/>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44" w:name="_Toc338939151"/>
      <w:bookmarkStart w:id="1745" w:name="_Toc3557015"/>
      <w:bookmarkStart w:id="1746" w:name="_Toc34747265"/>
      <w:bookmarkStart w:id="1747" w:name="_Toc77102084"/>
      <w:r w:rsidRPr="000A1B7B">
        <w:t>Attributes</w:t>
      </w:r>
      <w:bookmarkEnd w:id="1744"/>
      <w:bookmarkEnd w:id="1745"/>
      <w:bookmarkEnd w:id="1746"/>
      <w:bookmarkEnd w:id="1747"/>
    </w:p>
    <w:p w14:paraId="4B248A10" w14:textId="4A65F7EA" w:rsidR="00F85C4B" w:rsidRDefault="00FC68DB" w:rsidP="000E094F">
      <w:pPr>
        <w:pStyle w:val="berschrift5"/>
      </w:pPr>
      <w:bookmarkStart w:id="1748" w:name="_Toc338939153"/>
      <w:r w:rsidRPr="00F54804">
        <w:t>Attribute</w:t>
      </w:r>
      <w:r w:rsidR="00F3142F">
        <w:t xml:space="preserve"> </w:t>
      </w:r>
      <w:proofErr w:type="gramStart"/>
      <w:r w:rsidRPr="0056045D">
        <w:rPr>
          <w:rFonts w:ascii="Courier New" w:hAnsi="Courier New"/>
          <w:bCs/>
        </w:rPr>
        <w:t>base</w:t>
      </w:r>
      <w:bookmarkEnd w:id="1748"/>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49" w:name="_Toc338939154"/>
      <w:r w:rsidRPr="00F54804">
        <w:lastRenderedPageBreak/>
        <w:t>Attribute</w:t>
      </w:r>
      <w:r w:rsidR="00F3142F">
        <w:t xml:space="preserve"> </w:t>
      </w:r>
      <w:proofErr w:type="gramStart"/>
      <w:r w:rsidRPr="0056045D">
        <w:rPr>
          <w:rFonts w:ascii="Courier New" w:hAnsi="Courier New"/>
          <w:bCs/>
        </w:rPr>
        <w:t>technology</w:t>
      </w:r>
      <w:bookmarkEnd w:id="1749"/>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50" w:name="_Toc288196505"/>
      <w:bookmarkStart w:id="1751" w:name="_Toc288200807"/>
      <w:bookmarkStart w:id="1752" w:name="_Toc338939155"/>
      <w:bookmarkStart w:id="1753" w:name="_Toc3557016"/>
      <w:bookmarkStart w:id="1754" w:name="_Toc34747266"/>
      <w:bookmarkStart w:id="1755"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50"/>
      <w:bookmarkEnd w:id="1751"/>
      <w:bookmarkEnd w:id="1752"/>
      <w:bookmarkEnd w:id="1753"/>
      <w:bookmarkEnd w:id="1754"/>
      <w:bookmarkEnd w:id="1755"/>
      <w:proofErr w:type="spellEnd"/>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56" w:name="_Ref157790720"/>
      <w:bookmarkStart w:id="1757"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56"/>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58" w:name="_Toc288196507"/>
      <w:bookmarkStart w:id="1759" w:name="_Toc288200809"/>
      <w:bookmarkStart w:id="1760"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58"/>
      <w:bookmarkEnd w:id="1759"/>
      <w:bookmarkEnd w:id="1760"/>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proofErr w:type="spellStart"/>
      <w:r w:rsidR="003E3E3F">
        <w:rPr>
          <w:rStyle w:val="CodeCharacter"/>
        </w:rPr>
        <w:t>y</w:t>
      </w:r>
      <w:r w:rsidR="003E3E3F" w:rsidRPr="00677AC9">
        <w:rPr>
          <w:rStyle w:val="CodeCharacter"/>
        </w:rPr>
        <w:t>_</w:t>
      </w:r>
      <w:r w:rsidR="003E3E3F">
        <w:rPr>
          <w:rStyle w:val="CodeCharacter"/>
        </w:rPr>
        <w:t>joint</w:t>
      </w:r>
      <w:proofErr w:type="spellEnd"/>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61" w:name="_Toc338939158"/>
      <w:r w:rsidRPr="005C2D94">
        <w:t>Attribute</w:t>
      </w:r>
      <w:r w:rsidR="00F3142F">
        <w:t xml:space="preserve"> </w:t>
      </w:r>
      <w:proofErr w:type="gramStart"/>
      <w:r w:rsidRPr="009C4D05">
        <w:rPr>
          <w:rFonts w:ascii="Courier New" w:hAnsi="Courier New"/>
          <w:bCs/>
        </w:rPr>
        <w:t>width</w:t>
      </w:r>
      <w:proofErr w:type="gramEnd"/>
      <w:r w:rsidR="00F85C4B">
        <w:t xml:space="preserve"> </w:t>
      </w:r>
    </w:p>
    <w:bookmarkEnd w:id="1761"/>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62" w:name="_Toc338939159"/>
      <w:r w:rsidRPr="000A1B7B">
        <w:lastRenderedPageBreak/>
        <w:t>Attribute</w:t>
      </w:r>
      <w:r w:rsidR="00F3142F">
        <w:t xml:space="preserve"> </w:t>
      </w:r>
      <w:proofErr w:type="gramStart"/>
      <w:r w:rsidRPr="009C4D05">
        <w:rPr>
          <w:rFonts w:ascii="Courier New" w:hAnsi="Courier New"/>
          <w:bCs/>
        </w:rPr>
        <w:t>filler</w:t>
      </w:r>
      <w:bookmarkEnd w:id="1762"/>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63" w:name="WeldDefinitionCornerWeld"/>
      <w:bookmarkStart w:id="1764" w:name="_Toc288200763"/>
      <w:bookmarkStart w:id="1765" w:name="_Toc338939107"/>
      <w:bookmarkEnd w:id="1763"/>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66" w:name="_Toc414263397"/>
      <w:bookmarkStart w:id="1767" w:name="_Toc3557017"/>
      <w:bookmarkStart w:id="1768" w:name="_Toc34747267"/>
      <w:bookmarkStart w:id="1769" w:name="_Toc77102086"/>
      <w:bookmarkEnd w:id="1766"/>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67"/>
      <w:bookmarkEnd w:id="1768"/>
      <w:bookmarkEnd w:id="1769"/>
      <w:proofErr w:type="spellEnd"/>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70" w:name="_Ref157790763"/>
      <w:bookmarkStart w:id="1771"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70"/>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72" w:name="_Toc3557018"/>
      <w:bookmarkStart w:id="1773" w:name="_Toc34747268"/>
      <w:bookmarkStart w:id="1774" w:name="_Toc77102087"/>
      <w:bookmarkStart w:id="1775" w:name="_Toc159618807"/>
      <w:r w:rsidRPr="00F54804">
        <w:lastRenderedPageBreak/>
        <w:t>Corner Weld</w:t>
      </w:r>
      <w:bookmarkEnd w:id="1764"/>
      <w:bookmarkEnd w:id="1765"/>
      <w:bookmarkEnd w:id="1772"/>
      <w:bookmarkEnd w:id="1773"/>
      <w:bookmarkEnd w:id="1774"/>
      <w:bookmarkEnd w:id="1775"/>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76" w:name="_Toc34747269"/>
      <w:bookmarkStart w:id="1777" w:name="_Toc77102088"/>
      <w:bookmarkStart w:id="1778" w:name="_Toc3557019"/>
      <w:r w:rsidRPr="00F54804">
        <w:t>Simple Corner Weld</w:t>
      </w:r>
      <w:bookmarkEnd w:id="1776"/>
      <w:bookmarkEnd w:id="1777"/>
      <w:r w:rsidR="00C45422">
        <w:t xml:space="preserve"> </w:t>
      </w:r>
    </w:p>
    <w:p w14:paraId="2DDB54CC" w14:textId="1998053C" w:rsidR="00FC68DB" w:rsidRDefault="00FC68DB" w:rsidP="000E094F">
      <w:pPr>
        <w:pStyle w:val="berschrift5"/>
      </w:pPr>
      <w:r w:rsidRPr="005C2D94">
        <w:t>Sheet Parameters</w:t>
      </w:r>
      <w:bookmarkEnd w:id="1778"/>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02480">
        <w:rPr>
          <w:rFonts w:ascii="Cambria" w:hAnsi="Cambria"/>
          <w:lang w:val="en-GB"/>
        </w:rPr>
        <w:t xml:space="preserve"> ,</w:t>
      </w:r>
      <w:proofErr w:type="gramEnd"/>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1771650" cy="1476375"/>
                    </a:xfrm>
                    <a:prstGeom prst="rect">
                      <a:avLst/>
                    </a:prstGeom>
                  </pic:spPr>
                </pic:pic>
              </a:graphicData>
            </a:graphic>
          </wp:inline>
        </w:drawing>
      </w:r>
    </w:p>
    <w:p w14:paraId="15BAFBAA" w14:textId="71682017" w:rsidR="00D7663B" w:rsidRPr="00F54804" w:rsidRDefault="00261D7B" w:rsidP="00261D7B">
      <w:pPr>
        <w:pStyle w:val="Beschriftung"/>
      </w:pPr>
      <w:bookmarkStart w:id="1779" w:name="_Ref158844110"/>
      <w:bookmarkStart w:id="1780"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79"/>
      <w:r w:rsidR="00132470">
        <w:t xml:space="preserve"> </w:t>
      </w:r>
      <w:r>
        <w:t xml:space="preserve">— Corner Weld </w:t>
      </w:r>
      <w:r w:rsidR="001C3E58">
        <w:t xml:space="preserve">sheet </w:t>
      </w:r>
      <w:proofErr w:type="gramStart"/>
      <w:r w:rsidR="001C3E58">
        <w:t>layout</w:t>
      </w:r>
      <w:bookmarkEnd w:id="1780"/>
      <w:proofErr w:type="gramEnd"/>
      <w:r w:rsidR="00702480">
        <w:t xml:space="preserve"> </w:t>
      </w:r>
    </w:p>
    <w:p w14:paraId="60FF600B" w14:textId="56EF9416" w:rsidR="00FC68DB" w:rsidRDefault="00FC68DB" w:rsidP="000E094F">
      <w:pPr>
        <w:pStyle w:val="berschrift5"/>
      </w:pPr>
      <w:bookmarkStart w:id="1781" w:name="_Toc3557020"/>
      <w:r w:rsidRPr="005C2D94">
        <w:t>Weld Parameters</w:t>
      </w:r>
      <w:bookmarkEnd w:id="1781"/>
      <w:r w:rsidR="00702480">
        <w:t xml:space="preserve"> </w:t>
      </w:r>
    </w:p>
    <w:p w14:paraId="05DD9EBC" w14:textId="111D3228"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1449070" cy="1247775"/>
                    </a:xfrm>
                    <a:prstGeom prst="rect">
                      <a:avLst/>
                    </a:prstGeom>
                  </pic:spPr>
                </pic:pic>
              </a:graphicData>
            </a:graphic>
          </wp:inline>
        </w:drawing>
      </w:r>
    </w:p>
    <w:p w14:paraId="61E4F0F4" w14:textId="19BC5EDC" w:rsidR="00FC68DB" w:rsidRPr="00F54804" w:rsidRDefault="00261D7B" w:rsidP="00261D7B">
      <w:pPr>
        <w:pStyle w:val="Beschriftung"/>
      </w:pPr>
      <w:bookmarkStart w:id="1782" w:name="_Ref158844237"/>
      <w:bookmarkStart w:id="1783"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82"/>
      <w:r w:rsidR="00132470">
        <w:t xml:space="preserve"> </w:t>
      </w:r>
      <w:r>
        <w:t xml:space="preserve">— Corner </w:t>
      </w:r>
      <w:r w:rsidR="001C3E58">
        <w:t xml:space="preserve">weld </w:t>
      </w:r>
      <w:proofErr w:type="gramStart"/>
      <w:r w:rsidR="001C3E58">
        <w:t>parameter</w:t>
      </w:r>
      <w:r>
        <w:t>s</w:t>
      </w:r>
      <w:bookmarkEnd w:id="1783"/>
      <w:proofErr w:type="gramEnd"/>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lastRenderedPageBreak/>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84" w:name="_Ref157790790"/>
      <w:bookmarkStart w:id="1785"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84"/>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8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86" w:name="_Toc34747270"/>
      <w:bookmarkStart w:id="1787" w:name="_Toc77102089"/>
      <w:r w:rsidRPr="000A1B7B">
        <w:t>Double Corner Weld</w:t>
      </w:r>
      <w:bookmarkEnd w:id="1786"/>
      <w:bookmarkEnd w:id="1787"/>
    </w:p>
    <w:p w14:paraId="172CCB80" w14:textId="77777777" w:rsidR="00FC68DB" w:rsidRPr="00F54804" w:rsidRDefault="00FC68DB" w:rsidP="000E094F">
      <w:pPr>
        <w:pStyle w:val="berschrift5"/>
      </w:pPr>
      <w:r w:rsidRPr="00F54804">
        <w:t>Sheet Parameters</w:t>
      </w:r>
    </w:p>
    <w:p w14:paraId="2C879AFC" w14:textId="23A62F39"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12574E" w:rsidRPr="0012574E">
        <w:rPr>
          <w:bCs/>
        </w:rPr>
        <w:t xml:space="preserve">Figure </w:t>
      </w:r>
      <w:r w:rsidR="0012574E" w:rsidRPr="0012574E">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96DAC541-7B7A-43D3-8B79-37D633B846F1}">
                                <asvg:svgBlip xmlns:asvg="http://schemas.microsoft.com/office/drawing/2016/SVG/main" r:embed="rId14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4C62925" w:rsidR="00FC68DB" w:rsidRPr="0013175B" w:rsidRDefault="00FC68DB" w:rsidP="00B202D2">
            <w:pPr>
              <w:jc w:val="center"/>
              <w:rPr>
                <w:b/>
                <w:bCs/>
              </w:rPr>
            </w:pPr>
            <w:bookmarkStart w:id="1788" w:name="_Ref158844724"/>
            <w:bookmarkStart w:id="1789" w:name="_Toc76030580"/>
            <w:bookmarkStart w:id="1790" w:name="_Toc94530865"/>
            <w:bookmarkStart w:id="1791" w:name="_Toc101428261"/>
            <w:bookmarkStart w:id="1792"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88"/>
            <w:r w:rsidR="00B00216">
              <w:rPr>
                <w:b/>
                <w:bCs/>
              </w:rPr>
              <w:t xml:space="preserve"> </w:t>
            </w:r>
            <w:r w:rsidR="00B00216">
              <w:t>—</w:t>
            </w:r>
            <w:r w:rsidRPr="0013175B">
              <w:rPr>
                <w:b/>
                <w:bCs/>
              </w:rPr>
              <w:t xml:space="preserve"> </w:t>
            </w:r>
            <w:r w:rsidR="00623A43">
              <w:rPr>
                <w:b/>
                <w:bCs/>
              </w:rPr>
              <w:t xml:space="preserve">Double </w:t>
            </w:r>
            <w:r w:rsidRPr="0013175B">
              <w:rPr>
                <w:b/>
                <w:bCs/>
              </w:rPr>
              <w:t xml:space="preserve">Corner Weld </w:t>
            </w:r>
            <w:r w:rsidR="001C3E58">
              <w:rPr>
                <w:b/>
                <w:bCs/>
              </w:rPr>
              <w:t>sheet layout</w:t>
            </w:r>
            <w:bookmarkEnd w:id="1789"/>
            <w:bookmarkEnd w:id="1790"/>
            <w:bookmarkEnd w:id="1791"/>
            <w:bookmarkEnd w:id="1792"/>
          </w:p>
        </w:tc>
        <w:tc>
          <w:tcPr>
            <w:tcW w:w="4605" w:type="dxa"/>
            <w:shd w:val="clear" w:color="auto" w:fill="auto"/>
          </w:tcPr>
          <w:p w14:paraId="37E17878" w14:textId="23E5C692" w:rsidR="00FC68DB" w:rsidRPr="0013175B" w:rsidRDefault="00FC68DB" w:rsidP="00B202D2">
            <w:pPr>
              <w:jc w:val="center"/>
              <w:rPr>
                <w:b/>
                <w:bCs/>
              </w:rPr>
            </w:pPr>
            <w:bookmarkStart w:id="1793" w:name="_Ref158844741"/>
            <w:bookmarkStart w:id="1794" w:name="_Toc76030581"/>
            <w:bookmarkStart w:id="1795" w:name="_Toc94530866"/>
            <w:bookmarkStart w:id="1796" w:name="_Toc101428262"/>
            <w:bookmarkStart w:id="1797"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93"/>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94"/>
            <w:bookmarkEnd w:id="1795"/>
            <w:bookmarkEnd w:id="1796"/>
            <w:bookmarkEnd w:id="1797"/>
            <w:r w:rsidRPr="0013175B">
              <w:rPr>
                <w:b/>
                <w:bCs/>
              </w:rPr>
              <w:t xml:space="preserve"> </w:t>
            </w:r>
          </w:p>
        </w:tc>
      </w:tr>
    </w:tbl>
    <w:p w14:paraId="6C48AC8B" w14:textId="3F189920"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12574E" w:rsidRPr="0012574E">
        <w:rPr>
          <w:bCs/>
        </w:rPr>
        <w:t xml:space="preserve">Figure </w:t>
      </w:r>
      <w:r w:rsidR="0012574E" w:rsidRPr="0012574E">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lastRenderedPageBreak/>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98" w:name="_Ref157790808"/>
      <w:bookmarkStart w:id="1799"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98"/>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99"/>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800" w:name="_Toc338939161"/>
      <w:bookmarkStart w:id="1801" w:name="_Toc3557021"/>
      <w:bookmarkStart w:id="1802" w:name="_Toc34747271"/>
      <w:bookmarkStart w:id="1803" w:name="_Toc77102090"/>
      <w:r w:rsidRPr="00BD52D7">
        <w:t>Attributes</w:t>
      </w:r>
      <w:bookmarkEnd w:id="1800"/>
      <w:bookmarkEnd w:id="1801"/>
      <w:bookmarkEnd w:id="1802"/>
      <w:bookmarkEnd w:id="1803"/>
    </w:p>
    <w:p w14:paraId="28358162" w14:textId="5A131D8F" w:rsidR="00F85C4B" w:rsidRDefault="00FC68DB" w:rsidP="000E094F">
      <w:pPr>
        <w:pStyle w:val="berschrift5"/>
      </w:pPr>
      <w:bookmarkStart w:id="1804" w:name="_Toc338939163"/>
      <w:r w:rsidRPr="000A1B7B">
        <w:t>Attribute</w:t>
      </w:r>
      <w:r w:rsidR="00F3142F">
        <w:t xml:space="preserve"> </w:t>
      </w:r>
      <w:proofErr w:type="gramStart"/>
      <w:r w:rsidRPr="009C4D05">
        <w:rPr>
          <w:rFonts w:ascii="Courier New" w:hAnsi="Courier New"/>
          <w:bCs/>
        </w:rPr>
        <w:t>base</w:t>
      </w:r>
      <w:bookmarkEnd w:id="1804"/>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805" w:name="_Toc338939164"/>
      <w:r w:rsidRPr="00F54804">
        <w:t>Attribute</w:t>
      </w:r>
      <w:r w:rsidR="00F3142F">
        <w:t xml:space="preserve"> </w:t>
      </w:r>
      <w:proofErr w:type="gramStart"/>
      <w:r w:rsidRPr="009C4D05">
        <w:rPr>
          <w:rFonts w:ascii="Courier New" w:hAnsi="Courier New"/>
          <w:bCs/>
        </w:rPr>
        <w:t>technology</w:t>
      </w:r>
      <w:bookmarkEnd w:id="1805"/>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806" w:name="_Toc338939165"/>
      <w:bookmarkStart w:id="1807" w:name="_Toc3557022"/>
      <w:bookmarkStart w:id="1808" w:name="_Toc34747272"/>
      <w:bookmarkStart w:id="1809"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06"/>
      <w:bookmarkEnd w:id="1807"/>
      <w:bookmarkEnd w:id="1808"/>
      <w:bookmarkEnd w:id="1809"/>
      <w:proofErr w:type="spellEnd"/>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810" w:name="_Ref157790855"/>
      <w:bookmarkStart w:id="1811"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810"/>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81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lastRenderedPageBreak/>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12"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812"/>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13" w:name="_Toc338939168"/>
      <w:r w:rsidRPr="00F54804">
        <w:t>Attribute</w:t>
      </w:r>
      <w:r w:rsidR="00F3142F">
        <w:t xml:space="preserve"> </w:t>
      </w:r>
      <w:proofErr w:type="gramStart"/>
      <w:r w:rsidRPr="009C4D05">
        <w:rPr>
          <w:rFonts w:ascii="Courier New" w:hAnsi="Courier New"/>
          <w:bCs/>
        </w:rPr>
        <w:t>thickness</w:t>
      </w:r>
      <w:bookmarkEnd w:id="1813"/>
      <w:proofErr w:type="gramEnd"/>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814" w:name="_Ref157790891"/>
      <w:bookmarkStart w:id="1815" w:name="_Toc159619031"/>
      <w:r w:rsidRPr="00F54804">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814"/>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815"/>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16" w:name="_Toc338939169"/>
      <w:r w:rsidRPr="005C2D94">
        <w:t>Attribute</w:t>
      </w:r>
      <w:r w:rsidR="00F3142F">
        <w:t xml:space="preserve"> </w:t>
      </w:r>
      <w:proofErr w:type="gramStart"/>
      <w:r w:rsidRPr="009C4D05">
        <w:rPr>
          <w:rFonts w:ascii="Courier New" w:hAnsi="Courier New"/>
          <w:bCs/>
        </w:rPr>
        <w:t>angle</w:t>
      </w:r>
      <w:bookmarkEnd w:id="1816"/>
      <w:proofErr w:type="gramEnd"/>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17" w:name="_Ref157790902"/>
      <w:bookmarkStart w:id="1818"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17"/>
      <w:r w:rsidR="00916E78">
        <w:t xml:space="preserve"> —</w:t>
      </w:r>
      <w:r w:rsidR="00916E78" w:rsidRPr="00F54804">
        <w:t xml:space="preserve"> </w:t>
      </w:r>
      <w:r w:rsidRPr="00F54804">
        <w:t xml:space="preserve">Values of Attribute </w:t>
      </w:r>
      <w:r w:rsidRPr="00337A83">
        <w:rPr>
          <w:rStyle w:val="CodeCharacter"/>
        </w:rPr>
        <w:t>angle</w:t>
      </w:r>
      <w:bookmarkEnd w:id="181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19" w:name="_Toc338939170"/>
      <w:r w:rsidRPr="005C2D94">
        <w:t>Attribute</w:t>
      </w:r>
      <w:r w:rsidR="00F3142F">
        <w:t xml:space="preserve"> </w:t>
      </w:r>
      <w:proofErr w:type="gramStart"/>
      <w:r w:rsidRPr="009C4D05">
        <w:rPr>
          <w:rFonts w:ascii="Courier New" w:hAnsi="Courier New"/>
          <w:bCs/>
        </w:rPr>
        <w:t>shape</w:t>
      </w:r>
      <w:bookmarkEnd w:id="1819"/>
      <w:proofErr w:type="gramEnd"/>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20" w:name="_Toc338939171"/>
      <w:r w:rsidRPr="00F54804">
        <w:lastRenderedPageBreak/>
        <w:t>Attribute</w:t>
      </w:r>
      <w:r w:rsidR="00F3142F">
        <w:t xml:space="preserve"> </w:t>
      </w:r>
      <w:proofErr w:type="gramStart"/>
      <w:r w:rsidRPr="009C4D05">
        <w:rPr>
          <w:rFonts w:ascii="Courier New" w:hAnsi="Courier New"/>
          <w:bCs/>
        </w:rPr>
        <w:t>penetration</w:t>
      </w:r>
      <w:bookmarkEnd w:id="1820"/>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21" w:name="_Toc338939173"/>
      <w:r w:rsidRPr="00F54804">
        <w:t>Attribute</w:t>
      </w:r>
      <w:r w:rsidR="00F3142F">
        <w:t xml:space="preserve"> </w:t>
      </w:r>
      <w:proofErr w:type="gramStart"/>
      <w:r w:rsidRPr="009C4D05">
        <w:rPr>
          <w:rFonts w:ascii="Courier New" w:hAnsi="Courier New"/>
          <w:bCs/>
        </w:rPr>
        <w:t>filler</w:t>
      </w:r>
      <w:bookmarkEnd w:id="1821"/>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22" w:name="WeldDefinitionEdgeWeld"/>
      <w:bookmarkStart w:id="1823" w:name="_Toc3557023"/>
      <w:bookmarkStart w:id="1824" w:name="_Toc34747273"/>
      <w:bookmarkStart w:id="1825" w:name="_Toc77102092"/>
      <w:bookmarkStart w:id="1826" w:name="_Toc288200764"/>
      <w:bookmarkStart w:id="1827" w:name="_Toc338939108"/>
      <w:bookmarkEnd w:id="1822"/>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23"/>
      <w:bookmarkEnd w:id="1824"/>
      <w:bookmarkEnd w:id="1825"/>
      <w:proofErr w:type="spellEnd"/>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28" w:name="_Ref157790939"/>
      <w:bookmarkStart w:id="1829"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28"/>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29"/>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30" w:name="_Toc3557024"/>
      <w:bookmarkStart w:id="1831" w:name="_Toc34747274"/>
      <w:bookmarkStart w:id="1832" w:name="_Toc77102093"/>
      <w:bookmarkStart w:id="1833" w:name="_Toc159618808"/>
      <w:r w:rsidRPr="00F54804">
        <w:lastRenderedPageBreak/>
        <w:t>Edge Weld</w:t>
      </w:r>
      <w:bookmarkEnd w:id="1826"/>
      <w:bookmarkEnd w:id="1827"/>
      <w:bookmarkEnd w:id="1830"/>
      <w:bookmarkEnd w:id="1831"/>
      <w:bookmarkEnd w:id="1832"/>
      <w:bookmarkEnd w:id="1833"/>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34" w:name="_Toc3557025"/>
      <w:bookmarkStart w:id="1835" w:name="_Toc34747275"/>
      <w:bookmarkStart w:id="1836" w:name="_Toc77102094"/>
      <w:r w:rsidRPr="00F54804">
        <w:t>Sheet Parameters</w:t>
      </w:r>
      <w:bookmarkEnd w:id="1834"/>
      <w:bookmarkEnd w:id="1835"/>
      <w:bookmarkEnd w:id="1836"/>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619250" cy="971550"/>
                    </a:xfrm>
                    <a:prstGeom prst="rect">
                      <a:avLst/>
                    </a:prstGeom>
                  </pic:spPr>
                </pic:pic>
              </a:graphicData>
            </a:graphic>
          </wp:inline>
        </w:drawing>
      </w:r>
    </w:p>
    <w:p w14:paraId="79EA2C4D" w14:textId="14ACF7BA" w:rsidR="000D79B0" w:rsidRDefault="00AF605E" w:rsidP="0013175B">
      <w:pPr>
        <w:pStyle w:val="Beschriftung"/>
        <w:rPr>
          <w:b w:val="0"/>
          <w:bCs w:val="0"/>
          <w:noProof/>
        </w:rPr>
      </w:pPr>
      <w:bookmarkStart w:id="1837" w:name="_Ref158846370"/>
      <w:bookmarkStart w:id="1838"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37"/>
      <w:r>
        <w:t xml:space="preserve"> — Edge Weld </w:t>
      </w:r>
      <w:r w:rsidR="001C3E58">
        <w:t xml:space="preserve">sheet </w:t>
      </w:r>
      <w:proofErr w:type="gramStart"/>
      <w:r w:rsidR="001C3E58">
        <w:t>layout</w:t>
      </w:r>
      <w:bookmarkEnd w:id="1838"/>
      <w:proofErr w:type="gramEnd"/>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39" w:name="_Toc3557026"/>
      <w:bookmarkStart w:id="1840" w:name="_Toc34747276"/>
      <w:bookmarkStart w:id="1841" w:name="_Toc77102095"/>
      <w:r w:rsidRPr="00F54804">
        <w:t>Weld Parameters</w:t>
      </w:r>
      <w:bookmarkEnd w:id="1839"/>
      <w:bookmarkEnd w:id="1840"/>
      <w:bookmarkEnd w:id="1841"/>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proofErr w:type="gramStart"/>
      <w:r>
        <w:rPr>
          <w:rFonts w:ascii="Cambria" w:hAnsi="Cambria"/>
          <w:lang w:val="en-GB"/>
        </w:rPr>
        <w:t>, ;</w:t>
      </w:r>
      <w:proofErr w:type="gramEnd"/>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52600" cy="1104900"/>
                    </a:xfrm>
                    <a:prstGeom prst="rect">
                      <a:avLst/>
                    </a:prstGeom>
                  </pic:spPr>
                </pic:pic>
              </a:graphicData>
            </a:graphic>
          </wp:inline>
        </w:drawing>
      </w:r>
    </w:p>
    <w:p w14:paraId="6EB2710B" w14:textId="3178B82E" w:rsidR="000D79B0" w:rsidRPr="00F54804" w:rsidRDefault="00FF4F65" w:rsidP="00FF4F65">
      <w:pPr>
        <w:pStyle w:val="Beschriftung"/>
      </w:pPr>
      <w:bookmarkStart w:id="1842" w:name="_Ref158846537"/>
      <w:bookmarkStart w:id="1843"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42"/>
      <w:r>
        <w:t xml:space="preserve"> — Edge Weld </w:t>
      </w:r>
      <w:proofErr w:type="gramStart"/>
      <w:r>
        <w:t>parameters</w:t>
      </w:r>
      <w:bookmarkEnd w:id="1843"/>
      <w:proofErr w:type="gramEnd"/>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44" w:name="_Ref157790964"/>
      <w:bookmarkStart w:id="1845"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44"/>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bookmarkEnd w:id="1845"/>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lastRenderedPageBreak/>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46" w:name="_Toc338939175"/>
      <w:bookmarkStart w:id="1847" w:name="_Toc3557027"/>
      <w:bookmarkStart w:id="1848" w:name="_Toc34747277"/>
      <w:bookmarkStart w:id="1849" w:name="_Toc77102096"/>
      <w:r w:rsidRPr="000A1B7B">
        <w:t>Attributes</w:t>
      </w:r>
      <w:bookmarkEnd w:id="1846"/>
      <w:bookmarkEnd w:id="1847"/>
      <w:bookmarkEnd w:id="1848"/>
      <w:bookmarkEnd w:id="1849"/>
    </w:p>
    <w:p w14:paraId="6AF985F8" w14:textId="64E44524" w:rsidR="00F85C4B" w:rsidRDefault="00FC68DB" w:rsidP="000E094F">
      <w:pPr>
        <w:pStyle w:val="berschrift5"/>
      </w:pPr>
      <w:bookmarkStart w:id="1850" w:name="_Toc338939177"/>
      <w:r w:rsidRPr="00F54804">
        <w:t>Attribute</w:t>
      </w:r>
      <w:r w:rsidR="00F3142F">
        <w:t xml:space="preserve"> </w:t>
      </w:r>
      <w:proofErr w:type="gramStart"/>
      <w:r w:rsidRPr="009C4D05">
        <w:rPr>
          <w:rFonts w:ascii="Courier New" w:hAnsi="Courier New"/>
          <w:bCs/>
        </w:rPr>
        <w:t>base</w:t>
      </w:r>
      <w:bookmarkEnd w:id="1850"/>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51" w:name="_Toc338939178"/>
      <w:r w:rsidRPr="00F54804">
        <w:t>Attribute</w:t>
      </w:r>
      <w:r w:rsidR="00F3142F">
        <w:t xml:space="preserve"> </w:t>
      </w:r>
      <w:proofErr w:type="gramStart"/>
      <w:r w:rsidRPr="009C4D05">
        <w:rPr>
          <w:rFonts w:ascii="Courier New" w:hAnsi="Courier New"/>
          <w:bCs/>
        </w:rPr>
        <w:t>technology</w:t>
      </w:r>
      <w:bookmarkEnd w:id="1851"/>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52" w:name="_Toc338939179"/>
      <w:bookmarkStart w:id="1853" w:name="_Toc3557028"/>
      <w:bookmarkStart w:id="1854" w:name="_Toc34747278"/>
      <w:bookmarkStart w:id="1855" w:name="_Toc77102097"/>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52"/>
      <w:bookmarkEnd w:id="1853"/>
      <w:bookmarkEnd w:id="1854"/>
      <w:bookmarkEnd w:id="1855"/>
      <w:proofErr w:type="spellEnd"/>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56" w:name="_Ref157790982"/>
      <w:bookmarkStart w:id="1857"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56"/>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5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lastRenderedPageBreak/>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58" w:name="_Toc338939182"/>
      <w:r w:rsidRPr="00F54804">
        <w:t>Attribute</w:t>
      </w:r>
      <w:r w:rsidR="00F3142F">
        <w:t xml:space="preserve"> </w:t>
      </w:r>
      <w:proofErr w:type="gramStart"/>
      <w:r w:rsidRPr="009D59E3">
        <w:rPr>
          <w:rFonts w:ascii="Courier New" w:hAnsi="Courier New"/>
          <w:bCs/>
        </w:rPr>
        <w:t>width</w:t>
      </w:r>
      <w:bookmarkEnd w:id="1858"/>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59" w:name="_Toc338939184"/>
      <w:r w:rsidRPr="000A1B7B">
        <w:t>Attribute</w:t>
      </w:r>
      <w:r w:rsidR="00F3142F">
        <w:t xml:space="preserve"> </w:t>
      </w:r>
      <w:proofErr w:type="gramStart"/>
      <w:r w:rsidRPr="009D59E3">
        <w:rPr>
          <w:rFonts w:ascii="Courier New" w:hAnsi="Courier New"/>
          <w:bCs/>
        </w:rPr>
        <w:t>filler</w:t>
      </w:r>
      <w:bookmarkEnd w:id="1859"/>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60" w:name="WeldDefinitionIWeld"/>
      <w:bookmarkStart w:id="1861" w:name="_Toc3557029"/>
      <w:bookmarkStart w:id="1862" w:name="_Toc34747279"/>
      <w:bookmarkStart w:id="1863" w:name="_Toc77102098"/>
      <w:bookmarkStart w:id="1864" w:name="_Toc288200765"/>
      <w:bookmarkStart w:id="1865" w:name="_Toc338939109"/>
      <w:bookmarkEnd w:id="1860"/>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61"/>
      <w:bookmarkEnd w:id="1862"/>
      <w:bookmarkEnd w:id="1863"/>
      <w:proofErr w:type="spellEnd"/>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66" w:name="_Ref157791088"/>
      <w:bookmarkStart w:id="1867"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66"/>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67"/>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lastRenderedPageBreak/>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68" w:name="_Toc3557030"/>
      <w:bookmarkStart w:id="1869" w:name="_Toc34747280"/>
      <w:bookmarkStart w:id="1870" w:name="_Toc77102099"/>
      <w:bookmarkStart w:id="1871" w:name="_Toc159618809"/>
      <w:r w:rsidRPr="00D97F70">
        <w:t>I-Weld</w:t>
      </w:r>
      <w:bookmarkEnd w:id="1864"/>
      <w:bookmarkEnd w:id="1865"/>
      <w:bookmarkEnd w:id="1868"/>
      <w:bookmarkEnd w:id="1869"/>
      <w:bookmarkEnd w:id="1870"/>
      <w:bookmarkEnd w:id="1871"/>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72" w:name="_Toc3557031"/>
      <w:bookmarkStart w:id="1873" w:name="_Toc34747281"/>
      <w:bookmarkStart w:id="1874" w:name="_Toc77102100"/>
      <w:r w:rsidRPr="00F54804">
        <w:t>Sheet Parameters</w:t>
      </w:r>
      <w:bookmarkEnd w:id="1872"/>
      <w:bookmarkEnd w:id="1873"/>
      <w:bookmarkEnd w:id="1874"/>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proofErr w:type="spellStart"/>
      <w:r w:rsidRPr="00A86874">
        <w:rPr>
          <w:rFonts w:ascii="Cambria" w:hAnsi="Cambria"/>
          <w:szCs w:val="22"/>
          <w:lang w:val="en-GB"/>
        </w:rPr>
        <w:t>t</w:t>
      </w:r>
      <w:r w:rsidRPr="00A86874">
        <w:rPr>
          <w:rFonts w:ascii="Cambria" w:hAnsi="Cambria"/>
          <w:szCs w:val="22"/>
          <w:vertAlign w:val="subscript"/>
          <w:lang w:val="en-GB"/>
        </w:rPr>
        <w:t>B</w:t>
      </w:r>
      <w:proofErr w:type="spellEnd"/>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A94692D" w:rsidR="00C7035E" w:rsidRDefault="00C7035E" w:rsidP="00C7035E">
      <w:pPr>
        <w:pStyle w:val="Beschriftung"/>
      </w:pPr>
      <w:bookmarkStart w:id="1875" w:name="_Ref158847303"/>
      <w:bookmarkStart w:id="1876"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75"/>
      <w:r>
        <w:t xml:space="preserve"> —</w:t>
      </w:r>
      <w:r w:rsidRPr="00F54804">
        <w:t xml:space="preserve"> I-Weld </w:t>
      </w:r>
      <w:r w:rsidR="001C3E58">
        <w:t xml:space="preserve">sheet </w:t>
      </w:r>
      <w:proofErr w:type="gramStart"/>
      <w:r w:rsidR="001C3E58">
        <w:t>layout</w:t>
      </w:r>
      <w:bookmarkEnd w:id="1876"/>
      <w:proofErr w:type="gramEnd"/>
      <w:r w:rsidRPr="00F54804">
        <w:t xml:space="preserve"> </w:t>
      </w:r>
    </w:p>
    <w:p w14:paraId="38C5A449" w14:textId="0032CFFC" w:rsidR="00FC68DB" w:rsidRDefault="00FC68DB">
      <w:pPr>
        <w:pStyle w:val="berschrift4"/>
      </w:pPr>
      <w:bookmarkStart w:id="1877" w:name="_Toc3557032"/>
      <w:bookmarkStart w:id="1878" w:name="_Toc34747282"/>
      <w:bookmarkStart w:id="1879" w:name="_Toc77102101"/>
      <w:r w:rsidRPr="00F54804">
        <w:t>Weld Parameters</w:t>
      </w:r>
      <w:bookmarkEnd w:id="1877"/>
      <w:bookmarkEnd w:id="1878"/>
      <w:bookmarkEnd w:id="1879"/>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EEB32A" w:rsidR="00C7035E" w:rsidRDefault="00C7035E" w:rsidP="00C7035E">
      <w:pPr>
        <w:pStyle w:val="Beschriftung"/>
      </w:pPr>
      <w:bookmarkStart w:id="1880" w:name="_Ref158847370"/>
      <w:bookmarkStart w:id="1881"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80"/>
      <w:r>
        <w:t xml:space="preserve"> —</w:t>
      </w:r>
      <w:r w:rsidRPr="00F54804">
        <w:t xml:space="preserve"> I-</w:t>
      </w:r>
      <w:r w:rsidR="001C3E58">
        <w:t xml:space="preserve">weld </w:t>
      </w:r>
      <w:proofErr w:type="gramStart"/>
      <w:r w:rsidR="001C3E58">
        <w:t>parameter</w:t>
      </w:r>
      <w:r w:rsidRPr="00F54804">
        <w:t>s</w:t>
      </w:r>
      <w:bookmarkEnd w:id="1881"/>
      <w:proofErr w:type="gramEnd"/>
      <w:r>
        <w:t xml:space="preserve"> </w:t>
      </w:r>
    </w:p>
    <w:p w14:paraId="0B5BA3AE" w14:textId="385C3BF9" w:rsidR="00FC68DB" w:rsidRDefault="00FC68DB" w:rsidP="00153289">
      <w:pPr>
        <w:keepNext/>
      </w:pPr>
      <w:r w:rsidRPr="00F54804">
        <w:lastRenderedPageBreak/>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82" w:name="_Ref157791112"/>
      <w:bookmarkStart w:id="1883"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82"/>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t>
      </w:r>
      <w:proofErr w:type="spellStart"/>
      <w:r w:rsidR="00EF4392" w:rsidRPr="006D3531">
        <w:rPr>
          <w:rFonts w:ascii="Courier New" w:hAnsi="Courier New" w:cs="Courier New"/>
        </w:rPr>
        <w:t>weld_position</w:t>
      </w:r>
      <w:proofErr w:type="spellEnd"/>
      <w:r w:rsidR="00EF4392" w:rsidRPr="006D3531">
        <w:rPr>
          <w:rFonts w:ascii="Courier New" w:hAnsi="Courier New" w:cs="Courier New"/>
        </w:rPr>
        <w:t>/&gt;</w:t>
      </w:r>
      <w:bookmarkEnd w:id="1883"/>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84" w:name="_Toc338939186"/>
      <w:bookmarkStart w:id="1885" w:name="_Toc3557033"/>
      <w:bookmarkStart w:id="1886" w:name="_Toc34747283"/>
      <w:bookmarkStart w:id="1887" w:name="_Toc77102102"/>
      <w:r w:rsidRPr="000A1B7B">
        <w:t>Attributes</w:t>
      </w:r>
      <w:bookmarkEnd w:id="1884"/>
      <w:bookmarkEnd w:id="1885"/>
      <w:bookmarkEnd w:id="1886"/>
      <w:bookmarkEnd w:id="1887"/>
    </w:p>
    <w:p w14:paraId="10428E7A" w14:textId="4ADBC7D9" w:rsidR="00D43455" w:rsidRDefault="00FC68DB" w:rsidP="000E094F">
      <w:pPr>
        <w:pStyle w:val="berschrift5"/>
      </w:pPr>
      <w:bookmarkStart w:id="1888" w:name="_Toc338939188"/>
      <w:r w:rsidRPr="00F54804">
        <w:t>Attribute</w:t>
      </w:r>
      <w:r w:rsidR="00F3142F">
        <w:t xml:space="preserve"> </w:t>
      </w:r>
      <w:proofErr w:type="gramStart"/>
      <w:r w:rsidRPr="0094077B">
        <w:rPr>
          <w:rFonts w:ascii="Courier New" w:hAnsi="Courier New"/>
          <w:bCs/>
        </w:rPr>
        <w:t>base</w:t>
      </w:r>
      <w:bookmarkEnd w:id="1888"/>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89" w:name="_Toc338939189"/>
      <w:r w:rsidRPr="00F54804">
        <w:t>Attribute</w:t>
      </w:r>
      <w:r w:rsidR="00F3142F">
        <w:t xml:space="preserve"> </w:t>
      </w:r>
      <w:proofErr w:type="gramStart"/>
      <w:r w:rsidRPr="0094077B">
        <w:rPr>
          <w:rFonts w:ascii="Courier New" w:hAnsi="Courier New"/>
          <w:bCs/>
        </w:rPr>
        <w:t>technology</w:t>
      </w:r>
      <w:bookmarkEnd w:id="1889"/>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90" w:name="_Toc338939190"/>
      <w:bookmarkStart w:id="1891" w:name="_Toc3557034"/>
      <w:bookmarkStart w:id="1892" w:name="_Toc34747284"/>
      <w:bookmarkStart w:id="1893"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90"/>
      <w:bookmarkEnd w:id="1891"/>
      <w:bookmarkEnd w:id="1892"/>
      <w:bookmarkEnd w:id="1893"/>
      <w:proofErr w:type="spellEnd"/>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94" w:name="_Ref157791122"/>
      <w:bookmarkStart w:id="1895"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94"/>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9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96"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lastRenderedPageBreak/>
        <w:t>Attribute</w:t>
      </w:r>
      <w:r w:rsidR="00F3142F">
        <w:t xml:space="preserve"> </w:t>
      </w:r>
      <w:proofErr w:type="gramStart"/>
      <w:r w:rsidRPr="000747CF">
        <w:rPr>
          <w:rFonts w:ascii="Courier New" w:hAnsi="Courier New"/>
          <w:bCs/>
        </w:rPr>
        <w:t>width</w:t>
      </w:r>
      <w:bookmarkEnd w:id="1896"/>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97" w:name="_Toc338939194"/>
      <w:r w:rsidRPr="00F54804">
        <w:t>Attribute</w:t>
      </w:r>
      <w:r w:rsidR="00F3142F">
        <w:t xml:space="preserve"> </w:t>
      </w:r>
      <w:proofErr w:type="gramStart"/>
      <w:r w:rsidRPr="000747CF">
        <w:rPr>
          <w:rFonts w:ascii="Courier New" w:hAnsi="Courier New"/>
          <w:bCs/>
        </w:rPr>
        <w:t>filler</w:t>
      </w:r>
      <w:bookmarkEnd w:id="1897"/>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98" w:name="WeldDefinitionOverlapWeld"/>
      <w:bookmarkStart w:id="1899" w:name="_Toc3557035"/>
      <w:bookmarkStart w:id="1900" w:name="_Toc34747285"/>
      <w:bookmarkStart w:id="1901" w:name="_Toc77102104"/>
      <w:bookmarkStart w:id="1902" w:name="_Toc288200766"/>
      <w:bookmarkStart w:id="1903" w:name="_Toc338939110"/>
      <w:bookmarkEnd w:id="1898"/>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99"/>
      <w:bookmarkEnd w:id="1900"/>
      <w:bookmarkEnd w:id="1901"/>
      <w:proofErr w:type="spellEnd"/>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904" w:name="_Ref157791148"/>
      <w:bookmarkStart w:id="1905"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904"/>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90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906" w:name="_Toc3557036"/>
      <w:bookmarkStart w:id="1907" w:name="_Toc34747286"/>
      <w:bookmarkStart w:id="1908" w:name="_Toc77102105"/>
      <w:bookmarkStart w:id="1909" w:name="_Toc159618810"/>
      <w:r w:rsidRPr="00F54804">
        <w:t>Overlap Weld</w:t>
      </w:r>
      <w:bookmarkEnd w:id="1902"/>
      <w:bookmarkEnd w:id="1903"/>
      <w:bookmarkEnd w:id="1906"/>
      <w:bookmarkEnd w:id="1907"/>
      <w:bookmarkEnd w:id="1908"/>
      <w:bookmarkEnd w:id="1909"/>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lastRenderedPageBreak/>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910" w:name="_Toc3557037"/>
      <w:bookmarkStart w:id="1911" w:name="_Toc34747287"/>
      <w:bookmarkStart w:id="1912" w:name="_Toc77102106"/>
      <w:r w:rsidRPr="00F54804">
        <w:t>Simple Overlap Weld</w:t>
      </w:r>
      <w:bookmarkEnd w:id="1910"/>
      <w:bookmarkEnd w:id="1911"/>
      <w:bookmarkEnd w:id="1912"/>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proofErr w:type="spellStart"/>
      <w:r w:rsidRPr="0068697B">
        <w:rPr>
          <w:rFonts w:ascii="Cambria" w:hAnsi="Cambria"/>
          <w:szCs w:val="22"/>
          <w:lang w:val="en-GB"/>
        </w:rPr>
        <w:t>t</w:t>
      </w:r>
      <w:r w:rsidRPr="0068697B">
        <w:rPr>
          <w:rFonts w:ascii="Cambria" w:hAnsi="Cambria"/>
          <w:szCs w:val="22"/>
          <w:vertAlign w:val="subscript"/>
          <w:lang w:val="en-GB"/>
        </w:rPr>
        <w:t>B</w:t>
      </w:r>
      <w:proofErr w:type="spellEnd"/>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333625" cy="962025"/>
                    </a:xfrm>
                    <a:prstGeom prst="rect">
                      <a:avLst/>
                    </a:prstGeom>
                  </pic:spPr>
                </pic:pic>
              </a:graphicData>
            </a:graphic>
          </wp:inline>
        </w:drawing>
      </w:r>
    </w:p>
    <w:p w14:paraId="35B95DD8" w14:textId="7469C428" w:rsidR="00261D7B" w:rsidRPr="0013175B" w:rsidRDefault="00261D7B" w:rsidP="00375E15">
      <w:pPr>
        <w:pStyle w:val="Beschriftung"/>
        <w:rPr>
          <w:sz w:val="20"/>
        </w:rPr>
      </w:pPr>
      <w:bookmarkStart w:id="1913" w:name="_Ref158899780"/>
      <w:bookmarkStart w:id="1914"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913"/>
      <w:r w:rsidR="002D7110">
        <w:t xml:space="preserve"> </w:t>
      </w:r>
      <w:r>
        <w:t xml:space="preserve">— Overlap Weld </w:t>
      </w:r>
      <w:r w:rsidR="001C3E58">
        <w:t xml:space="preserve">sheet </w:t>
      </w:r>
      <w:proofErr w:type="gramStart"/>
      <w:r w:rsidR="001C3E58">
        <w:t>layout</w:t>
      </w:r>
      <w:bookmarkEnd w:id="1914"/>
      <w:proofErr w:type="gramEnd"/>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333625" cy="962025"/>
                    </a:xfrm>
                    <a:prstGeom prst="rect">
                      <a:avLst/>
                    </a:prstGeom>
                  </pic:spPr>
                </pic:pic>
              </a:graphicData>
            </a:graphic>
          </wp:inline>
        </w:drawing>
      </w:r>
    </w:p>
    <w:p w14:paraId="575D4203" w14:textId="140FAFBF" w:rsidR="00FC68DB" w:rsidRPr="0013175B" w:rsidRDefault="00261D7B" w:rsidP="00314DA6">
      <w:pPr>
        <w:pStyle w:val="Beschriftung"/>
        <w:rPr>
          <w:sz w:val="20"/>
        </w:rPr>
      </w:pPr>
      <w:bookmarkStart w:id="1915" w:name="_Ref158899910"/>
      <w:bookmarkStart w:id="1916"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915"/>
      <w:r w:rsidR="002D7110">
        <w:t xml:space="preserve"> </w:t>
      </w:r>
      <w:r>
        <w:t xml:space="preserve">— Overlap </w:t>
      </w:r>
      <w:r w:rsidR="001C3E58">
        <w:t xml:space="preserve">weld </w:t>
      </w:r>
      <w:proofErr w:type="gramStart"/>
      <w:r w:rsidR="001C3E58">
        <w:t>parameter</w:t>
      </w:r>
      <w:r>
        <w:t>s</w:t>
      </w:r>
      <w:bookmarkEnd w:id="1916"/>
      <w:proofErr w:type="gramEnd"/>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lastRenderedPageBreak/>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17" w:name="_Ref157791170"/>
      <w:bookmarkStart w:id="1918"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17"/>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91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 xml:space="preserve">per </w:t>
            </w:r>
            <w:proofErr w:type="spellStart"/>
            <w:r w:rsidR="005219B5" w:rsidRPr="005219B5">
              <w:rPr>
                <w:b/>
              </w:rPr>
              <w:t>w.p.</w:t>
            </w:r>
            <w:proofErr w:type="spellEnd"/>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w:t>
            </w:r>
            <w:proofErr w:type="spellStart"/>
            <w:r w:rsidRPr="005219B5">
              <w:rPr>
                <w:sz w:val="20"/>
              </w:rPr>
              <w:t>deg</w:t>
            </w:r>
            <w:proofErr w:type="spellEnd"/>
            <w:r w:rsidRPr="005219B5">
              <w:rPr>
                <w:sz w:val="20"/>
              </w:rPr>
              <w:t>]</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19" w:name="_Toc338939112"/>
      <w:bookmarkStart w:id="1920" w:name="_Toc3557038"/>
      <w:bookmarkStart w:id="1921" w:name="_Toc34747288"/>
      <w:bookmarkStart w:id="1922" w:name="_Toc77102107"/>
      <w:r w:rsidRPr="000A1B7B">
        <w:t>Single Sided Double Overlap Weld</w:t>
      </w:r>
      <w:bookmarkEnd w:id="1919"/>
      <w:bookmarkEnd w:id="1920"/>
      <w:bookmarkEnd w:id="1921"/>
      <w:bookmarkEnd w:id="1922"/>
    </w:p>
    <w:p w14:paraId="3FE06576" w14:textId="2F29CDBD" w:rsidR="00261D7B" w:rsidRDefault="00470A9D" w:rsidP="00261D7B">
      <w:pPr>
        <w:keepNext/>
      </w:pPr>
      <w:r>
        <w:rPr>
          <w:noProof/>
        </w:rPr>
        <w:drawing>
          <wp:anchor distT="0" distB="0" distL="114300" distR="114300" simplePos="0" relativeHeight="251802112" behindDoc="0" locked="0" layoutInCell="1" allowOverlap="1" wp14:anchorId="0B22C9C4" wp14:editId="10562893">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001B4297" w:rsidRPr="001B4297">
        <w:rPr>
          <w:noProof/>
        </w:rPr>
        <w:t xml:space="preserve"> </w:t>
      </w:r>
    </w:p>
    <w:p w14:paraId="3BD2C0E4" w14:textId="3C9BF1E4" w:rsidR="00261D7B" w:rsidRPr="00F54804" w:rsidRDefault="00261D7B" w:rsidP="00470A9D">
      <w:pPr>
        <w:pStyle w:val="Beschriftung"/>
        <w:spacing w:before="120"/>
      </w:pPr>
      <w:bookmarkStart w:id="1923" w:name="_Ref158900517"/>
      <w:bookmarkStart w:id="1924" w:name="_Toc159618909"/>
      <w:r>
        <w:t xml:space="preserve">Figure </w:t>
      </w:r>
      <w:r>
        <w:fldChar w:fldCharType="begin"/>
      </w:r>
      <w:r>
        <w:instrText xml:space="preserve"> SEQ Figure \* ARABIC </w:instrText>
      </w:r>
      <w:r>
        <w:fldChar w:fldCharType="separate"/>
      </w:r>
      <w:r w:rsidR="0012574E">
        <w:rPr>
          <w:noProof/>
        </w:rPr>
        <w:t>66</w:t>
      </w:r>
      <w:r>
        <w:fldChar w:fldCharType="end"/>
      </w:r>
      <w:bookmarkEnd w:id="1923"/>
      <w:r w:rsidR="002D7110">
        <w:t xml:space="preserve"> </w:t>
      </w:r>
      <w:r>
        <w:t xml:space="preserve">— </w:t>
      </w:r>
      <w:r w:rsidRPr="007055D9">
        <w:t>Single Sided Double Overlap Weld</w:t>
      </w:r>
      <w:r w:rsidR="00D71693">
        <w:t xml:space="preserve"> Layout</w:t>
      </w:r>
      <w:bookmarkEnd w:id="1924"/>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proofErr w:type="spellStart"/>
      <w:r w:rsidRPr="00AC60BD">
        <w:rPr>
          <w:rFonts w:ascii="Cambria" w:hAnsi="Cambria"/>
          <w:szCs w:val="22"/>
          <w:vertAlign w:val="subscript"/>
          <w:lang w:val="en-GB"/>
        </w:rPr>
        <w:t>i</w:t>
      </w:r>
      <w:proofErr w:type="spellEnd"/>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625725" cy="1385570"/>
                    </a:xfrm>
                    <a:prstGeom prst="rect">
                      <a:avLst/>
                    </a:prstGeom>
                  </pic:spPr>
                </pic:pic>
              </a:graphicData>
            </a:graphic>
          </wp:inline>
        </w:drawing>
      </w:r>
    </w:p>
    <w:p w14:paraId="25F2AA96" w14:textId="6FBBD1A2" w:rsidR="00FC68DB" w:rsidRPr="005C2D94" w:rsidRDefault="00261D7B" w:rsidP="00261D7B">
      <w:pPr>
        <w:pStyle w:val="Beschriftung"/>
      </w:pPr>
      <w:bookmarkStart w:id="1925" w:name="_Ref158900712"/>
      <w:bookmarkStart w:id="1926"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25"/>
      <w:r w:rsidR="002D7110">
        <w:t xml:space="preserve"> </w:t>
      </w:r>
      <w:r>
        <w:t xml:space="preserve">— Overlap </w:t>
      </w:r>
      <w:r w:rsidR="001C3E58">
        <w:t>weld parameter</w:t>
      </w:r>
      <w:r>
        <w:t xml:space="preserve"> Details for lower (left) and upper (right) Weld Section</w:t>
      </w:r>
      <w:bookmarkEnd w:id="1926"/>
    </w:p>
    <w:p w14:paraId="698702C6" w14:textId="0245E55B" w:rsidR="00FC68DB" w:rsidRPr="000A1B7B" w:rsidRDefault="00FC68DB" w:rsidP="00B202D2">
      <w:r w:rsidRPr="00BD52D7">
        <w:lastRenderedPageBreak/>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29A0B044" w:rsidR="0025265B" w:rsidRPr="00F54804" w:rsidRDefault="0025265B" w:rsidP="001640C5">
      <w:pPr>
        <w:pStyle w:val="Beschriftung"/>
        <w:keepNext/>
        <w:keepLines/>
      </w:pPr>
      <w:bookmarkStart w:id="1927" w:name="_Ref157791182"/>
      <w:bookmarkStart w:id="1928"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27"/>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29" w:name="_Toc338939113"/>
      <w:bookmarkStart w:id="1930" w:name="_Toc3557039"/>
      <w:bookmarkStart w:id="1931" w:name="_Toc34747289"/>
      <w:bookmarkStart w:id="1932" w:name="_Toc77102108"/>
      <w:r w:rsidRPr="000A1B7B">
        <w:t>Double-Sided</w:t>
      </w:r>
      <w:r w:rsidR="00FC68DB" w:rsidRPr="00F54804">
        <w:t xml:space="preserve"> Double Overlap Weld</w:t>
      </w:r>
      <w:bookmarkEnd w:id="1929"/>
      <w:bookmarkEnd w:id="1930"/>
      <w:bookmarkEnd w:id="1931"/>
      <w:bookmarkEnd w:id="1932"/>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proofErr w:type="spellStart"/>
      <w:r w:rsidRPr="00575883">
        <w:rPr>
          <w:rFonts w:ascii="Cambria" w:hAnsi="Cambria"/>
          <w:szCs w:val="22"/>
          <w:lang w:val="en-GB"/>
        </w:rPr>
        <w:t>t</w:t>
      </w:r>
      <w:r w:rsidRPr="00575883">
        <w:rPr>
          <w:rFonts w:ascii="Cambria" w:hAnsi="Cambria"/>
          <w:szCs w:val="22"/>
          <w:vertAlign w:val="subscript"/>
          <w:lang w:val="en-GB"/>
        </w:rPr>
        <w:t>B</w:t>
      </w:r>
      <w:proofErr w:type="spellEnd"/>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48230" cy="1239520"/>
                    </a:xfrm>
                    <a:prstGeom prst="rect">
                      <a:avLst/>
                    </a:prstGeom>
                  </pic:spPr>
                </pic:pic>
              </a:graphicData>
            </a:graphic>
          </wp:inline>
        </w:drawing>
      </w:r>
    </w:p>
    <w:p w14:paraId="1F9DBE2E" w14:textId="07619F79" w:rsidR="00FC68DB" w:rsidRPr="0013175B" w:rsidRDefault="00261D7B" w:rsidP="0014275F">
      <w:pPr>
        <w:pStyle w:val="Beschriftung"/>
      </w:pPr>
      <w:bookmarkStart w:id="1933" w:name="_Ref158901134"/>
      <w:bookmarkStart w:id="1934"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33"/>
      <w:r w:rsidR="002D7110">
        <w:t xml:space="preserve"> </w:t>
      </w:r>
      <w:r>
        <w:t>— Double-Sided</w:t>
      </w:r>
      <w:r w:rsidRPr="007055D9">
        <w:t xml:space="preserve"> Double Overlap Weld</w:t>
      </w:r>
      <w:r w:rsidR="00D71693">
        <w:t xml:space="preserve"> Layout</w:t>
      </w:r>
      <w:bookmarkEnd w:id="1934"/>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proofErr w:type="spellStart"/>
      <w:r w:rsidRPr="00575883">
        <w:rPr>
          <w:rFonts w:ascii="Cambria" w:hAnsi="Cambria"/>
          <w:szCs w:val="22"/>
          <w:vertAlign w:val="subscript"/>
          <w:lang w:val="en-GB"/>
        </w:rPr>
        <w:t>i</w:t>
      </w:r>
      <w:proofErr w:type="spellEnd"/>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lastRenderedPageBreak/>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50DDA5AC" w:rsidR="00261D7B" w:rsidRPr="00F739B3" w:rsidRDefault="00261D7B" w:rsidP="00314DA6">
      <w:pPr>
        <w:pStyle w:val="Beschriftung"/>
        <w:rPr>
          <w:noProof/>
          <w:szCs w:val="24"/>
        </w:rPr>
      </w:pPr>
      <w:bookmarkStart w:id="1935" w:name="_Ref158901320"/>
      <w:bookmarkStart w:id="1936"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35"/>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36"/>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7E00E70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5977F4E3" w:rsidR="0025265B" w:rsidRPr="00F54804" w:rsidRDefault="0025265B" w:rsidP="001640C5">
      <w:pPr>
        <w:pStyle w:val="Beschriftung"/>
        <w:keepNext/>
        <w:keepLines/>
      </w:pPr>
      <w:bookmarkStart w:id="1937" w:name="_Ref157791235"/>
      <w:bookmarkStart w:id="1938"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37"/>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3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39" w:name="_Toc338939196"/>
      <w:bookmarkStart w:id="1940" w:name="_Toc3557040"/>
      <w:bookmarkStart w:id="1941" w:name="_Toc34747290"/>
      <w:bookmarkStart w:id="1942" w:name="_Toc77102109"/>
      <w:r w:rsidRPr="000A1B7B">
        <w:t>Attributes</w:t>
      </w:r>
      <w:bookmarkEnd w:id="1939"/>
      <w:bookmarkEnd w:id="1940"/>
      <w:bookmarkEnd w:id="1941"/>
      <w:bookmarkEnd w:id="1942"/>
    </w:p>
    <w:p w14:paraId="1B7E1D40" w14:textId="4E4E17F2" w:rsidR="00D43455" w:rsidRDefault="00FC68DB" w:rsidP="000E094F">
      <w:pPr>
        <w:pStyle w:val="berschrift5"/>
      </w:pPr>
      <w:bookmarkStart w:id="1943" w:name="_Toc338939198"/>
      <w:r w:rsidRPr="00F54804">
        <w:t>Attribute</w:t>
      </w:r>
      <w:r w:rsidR="00F3142F">
        <w:t xml:space="preserve"> </w:t>
      </w:r>
      <w:proofErr w:type="gramStart"/>
      <w:r w:rsidRPr="0056045D">
        <w:rPr>
          <w:rFonts w:ascii="Courier New" w:hAnsi="Courier New"/>
          <w:bCs/>
        </w:rPr>
        <w:t>base</w:t>
      </w:r>
      <w:bookmarkEnd w:id="1943"/>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44" w:name="_Toc338939199"/>
      <w:r w:rsidRPr="00F54804">
        <w:t>Attribute</w:t>
      </w:r>
      <w:r w:rsidR="00F3142F">
        <w:t xml:space="preserve"> </w:t>
      </w:r>
      <w:proofErr w:type="gramStart"/>
      <w:r w:rsidRPr="0056045D">
        <w:rPr>
          <w:rFonts w:ascii="Courier New" w:hAnsi="Courier New"/>
          <w:bCs/>
        </w:rPr>
        <w:t>technology</w:t>
      </w:r>
      <w:bookmarkEnd w:id="1944"/>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45" w:name="_Toc338939200"/>
      <w:bookmarkStart w:id="1946" w:name="_Toc3557041"/>
      <w:bookmarkStart w:id="1947" w:name="_Toc34747291"/>
      <w:bookmarkStart w:id="1948" w:name="_Toc77102110"/>
      <w:r w:rsidRPr="00F54804">
        <w:lastRenderedPageBreak/>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45"/>
      <w:bookmarkEnd w:id="1946"/>
      <w:bookmarkEnd w:id="1947"/>
      <w:bookmarkEnd w:id="1948"/>
      <w:proofErr w:type="spellEnd"/>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49" w:name="_Ref157791254"/>
      <w:bookmarkStart w:id="1950"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49"/>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5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51"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51"/>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52" w:name="_Toc338939204"/>
      <w:r w:rsidRPr="000A1B7B">
        <w:t>Attribute</w:t>
      </w:r>
      <w:r w:rsidR="00F3142F">
        <w:t xml:space="preserve"> </w:t>
      </w:r>
      <w:proofErr w:type="gramStart"/>
      <w:r w:rsidRPr="003575B7">
        <w:rPr>
          <w:rFonts w:ascii="Courier New" w:hAnsi="Courier New"/>
          <w:bCs/>
        </w:rPr>
        <w:t>thickness</w:t>
      </w:r>
      <w:bookmarkEnd w:id="1952"/>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53" w:name="_Toc338939205"/>
      <w:r w:rsidRPr="00F54804">
        <w:t>Attribute</w:t>
      </w:r>
      <w:r w:rsidR="00F3142F">
        <w:t xml:space="preserve"> </w:t>
      </w:r>
      <w:proofErr w:type="gramStart"/>
      <w:r w:rsidRPr="003575B7">
        <w:rPr>
          <w:rFonts w:ascii="Courier New" w:hAnsi="Courier New"/>
          <w:bCs/>
        </w:rPr>
        <w:t>angle</w:t>
      </w:r>
      <w:bookmarkEnd w:id="1953"/>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54" w:name="_Toc338939206"/>
      <w:r w:rsidRPr="00F54804">
        <w:lastRenderedPageBreak/>
        <w:t>Attribute</w:t>
      </w:r>
      <w:r w:rsidR="00F3142F">
        <w:t xml:space="preserve"> </w:t>
      </w:r>
      <w:proofErr w:type="gramStart"/>
      <w:r w:rsidRPr="003575B7">
        <w:rPr>
          <w:rFonts w:ascii="Courier New" w:hAnsi="Courier New"/>
          <w:bCs/>
        </w:rPr>
        <w:t>shape</w:t>
      </w:r>
      <w:bookmarkEnd w:id="1954"/>
      <w:proofErr w:type="gramEnd"/>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55" w:name="_Toc338939207"/>
      <w:r w:rsidRPr="00F54804">
        <w:t>Attribute</w:t>
      </w:r>
      <w:r w:rsidR="00F3142F">
        <w:t xml:space="preserve"> </w:t>
      </w:r>
      <w:proofErr w:type="gramStart"/>
      <w:r w:rsidRPr="003575B7">
        <w:rPr>
          <w:rFonts w:ascii="Courier New" w:hAnsi="Courier New"/>
          <w:bCs/>
        </w:rPr>
        <w:t>penetration</w:t>
      </w:r>
      <w:bookmarkEnd w:id="1955"/>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56" w:name="_Toc338939209"/>
      <w:r w:rsidRPr="00F54804">
        <w:t>Attribute</w:t>
      </w:r>
      <w:r w:rsidR="00F3142F">
        <w:t xml:space="preserve"> </w:t>
      </w:r>
      <w:proofErr w:type="gramStart"/>
      <w:r w:rsidRPr="003575B7">
        <w:rPr>
          <w:rFonts w:ascii="Courier New" w:hAnsi="Courier New"/>
          <w:bCs/>
        </w:rPr>
        <w:t>filler</w:t>
      </w:r>
      <w:bookmarkEnd w:id="1956"/>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57" w:name="WeldDefinitionYJoint"/>
      <w:bookmarkStart w:id="1958" w:name="_Toc3557042"/>
      <w:bookmarkStart w:id="1959" w:name="_Toc34747292"/>
      <w:bookmarkStart w:id="1960" w:name="_Toc77102111"/>
      <w:bookmarkStart w:id="1961" w:name="_Toc288200767"/>
      <w:bookmarkStart w:id="1962" w:name="_Toc338939114"/>
      <w:bookmarkEnd w:id="195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58"/>
      <w:bookmarkEnd w:id="1959"/>
      <w:bookmarkEnd w:id="1960"/>
      <w:proofErr w:type="spellEnd"/>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63" w:name="_Ref157791286"/>
      <w:bookmarkStart w:id="1964"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63"/>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6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65" w:name="_Toc159618811"/>
      <w:r>
        <w:lastRenderedPageBreak/>
        <w:t>Y-joint</w:t>
      </w:r>
      <w:bookmarkEnd w:id="1961"/>
      <w:bookmarkEnd w:id="1962"/>
      <w:bookmarkEnd w:id="1965"/>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66" w:name="_Toc3557044"/>
      <w:bookmarkStart w:id="1967" w:name="_Toc34747294"/>
      <w:bookmarkStart w:id="1968" w:name="_Toc77102113"/>
      <w:r w:rsidRPr="00F54804">
        <w:t>Sheet Parameters</w:t>
      </w:r>
      <w:bookmarkEnd w:id="1966"/>
      <w:bookmarkEnd w:id="1967"/>
      <w:bookmarkEnd w:id="1968"/>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proofErr w:type="spellStart"/>
      <w:r w:rsidRPr="005C10C2">
        <w:rPr>
          <w:rFonts w:ascii="Cambria" w:hAnsi="Cambria"/>
          <w:szCs w:val="22"/>
          <w:lang w:val="en-GB"/>
        </w:rPr>
        <w:t>t</w:t>
      </w:r>
      <w:r w:rsidRPr="005C10C2">
        <w:rPr>
          <w:rFonts w:ascii="Cambria" w:hAnsi="Cambria"/>
          <w:szCs w:val="22"/>
          <w:vertAlign w:val="subscript"/>
          <w:lang w:val="en-GB"/>
        </w:rPr>
        <w:t>B</w:t>
      </w:r>
      <w:proofErr w:type="spellEnd"/>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69" w:name="_Toc3557045"/>
      <w:bookmarkStart w:id="1970" w:name="_Toc34747295"/>
      <w:bookmarkStart w:id="1971" w:name="_Toc77102114"/>
      <w:r w:rsidRPr="00F54804">
        <w:t>Weld Parameters</w:t>
      </w:r>
      <w:bookmarkEnd w:id="1969"/>
      <w:bookmarkEnd w:id="1970"/>
      <w:bookmarkEnd w:id="1971"/>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96DAC541-7B7A-43D3-8B79-37D633B846F1}">
                                <asvg:svgBlip xmlns:asvg="http://schemas.microsoft.com/office/drawing/2016/SVG/main" r:embed="rId16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72" w:name="_Ref7931629"/>
            <w:bookmarkStart w:id="1973" w:name="_Toc76030592"/>
            <w:bookmarkStart w:id="1974" w:name="_Toc94530877"/>
            <w:bookmarkStart w:id="1975" w:name="_Toc101428273"/>
            <w:bookmarkStart w:id="1976"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72"/>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73"/>
            <w:bookmarkEnd w:id="1974"/>
            <w:bookmarkEnd w:id="1975"/>
            <w:bookmarkEnd w:id="1976"/>
          </w:p>
        </w:tc>
        <w:tc>
          <w:tcPr>
            <w:tcW w:w="4605" w:type="dxa"/>
            <w:vAlign w:val="bottom"/>
          </w:tcPr>
          <w:p w14:paraId="0705A4F3" w14:textId="66CE64EF" w:rsidR="00FC68DB" w:rsidRPr="00334AD3" w:rsidRDefault="00FC68DB" w:rsidP="0014275F">
            <w:pPr>
              <w:pStyle w:val="Beschriftung"/>
              <w:rPr>
                <w:rFonts w:ascii="Cambria" w:hAnsi="Cambria"/>
              </w:rPr>
            </w:pPr>
            <w:bookmarkStart w:id="1977" w:name="_Ref159023006"/>
            <w:bookmarkStart w:id="1978" w:name="_Toc159618914"/>
            <w:bookmarkStart w:id="1979" w:name="_Toc76030593"/>
            <w:bookmarkStart w:id="1980" w:name="_Toc94530878"/>
            <w:bookmarkStart w:id="1981"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77"/>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78"/>
            <w:r w:rsidRPr="00334AD3">
              <w:rPr>
                <w:rFonts w:ascii="Cambria" w:hAnsi="Cambria"/>
              </w:rPr>
              <w:t xml:space="preserve"> </w:t>
            </w:r>
            <w:bookmarkEnd w:id="1979"/>
            <w:bookmarkEnd w:id="1980"/>
            <w:bookmarkEnd w:id="1981"/>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proofErr w:type="spellStart"/>
      <w:r w:rsidRPr="005C10C2">
        <w:rPr>
          <w:rFonts w:ascii="Cambria" w:hAnsi="Cambria"/>
          <w:szCs w:val="22"/>
          <w:vertAlign w:val="subscript"/>
          <w:lang w:val="en-GB"/>
        </w:rPr>
        <w:t>i</w:t>
      </w:r>
      <w:proofErr w:type="spellEnd"/>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lastRenderedPageBreak/>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82" w:name="_Ref157791340"/>
      <w:bookmarkStart w:id="1983"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82"/>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83"/>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84" w:name="_Toc338939211"/>
      <w:bookmarkStart w:id="1985" w:name="_Toc3557046"/>
      <w:bookmarkStart w:id="1986" w:name="_Toc34747296"/>
      <w:bookmarkStart w:id="1987" w:name="_Toc77102115"/>
      <w:r w:rsidRPr="00890926">
        <w:t>Attributes</w:t>
      </w:r>
      <w:bookmarkEnd w:id="1984"/>
      <w:bookmarkEnd w:id="1985"/>
      <w:bookmarkEnd w:id="1986"/>
      <w:bookmarkEnd w:id="1987"/>
    </w:p>
    <w:p w14:paraId="04A1DD10" w14:textId="1F97B3C5" w:rsidR="00D43455" w:rsidRDefault="00FC68DB" w:rsidP="000E094F">
      <w:pPr>
        <w:pStyle w:val="berschrift5"/>
      </w:pPr>
      <w:bookmarkStart w:id="1988" w:name="_Toc338939213"/>
      <w:r w:rsidRPr="00BD52D7">
        <w:t>Attribute</w:t>
      </w:r>
      <w:r w:rsidR="00F3142F">
        <w:t xml:space="preserve"> </w:t>
      </w:r>
      <w:proofErr w:type="gramStart"/>
      <w:r w:rsidRPr="003575B7">
        <w:rPr>
          <w:rFonts w:ascii="Courier New" w:hAnsi="Courier New"/>
          <w:bCs/>
        </w:rPr>
        <w:t>base</w:t>
      </w:r>
      <w:bookmarkEnd w:id="1988"/>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89" w:name="_Toc338939214"/>
      <w:r w:rsidRPr="00F54804">
        <w:t>Attribute</w:t>
      </w:r>
      <w:r w:rsidR="00F3142F">
        <w:t xml:space="preserve"> </w:t>
      </w:r>
      <w:proofErr w:type="gramStart"/>
      <w:r w:rsidRPr="003575B7">
        <w:rPr>
          <w:rFonts w:ascii="Courier New" w:hAnsi="Courier New"/>
          <w:bCs/>
        </w:rPr>
        <w:t>technology</w:t>
      </w:r>
      <w:bookmarkEnd w:id="1989"/>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90" w:name="_Toc338939215"/>
      <w:bookmarkStart w:id="1991" w:name="_Toc3557047"/>
      <w:bookmarkStart w:id="1992" w:name="_Toc34747297"/>
      <w:bookmarkStart w:id="1993"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90"/>
      <w:bookmarkEnd w:id="1991"/>
      <w:bookmarkEnd w:id="1992"/>
      <w:bookmarkEnd w:id="1993"/>
      <w:proofErr w:type="spellEnd"/>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94" w:name="_Ref157791359"/>
      <w:bookmarkStart w:id="1995"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94"/>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9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lastRenderedPageBreak/>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96"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96"/>
      <w:proofErr w:type="gramEnd"/>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97" w:name="_Toc338939219"/>
      <w:r w:rsidRPr="00F54804">
        <w:t>Attribute</w:t>
      </w:r>
      <w:r w:rsidR="00F3142F">
        <w:t xml:space="preserve"> </w:t>
      </w:r>
      <w:proofErr w:type="gramStart"/>
      <w:r w:rsidRPr="003575B7">
        <w:rPr>
          <w:rFonts w:ascii="Courier New" w:hAnsi="Courier New"/>
          <w:bCs/>
        </w:rPr>
        <w:t>thickness</w:t>
      </w:r>
      <w:bookmarkEnd w:id="1997"/>
      <w:proofErr w:type="gramEnd"/>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98" w:name="_Ref157791371"/>
      <w:bookmarkStart w:id="1999"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98"/>
      <w:r w:rsidR="005F32CD">
        <w:t xml:space="preserve"> —</w:t>
      </w:r>
      <w:r w:rsidR="005F32CD" w:rsidRPr="00F54804">
        <w:t xml:space="preserve"> </w:t>
      </w:r>
      <w:r w:rsidRPr="00F54804">
        <w:t xml:space="preserve">Value Dependency of Attribute </w:t>
      </w:r>
      <w:r w:rsidRPr="00337A83">
        <w:rPr>
          <w:rStyle w:val="CodeCharacter"/>
        </w:rPr>
        <w:t>thickness</w:t>
      </w:r>
      <w:bookmarkEnd w:id="199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2000" w:name="_Toc338939220"/>
      <w:r w:rsidRPr="005C2D94">
        <w:t>Attribute</w:t>
      </w:r>
      <w:r w:rsidR="00F3142F">
        <w:t xml:space="preserve"> </w:t>
      </w:r>
      <w:proofErr w:type="gramStart"/>
      <w:r w:rsidRPr="003575B7">
        <w:rPr>
          <w:rFonts w:ascii="Courier New" w:hAnsi="Courier New"/>
          <w:bCs/>
        </w:rPr>
        <w:t>angle</w:t>
      </w:r>
      <w:bookmarkEnd w:id="2000"/>
      <w:proofErr w:type="gramEnd"/>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2001" w:name="_Toc338939221"/>
      <w:r w:rsidRPr="00F54804">
        <w:t>Attribute</w:t>
      </w:r>
      <w:r w:rsidR="00F3142F">
        <w:t xml:space="preserve"> </w:t>
      </w:r>
      <w:proofErr w:type="gramStart"/>
      <w:r w:rsidRPr="003575B7">
        <w:rPr>
          <w:rFonts w:ascii="Courier New" w:hAnsi="Courier New"/>
          <w:bCs/>
        </w:rPr>
        <w:t>penetration</w:t>
      </w:r>
      <w:bookmarkEnd w:id="2001"/>
      <w:proofErr w:type="gramEnd"/>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2002" w:name="_Toc338939223"/>
      <w:r w:rsidRPr="00F54804">
        <w:t>Attribute</w:t>
      </w:r>
      <w:r w:rsidR="00F3142F">
        <w:t xml:space="preserve"> </w:t>
      </w:r>
      <w:proofErr w:type="gramStart"/>
      <w:r w:rsidRPr="003575B7">
        <w:rPr>
          <w:rFonts w:ascii="Courier New" w:hAnsi="Courier New"/>
          <w:bCs/>
        </w:rPr>
        <w:t>shape</w:t>
      </w:r>
      <w:bookmarkEnd w:id="2002"/>
      <w:proofErr w:type="gramEnd"/>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2003" w:name="_Toc338939224"/>
      <w:r w:rsidRPr="00F54804">
        <w:lastRenderedPageBreak/>
        <w:t>Attribute</w:t>
      </w:r>
      <w:r w:rsidR="00F3142F">
        <w:t xml:space="preserve"> </w:t>
      </w:r>
      <w:proofErr w:type="gramStart"/>
      <w:r w:rsidRPr="003575B7">
        <w:rPr>
          <w:rFonts w:ascii="Courier New" w:hAnsi="Courier New"/>
          <w:bCs/>
        </w:rPr>
        <w:t>filler</w:t>
      </w:r>
      <w:bookmarkEnd w:id="2003"/>
      <w:proofErr w:type="gramEnd"/>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2004" w:name="_Toc3557048"/>
      <w:bookmarkStart w:id="2005" w:name="_Toc34747298"/>
      <w:bookmarkStart w:id="2006"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2004"/>
      <w:bookmarkEnd w:id="2005"/>
      <w:bookmarkEnd w:id="2006"/>
      <w:proofErr w:type="spellEnd"/>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2007" w:name="_Ref157791414"/>
      <w:bookmarkStart w:id="2008"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2007"/>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20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2009" w:name="WeldDefinitionKJoint"/>
      <w:bookmarkStart w:id="2010" w:name="_Toc159618812"/>
      <w:bookmarkEnd w:id="2009"/>
      <w:r>
        <w:lastRenderedPageBreak/>
        <w:t>K-joint</w:t>
      </w:r>
      <w:bookmarkEnd w:id="2010"/>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2011" w:name="_Toc3557050"/>
      <w:bookmarkStart w:id="2012" w:name="_Toc34747300"/>
      <w:bookmarkStart w:id="2013" w:name="_Toc77102119"/>
      <w:r w:rsidRPr="00F54804">
        <w:t>Sheet Parameters</w:t>
      </w:r>
      <w:bookmarkEnd w:id="2011"/>
      <w:bookmarkEnd w:id="2012"/>
      <w:bookmarkEnd w:id="2013"/>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710800" cy="1476000"/>
                    </a:xfrm>
                    <a:prstGeom prst="rect">
                      <a:avLst/>
                    </a:prstGeom>
                  </pic:spPr>
                </pic:pic>
              </a:graphicData>
            </a:graphic>
          </wp:inline>
        </w:drawing>
      </w:r>
    </w:p>
    <w:p w14:paraId="2071FE29" w14:textId="724DE8AD" w:rsidR="007A2348" w:rsidRPr="0013175B" w:rsidRDefault="007A2348" w:rsidP="007A2348">
      <w:pPr>
        <w:pStyle w:val="Beschriftung"/>
      </w:pPr>
      <w:bookmarkStart w:id="2014" w:name="_Ref104285372"/>
      <w:bookmarkStart w:id="2015"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2014"/>
      <w:r w:rsidR="002D7110">
        <w:t xml:space="preserve"> </w:t>
      </w:r>
      <w:r>
        <w:t xml:space="preserve">— </w:t>
      </w:r>
      <w:r w:rsidR="0047234D">
        <w:t>K-joint</w:t>
      </w:r>
      <w:r>
        <w:t xml:space="preserve"> </w:t>
      </w:r>
      <w:r w:rsidR="001C3E58">
        <w:t xml:space="preserve">sheet </w:t>
      </w:r>
      <w:proofErr w:type="gramStart"/>
      <w:r w:rsidR="001C3E58">
        <w:t>layout</w:t>
      </w:r>
      <w:bookmarkEnd w:id="2015"/>
      <w:proofErr w:type="gramEnd"/>
      <w:r w:rsidR="00D97308">
        <w:t xml:space="preserve"> </w:t>
      </w:r>
    </w:p>
    <w:p w14:paraId="1C2E1085" w14:textId="6AD86F4B" w:rsidR="00FC68DB" w:rsidRDefault="00FC68DB">
      <w:pPr>
        <w:pStyle w:val="berschrift4"/>
      </w:pPr>
      <w:bookmarkStart w:id="2016" w:name="_Toc3557051"/>
      <w:bookmarkStart w:id="2017" w:name="_Toc34747301"/>
      <w:bookmarkStart w:id="2018" w:name="_Toc77102120"/>
      <w:r w:rsidRPr="00F54804">
        <w:t>Weld Parameters</w:t>
      </w:r>
      <w:bookmarkEnd w:id="2016"/>
      <w:bookmarkEnd w:id="2017"/>
      <w:bookmarkEnd w:id="2018"/>
      <w:r w:rsidR="00D97308">
        <w:t xml:space="preserve"> </w:t>
      </w:r>
    </w:p>
    <w:p w14:paraId="11751486" w14:textId="404E3BC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06C4A92" w:rsidR="00FC68DB" w:rsidRPr="005C2D94" w:rsidRDefault="007A2348" w:rsidP="007A2348">
      <w:pPr>
        <w:pStyle w:val="Beschriftung"/>
      </w:pPr>
      <w:bookmarkStart w:id="2019" w:name="_Ref159025317"/>
      <w:bookmarkStart w:id="2020"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19"/>
      <w:r w:rsidR="002D7110">
        <w:t xml:space="preserve"> </w:t>
      </w:r>
      <w:r>
        <w:t xml:space="preserve">— Parameters of </w:t>
      </w:r>
      <w:r w:rsidR="0047234D">
        <w:t>K-</w:t>
      </w:r>
      <w:proofErr w:type="gramStart"/>
      <w:r w:rsidR="0047234D">
        <w:t>joint</w:t>
      </w:r>
      <w:bookmarkEnd w:id="2020"/>
      <w:proofErr w:type="gramEnd"/>
      <w:r>
        <w:t xml:space="preserve"> </w:t>
      </w:r>
    </w:p>
    <w:p w14:paraId="7B88C9AD" w14:textId="5B7E8894" w:rsidR="00FC68DB" w:rsidRPr="005C2D94" w:rsidRDefault="00FC68DB" w:rsidP="00EB1798">
      <w:r w:rsidRPr="005C2D94">
        <w:lastRenderedPageBreak/>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2DDE435"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21" w:name="_Ref157791441"/>
      <w:bookmarkStart w:id="2022"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21"/>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22"/>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 xml:space="preserve">per </w:t>
            </w:r>
            <w:proofErr w:type="spellStart"/>
            <w:r w:rsidR="005219B5">
              <w:rPr>
                <w:b/>
              </w:rPr>
              <w:t>w.p.</w:t>
            </w:r>
            <w:proofErr w:type="spellEnd"/>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23" w:name="_Toc338939226"/>
      <w:bookmarkStart w:id="2024" w:name="_Toc3557052"/>
      <w:bookmarkStart w:id="2025" w:name="_Toc34747302"/>
      <w:bookmarkStart w:id="2026" w:name="_Toc77102121"/>
      <w:r w:rsidRPr="00F54804">
        <w:t>Attributes</w:t>
      </w:r>
      <w:bookmarkEnd w:id="2023"/>
      <w:bookmarkEnd w:id="2024"/>
      <w:bookmarkEnd w:id="2025"/>
      <w:bookmarkEnd w:id="2026"/>
    </w:p>
    <w:p w14:paraId="3A3B5875" w14:textId="20393DE2" w:rsidR="00D43455" w:rsidRDefault="00FC68DB" w:rsidP="000E094F">
      <w:pPr>
        <w:pStyle w:val="berschrift5"/>
      </w:pPr>
      <w:bookmarkStart w:id="2027" w:name="_Toc338939228"/>
      <w:r w:rsidRPr="00F54804">
        <w:t>Attribute</w:t>
      </w:r>
      <w:r w:rsidR="00F3142F">
        <w:t xml:space="preserve"> </w:t>
      </w:r>
      <w:proofErr w:type="gramStart"/>
      <w:r w:rsidRPr="00207A82">
        <w:rPr>
          <w:rFonts w:ascii="Courier New" w:hAnsi="Courier New"/>
          <w:bCs/>
        </w:rPr>
        <w:t>base</w:t>
      </w:r>
      <w:bookmarkEnd w:id="2027"/>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28" w:name="_Toc338939229"/>
      <w:r w:rsidRPr="00F54804">
        <w:t>Attribute</w:t>
      </w:r>
      <w:r w:rsidR="00F3142F">
        <w:t xml:space="preserve"> </w:t>
      </w:r>
      <w:proofErr w:type="gramStart"/>
      <w:r w:rsidRPr="00207A82">
        <w:rPr>
          <w:rFonts w:ascii="Courier New" w:hAnsi="Courier New"/>
          <w:bCs/>
        </w:rPr>
        <w:t>technology</w:t>
      </w:r>
      <w:bookmarkEnd w:id="2028"/>
      <w:proofErr w:type="gramEnd"/>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29" w:name="_Toc338939230"/>
      <w:bookmarkStart w:id="2030" w:name="_Toc3557053"/>
      <w:bookmarkStart w:id="2031" w:name="_Toc34747303"/>
      <w:bookmarkStart w:id="2032"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t>
      </w:r>
      <w:proofErr w:type="spellStart"/>
      <w:r w:rsidR="001A2536">
        <w:rPr>
          <w:rStyle w:val="berschrift5Zchn"/>
          <w:rFonts w:ascii="Courier New" w:hAnsi="Courier New"/>
          <w:b/>
          <w:bCs/>
        </w:rPr>
        <w:t>w</w:t>
      </w:r>
      <w:r w:rsidRPr="00207A82">
        <w:rPr>
          <w:rStyle w:val="berschrift5Zchn"/>
          <w:rFonts w:ascii="Courier New" w:hAnsi="Courier New"/>
          <w:b/>
          <w:bCs/>
        </w:rPr>
        <w:t>eld_position</w:t>
      </w:r>
      <w:bookmarkEnd w:id="2029"/>
      <w:bookmarkEnd w:id="2030"/>
      <w:bookmarkEnd w:id="2031"/>
      <w:bookmarkEnd w:id="2032"/>
      <w:proofErr w:type="spellEnd"/>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33" w:name="_Toc3566516"/>
      <w:bookmarkStart w:id="2034" w:name="_Toc34747518"/>
      <w:bookmarkStart w:id="2035" w:name="_Toc77095977"/>
      <w:bookmarkStart w:id="2036"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33"/>
    <w:bookmarkEnd w:id="2034"/>
    <w:bookmarkEnd w:id="2035"/>
    <w:p w14:paraId="3BE6DAB6" w14:textId="7F70787F"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37" w:name="_Ref157791459"/>
      <w:bookmarkStart w:id="2038" w:name="_Toc159619050"/>
      <w:r w:rsidRPr="00F54804">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37"/>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3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lastRenderedPageBreak/>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36"/>
      <w:proofErr w:type="gramEnd"/>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39"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39"/>
      <w:proofErr w:type="gramEnd"/>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5DDCA070" w:rsidR="00890926" w:rsidRPr="00F54804" w:rsidRDefault="00890926" w:rsidP="001640C5">
      <w:pPr>
        <w:pStyle w:val="Beschriftung"/>
        <w:keepNext/>
        <w:keepLines/>
      </w:pPr>
      <w:bookmarkStart w:id="2040" w:name="_Ref157791469"/>
      <w:bookmarkStart w:id="2041"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40"/>
      <w:r w:rsidR="005F32CD">
        <w:t xml:space="preserve"> —</w:t>
      </w:r>
      <w:r w:rsidR="005F32CD" w:rsidRPr="00F54804">
        <w:t xml:space="preserve"> </w:t>
      </w:r>
      <w:r w:rsidRPr="00F54804">
        <w:t xml:space="preserve">Value Dependency of Attribute </w:t>
      </w:r>
      <w:r w:rsidRPr="00337A83">
        <w:rPr>
          <w:rStyle w:val="CodeCharacter"/>
        </w:rPr>
        <w:t>thickness</w:t>
      </w:r>
      <w:bookmarkEnd w:id="204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42" w:name="_Toc338939235"/>
      <w:r w:rsidRPr="005C2D94">
        <w:t>Attribute</w:t>
      </w:r>
      <w:r w:rsidR="00F3142F">
        <w:t xml:space="preserve"> </w:t>
      </w:r>
      <w:proofErr w:type="gramStart"/>
      <w:r w:rsidRPr="00207A82">
        <w:rPr>
          <w:rFonts w:ascii="Courier New" w:hAnsi="Courier New"/>
          <w:bCs/>
        </w:rPr>
        <w:t>angle</w:t>
      </w:r>
      <w:bookmarkEnd w:id="2042"/>
      <w:proofErr w:type="gramEnd"/>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43" w:name="_Toc338939236"/>
      <w:r w:rsidRPr="00F54804">
        <w:t>Attribute</w:t>
      </w:r>
      <w:r w:rsidR="00F3142F">
        <w:t xml:space="preserve"> </w:t>
      </w:r>
      <w:proofErr w:type="gramStart"/>
      <w:r w:rsidRPr="00207A82">
        <w:rPr>
          <w:rFonts w:ascii="Courier New" w:hAnsi="Courier New"/>
          <w:bCs/>
        </w:rPr>
        <w:t>penetration</w:t>
      </w:r>
      <w:bookmarkEnd w:id="2043"/>
      <w:proofErr w:type="gramEnd"/>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44" w:name="_Toc338939238"/>
      <w:r w:rsidRPr="00F54804">
        <w:lastRenderedPageBreak/>
        <w:t>Attribute</w:t>
      </w:r>
      <w:r w:rsidR="00F3142F">
        <w:t xml:space="preserve"> </w:t>
      </w:r>
      <w:proofErr w:type="gramStart"/>
      <w:r w:rsidRPr="00207A82">
        <w:rPr>
          <w:rFonts w:ascii="Courier New" w:hAnsi="Courier New"/>
          <w:bCs/>
        </w:rPr>
        <w:t>shape</w:t>
      </w:r>
      <w:bookmarkEnd w:id="2044"/>
      <w:proofErr w:type="gramEnd"/>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45" w:name="_Toc338939239"/>
      <w:r w:rsidRPr="00F54804">
        <w:t>Attribute</w:t>
      </w:r>
      <w:r w:rsidR="00F3142F">
        <w:t xml:space="preserve"> </w:t>
      </w:r>
      <w:proofErr w:type="gramStart"/>
      <w:r w:rsidRPr="00207A82">
        <w:rPr>
          <w:rFonts w:ascii="Courier New" w:hAnsi="Courier New"/>
          <w:bCs/>
        </w:rPr>
        <w:t>filler</w:t>
      </w:r>
      <w:bookmarkEnd w:id="2045"/>
      <w:proofErr w:type="gramEnd"/>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1A2536">
        <w:rPr>
          <w:rStyle w:val="CodeCharacter"/>
          <w:szCs w:val="22"/>
        </w:rPr>
        <w:t>filler_material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46" w:name="WeldDefinitionCrossJoint"/>
      <w:bookmarkStart w:id="2047" w:name="_Ref397588351"/>
      <w:bookmarkStart w:id="2048" w:name="_Toc3557054"/>
      <w:bookmarkStart w:id="2049" w:name="_Toc34747304"/>
      <w:bookmarkStart w:id="2050" w:name="_Toc77102123"/>
      <w:bookmarkStart w:id="2051" w:name="_Toc338939116"/>
      <w:bookmarkEnd w:id="2046"/>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47"/>
      <w:bookmarkEnd w:id="2048"/>
      <w:bookmarkEnd w:id="2049"/>
      <w:bookmarkEnd w:id="2050"/>
      <w:proofErr w:type="spellEnd"/>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52" w:name="_Ref157791526"/>
      <w:bookmarkStart w:id="2053"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52"/>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5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lastRenderedPageBreak/>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4F56B9CF" w14:textId="1159A522" w:rsidR="00FC68DB" w:rsidRDefault="00FC68DB" w:rsidP="00B202D2">
      <w:pPr>
        <w:pStyle w:val="berschrift3"/>
      </w:pPr>
      <w:bookmarkStart w:id="2054" w:name="_Toc3557055"/>
      <w:bookmarkStart w:id="2055" w:name="_Toc34747305"/>
      <w:bookmarkStart w:id="2056" w:name="_Toc77102124"/>
      <w:bookmarkStart w:id="2057" w:name="_Toc159618813"/>
      <w:r w:rsidRPr="00F54804">
        <w:t xml:space="preserve">Cruciform </w:t>
      </w:r>
      <w:r w:rsidR="006D307A">
        <w:t>j</w:t>
      </w:r>
      <w:r w:rsidRPr="00F54804">
        <w:t>oint</w:t>
      </w:r>
      <w:bookmarkEnd w:id="2051"/>
      <w:bookmarkEnd w:id="2054"/>
      <w:bookmarkEnd w:id="2055"/>
      <w:bookmarkEnd w:id="2056"/>
      <w:bookmarkEnd w:id="2057"/>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58" w:name="GenericSeamWeldWeldingTechnology"/>
      <w:bookmarkEnd w:id="2058"/>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59" w:name="_Toc3557056"/>
      <w:bookmarkStart w:id="2060" w:name="_Toc34747306"/>
      <w:bookmarkStart w:id="2061" w:name="_Toc77102125"/>
      <w:r w:rsidRPr="00F54804">
        <w:t>Sheet Parameters</w:t>
      </w:r>
      <w:bookmarkEnd w:id="2059"/>
      <w:bookmarkEnd w:id="2060"/>
      <w:bookmarkEnd w:id="2061"/>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1839595" cy="1890395"/>
                    </a:xfrm>
                    <a:prstGeom prst="rect">
                      <a:avLst/>
                    </a:prstGeom>
                  </pic:spPr>
                </pic:pic>
              </a:graphicData>
            </a:graphic>
          </wp:inline>
        </w:drawing>
      </w:r>
    </w:p>
    <w:p w14:paraId="61EC021E" w14:textId="6350E87D" w:rsidR="000D79B0" w:rsidRDefault="007A2348" w:rsidP="007A2348">
      <w:pPr>
        <w:pStyle w:val="Beschriftung"/>
      </w:pPr>
      <w:bookmarkStart w:id="2062" w:name="_Ref159026187"/>
      <w:bookmarkStart w:id="2063"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62"/>
      <w:r w:rsidR="002D7110">
        <w:t xml:space="preserve"> </w:t>
      </w:r>
      <w:r>
        <w:t xml:space="preserve">— Cruciform </w:t>
      </w:r>
      <w:r w:rsidR="006D307A">
        <w:t>j</w:t>
      </w:r>
      <w:r>
        <w:t xml:space="preserve">oint </w:t>
      </w:r>
      <w:r w:rsidR="006D307A">
        <w:t>s</w:t>
      </w:r>
      <w:r>
        <w:t xml:space="preserve">heet </w:t>
      </w:r>
      <w:proofErr w:type="gramStart"/>
      <w:r w:rsidR="006D307A">
        <w:t>l</w:t>
      </w:r>
      <w:r>
        <w:t>ayout</w:t>
      </w:r>
      <w:bookmarkEnd w:id="2063"/>
      <w:proofErr w:type="gramEnd"/>
      <w:r w:rsidR="006D307A">
        <w:t xml:space="preserve"> </w:t>
      </w:r>
    </w:p>
    <w:p w14:paraId="34BD949F" w14:textId="32F8464B" w:rsidR="00FC68DB" w:rsidRDefault="00FC68DB">
      <w:pPr>
        <w:pStyle w:val="berschrift4"/>
      </w:pPr>
      <w:bookmarkStart w:id="2064" w:name="_Toc3557057"/>
      <w:bookmarkStart w:id="2065" w:name="_Toc34747307"/>
      <w:bookmarkStart w:id="2066" w:name="_Toc77102126"/>
      <w:r w:rsidRPr="00F54804">
        <w:lastRenderedPageBreak/>
        <w:t>Weld Parameters</w:t>
      </w:r>
      <w:bookmarkEnd w:id="2064"/>
      <w:bookmarkEnd w:id="2065"/>
      <w:bookmarkEnd w:id="2066"/>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750E7B08" w:rsidR="00683BEB" w:rsidRDefault="007A2348" w:rsidP="007A2348">
      <w:pPr>
        <w:pStyle w:val="Beschriftung"/>
      </w:pPr>
      <w:bookmarkStart w:id="2067" w:name="_Ref159026326"/>
      <w:bookmarkStart w:id="2068"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67"/>
      <w:r w:rsidR="002D7110">
        <w:t xml:space="preserve"> </w:t>
      </w:r>
      <w:r>
        <w:t xml:space="preserve">— Parameters of </w:t>
      </w:r>
      <w:r w:rsidR="006D307A">
        <w:t xml:space="preserve">cruciform </w:t>
      </w:r>
      <w:proofErr w:type="gramStart"/>
      <w:r w:rsidR="006D307A">
        <w:t>joint</w:t>
      </w:r>
      <w:bookmarkEnd w:id="2068"/>
      <w:proofErr w:type="gramEnd"/>
      <w:r w:rsidR="00462461">
        <w:t xml:space="preserve"> </w:t>
      </w:r>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69" w:name="_Ref157791564"/>
      <w:bookmarkStart w:id="2070" w:name="_Toc159619053"/>
      <w:r w:rsidRPr="00F54804">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69"/>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70"/>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71" w:name="_Toc338939241"/>
      <w:bookmarkStart w:id="2072" w:name="_Toc3557058"/>
      <w:bookmarkStart w:id="2073" w:name="_Toc34747308"/>
      <w:bookmarkStart w:id="2074" w:name="_Toc77102127"/>
      <w:bookmarkStart w:id="2075" w:name="_Toc288196482"/>
      <w:bookmarkStart w:id="2076" w:name="_Toc288200784"/>
      <w:bookmarkStart w:id="2077" w:name="_Toc338938909"/>
      <w:bookmarkStart w:id="2078" w:name="_Toc338939128"/>
      <w:bookmarkEnd w:id="1731"/>
      <w:r w:rsidRPr="005C2D94">
        <w:t>Attributes</w:t>
      </w:r>
      <w:bookmarkEnd w:id="2071"/>
      <w:bookmarkEnd w:id="2072"/>
      <w:bookmarkEnd w:id="2073"/>
      <w:bookmarkEnd w:id="2074"/>
    </w:p>
    <w:p w14:paraId="74680AB8" w14:textId="1905BF4F" w:rsidR="00D43455" w:rsidRDefault="00FC68DB" w:rsidP="000E094F">
      <w:pPr>
        <w:pStyle w:val="berschrift5"/>
      </w:pPr>
      <w:bookmarkStart w:id="2079" w:name="_Toc338939243"/>
      <w:r w:rsidRPr="00BD52D7">
        <w:t>Attribute</w:t>
      </w:r>
      <w:r w:rsidR="00F3142F">
        <w:t xml:space="preserve"> </w:t>
      </w:r>
      <w:proofErr w:type="gramStart"/>
      <w:r w:rsidRPr="00207A82">
        <w:rPr>
          <w:rFonts w:ascii="Courier New" w:hAnsi="Courier New"/>
          <w:bCs/>
        </w:rPr>
        <w:t>base</w:t>
      </w:r>
      <w:bookmarkEnd w:id="2079"/>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80" w:name="_Toc338939244"/>
      <w:r w:rsidRPr="00F54804">
        <w:t>Attribute</w:t>
      </w:r>
      <w:r w:rsidR="00F3142F">
        <w:t xml:space="preserve"> </w:t>
      </w:r>
      <w:proofErr w:type="gramStart"/>
      <w:r w:rsidRPr="00207A82">
        <w:rPr>
          <w:rFonts w:ascii="Courier New" w:hAnsi="Courier New"/>
          <w:bCs/>
        </w:rPr>
        <w:t>technology</w:t>
      </w:r>
      <w:bookmarkEnd w:id="2080"/>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81" w:name="_Toc338939245"/>
      <w:bookmarkStart w:id="2082" w:name="_Toc3557059"/>
      <w:bookmarkStart w:id="2083" w:name="_Toc34747309"/>
      <w:bookmarkStart w:id="2084"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81"/>
      <w:bookmarkEnd w:id="2082"/>
      <w:bookmarkEnd w:id="2083"/>
      <w:bookmarkEnd w:id="2084"/>
      <w:proofErr w:type="spellEnd"/>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85" w:name="_Ref157791577"/>
      <w:bookmarkStart w:id="2086"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85"/>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6D307A">
        <w:t>cruciform joint</w:t>
      </w:r>
      <w:bookmarkEnd w:id="2086"/>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87"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87"/>
      <w:proofErr w:type="gramEnd"/>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88"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thickness</w:t>
      </w:r>
      <w:bookmarkEnd w:id="2088"/>
      <w:proofErr w:type="gramEnd"/>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909C6A3" w:rsidR="00890926" w:rsidRPr="00F54804" w:rsidRDefault="00890926" w:rsidP="001640C5">
      <w:pPr>
        <w:pStyle w:val="Beschriftung"/>
        <w:keepNext/>
        <w:keepLines/>
      </w:pPr>
      <w:bookmarkStart w:id="2089" w:name="_Ref157791599"/>
      <w:bookmarkStart w:id="2090"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89"/>
      <w:r w:rsidR="005F32CD">
        <w:t xml:space="preserve"> —</w:t>
      </w:r>
      <w:r w:rsidR="005F32CD" w:rsidRPr="00F54804">
        <w:t xml:space="preserve"> </w:t>
      </w:r>
      <w:r w:rsidRPr="00F54804">
        <w:t xml:space="preserve">Value Dependency of Attribute </w:t>
      </w:r>
      <w:r w:rsidRPr="00337A83">
        <w:rPr>
          <w:rStyle w:val="CodeCharacter"/>
        </w:rPr>
        <w:t>thickness</w:t>
      </w:r>
      <w:bookmarkEnd w:id="2090"/>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91" w:name="_Toc338939250"/>
      <w:r w:rsidRPr="005C2D94">
        <w:t>Attribute</w:t>
      </w:r>
      <w:r w:rsidR="00F3142F">
        <w:t xml:space="preserve"> </w:t>
      </w:r>
      <w:proofErr w:type="gramStart"/>
      <w:r w:rsidRPr="00207A82">
        <w:rPr>
          <w:rFonts w:ascii="Courier New" w:hAnsi="Courier New"/>
          <w:bCs/>
        </w:rPr>
        <w:t>angle</w:t>
      </w:r>
      <w:bookmarkEnd w:id="2091"/>
      <w:proofErr w:type="gramEnd"/>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92" w:name="_Toc338939251"/>
      <w:r w:rsidRPr="00F54804">
        <w:t>Attribute</w:t>
      </w:r>
      <w:r w:rsidR="00F3142F">
        <w:t xml:space="preserve"> </w:t>
      </w:r>
      <w:proofErr w:type="gramStart"/>
      <w:r w:rsidRPr="00207A82">
        <w:rPr>
          <w:rFonts w:ascii="Courier New" w:hAnsi="Courier New"/>
          <w:bCs/>
        </w:rPr>
        <w:t>penetration</w:t>
      </w:r>
      <w:bookmarkEnd w:id="2092"/>
      <w:proofErr w:type="gramEnd"/>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007D4E72" w:rsidRPr="001668D7">
        <w:t xml:space="preserve"> </w:t>
      </w:r>
      <w:r w:rsidRPr="00577D3E">
        <w:rPr>
          <w:sz w:val="22"/>
          <w:szCs w:val="22"/>
        </w:rPr>
        <w:t xml:space="preserve">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93" w:name="_Toc338939253"/>
      <w:r w:rsidRPr="005C2D94">
        <w:t>Attribute</w:t>
      </w:r>
      <w:r w:rsidR="00F3142F">
        <w:t xml:space="preserve"> </w:t>
      </w:r>
      <w:proofErr w:type="gramStart"/>
      <w:r w:rsidRPr="00207A82">
        <w:rPr>
          <w:rFonts w:ascii="Courier New" w:hAnsi="Courier New"/>
          <w:bCs/>
        </w:rPr>
        <w:t>shape</w:t>
      </w:r>
      <w:bookmarkEnd w:id="2093"/>
      <w:proofErr w:type="gramEnd"/>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94" w:name="_Toc338939254"/>
      <w:r w:rsidRPr="00F54804">
        <w:t>Attribute</w:t>
      </w:r>
      <w:r w:rsidR="00F3142F">
        <w:t xml:space="preserve"> </w:t>
      </w:r>
      <w:proofErr w:type="gramStart"/>
      <w:r w:rsidRPr="00207A82">
        <w:rPr>
          <w:rFonts w:ascii="Courier New" w:hAnsi="Courier New"/>
          <w:bCs/>
        </w:rPr>
        <w:t>filler</w:t>
      </w:r>
      <w:bookmarkEnd w:id="2094"/>
      <w:proofErr w:type="gramEnd"/>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7D4E72">
        <w:rPr>
          <w:rStyle w:val="CodeCharacter"/>
          <w:szCs w:val="22"/>
        </w:rPr>
        <w:t>filler_material</w:t>
      </w:r>
      <w:proofErr w:type="spellEnd"/>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proofErr w:type="spellStart"/>
      <w:r w:rsidR="0011767D" w:rsidRPr="007D4E72">
        <w:rPr>
          <w:rFonts w:ascii="Courier New" w:hAnsi="Courier New" w:cs="Courier New"/>
        </w:rPr>
        <w:t>cruciform_joint</w:t>
      </w:r>
      <w:proofErr w:type="spellEnd"/>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proofErr w:type="spellStart"/>
      <w:r w:rsidR="0011767D" w:rsidRPr="007D4E72">
        <w:rPr>
          <w:rFonts w:ascii="Courier New" w:hAnsi="Courier New" w:cs="Courier New"/>
        </w:rPr>
        <w:t>weld_position</w:t>
      </w:r>
      <w:proofErr w:type="spellEnd"/>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95" w:name="GenericSeamWeldWeld"/>
      <w:bookmarkStart w:id="2096" w:name="_Toc3557060"/>
      <w:bookmarkStart w:id="2097" w:name="_Toc34747310"/>
      <w:bookmarkStart w:id="2098" w:name="_Toc77102129"/>
      <w:bookmarkStart w:id="2099" w:name="_Toc338938919"/>
      <w:bookmarkStart w:id="2100" w:name="_Toc338939255"/>
      <w:bookmarkEnd w:id="2075"/>
      <w:bookmarkEnd w:id="2076"/>
      <w:bookmarkEnd w:id="2077"/>
      <w:bookmarkEnd w:id="2078"/>
      <w:bookmarkEnd w:id="2095"/>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96"/>
      <w:bookmarkEnd w:id="2097"/>
      <w:bookmarkEnd w:id="2098"/>
      <w:proofErr w:type="spellEnd"/>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101" w:name="_Ref157791640"/>
      <w:bookmarkStart w:id="2102"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101"/>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006D307A">
        <w:t>cruciform joint</w:t>
      </w:r>
      <w:bookmarkEnd w:id="21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w:t>
      </w:r>
      <w:proofErr w:type="spellStart"/>
      <w:r w:rsidR="00A53E9F" w:rsidRPr="007D4E72">
        <w:rPr>
          <w:rFonts w:ascii="Courier New" w:hAnsi="Courier New" w:cs="Courier New"/>
        </w:rPr>
        <w:t>cruciform_joint</w:t>
      </w:r>
      <w:proofErr w:type="spellEnd"/>
      <w:r w:rsidR="00A53E9F" w:rsidRPr="007D4E72">
        <w:rPr>
          <w:rFonts w:ascii="Courier New" w:hAnsi="Courier New" w:cs="Courier New"/>
        </w:rPr>
        <w:t>/&gt;</w:t>
      </w:r>
      <w:r w:rsidR="0011767D">
        <w:t xml:space="preserve"> with only requi</w:t>
      </w:r>
      <w:r w:rsidR="0067475A">
        <w:t>r</w:t>
      </w:r>
      <w:r w:rsidR="0011767D">
        <w:t xml:space="preserve">ed </w:t>
      </w:r>
      <w:r w:rsidR="00A53E9F" w:rsidRPr="007D4E72">
        <w:rPr>
          <w:rFonts w:ascii="Courier New" w:hAnsi="Courier New" w:cs="Courier New"/>
        </w:rPr>
        <w:t>&lt;</w:t>
      </w:r>
      <w:proofErr w:type="spellStart"/>
      <w:r w:rsidR="00A53E9F" w:rsidRPr="007D4E72">
        <w:rPr>
          <w:rFonts w:ascii="Courier New" w:hAnsi="Courier New" w:cs="Courier New"/>
        </w:rPr>
        <w:t>weld_position</w:t>
      </w:r>
      <w:proofErr w:type="spellEnd"/>
      <w:r w:rsidR="00A53E9F" w:rsidRPr="007D4E72">
        <w:rPr>
          <w:rFonts w:ascii="Courier New" w:hAnsi="Courier New" w:cs="Courier New"/>
        </w:rPr>
        <w:t>/&gt;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7DED1FEC" w:rsidR="00FC68DB" w:rsidRDefault="00FC68DB" w:rsidP="00B202D2">
      <w:pPr>
        <w:pStyle w:val="berschrift3"/>
      </w:pPr>
      <w:bookmarkStart w:id="2103" w:name="_Toc413861928"/>
      <w:bookmarkStart w:id="2104" w:name="_Toc3557061"/>
      <w:bookmarkStart w:id="2105" w:name="_Toc34747311"/>
      <w:bookmarkStart w:id="2106" w:name="_Toc77102130"/>
      <w:bookmarkStart w:id="2107" w:name="_Toc159618814"/>
      <w:bookmarkStart w:id="2108" w:name="_Toc413359615"/>
      <w:bookmarkStart w:id="2109" w:name="_Toc338938920"/>
      <w:bookmarkStart w:id="2110" w:name="_Toc338939256"/>
      <w:bookmarkStart w:id="2111" w:name="_Toc391571769"/>
      <w:bookmarkEnd w:id="2099"/>
      <w:bookmarkEnd w:id="2100"/>
      <w:r w:rsidRPr="00F54804">
        <w:t>F</w:t>
      </w:r>
      <w:r w:rsidR="00C410C8">
        <w:t>lared joint</w:t>
      </w:r>
      <w:bookmarkEnd w:id="2103"/>
      <w:bookmarkEnd w:id="2104"/>
      <w:bookmarkEnd w:id="2105"/>
      <w:bookmarkEnd w:id="2106"/>
      <w:bookmarkEnd w:id="2107"/>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proofErr w:type="spellStart"/>
      <w:r w:rsidRPr="002060E0">
        <w:rPr>
          <w:rFonts w:ascii="Cambria" w:hAnsi="Cambria"/>
          <w:szCs w:val="22"/>
          <w:lang w:val="en-GB"/>
        </w:rPr>
        <w:t>t</w:t>
      </w:r>
      <w:r w:rsidRPr="002060E0">
        <w:rPr>
          <w:rFonts w:ascii="Cambria" w:hAnsi="Cambria"/>
          <w:szCs w:val="22"/>
          <w:vertAlign w:val="subscript"/>
          <w:lang w:val="en-GB"/>
        </w:rPr>
        <w:t>B</w:t>
      </w:r>
      <w:proofErr w:type="spellEnd"/>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lastRenderedPageBreak/>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0" y="0"/>
                      <a:ext cx="3085200" cy="1004400"/>
                    </a:xfrm>
                    <a:prstGeom prst="rect">
                      <a:avLst/>
                    </a:prstGeom>
                  </pic:spPr>
                </pic:pic>
              </a:graphicData>
            </a:graphic>
          </wp:inline>
        </w:drawing>
      </w:r>
    </w:p>
    <w:p w14:paraId="2E9DBDBC" w14:textId="2173D174" w:rsidR="00FC68DB" w:rsidRPr="0013175B" w:rsidRDefault="002D7110" w:rsidP="002D7110">
      <w:pPr>
        <w:pStyle w:val="Beschriftung"/>
        <w:rPr>
          <w:sz w:val="20"/>
        </w:rPr>
      </w:pPr>
      <w:bookmarkStart w:id="2112" w:name="_Ref159232086"/>
      <w:bookmarkStart w:id="2113"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112"/>
      <w:r>
        <w:t xml:space="preserve"> — F</w:t>
      </w:r>
      <w:r w:rsidR="00C410C8">
        <w:t>lared joint</w:t>
      </w:r>
      <w:r>
        <w:t xml:space="preserve"> </w:t>
      </w:r>
      <w:r w:rsidR="001C3E58">
        <w:t xml:space="preserve">sheet </w:t>
      </w:r>
      <w:proofErr w:type="gramStart"/>
      <w:r w:rsidR="001C3E58">
        <w:t>layout</w:t>
      </w:r>
      <w:bookmarkEnd w:id="2113"/>
      <w:proofErr w:type="gramEnd"/>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275966A" w:rsidR="002D7110" w:rsidRDefault="002D7110" w:rsidP="00314DA6">
      <w:pPr>
        <w:pStyle w:val="Beschriftung"/>
      </w:pPr>
      <w:bookmarkStart w:id="2114" w:name="_Ref159232098"/>
      <w:bookmarkStart w:id="2115"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114"/>
      <w:r>
        <w:t xml:space="preserve"> — F</w:t>
      </w:r>
      <w:r w:rsidR="00C410C8">
        <w:t>lared joint</w:t>
      </w:r>
      <w:r>
        <w:t xml:space="preserve"> </w:t>
      </w:r>
      <w:r w:rsidR="001C3E58">
        <w:t xml:space="preserve">sheet </w:t>
      </w:r>
      <w:proofErr w:type="gramStart"/>
      <w:r w:rsidR="001C3E58">
        <w:t>parameter</w:t>
      </w:r>
      <w:r w:rsidR="00E5620A">
        <w:t>s</w:t>
      </w:r>
      <w:bookmarkEnd w:id="2115"/>
      <w:proofErr w:type="gramEnd"/>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116" w:name="_Ref157791669"/>
      <w:bookmarkStart w:id="2117"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116"/>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t>
      </w:r>
      <w:proofErr w:type="spellStart"/>
      <w:r w:rsidR="001647FF" w:rsidRPr="006D3531">
        <w:rPr>
          <w:rFonts w:ascii="Courier New" w:hAnsi="Courier New" w:cs="Courier New"/>
        </w:rPr>
        <w:t>weld_position</w:t>
      </w:r>
      <w:proofErr w:type="spellEnd"/>
      <w:r w:rsidR="001647FF" w:rsidRPr="006D3531">
        <w:rPr>
          <w:rFonts w:ascii="Courier New" w:hAnsi="Courier New" w:cs="Courier New"/>
        </w:rPr>
        <w:t>/&gt;</w:t>
      </w:r>
      <w:bookmarkEnd w:id="2117"/>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18" w:name="_Toc3557062"/>
      <w:bookmarkStart w:id="2119" w:name="_Toc34747312"/>
      <w:bookmarkStart w:id="2120" w:name="_Toc77102131"/>
      <w:r w:rsidRPr="000A1B7B">
        <w:t>Attributes</w:t>
      </w:r>
      <w:bookmarkEnd w:id="2118"/>
      <w:bookmarkEnd w:id="2119"/>
      <w:bookmarkEnd w:id="2120"/>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21" w:name="_Toc3557063"/>
      <w:bookmarkStart w:id="2122" w:name="_Toc34747313"/>
      <w:bookmarkStart w:id="2123"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21"/>
      <w:bookmarkEnd w:id="2122"/>
      <w:bookmarkEnd w:id="2123"/>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24" w:name="_Ref157791686"/>
      <w:bookmarkStart w:id="2125"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24"/>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w:t>
      </w:r>
      <w:r w:rsidR="00C410C8">
        <w:t xml:space="preserve"> flared joint</w:t>
      </w:r>
      <w:bookmarkEnd w:id="2125"/>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26" w:name="_Toc3557064"/>
      <w:bookmarkStart w:id="2127" w:name="_Toc34747314"/>
      <w:bookmarkStart w:id="2128" w:name="_Toc77102133"/>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26"/>
      <w:bookmarkEnd w:id="2127"/>
      <w:bookmarkEnd w:id="2128"/>
      <w:proofErr w:type="spellEnd"/>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29" w:name="_Ref157791722"/>
      <w:bookmarkStart w:id="2130"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29"/>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w:t>
      </w:r>
      <w:r w:rsidR="00C410C8">
        <w:t xml:space="preserve"> flared joint</w:t>
      </w:r>
      <w:bookmarkEnd w:id="2130"/>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lastRenderedPageBreak/>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31" w:name="_Ref414345739"/>
      <w:bookmarkStart w:id="2132" w:name="_Ref414345749"/>
      <w:bookmarkStart w:id="2133" w:name="_Ref414345786"/>
      <w:bookmarkStart w:id="2134" w:name="_Ref414345798"/>
      <w:bookmarkStart w:id="2135" w:name="_Toc3557065"/>
      <w:bookmarkStart w:id="2136" w:name="_Toc34747315"/>
      <w:bookmarkStart w:id="2137" w:name="_Toc77102134"/>
      <w:bookmarkStart w:id="2138" w:name="_Toc159618815"/>
      <w:r w:rsidRPr="00F54804">
        <w:t>Adhesive Lines</w:t>
      </w:r>
      <w:bookmarkEnd w:id="2108"/>
      <w:bookmarkEnd w:id="2131"/>
      <w:bookmarkEnd w:id="2132"/>
      <w:bookmarkEnd w:id="2133"/>
      <w:bookmarkEnd w:id="2134"/>
      <w:bookmarkEnd w:id="2135"/>
      <w:bookmarkEnd w:id="2136"/>
      <w:bookmarkEnd w:id="2137"/>
      <w:bookmarkEnd w:id="2138"/>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39" w:name="_Ref157791734"/>
      <w:bookmarkStart w:id="2140"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39"/>
      <w:r w:rsidR="005F32CD">
        <w:t xml:space="preserve"> —</w:t>
      </w:r>
      <w:r w:rsidR="005F32CD" w:rsidRPr="00F54804">
        <w:t xml:space="preserve"> </w:t>
      </w:r>
      <w:r w:rsidRPr="00F54804">
        <w:t xml:space="preserve">Nested elements of </w:t>
      </w:r>
      <w:r w:rsidRPr="00337A83">
        <w:rPr>
          <w:rStyle w:val="CodeCharacter"/>
        </w:rPr>
        <w:t>&lt;connection_1d/&gt;</w:t>
      </w:r>
      <w:bookmarkEnd w:id="2140"/>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41" w:name="_Toc159618816"/>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41"/>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42" w:name="_Ref157791744"/>
      <w:bookmarkStart w:id="2143"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42"/>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43"/>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44" w:name="_Toc159618817"/>
      <w:r w:rsidRPr="00F54804">
        <w:lastRenderedPageBreak/>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44"/>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45"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45"/>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46" w:name="_Toc159618819"/>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46"/>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6252BA2D" w:rsidR="00FC68DB" w:rsidRPr="00E74CE0" w:rsidRDefault="00577EA1" w:rsidP="00E74CE0">
      <w:pPr>
        <w:pStyle w:val="Code"/>
      </w:pPr>
      <w:r w:rsidRPr="00E74CE0">
        <w:t xml:space="preserve">    </w:t>
      </w:r>
      <w:r w:rsidR="00FC68DB" w:rsidRPr="00E74CE0">
        <w:t>&lt;</w:t>
      </w:r>
      <w:proofErr w:type="spellStart"/>
      <w:r w:rsidR="00FC68DB" w:rsidRPr="00E74CE0">
        <w:t>loc_list</w:t>
      </w:r>
      <w:proofErr w:type="spellEnd"/>
      <w:r w:rsidR="00FC68DB"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47" w:name="_Toc428279602"/>
      <w:bookmarkStart w:id="2148" w:name="_Toc428456348"/>
      <w:bookmarkStart w:id="2149" w:name="_Toc428537316"/>
      <w:bookmarkStart w:id="2150" w:name="_Toc428969638"/>
      <w:bookmarkStart w:id="2151" w:name="_Toc429053029"/>
      <w:bookmarkStart w:id="2152" w:name="_Toc413861930"/>
      <w:bookmarkStart w:id="2153" w:name="_Toc3557066"/>
      <w:bookmarkStart w:id="2154" w:name="_Toc34747316"/>
      <w:bookmarkStart w:id="2155" w:name="_Toc77102135"/>
      <w:bookmarkStart w:id="2156" w:name="_Toc159618820"/>
      <w:bookmarkStart w:id="2157" w:name="_Toc413359617"/>
      <w:bookmarkEnd w:id="2147"/>
      <w:bookmarkEnd w:id="2148"/>
      <w:bookmarkEnd w:id="2149"/>
      <w:bookmarkEnd w:id="2150"/>
      <w:bookmarkEnd w:id="2151"/>
      <w:r w:rsidRPr="00F54804">
        <w:t>Hemming Flanges</w:t>
      </w:r>
      <w:bookmarkEnd w:id="2152"/>
      <w:bookmarkEnd w:id="2153"/>
      <w:bookmarkEnd w:id="2154"/>
      <w:bookmarkEnd w:id="2155"/>
      <w:bookmarkEnd w:id="2156"/>
    </w:p>
    <w:p w14:paraId="6080E41B" w14:textId="49B3CC85" w:rsidR="005F66B2" w:rsidRPr="0013175B" w:rsidRDefault="005F66B2" w:rsidP="0013175B">
      <w:pPr>
        <w:pStyle w:val="berschrift3"/>
      </w:pPr>
      <w:bookmarkStart w:id="2158" w:name="_Toc159618821"/>
      <w:r>
        <w:t>General</w:t>
      </w:r>
      <w:bookmarkEnd w:id="2158"/>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w:lastRenderedPageBreak/>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6"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">
                <v:shape id="Grafik 1978" o:spid="_x0000_s1717"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2" o:title=""/>
                </v:shape>
                <v:rect id="Rectangle 3" o:spid="_x0000_s1718"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9"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20"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21"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2"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3"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4"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5"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17F4122" w:rsidR="00FC68DB" w:rsidRPr="004A6C4F" w:rsidRDefault="00FC68DB" w:rsidP="00BD52D7">
      <w:pPr>
        <w:pStyle w:val="Beschriftung"/>
      </w:pPr>
      <w:bookmarkStart w:id="2159" w:name="_Ref413858805"/>
      <w:bookmarkStart w:id="2160" w:name="_Toc413861952"/>
      <w:bookmarkStart w:id="2161" w:name="_Toc3557149"/>
      <w:bookmarkStart w:id="2162" w:name="_Toc34747402"/>
      <w:bookmarkStart w:id="2163" w:name="_Toc76030600"/>
      <w:bookmarkStart w:id="2164" w:name="_Toc94530885"/>
      <w:bookmarkStart w:id="2165" w:name="_Toc101428281"/>
      <w:bookmarkStart w:id="2166"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59"/>
      <w:r w:rsidR="00683BEB">
        <w:t xml:space="preserve"> —</w:t>
      </w:r>
      <w:r w:rsidRPr="00F54804">
        <w:t xml:space="preserve"> The Three Regions of a Hemming</w:t>
      </w:r>
      <w:bookmarkEnd w:id="2160"/>
      <w:bookmarkEnd w:id="2161"/>
      <w:bookmarkEnd w:id="2162"/>
      <w:bookmarkEnd w:id="2163"/>
      <w:bookmarkEnd w:id="2164"/>
      <w:bookmarkEnd w:id="2165"/>
      <w:bookmarkEnd w:id="2166"/>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6"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">
                <v:shape id="Grafik 1988" o:spid="_x0000_s1727"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4" o:title=""/>
                </v:shape>
                <v:shape id="TextBox 3" o:spid="_x0000_s1728"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9"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30"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31"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B0EFA49" w:rsidR="00FC68DB" w:rsidRPr="0013175B" w:rsidRDefault="00FC68DB" w:rsidP="00BD52D7">
      <w:pPr>
        <w:pStyle w:val="Beschriftung"/>
        <w:rPr>
          <w:lang w:eastAsia="en-GB"/>
        </w:rPr>
      </w:pPr>
      <w:bookmarkStart w:id="2167" w:name="_Ref413850590"/>
      <w:bookmarkStart w:id="2168" w:name="_Toc413861953"/>
      <w:bookmarkStart w:id="2169" w:name="_Toc3557150"/>
      <w:bookmarkStart w:id="2170" w:name="_Toc34747403"/>
      <w:bookmarkStart w:id="2171" w:name="_Toc76030601"/>
      <w:bookmarkStart w:id="2172" w:name="_Toc94530886"/>
      <w:bookmarkStart w:id="2173" w:name="_Toc101428282"/>
      <w:bookmarkStart w:id="2174"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67"/>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68"/>
      <w:bookmarkEnd w:id="2169"/>
      <w:bookmarkEnd w:id="2170"/>
      <w:bookmarkEnd w:id="2171"/>
      <w:bookmarkEnd w:id="2172"/>
      <w:bookmarkEnd w:id="2173"/>
      <w:bookmarkEnd w:id="2174"/>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2"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">
                <v:shape id="Grafik 1994" o:spid="_x0000_s1733"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86" o:title=""/>
                </v:shape>
                <v:shape id="TextBox 3" o:spid="_x0000_s1734"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5"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6"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7"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8"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9"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40"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3CF3F1E9" w:rsidR="00FC68DB" w:rsidRPr="005C2D94" w:rsidRDefault="00FC68DB" w:rsidP="00BD52D7">
      <w:pPr>
        <w:pStyle w:val="Beschriftung"/>
      </w:pPr>
      <w:bookmarkStart w:id="2175" w:name="_Ref159233143"/>
      <w:bookmarkStart w:id="2176" w:name="_Toc413861954"/>
      <w:bookmarkStart w:id="2177" w:name="_Toc3557151"/>
      <w:bookmarkStart w:id="2178" w:name="_Toc34747404"/>
      <w:bookmarkStart w:id="2179" w:name="_Toc76030602"/>
      <w:bookmarkStart w:id="2180" w:name="_Toc94530887"/>
      <w:bookmarkStart w:id="2181" w:name="_Toc101428283"/>
      <w:bookmarkStart w:id="2182"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75"/>
      <w:r w:rsidR="00683BEB">
        <w:t xml:space="preserve"> —</w:t>
      </w:r>
      <w:r w:rsidRPr="00F54804">
        <w:t xml:space="preserve"> Adhesive Path Differs from Root Path</w:t>
      </w:r>
      <w:bookmarkEnd w:id="2176"/>
      <w:bookmarkEnd w:id="2177"/>
      <w:bookmarkEnd w:id="2178"/>
      <w:bookmarkEnd w:id="2179"/>
      <w:bookmarkEnd w:id="2180"/>
      <w:bookmarkEnd w:id="2181"/>
      <w:bookmarkEnd w:id="2182"/>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41"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">
                <v:shape id="Grafik 2003" o:spid="_x0000_s1742"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88" o:title=""/>
                </v:shape>
                <v:shape id="TextBox 2" o:spid="_x0000_s1743"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4"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5"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6"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36C56B5" w:rsidR="00FC68DB" w:rsidRPr="0013175B" w:rsidRDefault="00FC68DB" w:rsidP="00BD52D7">
      <w:pPr>
        <w:pStyle w:val="Beschriftung"/>
        <w:rPr>
          <w:lang w:eastAsia="en-GB"/>
        </w:rPr>
      </w:pPr>
      <w:bookmarkStart w:id="2183" w:name="_Ref159233192"/>
      <w:bookmarkStart w:id="2184" w:name="_Toc3557152"/>
      <w:bookmarkStart w:id="2185" w:name="_Toc34747405"/>
      <w:bookmarkStart w:id="2186" w:name="_Toc76030603"/>
      <w:bookmarkStart w:id="2187" w:name="_Toc94530888"/>
      <w:bookmarkStart w:id="2188" w:name="_Toc101428284"/>
      <w:bookmarkStart w:id="2189"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83"/>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 xml:space="preserve">inner </w:t>
      </w:r>
      <w:proofErr w:type="gramStart"/>
      <w:r w:rsidR="00B12F6D">
        <w:t>panel</w:t>
      </w:r>
      <w:bookmarkEnd w:id="2184"/>
      <w:bookmarkEnd w:id="2185"/>
      <w:bookmarkEnd w:id="2186"/>
      <w:bookmarkEnd w:id="2187"/>
      <w:bookmarkEnd w:id="2188"/>
      <w:bookmarkEnd w:id="2189"/>
      <w:proofErr w:type="gramEnd"/>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90" w:name="_Toc413861932"/>
      <w:bookmarkStart w:id="2191" w:name="_Toc3557068"/>
      <w:bookmarkStart w:id="2192" w:name="_Toc34747318"/>
      <w:bookmarkStart w:id="2193" w:name="_Toc77102137"/>
      <w:bookmarkStart w:id="2194" w:name="_Toc159618822"/>
      <w:r>
        <w:t>E</w:t>
      </w:r>
      <w:r w:rsidR="00FC68DB" w:rsidRPr="00F54804">
        <w:t xml:space="preserve">lement </w:t>
      </w:r>
      <w:r w:rsidR="00FC68DB" w:rsidRPr="00F958FE">
        <w:rPr>
          <w:rFonts w:ascii="Courier New" w:hAnsi="Courier New" w:cs="Courier New"/>
        </w:rPr>
        <w:t>&lt;hemming/&gt;</w:t>
      </w:r>
      <w:bookmarkEnd w:id="2190"/>
      <w:bookmarkEnd w:id="2191"/>
      <w:bookmarkEnd w:id="2192"/>
      <w:bookmarkEnd w:id="2193"/>
      <w:r w:rsidR="00B12F6D" w:rsidRPr="00F54804">
        <w:t xml:space="preserve"> </w:t>
      </w:r>
      <w:r w:rsidR="00B12F6D">
        <w:t xml:space="preserve">is placed within </w:t>
      </w:r>
      <w:r w:rsidR="00B12F6D" w:rsidRPr="00337A83">
        <w:rPr>
          <w:rStyle w:val="CodeCharacter"/>
        </w:rPr>
        <w:t>&lt;connection_1d/&gt;</w:t>
      </w:r>
      <w:bookmarkEnd w:id="2194"/>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2A04423D" w:rsidR="00890926" w:rsidRPr="00F54804" w:rsidRDefault="00890926" w:rsidP="001640C5">
      <w:pPr>
        <w:pStyle w:val="Beschriftung"/>
        <w:keepNext/>
        <w:keepLines/>
      </w:pPr>
      <w:bookmarkStart w:id="2195" w:name="_Ref157791806"/>
      <w:bookmarkStart w:id="2196"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95"/>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lastRenderedPageBreak/>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97" w:name="_Toc159618823"/>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97"/>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98"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98"/>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99" w:name="_Toc159618825"/>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99"/>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200" w:name="_Toc159618826"/>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200"/>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201" w:name="_Ref157791816"/>
      <w:bookmarkStart w:id="2202"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201"/>
      <w:r w:rsidR="005F32CD">
        <w:t xml:space="preserve"> —</w:t>
      </w:r>
      <w:r w:rsidR="005F32CD" w:rsidRPr="00F54804">
        <w:t xml:space="preserve"> </w:t>
      </w:r>
      <w:r w:rsidRPr="00F54804">
        <w:t xml:space="preserve">Attributes of element </w:t>
      </w:r>
      <w:r w:rsidRPr="00337A83">
        <w:rPr>
          <w:rStyle w:val="CodeCharacter"/>
        </w:rPr>
        <w:t>&lt;hemming/&gt;</w:t>
      </w:r>
      <w:bookmarkEnd w:id="220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203" w:name="_Ref157791832"/>
      <w:bookmarkStart w:id="2204" w:name="_Toc159619064"/>
      <w:r w:rsidRPr="00F54804">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203"/>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20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205" w:name="_Ref157791848"/>
      <w:bookmarkStart w:id="2206"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205"/>
      <w:r w:rsidR="005F32CD">
        <w:t xml:space="preserve"> —</w:t>
      </w:r>
      <w:r w:rsidR="005F32CD" w:rsidRPr="00F54804">
        <w:t xml:space="preserve"> </w:t>
      </w:r>
      <w:r w:rsidRPr="00F54804">
        <w:t xml:space="preserve">Attributes of element </w:t>
      </w:r>
      <w:r w:rsidRPr="00337A83">
        <w:rPr>
          <w:rStyle w:val="CodeCharacter"/>
        </w:rPr>
        <w:t>&lt;region/&gt;</w:t>
      </w:r>
      <w:bookmarkEnd w:id="2206"/>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lastRenderedPageBreak/>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207" w:name="_Ref157791889"/>
      <w:bookmarkStart w:id="2208"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207"/>
      <w:r w:rsidR="005F32CD">
        <w:t xml:space="preserve"> —</w:t>
      </w:r>
      <w:r w:rsidR="005F32CD" w:rsidRPr="00F54804">
        <w:t xml:space="preserve"> </w:t>
      </w:r>
      <w:r w:rsidRPr="00F54804">
        <w:t xml:space="preserve">Nested elements of element </w:t>
      </w:r>
      <w:r w:rsidRPr="00337A83">
        <w:rPr>
          <w:rStyle w:val="CodeCharacter"/>
        </w:rPr>
        <w:t>&lt;region/&gt;</w:t>
      </w:r>
      <w:bookmarkEnd w:id="2208"/>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209" w:name="_Toc428537321"/>
      <w:bookmarkStart w:id="2210" w:name="_Toc428969643"/>
      <w:bookmarkStart w:id="2211" w:name="_Toc429053034"/>
      <w:bookmarkStart w:id="2212" w:name="_Toc428537324"/>
      <w:bookmarkStart w:id="2213" w:name="_Toc428969646"/>
      <w:bookmarkStart w:id="2214" w:name="_Toc429053037"/>
      <w:bookmarkStart w:id="2215" w:name="_Toc428537325"/>
      <w:bookmarkStart w:id="2216" w:name="_Toc428969647"/>
      <w:bookmarkStart w:id="2217" w:name="_Toc429053038"/>
      <w:bookmarkStart w:id="2218" w:name="_Toc428537328"/>
      <w:bookmarkStart w:id="2219" w:name="_Toc428969650"/>
      <w:bookmarkStart w:id="2220" w:name="_Toc429053041"/>
      <w:bookmarkStart w:id="2221" w:name="_Toc428537330"/>
      <w:bookmarkStart w:id="2222" w:name="_Toc428969652"/>
      <w:bookmarkStart w:id="2223" w:name="_Toc429053043"/>
      <w:bookmarkStart w:id="2224" w:name="_Toc3557069"/>
      <w:bookmarkStart w:id="2225" w:name="_Toc34747319"/>
      <w:bookmarkStart w:id="2226" w:name="_Toc77102138"/>
      <w:bookmarkStart w:id="2227" w:name="_Toc159618827"/>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r w:rsidRPr="00F54804">
        <w:t>Sequence Connections</w:t>
      </w:r>
      <w:bookmarkEnd w:id="2157"/>
      <w:bookmarkEnd w:id="2224"/>
      <w:bookmarkEnd w:id="2225"/>
      <w:bookmarkEnd w:id="2226"/>
      <w:bookmarkEnd w:id="2227"/>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28" w:name="_Toc413359638"/>
      <w:bookmarkStart w:id="2229" w:name="_Toc3557153"/>
      <w:bookmarkStart w:id="2230" w:name="_Toc34747406"/>
      <w:bookmarkStart w:id="2231" w:name="_Toc76030604"/>
      <w:bookmarkStart w:id="2232" w:name="_Toc94530889"/>
      <w:bookmarkStart w:id="2233"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7"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x8vgMAADsNAAAOAAAAZHJzL2Uyb0RvYy54bWzsV9uO2zYQfS/QfyD0&#10;npV1sb0W1g7S3WYRIG0XTfoBFEVJRCSSJSnLm6/vDCn5slu02zykaFADFkgOOTpzeGZI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">
                <v:shape id="Picture 1" o:spid="_x0000_s1748"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0" o:title=""/>
                </v:shape>
                <v:shape id="TextBox 222" o:spid="_x0000_s1749"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50"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51"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FC26263" w:rsidR="00FC68DB" w:rsidRPr="00F54804" w:rsidRDefault="00FC68DB" w:rsidP="00BD52D7">
      <w:pPr>
        <w:pStyle w:val="Beschriftung"/>
      </w:pPr>
      <w:bookmarkStart w:id="2234" w:name="_Ref159235039"/>
      <w:bookmarkStart w:id="2235"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34"/>
      <w:r w:rsidR="00683BEB">
        <w:t xml:space="preserve"> —</w:t>
      </w:r>
      <w:r w:rsidRPr="00F54804">
        <w:t xml:space="preserve"> Sequence without </w:t>
      </w:r>
      <w:proofErr w:type="gramStart"/>
      <w:r w:rsidRPr="00F54804">
        <w:t>margin</w:t>
      </w:r>
      <w:bookmarkEnd w:id="2228"/>
      <w:bookmarkEnd w:id="2229"/>
      <w:bookmarkEnd w:id="2230"/>
      <w:bookmarkEnd w:id="2231"/>
      <w:bookmarkEnd w:id="2232"/>
      <w:bookmarkEnd w:id="2233"/>
      <w:bookmarkEnd w:id="2235"/>
      <w:proofErr w:type="gramEnd"/>
    </w:p>
    <w:p w14:paraId="21BF797F" w14:textId="329365DA" w:rsidR="00D55296" w:rsidRPr="00F54804" w:rsidRDefault="00D860C8" w:rsidP="00522204">
      <w:pPr>
        <w:keepNext/>
      </w:pPr>
      <w:r>
        <w:rPr>
          <w:noProof/>
        </w:rPr>
        <w:lastRenderedPageBreak/>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2"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">
                <v:shape id="TextBox 223" o:spid="_x0000_s1753"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54"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2" o:title="" cropright="17649f"/>
                </v:shape>
                <v:shape id="TextBox 121" o:spid="_x0000_s1755"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7"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8"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387922A9" w:rsidR="00FC68DB" w:rsidRPr="0013175B" w:rsidRDefault="00FC68DB" w:rsidP="00BD52D7">
      <w:pPr>
        <w:pStyle w:val="Beschriftung"/>
        <w:rPr>
          <w:lang w:eastAsia="en-GB"/>
        </w:rPr>
      </w:pPr>
      <w:bookmarkStart w:id="2236" w:name="_Ref159235048"/>
      <w:bookmarkStart w:id="2237" w:name="_Toc413359639"/>
      <w:bookmarkStart w:id="2238" w:name="_Toc3557154"/>
      <w:bookmarkStart w:id="2239" w:name="_Toc34747407"/>
      <w:bookmarkStart w:id="2240" w:name="_Toc76030605"/>
      <w:bookmarkStart w:id="2241" w:name="_Toc94530890"/>
      <w:bookmarkStart w:id="2242" w:name="_Toc101428286"/>
      <w:bookmarkStart w:id="2243"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36"/>
      <w:r w:rsidR="00683BEB">
        <w:t xml:space="preserve"> —</w:t>
      </w:r>
      <w:r w:rsidRPr="00F54804">
        <w:t xml:space="preserve"> Sequence with margin</w:t>
      </w:r>
      <w:bookmarkEnd w:id="2237"/>
      <w:r w:rsidRPr="005C2D94">
        <w:t xml:space="preserve"> and </w:t>
      </w:r>
      <w:proofErr w:type="gramStart"/>
      <w:r w:rsidRPr="005C2D94">
        <w:t>spacing</w:t>
      </w:r>
      <w:bookmarkEnd w:id="2238"/>
      <w:bookmarkEnd w:id="2239"/>
      <w:bookmarkEnd w:id="2240"/>
      <w:bookmarkEnd w:id="2241"/>
      <w:bookmarkEnd w:id="2242"/>
      <w:bookmarkEnd w:id="2243"/>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9"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">
                <v:shape id="Picture 1" o:spid="_x0000_s1760"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4" o:title=""/>
                </v:shape>
                <v:shape id="TextBox 173" o:spid="_x0000_s1761"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2"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3"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4"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65"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66"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35C4C3" w:rsidR="00FC68DB" w:rsidRPr="0013175B" w:rsidRDefault="00FC68DB" w:rsidP="00BD52D7">
      <w:pPr>
        <w:pStyle w:val="Beschriftung"/>
        <w:rPr>
          <w:lang w:eastAsia="en-GB"/>
        </w:rPr>
      </w:pPr>
      <w:bookmarkStart w:id="2244" w:name="_Ref159235163"/>
      <w:bookmarkStart w:id="2245" w:name="_Toc3557155"/>
      <w:bookmarkStart w:id="2246" w:name="_Toc34747408"/>
      <w:bookmarkStart w:id="2247" w:name="_Toc76030606"/>
      <w:bookmarkStart w:id="2248" w:name="_Toc94530891"/>
      <w:bookmarkStart w:id="2249" w:name="_Toc101428287"/>
      <w:bookmarkStart w:id="2250"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44"/>
      <w:r w:rsidR="00683BEB">
        <w:t xml:space="preserve"> —</w:t>
      </w:r>
      <w:r w:rsidRPr="00F54804">
        <w:t xml:space="preserve"> Margin </w:t>
      </w:r>
      <w:proofErr w:type="gramStart"/>
      <w:r w:rsidRPr="00F54804">
        <w:t>relaxation</w:t>
      </w:r>
      <w:bookmarkEnd w:id="2245"/>
      <w:bookmarkEnd w:id="2246"/>
      <w:bookmarkEnd w:id="2247"/>
      <w:bookmarkEnd w:id="2248"/>
      <w:bookmarkEnd w:id="2249"/>
      <w:bookmarkEnd w:id="2250"/>
      <w:proofErr w:type="gramEnd"/>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7"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wKc2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8"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196" o:title=""/>
                </v:shape>
                <v:shape id="TextBox 225" o:spid="_x0000_s1769"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70"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71"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2"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3"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4"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B4B2BD8" w:rsidR="00FC68DB" w:rsidRPr="0013175B" w:rsidRDefault="00FC68DB" w:rsidP="00BD52D7">
      <w:pPr>
        <w:pStyle w:val="Beschriftung"/>
        <w:rPr>
          <w:lang w:eastAsia="en-GB"/>
        </w:rPr>
      </w:pPr>
      <w:bookmarkStart w:id="2251" w:name="_Ref159235153"/>
      <w:bookmarkStart w:id="2252" w:name="_Toc3557156"/>
      <w:bookmarkStart w:id="2253" w:name="_Toc34747409"/>
      <w:bookmarkStart w:id="2254" w:name="_Toc76030607"/>
      <w:bookmarkStart w:id="2255" w:name="_Toc94530892"/>
      <w:bookmarkStart w:id="2256" w:name="_Toc101428288"/>
      <w:bookmarkStart w:id="2257"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51"/>
      <w:r w:rsidR="00683BEB">
        <w:t xml:space="preserve"> —</w:t>
      </w:r>
      <w:r w:rsidRPr="00F54804">
        <w:t xml:space="preserve"> Spacing </w:t>
      </w:r>
      <w:proofErr w:type="gramStart"/>
      <w:r w:rsidRPr="00F54804">
        <w:t>relaxation</w:t>
      </w:r>
      <w:bookmarkEnd w:id="2252"/>
      <w:bookmarkEnd w:id="2253"/>
      <w:bookmarkEnd w:id="2254"/>
      <w:bookmarkEnd w:id="2255"/>
      <w:bookmarkEnd w:id="2256"/>
      <w:bookmarkEnd w:id="2257"/>
      <w:proofErr w:type="gramEnd"/>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lastRenderedPageBreak/>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58" w:name="_Ref157709488"/>
      <w:bookmarkStart w:id="2259"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58"/>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59"/>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60" w:name="_Ref157791920"/>
      <w:bookmarkStart w:id="2261" w:name="_Toc159619068"/>
      <w:r w:rsidRPr="00F54804">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60"/>
      <w:r w:rsidR="005F32CD">
        <w:t xml:space="preserve"> —</w:t>
      </w:r>
      <w:r w:rsidR="005F32CD" w:rsidRPr="00F54804">
        <w:t xml:space="preserve"> </w:t>
      </w:r>
      <w:r w:rsidRPr="00F54804">
        <w:t xml:space="preserve">Nested elements of </w:t>
      </w:r>
      <w:r w:rsidRPr="00337A83">
        <w:rPr>
          <w:rStyle w:val="CodeCharacter"/>
        </w:rPr>
        <w:t>&lt;sequence_connection_0d/&gt;</w:t>
      </w:r>
      <w:bookmarkEnd w:id="2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proofErr w:type="spellStart"/>
      <w:r w:rsidR="00FC68DB" w:rsidRPr="00F01B4F">
        <w:rPr>
          <w:rStyle w:val="CodeCharacter"/>
        </w:rPr>
        <w:t>robscan</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62" w:name="_Ref157709500"/>
      <w:bookmarkStart w:id="2263"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62"/>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6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64" w:name="_Toc413359618"/>
      <w:bookmarkStart w:id="2265" w:name="_Toc3557070"/>
      <w:bookmarkStart w:id="2266" w:name="_Toc34747320"/>
      <w:bookmarkStart w:id="2267" w:name="_Toc77102139"/>
      <w:bookmarkStart w:id="2268" w:name="_Toc159618828"/>
      <w:bookmarkEnd w:id="2109"/>
      <w:bookmarkEnd w:id="2110"/>
      <w:bookmarkEnd w:id="2111"/>
      <w:r w:rsidRPr="005C2D94">
        <w:t xml:space="preserve">2D </w:t>
      </w:r>
      <w:r w:rsidR="00B726CB">
        <w:t>C</w:t>
      </w:r>
      <w:r w:rsidRPr="005C2D94">
        <w:t>onnections</w:t>
      </w:r>
      <w:bookmarkEnd w:id="2264"/>
      <w:bookmarkEnd w:id="2265"/>
      <w:bookmarkEnd w:id="2266"/>
      <w:bookmarkEnd w:id="2267"/>
      <w:bookmarkEnd w:id="2268"/>
      <w:r w:rsidR="000C7912">
        <w:t xml:space="preserve"> </w:t>
      </w:r>
    </w:p>
    <w:p w14:paraId="7FE12C3B" w14:textId="6E3736F1" w:rsidR="00FC68DB" w:rsidRPr="001668D7" w:rsidRDefault="00FC68DB" w:rsidP="00B202D2">
      <w:pPr>
        <w:pStyle w:val="berschrift2"/>
      </w:pPr>
      <w:bookmarkStart w:id="2269" w:name="_Toc413359619"/>
      <w:bookmarkStart w:id="2270" w:name="_Toc3557071"/>
      <w:bookmarkStart w:id="2271" w:name="_Toc34747321"/>
      <w:bookmarkStart w:id="2272" w:name="_Toc77102140"/>
      <w:bookmarkStart w:id="2273" w:name="_Toc159618829"/>
      <w:r w:rsidRPr="00BD52D7">
        <w:t xml:space="preserve">Generic </w:t>
      </w:r>
      <w:r w:rsidR="00B726CB">
        <w:t>d</w:t>
      </w:r>
      <w:r w:rsidRPr="00BD52D7">
        <w:t>efinitions</w:t>
      </w:r>
      <w:bookmarkEnd w:id="2269"/>
      <w:bookmarkEnd w:id="2270"/>
      <w:bookmarkEnd w:id="2271"/>
      <w:bookmarkEnd w:id="2272"/>
      <w:bookmarkEnd w:id="2273"/>
    </w:p>
    <w:p w14:paraId="11BCA3EC" w14:textId="0F22593F" w:rsidR="005A7153" w:rsidRPr="005A7153" w:rsidRDefault="00FC68DB" w:rsidP="005A7153">
      <w:pPr>
        <w:pStyle w:val="berschrift3"/>
      </w:pPr>
      <w:bookmarkStart w:id="2274" w:name="_Toc413359620"/>
      <w:bookmarkStart w:id="2275" w:name="_Toc3557072"/>
      <w:bookmarkStart w:id="2276" w:name="_Toc34747322"/>
      <w:bookmarkStart w:id="2277" w:name="_Toc77102141"/>
      <w:bookmarkStart w:id="2278" w:name="_Toc159618830"/>
      <w:r w:rsidRPr="000A1B7B">
        <w:t>Identification</w:t>
      </w:r>
      <w:bookmarkEnd w:id="2274"/>
      <w:bookmarkEnd w:id="2275"/>
      <w:bookmarkEnd w:id="2276"/>
      <w:bookmarkEnd w:id="2277"/>
      <w:bookmarkEnd w:id="2278"/>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79" w:name="_Toc413359621"/>
      <w:bookmarkStart w:id="2280" w:name="_Toc3557073"/>
      <w:bookmarkStart w:id="2281" w:name="_Toc34747323"/>
      <w:bookmarkStart w:id="2282" w:name="_Toc77102142"/>
      <w:bookmarkStart w:id="2283" w:name="_Toc159618831"/>
      <w:bookmarkStart w:id="2284" w:name="_Hlk159332644"/>
      <w:r w:rsidRPr="005C2D94">
        <w:t>Connection Face</w:t>
      </w:r>
      <w:bookmarkEnd w:id="2279"/>
      <w:bookmarkEnd w:id="2280"/>
      <w:bookmarkEnd w:id="2281"/>
      <w:bookmarkEnd w:id="2282"/>
      <w:bookmarkEnd w:id="2283"/>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84"/>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w:t>
      </w:r>
      <w:proofErr w:type="spellStart"/>
      <w:r w:rsidR="00F01B4F" w:rsidRPr="00F01B4F">
        <w:rPr>
          <w:rFonts w:ascii="Courier New" w:hAnsi="Courier New"/>
          <w:bCs/>
        </w:rPr>
        <w:t>loc_list</w:t>
      </w:r>
      <w:proofErr w:type="spellEnd"/>
      <w:r w:rsidR="00F01B4F" w:rsidRPr="00F01B4F">
        <w:rPr>
          <w:rFonts w:ascii="Courier New" w:hAnsi="Courier New"/>
          <w:bCs/>
        </w:rPr>
        <w: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85" w:name="_Ref157791937"/>
      <w:bookmarkStart w:id="2286"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85"/>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lastRenderedPageBreak/>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87" w:name="_Ref157791945"/>
      <w:bookmarkStart w:id="2288"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87"/>
      <w:r w:rsidR="005F32CD">
        <w:t xml:space="preserve"> —</w:t>
      </w:r>
      <w:r w:rsidR="005F32CD" w:rsidRPr="00F54804">
        <w:t xml:space="preserve"> </w:t>
      </w:r>
      <w:r w:rsidRPr="00F54804">
        <w:t xml:space="preserve">Attributes of element </w:t>
      </w:r>
      <w:r w:rsidRPr="00337A83">
        <w:rPr>
          <w:rStyle w:val="CodeCharacter"/>
        </w:rPr>
        <w:t>&lt;loc/&gt;</w:t>
      </w:r>
      <w:bookmarkEnd w:id="22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w:t>
      </w:r>
      <w:proofErr w:type="spellStart"/>
      <w:r w:rsidR="00F01B4F" w:rsidRPr="00F01B4F">
        <w:rPr>
          <w:rFonts w:ascii="Courier New" w:hAnsi="Courier New"/>
          <w:bCs/>
        </w:rPr>
        <w:t>face_list</w:t>
      </w:r>
      <w:proofErr w:type="spellEnd"/>
      <w:r w:rsidR="00F01B4F" w:rsidRPr="00F01B4F">
        <w:rPr>
          <w:rFonts w:ascii="Courier New" w:hAnsi="Courier New"/>
          <w:bCs/>
        </w:rPr>
        <w: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w:t>
      </w:r>
      <w:proofErr w:type="gramStart"/>
      <w:r w:rsidRPr="000C7912">
        <w:t>particular order</w:t>
      </w:r>
      <w:proofErr w:type="gramEnd"/>
      <w:r w:rsidRPr="000C7912">
        <w:t>.</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t xml:space="preserve">The </w:t>
      </w:r>
      <w:r w:rsidR="00F01B4F" w:rsidRPr="00F01B4F">
        <w:rPr>
          <w:rFonts w:ascii="Courier New" w:hAnsi="Courier New" w:cs="Courier New"/>
        </w:rPr>
        <w:t>&lt;</w:t>
      </w:r>
      <w:proofErr w:type="spellStart"/>
      <w:r w:rsidR="00F01B4F" w:rsidRPr="00F01B4F">
        <w:rPr>
          <w:rFonts w:ascii="Courier New" w:hAnsi="Courier New" w:cs="Courier New"/>
        </w:rPr>
        <w:t>face_list</w:t>
      </w:r>
      <w:proofErr w:type="spellEnd"/>
      <w:r w:rsidR="00F01B4F" w:rsidRPr="00F01B4F">
        <w:rPr>
          <w:rFonts w:ascii="Courier New" w:hAnsi="Courier New" w:cs="Courier New"/>
        </w:rPr>
        <w: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89" w:name="_Ref157791952"/>
      <w:bookmarkStart w:id="2290"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89"/>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90"/>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91" w:name="_Ref157791970"/>
      <w:bookmarkStart w:id="2292"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91"/>
      <w:r w:rsidR="005F32CD" w:rsidRPr="000C7912">
        <w:t xml:space="preserve"> — </w:t>
      </w:r>
      <w:r w:rsidRPr="000C7912">
        <w:t xml:space="preserve">Attributes of element </w:t>
      </w:r>
      <w:r w:rsidRPr="000C7912">
        <w:rPr>
          <w:rStyle w:val="CodeCharacter"/>
        </w:rPr>
        <w:t>&lt;face/&gt;</w:t>
      </w:r>
      <w:bookmarkEnd w:id="2292"/>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00FC68DB"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lastRenderedPageBreak/>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w:t>
      </w:r>
      <w:proofErr w:type="gramStart"/>
      <w:r w:rsidRPr="00330A72">
        <w:rPr>
          <w:lang w:val="en-GB"/>
        </w:rPr>
        <w:t>&lt;!--</w:t>
      </w:r>
      <w:proofErr w:type="gramEnd"/>
      <w:r w:rsidRPr="00330A72">
        <w:rPr>
          <w:lang w:val="en-GB"/>
        </w:rPr>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65DDCD6A" w:rsidR="00FC68DB" w:rsidRPr="00F54804" w:rsidRDefault="00FC68DB" w:rsidP="00B202D2">
      <w:pPr>
        <w:pStyle w:val="berschrift3"/>
      </w:pPr>
      <w:bookmarkStart w:id="2293" w:name="_Toc413359622"/>
      <w:bookmarkStart w:id="2294" w:name="_Toc3557074"/>
      <w:bookmarkStart w:id="2295" w:name="_Toc34747324"/>
      <w:bookmarkStart w:id="2296" w:name="_Toc77102143"/>
      <w:bookmarkStart w:id="2297" w:name="_Toc159618832"/>
      <w:r w:rsidRPr="00F54804">
        <w:t xml:space="preserve">Type </w:t>
      </w:r>
      <w:proofErr w:type="gramStart"/>
      <w:r w:rsidR="0032050C">
        <w:t>s</w:t>
      </w:r>
      <w:r w:rsidRPr="00F54804">
        <w:t>pecification</w:t>
      </w:r>
      <w:bookmarkEnd w:id="2293"/>
      <w:bookmarkEnd w:id="2294"/>
      <w:bookmarkEnd w:id="2295"/>
      <w:bookmarkEnd w:id="2296"/>
      <w:bookmarkEnd w:id="2297"/>
      <w:proofErr w:type="gramEnd"/>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98" w:name="_Ref157791981"/>
      <w:bookmarkStart w:id="2299"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98"/>
      <w:r w:rsidR="005F32CD">
        <w:t xml:space="preserve"> —</w:t>
      </w:r>
      <w:r w:rsidR="005F32CD" w:rsidRPr="00F54804">
        <w:t xml:space="preserve"> </w:t>
      </w:r>
      <w:r w:rsidRPr="00F54804">
        <w:t xml:space="preserve">Nested elements of </w:t>
      </w:r>
      <w:r w:rsidRPr="00337A83">
        <w:rPr>
          <w:rStyle w:val="CodeCharacter"/>
        </w:rPr>
        <w:t>&lt;connection_2d/&gt;</w:t>
      </w:r>
      <w:bookmarkEnd w:id="229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w:t>
      </w:r>
      <w:proofErr w:type="spellStart"/>
      <w:r w:rsidR="00330A72">
        <w:rPr>
          <w:rStyle w:val="CodeCharacter"/>
        </w:rPr>
        <w:t>a</w:t>
      </w:r>
      <w:r w:rsidRPr="008D719D">
        <w:rPr>
          <w:rStyle w:val="CodeCharacter"/>
        </w:rPr>
        <w:t>dhesive_face</w:t>
      </w:r>
      <w:proofErr w:type="spellEnd"/>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300" w:name="_Toc413359623"/>
      <w:bookmarkStart w:id="2301" w:name="_Ref414345836"/>
      <w:bookmarkStart w:id="2302" w:name="_Ref414345889"/>
      <w:bookmarkStart w:id="2303" w:name="_Ref414350043"/>
      <w:bookmarkStart w:id="2304" w:name="_Ref429051261"/>
      <w:bookmarkStart w:id="2305" w:name="_Toc3557075"/>
      <w:bookmarkStart w:id="2306" w:name="_Toc34747325"/>
      <w:bookmarkStart w:id="2307" w:name="_Toc77102144"/>
      <w:bookmarkStart w:id="2308" w:name="_Toc159618833"/>
      <w:r w:rsidRPr="00F54804">
        <w:t xml:space="preserve">Adhesive </w:t>
      </w:r>
      <w:r w:rsidR="0032050C">
        <w:t>f</w:t>
      </w:r>
      <w:r w:rsidRPr="00F54804">
        <w:t>aces</w:t>
      </w:r>
      <w:bookmarkEnd w:id="2300"/>
      <w:bookmarkEnd w:id="2301"/>
      <w:bookmarkEnd w:id="2302"/>
      <w:bookmarkEnd w:id="2303"/>
      <w:bookmarkEnd w:id="2304"/>
      <w:bookmarkEnd w:id="2305"/>
      <w:bookmarkEnd w:id="2306"/>
      <w:bookmarkEnd w:id="2307"/>
      <w:bookmarkEnd w:id="2308"/>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309" w:name="_Ref159258031"/>
      <w:bookmarkStart w:id="2310" w:name="_Toc413359640"/>
      <w:bookmarkStart w:id="2311" w:name="_Toc3557157"/>
      <w:bookmarkStart w:id="2312" w:name="_Toc34747410"/>
      <w:bookmarkStart w:id="2313" w:name="_Toc76030608"/>
      <w:bookmarkStart w:id="2314" w:name="_Toc94530893"/>
      <w:bookmarkStart w:id="2315" w:name="_Toc101428289"/>
      <w:bookmarkStart w:id="2316"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309"/>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 xml:space="preserve">adhesive </w:t>
      </w:r>
      <w:proofErr w:type="gramStart"/>
      <w:r w:rsidRPr="00F54804">
        <w:t>face</w:t>
      </w:r>
      <w:bookmarkEnd w:id="2310"/>
      <w:bookmarkEnd w:id="2311"/>
      <w:bookmarkEnd w:id="2312"/>
      <w:bookmarkEnd w:id="2313"/>
      <w:bookmarkEnd w:id="2314"/>
      <w:bookmarkEnd w:id="2315"/>
      <w:bookmarkEnd w:id="2316"/>
      <w:proofErr w:type="gramEnd"/>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17" w:name="_Ref157791995"/>
      <w:bookmarkStart w:id="2318"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17"/>
      <w:r w:rsidR="005F32CD">
        <w:t xml:space="preserve"> —</w:t>
      </w:r>
      <w:r w:rsidR="005F32CD" w:rsidRPr="00F54804">
        <w:t xml:space="preserve"> </w:t>
      </w:r>
      <w:r w:rsidRPr="00F54804">
        <w:t xml:space="preserve">Nested elements of element </w:t>
      </w:r>
      <w:r w:rsidRPr="00337A83">
        <w:rPr>
          <w:rStyle w:val="CodeCharacter"/>
        </w:rPr>
        <w:t>&lt;connection_2d/&gt;</w:t>
      </w:r>
      <w:bookmarkEnd w:id="2318"/>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lastRenderedPageBreak/>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19" w:name="_Ref157792006"/>
      <w:bookmarkStart w:id="2320"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19"/>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32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proofErr w:type="gramStart"/>
      <w:r w:rsidRPr="002A697E">
        <w:rPr>
          <w:rFonts w:cs="Courier New"/>
          <w:lang w:val="en-GB"/>
        </w:rPr>
        <w:t>&lt;!--</w:t>
      </w:r>
      <w:proofErr w:type="gramEnd"/>
      <w:r w:rsidRPr="002A697E">
        <w:rPr>
          <w:rFonts w:cs="Courier New"/>
          <w:lang w:val="en-GB"/>
        </w:rPr>
        <w:t xml:space="preserve">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w:t>
      </w:r>
      <w:proofErr w:type="gramStart"/>
      <w:r w:rsidRPr="002A697E">
        <w:rPr>
          <w:rFonts w:cs="Courier New"/>
          <w:lang w:val="en-GB"/>
        </w:rPr>
        <w:t>&lt;!--</w:t>
      </w:r>
      <w:proofErr w:type="gramEnd"/>
      <w:r w:rsidRPr="002A697E">
        <w:rPr>
          <w:rFonts w:cs="Courier New"/>
          <w:lang w:val="en-GB"/>
        </w:rPr>
        <w:t xml:space="preserve">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21" w:name="_Toc3557076"/>
      <w:bookmarkStart w:id="2322" w:name="_Toc34747326"/>
      <w:bookmarkStart w:id="2323" w:name="_Toc77102147"/>
      <w:bookmarkStart w:id="2324" w:name="_Toc159618834"/>
      <w:bookmarkStart w:id="2325" w:name="_Toc443470372"/>
      <w:bookmarkStart w:id="2326" w:name="_Toc450303224"/>
      <w:bookmarkStart w:id="2327" w:name="_Toc9996979"/>
      <w:bookmarkStart w:id="2328" w:name="_Toc353342679"/>
      <w:bookmarkEnd w:id="78"/>
      <w:r w:rsidRPr="00F54804">
        <w:t>Future extensions</w:t>
      </w:r>
      <w:bookmarkEnd w:id="2321"/>
      <w:bookmarkEnd w:id="2322"/>
      <w:bookmarkEnd w:id="2323"/>
      <w:bookmarkEnd w:id="2324"/>
    </w:p>
    <w:p w14:paraId="43412240" w14:textId="2829AA2C" w:rsidR="00F85CA7" w:rsidRPr="0013175B" w:rsidRDefault="00F85CA7" w:rsidP="0013175B">
      <w:pPr>
        <w:pStyle w:val="berschrift2"/>
      </w:pPr>
      <w:bookmarkStart w:id="2329" w:name="_Toc159618835"/>
      <w:r>
        <w:t>General</w:t>
      </w:r>
      <w:bookmarkEnd w:id="2329"/>
    </w:p>
    <w:p w14:paraId="6BD5E4AB" w14:textId="4640584C" w:rsidR="0087077C" w:rsidRPr="00F54804" w:rsidRDefault="002D2C85" w:rsidP="00B202D2">
      <w:bookmarkStart w:id="2330" w:name="_Toc338938925"/>
      <w:bookmarkStart w:id="233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32" w:name="_Toc338938923"/>
      <w:bookmarkStart w:id="2333" w:name="_Toc338939259"/>
      <w:bookmarkStart w:id="2334" w:name="_Toc413359625"/>
      <w:bookmarkStart w:id="2335" w:name="_Toc3557077"/>
      <w:bookmarkStart w:id="2336" w:name="_Toc34747327"/>
      <w:bookmarkStart w:id="2337" w:name="_Toc77102148"/>
      <w:bookmarkStart w:id="2338" w:name="_Toc159618836"/>
      <w:r w:rsidRPr="00F54804">
        <w:lastRenderedPageBreak/>
        <w:t>Additional parameters for spot and seam welds</w:t>
      </w:r>
      <w:bookmarkEnd w:id="2332"/>
      <w:bookmarkEnd w:id="2333"/>
      <w:bookmarkEnd w:id="2334"/>
      <w:bookmarkEnd w:id="2335"/>
      <w:bookmarkEnd w:id="2336"/>
      <w:bookmarkEnd w:id="2337"/>
      <w:bookmarkEnd w:id="2338"/>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39" w:name="_Ref338846673"/>
      <w:bookmarkStart w:id="2340" w:name="_Toc338938924"/>
      <w:bookmarkStart w:id="2341" w:name="_Toc338939260"/>
      <w:bookmarkStart w:id="2342" w:name="_Toc413359626"/>
      <w:bookmarkStart w:id="2343" w:name="_Toc3557078"/>
      <w:bookmarkStart w:id="2344" w:name="_Toc34747328"/>
      <w:bookmarkStart w:id="2345" w:name="_Toc77102149"/>
      <w:bookmarkStart w:id="2346" w:name="_Toc159618837"/>
      <w:r w:rsidRPr="00F54804">
        <w:t>Other relevant and new joint types</w:t>
      </w:r>
      <w:bookmarkEnd w:id="2339"/>
      <w:bookmarkEnd w:id="2340"/>
      <w:bookmarkEnd w:id="2341"/>
      <w:bookmarkEnd w:id="2342"/>
      <w:bookmarkEnd w:id="2343"/>
      <w:bookmarkEnd w:id="2344"/>
      <w:bookmarkEnd w:id="2345"/>
      <w:bookmarkEnd w:id="2346"/>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47" w:name="_Ref69238344"/>
      <w:bookmarkStart w:id="2348" w:name="_Toc77102146"/>
      <w:bookmarkEnd w:id="2330"/>
      <w:bookmarkEnd w:id="2331"/>
      <w:r w:rsidRPr="0013175B">
        <w:lastRenderedPageBreak/>
        <w:br/>
      </w:r>
      <w:bookmarkStart w:id="2349" w:name="_Ref101250163"/>
      <w:bookmarkStart w:id="2350"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proofErr w:type="gramStart"/>
      <w:r w:rsidR="00FF3255">
        <w:t>w</w:t>
      </w:r>
      <w:r w:rsidRPr="0013175B">
        <w:t>elds</w:t>
      </w:r>
      <w:bookmarkEnd w:id="2347"/>
      <w:bookmarkEnd w:id="2348"/>
      <w:bookmarkEnd w:id="2349"/>
      <w:bookmarkEnd w:id="2350"/>
      <w:proofErr w:type="gramEnd"/>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7F39992D">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5"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">
                <v:shape id="Picture 130" o:spid="_x0000_s1776"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199" o:title=""/>
                </v:shape>
                <v:rect id="Rectangle 50" o:spid="_x0000_s1777"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78"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79"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80"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81"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51" w:name="_Toc76030609"/>
      <w:bookmarkStart w:id="2352" w:name="_Toc94530894"/>
      <w:bookmarkStart w:id="2353" w:name="_Toc159618930"/>
      <w:r>
        <w:t>Figure A.</w:t>
      </w:r>
      <w:bookmarkStart w:id="2354" w:name="Figure_A1"/>
      <w:r>
        <w:fldChar w:fldCharType="begin"/>
      </w:r>
      <w:r>
        <w:instrText xml:space="preserve"> SEQ Figure_A. \* ARABIC </w:instrText>
      </w:r>
      <w:r>
        <w:fldChar w:fldCharType="separate"/>
      </w:r>
      <w:r w:rsidR="0012574E">
        <w:rPr>
          <w:noProof/>
        </w:rPr>
        <w:t>1</w:t>
      </w:r>
      <w:r>
        <w:fldChar w:fldCharType="end"/>
      </w:r>
      <w:bookmarkEnd w:id="2354"/>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xml:space="preserve">' are the terms needed to define a regular intermittent </w:t>
      </w:r>
      <w:proofErr w:type="gramStart"/>
      <w:r w:rsidR="0036320E" w:rsidRPr="00F54804">
        <w:t>weld</w:t>
      </w:r>
      <w:bookmarkEnd w:id="2351"/>
      <w:bookmarkEnd w:id="2352"/>
      <w:bookmarkEnd w:id="2353"/>
      <w:proofErr w:type="gramEnd"/>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2"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">
                <v:shape id="Picture 134" o:spid="_x0000_s1783"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1" o:title="" cropright="931f"/>
                </v:shape>
                <v:rect id="Rectangle 78" o:spid="_x0000_s1784"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5"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6"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7"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9"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90"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2"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3"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55" w:name="_Toc76030610"/>
      <w:bookmarkStart w:id="2356" w:name="_Toc94530895"/>
      <w:bookmarkStart w:id="2357" w:name="_Toc159618931"/>
      <w:r>
        <w:t>Figure A.</w:t>
      </w:r>
      <w:bookmarkStart w:id="2358" w:name="Figure_A2"/>
      <w:r>
        <w:fldChar w:fldCharType="begin"/>
      </w:r>
      <w:r>
        <w:instrText xml:space="preserve"> SEQ Figure_A. \* ARABIC </w:instrText>
      </w:r>
      <w:r>
        <w:fldChar w:fldCharType="separate"/>
      </w:r>
      <w:r w:rsidR="0012574E">
        <w:rPr>
          <w:noProof/>
        </w:rPr>
        <w:t>2</w:t>
      </w:r>
      <w:r>
        <w:fldChar w:fldCharType="end"/>
      </w:r>
      <w:bookmarkEnd w:id="2358"/>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w:t>
      </w:r>
      <w:proofErr w:type="gramStart"/>
      <w:r w:rsidR="0036320E" w:rsidRPr="005C2D94">
        <w:t>segments</w:t>
      </w:r>
      <w:bookmarkEnd w:id="2355"/>
      <w:bookmarkEnd w:id="2356"/>
      <w:bookmarkEnd w:id="2357"/>
      <w:proofErr w:type="gramEnd"/>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proofErr w:type="spellStart"/>
      <w:r w:rsidR="0036320E" w:rsidRPr="00517419">
        <w:rPr>
          <w:i/>
        </w:rPr>
        <w:t>L</w:t>
      </w:r>
      <w:r w:rsidR="0036320E" w:rsidRPr="00F54804">
        <w:rPr>
          <w:vertAlign w:val="subscript"/>
        </w:rPr>
        <w:t>total</w:t>
      </w:r>
      <w:proofErr w:type="spellEnd"/>
      <w:r>
        <w:t>, t</w:t>
      </w:r>
      <w:r w:rsidR="0036320E" w:rsidRPr="00F54804">
        <w:t xml:space="preserve">he effective welded length </w:t>
      </w:r>
      <w:r w:rsidR="0036320E" w:rsidRPr="00517419">
        <w:rPr>
          <w:i/>
        </w:rPr>
        <w:t>L</w:t>
      </w:r>
      <w:r w:rsidR="0036320E" w:rsidRPr="00F54804">
        <w:t xml:space="preserve"> </w:t>
      </w:r>
      <w:proofErr w:type="gramStart"/>
      <w:r w:rsidR="0036320E" w:rsidRPr="00F54804">
        <w:t>is</w:t>
      </w:r>
      <w:proofErr w:type="gramEnd"/>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59"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59"/>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60"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6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61"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61"/>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62"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62"/>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63"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63"/>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64" w:name="_Ref101250429"/>
      <w:bookmarkStart w:id="2365" w:name="_Toc159618839"/>
      <w:r w:rsidRPr="0013175B">
        <w:rPr>
          <w:b w:val="0"/>
          <w:bCs/>
        </w:rPr>
        <w:t>(informative)</w:t>
      </w:r>
      <w:r w:rsidRPr="0013175B">
        <w:br/>
      </w:r>
      <w:r w:rsidRPr="0013175B">
        <w:br/>
      </w:r>
      <w:bookmarkStart w:id="2366"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64"/>
      <w:bookmarkEnd w:id="2365"/>
      <w:bookmarkEnd w:id="2366"/>
    </w:p>
    <w:p w14:paraId="4DCF037F" w14:textId="6017EB2C" w:rsidR="00F94939" w:rsidRPr="00F54804" w:rsidRDefault="00741F4D" w:rsidP="00DE0BBC">
      <w:pPr>
        <w:pStyle w:val="a2"/>
        <w:numPr>
          <w:ilvl w:val="1"/>
          <w:numId w:val="2"/>
        </w:numPr>
        <w:tabs>
          <w:tab w:val="clear" w:pos="501"/>
          <w:tab w:val="num" w:pos="360"/>
        </w:tabs>
        <w:ind w:left="0"/>
      </w:pPr>
      <w:bookmarkStart w:id="2367" w:name="_Toc159618840"/>
      <w:r w:rsidRPr="00F54804">
        <w:t>General principles</w:t>
      </w:r>
      <w:bookmarkEnd w:id="2367"/>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68"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03"/>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69" w:name="_Ref97730893"/>
      <w:bookmarkStart w:id="2370" w:name="_Ref97730874"/>
      <w:bookmarkStart w:id="2371" w:name="_Toc159618932"/>
      <w:r>
        <w:t>Figure B.</w:t>
      </w:r>
      <w:r>
        <w:fldChar w:fldCharType="begin"/>
      </w:r>
      <w:r>
        <w:instrText xml:space="preserve"> SEQ Figure_B. \* ARABIC </w:instrText>
      </w:r>
      <w:r>
        <w:fldChar w:fldCharType="separate"/>
      </w:r>
      <w:r w:rsidR="0012574E">
        <w:rPr>
          <w:noProof/>
        </w:rPr>
        <w:t>1</w:t>
      </w:r>
      <w:r>
        <w:fldChar w:fldCharType="end"/>
      </w:r>
      <w:bookmarkEnd w:id="2369"/>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70"/>
      <w:bookmarkEnd w:id="2371"/>
      <w:proofErr w:type="gramEnd"/>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68"/>
    </w:p>
    <w:p w14:paraId="2F472891" w14:textId="2BC601F9" w:rsidR="00F94939" w:rsidRPr="00F54804" w:rsidRDefault="00F94939" w:rsidP="00DE0BBC">
      <w:pPr>
        <w:pStyle w:val="a2"/>
        <w:numPr>
          <w:ilvl w:val="1"/>
          <w:numId w:val="2"/>
        </w:numPr>
        <w:tabs>
          <w:tab w:val="clear" w:pos="501"/>
          <w:tab w:val="num" w:pos="360"/>
        </w:tabs>
        <w:ind w:left="0"/>
      </w:pPr>
      <w:bookmarkStart w:id="2372"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72"/>
      <w:r w:rsidR="000277B7" w:rsidRPr="00F54804">
        <w:t xml:space="preserve"> </w:t>
      </w:r>
    </w:p>
    <w:p w14:paraId="5374F219" w14:textId="33A40B41" w:rsidR="004233BF" w:rsidRDefault="000277B7" w:rsidP="007D5352">
      <w:r w:rsidRPr="00F54804">
        <w:t xml:space="preserve">Both standards, χMCF and ISO 10303-242, contain elements which </w:t>
      </w:r>
      <w:proofErr w:type="gramStart"/>
      <w:r w:rsidRPr="00F54804">
        <w:t xml:space="preserve">on first glance </w:t>
      </w:r>
      <w:r w:rsidR="00177B85">
        <w:t>appear</w:t>
      </w:r>
      <w:proofErr w:type="gramEnd"/>
      <w:r w:rsidR="00177B85">
        <w:t xml:space="preserve">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73"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73"/>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w:t>
      </w:r>
      <w:proofErr w:type="gramStart"/>
      <w:r w:rsidRPr="00784ECB">
        <w:t>to</w:t>
      </w:r>
      <w:proofErr w:type="gramEnd"/>
      <w:r w:rsidRPr="00784ECB">
        <w:t xml:space="preserve">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74" w:name="_Ref101250401"/>
      <w:bookmarkStart w:id="2375" w:name="_Toc159618842"/>
      <w:r w:rsidRPr="0013175B">
        <w:rPr>
          <w:b w:val="0"/>
          <w:bCs/>
        </w:rPr>
        <w:t>(informative)</w:t>
      </w:r>
      <w:r w:rsidRPr="0013175B">
        <w:br/>
      </w:r>
      <w:r w:rsidRPr="0013175B">
        <w:br/>
      </w:r>
      <w:r w:rsidR="005E03C5" w:rsidRPr="005E03C5">
        <w:t>Background and context to this document</w:t>
      </w:r>
      <w:bookmarkEnd w:id="2374"/>
      <w:bookmarkEnd w:id="2375"/>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 xml:space="preserve">This original MCF format is based on the XML-standard but covers only few joint types and parameters.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76" w:name="_Toc159618843"/>
      <w:r w:rsidRPr="00BD52D7">
        <w:lastRenderedPageBreak/>
        <w:t>Bibliography</w:t>
      </w:r>
      <w:bookmarkEnd w:id="2325"/>
      <w:bookmarkEnd w:id="2326"/>
      <w:bookmarkEnd w:id="2327"/>
      <w:bookmarkEnd w:id="2328"/>
      <w:bookmarkEnd w:id="2376"/>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lastRenderedPageBreak/>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77" w:name="_Ref21650472"/>
      <w:bookmarkEnd w:id="2377"/>
    </w:p>
    <w:sectPr w:rsidR="00C673CF" w:rsidRPr="00F54804" w:rsidSect="00C7301C">
      <w:footerReference w:type="even" r:id="rId204"/>
      <w:footerReference w:type="default" r:id="rId205"/>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93F2E1" w14:textId="77777777" w:rsidR="00C7301C" w:rsidRDefault="00C7301C">
      <w:pPr>
        <w:spacing w:after="0" w:line="240" w:lineRule="auto"/>
      </w:pPr>
      <w:r>
        <w:separator/>
      </w:r>
    </w:p>
  </w:endnote>
  <w:endnote w:type="continuationSeparator" w:id="0">
    <w:p w14:paraId="2BA43C4C" w14:textId="77777777" w:rsidR="00C7301C" w:rsidRDefault="00C730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A057D9" w14:textId="77777777" w:rsidR="00C7301C" w:rsidRDefault="00C7301C">
      <w:pPr>
        <w:spacing w:after="0" w:line="240" w:lineRule="auto"/>
      </w:pPr>
      <w:r>
        <w:separator/>
      </w:r>
    </w:p>
  </w:footnote>
  <w:footnote w:type="continuationSeparator" w:id="0">
    <w:p w14:paraId="25C62106" w14:textId="77777777" w:rsidR="00C7301C" w:rsidRDefault="00C730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EJE Claudia">
    <w15:presenceInfo w15:providerId="AD" w15:userId="S::lueje@iso.org::25006799-99fa-45e6-86dd-0263b3c7c7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247"/>
    <w:rsid w:val="00202E9C"/>
    <w:rsid w:val="00203024"/>
    <w:rsid w:val="00203EA9"/>
    <w:rsid w:val="00204153"/>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32AB"/>
    <w:rsid w:val="002B3B7D"/>
    <w:rsid w:val="002B3FC0"/>
    <w:rsid w:val="002B594D"/>
    <w:rsid w:val="002B5C06"/>
    <w:rsid w:val="002B66F6"/>
    <w:rsid w:val="002B772D"/>
    <w:rsid w:val="002C067A"/>
    <w:rsid w:val="002C0EA9"/>
    <w:rsid w:val="002C1CB8"/>
    <w:rsid w:val="002C2960"/>
    <w:rsid w:val="002C2A54"/>
    <w:rsid w:val="002C302A"/>
    <w:rsid w:val="002C453D"/>
    <w:rsid w:val="002C4667"/>
    <w:rsid w:val="002C471C"/>
    <w:rsid w:val="002C6087"/>
    <w:rsid w:val="002C7560"/>
    <w:rsid w:val="002C7FD0"/>
    <w:rsid w:val="002D061B"/>
    <w:rsid w:val="002D17E4"/>
    <w:rsid w:val="002D2327"/>
    <w:rsid w:val="002D29D9"/>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4F46"/>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68C"/>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5244"/>
    <w:rsid w:val="00747278"/>
    <w:rsid w:val="00747831"/>
    <w:rsid w:val="0074793F"/>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0F4B"/>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C85"/>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57C7"/>
    <w:rsid w:val="009511B3"/>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7A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301C"/>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8D8"/>
    <w:rsid w:val="00EF439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57.png"/><Relationship Id="rId138" Type="http://schemas.openxmlformats.org/officeDocument/2006/relationships/image" Target="media/image109.svg"/><Relationship Id="rId159" Type="http://schemas.openxmlformats.org/officeDocument/2006/relationships/image" Target="media/image130.png"/><Relationship Id="rId170" Type="http://schemas.openxmlformats.org/officeDocument/2006/relationships/image" Target="media/image141.svg"/><Relationship Id="rId191" Type="http://schemas.openxmlformats.org/officeDocument/2006/relationships/image" Target="media/image162.png"/><Relationship Id="rId205" Type="http://schemas.openxmlformats.org/officeDocument/2006/relationships/footer" Target="footer4.xml"/><Relationship Id="rId16" Type="http://schemas.openxmlformats.org/officeDocument/2006/relationships/header" Target="header1.xml"/><Relationship Id="rId107" Type="http://schemas.openxmlformats.org/officeDocument/2006/relationships/image" Target="media/image78.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hyperlink" Target="https://en.wikipedia.org/wiki/Nut_(hardware)" TargetMode="External"/><Relationship Id="rId102" Type="http://schemas.openxmlformats.org/officeDocument/2006/relationships/image" Target="media/image75.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svg"/><Relationship Id="rId149" Type="http://schemas.openxmlformats.org/officeDocument/2006/relationships/image" Target="media/image120.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image" Target="media/image131.svg"/><Relationship Id="rId165" Type="http://schemas.openxmlformats.org/officeDocument/2006/relationships/image" Target="media/image136.png"/><Relationship Id="rId181" Type="http://schemas.openxmlformats.org/officeDocument/2006/relationships/image" Target="media/image152.png"/><Relationship Id="rId186" Type="http://schemas.openxmlformats.org/officeDocument/2006/relationships/image" Target="media/image157.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4.gif"/><Relationship Id="rId118" Type="http://schemas.openxmlformats.org/officeDocument/2006/relationships/image" Target="media/image89.png"/><Relationship Id="rId134" Type="http://schemas.openxmlformats.org/officeDocument/2006/relationships/image" Target="media/image105.svg"/><Relationship Id="rId139" Type="http://schemas.openxmlformats.org/officeDocument/2006/relationships/image" Target="media/image110.png"/><Relationship Id="rId80" Type="http://schemas.openxmlformats.org/officeDocument/2006/relationships/image" Target="media/image55.png"/><Relationship Id="rId85" Type="http://schemas.openxmlformats.org/officeDocument/2006/relationships/image" Target="media/image58.png"/><Relationship Id="rId150" Type="http://schemas.openxmlformats.org/officeDocument/2006/relationships/image" Target="media/image121.svg"/><Relationship Id="rId155" Type="http://schemas.openxmlformats.org/officeDocument/2006/relationships/image" Target="media/image126.png"/><Relationship Id="rId171" Type="http://schemas.openxmlformats.org/officeDocument/2006/relationships/image" Target="media/image142.png"/><Relationship Id="rId176" Type="http://schemas.openxmlformats.org/officeDocument/2006/relationships/image" Target="media/image147.svg"/><Relationship Id="rId192" Type="http://schemas.openxmlformats.org/officeDocument/2006/relationships/image" Target="media/image163.png"/><Relationship Id="rId197" Type="http://schemas.openxmlformats.org/officeDocument/2006/relationships/image" Target="media/image168.jpeg"/><Relationship Id="rId206" Type="http://schemas.openxmlformats.org/officeDocument/2006/relationships/fontTable" Target="fontTable.xml"/><Relationship Id="rId201" Type="http://schemas.openxmlformats.org/officeDocument/2006/relationships/image" Target="media/image17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1.sv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image" Target="media/image137.svg"/><Relationship Id="rId182" Type="http://schemas.openxmlformats.org/officeDocument/2006/relationships/image" Target="media/image153.png"/><Relationship Id="rId187"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59.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sv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43.svg"/><Relationship Id="rId193" Type="http://schemas.openxmlformats.org/officeDocument/2006/relationships/image" Target="media/image164.png"/><Relationship Id="rId202" Type="http://schemas.openxmlformats.org/officeDocument/2006/relationships/image" Target="media/image173.png"/><Relationship Id="rId207" Type="http://schemas.microsoft.com/office/2011/relationships/people" Target="peop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80.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svg"/><Relationship Id="rId167" Type="http://schemas.openxmlformats.org/officeDocument/2006/relationships/image" Target="media/image138.png"/><Relationship Id="rId188" Type="http://schemas.openxmlformats.org/officeDocument/2006/relationships/image" Target="media/image159.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5.png"/><Relationship Id="rId162" Type="http://schemas.openxmlformats.org/officeDocument/2006/relationships/image" Target="media/image133.svg"/><Relationship Id="rId183"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svg"/><Relationship Id="rId157" Type="http://schemas.openxmlformats.org/officeDocument/2006/relationships/image" Target="media/image128.png"/><Relationship Id="rId178" Type="http://schemas.openxmlformats.org/officeDocument/2006/relationships/image" Target="media/image149.svg"/><Relationship Id="rId61" Type="http://schemas.openxmlformats.org/officeDocument/2006/relationships/image" Target="media/image37.png"/><Relationship Id="rId82" Type="http://schemas.openxmlformats.org/officeDocument/2006/relationships/hyperlink" Target="http://creativecommons.org/licenses/by-sa/3.0/" TargetMode="External"/><Relationship Id="rId152" Type="http://schemas.openxmlformats.org/officeDocument/2006/relationships/image" Target="media/image123.svg"/><Relationship Id="rId173" Type="http://schemas.openxmlformats.org/officeDocument/2006/relationships/image" Target="media/image144.png"/><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4.svg"/><Relationship Id="rId208" Type="http://schemas.openxmlformats.org/officeDocument/2006/relationships/theme" Target="theme/theme1.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hyperlink" Target="https://creativecommons.org/licenses/by-sa/3.0" TargetMode="External"/><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2.png"/><Relationship Id="rId142" Type="http://schemas.openxmlformats.org/officeDocument/2006/relationships/image" Target="media/image113.svg"/><Relationship Id="rId163" Type="http://schemas.openxmlformats.org/officeDocument/2006/relationships/image" Target="media/image134.png"/><Relationship Id="rId184" Type="http://schemas.openxmlformats.org/officeDocument/2006/relationships/image" Target="media/image155.png"/><Relationship Id="rId189" Type="http://schemas.openxmlformats.org/officeDocument/2006/relationships/image" Target="media/image160.png"/><Relationship Id="rId3" Type="http://schemas.openxmlformats.org/officeDocument/2006/relationships/customXml" Target="../customXml/item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hyperlink" Target="https://creativecommons.org/licenses/by-sa/3.0" TargetMode="External"/><Relationship Id="rId88" Type="http://schemas.openxmlformats.org/officeDocument/2006/relationships/image" Target="media/image61.pn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5.svg"/><Relationship Id="rId179" Type="http://schemas.openxmlformats.org/officeDocument/2006/relationships/image" Target="media/image150.png"/><Relationship Id="rId195" Type="http://schemas.openxmlformats.org/officeDocument/2006/relationships/image" Target="media/image166.png"/><Relationship Id="rId190" Type="http://schemas.openxmlformats.org/officeDocument/2006/relationships/image" Target="media/image161.png"/><Relationship Id="rId204"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svg"/><Relationship Id="rId164" Type="http://schemas.openxmlformats.org/officeDocument/2006/relationships/image" Target="media/image135.sv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1.sv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2.png"/><Relationship Id="rId112" Type="http://schemas.openxmlformats.org/officeDocument/2006/relationships/image" Target="media/image83.jpeg"/><Relationship Id="rId133" Type="http://schemas.openxmlformats.org/officeDocument/2006/relationships/image" Target="media/image104.png"/><Relationship Id="rId154" Type="http://schemas.openxmlformats.org/officeDocument/2006/relationships/image" Target="media/image125.sv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46855</Words>
  <Characters>295187</Characters>
  <Application>Microsoft Office Word</Application>
  <DocSecurity>0</DocSecurity>
  <Lines>2459</Lines>
  <Paragraphs>682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341360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210</cp:revision>
  <cp:lastPrinted>2024-02-24T01:12:00Z</cp:lastPrinted>
  <dcterms:created xsi:type="dcterms:W3CDTF">2024-02-13T19:21:00Z</dcterms:created>
  <dcterms:modified xsi:type="dcterms:W3CDTF">2024-03-08T15:13:00Z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