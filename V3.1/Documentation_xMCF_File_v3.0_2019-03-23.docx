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EF049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927369"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m.kalaitzaki" w:date="2019-05-09T16:37:00Z">
        <w:r w:rsidR="003E2E28">
          <w:rPr>
            <w:noProof/>
          </w:rPr>
          <w:t>May 9, 2019</w:t>
        </w:r>
      </w:ins>
      <w:ins w:id="2" w:author="nick" w:date="2019-05-09T10:10:00Z">
        <w:del w:id="3" w:author="m.kalaitzaki" w:date="2019-05-09T16:37:00Z">
          <w:r w:rsidR="00056FAF" w:rsidDel="003E2E28">
            <w:rPr>
              <w:noProof/>
            </w:rPr>
            <w:delText>May 9, 2019</w:delText>
          </w:r>
        </w:del>
      </w:ins>
      <w:del w:id="4" w:author="m.kalaitzaki" w:date="2019-05-09T16:37:00Z">
        <w:r w:rsidR="00725056" w:rsidDel="003E2E28">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EF0491">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EF0491">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EF0491">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EF0491">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EF0491">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EF0491">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EF0491">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EF0491">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EF0491">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EF0491">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EF0491">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EF0491">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EF0491">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EF0491">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EF0491">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EF0491">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EF0491">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EF0491">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EF0491">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EF0491">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EF0491">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EF0491">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EF0491">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EF0491">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EF0491">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EF0491">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EF0491">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EF0491">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EF0491">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EF0491">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EF0491">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EF0491">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EF0491">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EF0491">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EF0491">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EF0491">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EF0491">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EF0491">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EF0491">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EF0491">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EF0491">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EF0491">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EF0491">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EF0491">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EF0491">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EF0491">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EF04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EF0491">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EF0491">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EF04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EF0491">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EF0491">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EF0491">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EF049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EF04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EF049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EF049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5"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EF0491">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6"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11" w:author="nick" w:date="2019-03-23T18:21:00Z">
        <w:r>
          <w:t>V 3.0</w:t>
        </w:r>
        <w:del w:id="12" w:author="Dr. Carsten Franke" w:date="2019-05-02T21:06:00Z">
          <w:r w:rsidDel="00745DB6">
            <w:delText xml:space="preserve"> R</w:delText>
          </w:r>
        </w:del>
      </w:ins>
      <w:ins w:id="13" w:author="Dr. Carsten Franke" w:date="2019-05-02T21:06:00Z">
        <w:r w:rsidR="00745DB6">
          <w:t>.</w:t>
        </w:r>
      </w:ins>
      <w:ins w:id="14" w:author="nick" w:date="2019-03-23T18:21:00Z">
        <w:r>
          <w:t xml:space="preserve">1 - </w:t>
        </w:r>
        <w:r>
          <w:tab/>
        </w:r>
      </w:ins>
      <w:r w:rsidR="00284C77">
        <w:t xml:space="preserve">Revisited </w:t>
      </w:r>
      <w:del w:id="15" w:author="Dr. Carsten Franke" w:date="2019-05-02T21:08:00Z">
        <w:r w:rsidR="00284C77" w:rsidDel="00783F73">
          <w:delText>in Q1</w:delText>
        </w:r>
      </w:del>
      <w:ins w:id="16" w:author="Dr. Carsten Franke" w:date="2019-05-02T21:08:00Z">
        <w:r w:rsidR="00783F73">
          <w:t xml:space="preserve">Feb.-May </w:t>
        </w:r>
      </w:ins>
      <w:del w:id="17" w:author="Dr. Carsten Franke" w:date="2019-05-02T21:09:00Z">
        <w:r w:rsidR="00284C77" w:rsidDel="00783F73">
          <w:delText>/</w:delText>
        </w:r>
      </w:del>
      <w:r w:rsidR="00284C77">
        <w:t>2019</w:t>
      </w:r>
      <w:ins w:id="18" w:author="nick" w:date="2019-03-23T18:22:00Z">
        <w:r>
          <w:t xml:space="preserve"> (N. Economidis (editor), C.Franke (reviewer), M. Kalaitzaki)</w:t>
        </w:r>
      </w:ins>
      <w:del w:id="19"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20" w:name="_Toc3556920"/>
      <w:bookmarkStart w:id="21" w:name="_Toc7723666"/>
      <w:r w:rsidRPr="007055D9">
        <w:lastRenderedPageBreak/>
        <w:t>Introduction</w:t>
      </w:r>
      <w:bookmarkEnd w:id="7"/>
      <w:bookmarkEnd w:id="8"/>
      <w:bookmarkEnd w:id="9"/>
      <w:bookmarkEnd w:id="10"/>
      <w:bookmarkEnd w:id="20"/>
      <w:bookmarkEnd w:id="21"/>
    </w:p>
    <w:p w14:paraId="7504B27B" w14:textId="77777777" w:rsidR="00B04A42" w:rsidRPr="007055D9" w:rsidRDefault="00B04A42" w:rsidP="00B04A42">
      <w:pPr>
        <w:pStyle w:val="Heading2"/>
      </w:pPr>
      <w:bookmarkStart w:id="22" w:name="_Toc338938867"/>
      <w:bookmarkStart w:id="23" w:name="_Toc338939047"/>
      <w:bookmarkStart w:id="24" w:name="_Toc3556921"/>
      <w:bookmarkStart w:id="25" w:name="_Toc7723667"/>
      <w:r w:rsidRPr="007055D9">
        <w:t>Motivation</w:t>
      </w:r>
      <w:bookmarkEnd w:id="22"/>
      <w:bookmarkEnd w:id="23"/>
      <w:bookmarkEnd w:id="24"/>
      <w:bookmarkEnd w:id="2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6" w:name="_Toc338938868"/>
      <w:bookmarkStart w:id="27" w:name="_Toc338939048"/>
      <w:bookmarkStart w:id="28" w:name="_Toc3556922"/>
      <w:bookmarkStart w:id="29" w:name="_Toc7723668"/>
      <w:r w:rsidRPr="007055D9">
        <w:t>MCF</w:t>
      </w:r>
      <w:bookmarkEnd w:id="26"/>
      <w:bookmarkEnd w:id="27"/>
      <w:r w:rsidR="001A37D6">
        <w:t xml:space="preserve"> at Ford</w:t>
      </w:r>
      <w:bookmarkEnd w:id="28"/>
      <w:bookmarkEnd w:id="2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30" w:name="_Toc338938869"/>
      <w:bookmarkStart w:id="31" w:name="_Toc338939049"/>
      <w:bookmarkStart w:id="32" w:name="_Toc3556923"/>
      <w:bookmarkStart w:id="33" w:name="_Toc7723669"/>
      <w:r w:rsidRPr="007055D9">
        <w:t>From MCF to χMCF</w:t>
      </w:r>
      <w:bookmarkEnd w:id="30"/>
      <w:bookmarkEnd w:id="31"/>
      <w:r w:rsidRPr="007055D9">
        <w:t xml:space="preserve"> </w:t>
      </w:r>
      <w:r>
        <w:t xml:space="preserve">- </w:t>
      </w:r>
      <w:r w:rsidRPr="007055D9">
        <w:t>The Scope of the Document</w:t>
      </w:r>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1" w:name="_Toc338938872"/>
      <w:bookmarkStart w:id="42" w:name="_Toc338939052"/>
      <w:bookmarkStart w:id="43" w:name="_Toc3556925"/>
      <w:bookmarkStart w:id="44" w:name="_Toc7723671"/>
      <w:r w:rsidRPr="007055D9">
        <w:t xml:space="preserve">Design </w:t>
      </w:r>
      <w:r w:rsidR="00255787" w:rsidRPr="007055D9">
        <w:t>Principles</w:t>
      </w:r>
      <w:bookmarkEnd w:id="37"/>
      <w:bookmarkEnd w:id="38"/>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5"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8" w:name="_Ref338930849"/>
      <w:bookmarkStart w:id="49" w:name="_Toc338938873"/>
      <w:bookmarkStart w:id="50" w:name="_Toc338939053"/>
      <w:bookmarkStart w:id="51" w:name="_Toc3556926"/>
      <w:bookmarkStart w:id="52" w:name="_Toc7723672"/>
      <w:r w:rsidRPr="007055D9">
        <w:t>Idealization</w:t>
      </w:r>
      <w:r w:rsidR="00A765F4" w:rsidRPr="007055D9">
        <w:t xml:space="preserve"> of </w:t>
      </w:r>
      <w:bookmarkEnd w:id="48"/>
      <w:bookmarkEnd w:id="49"/>
      <w:bookmarkEnd w:id="50"/>
      <w:r w:rsidR="00073568" w:rsidRPr="007055D9">
        <w:t>Joints</w:t>
      </w:r>
      <w:bookmarkEnd w:id="51"/>
      <w:bookmarkEnd w:id="5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3" w:name="_Ref428531162"/>
      <w:bookmarkStart w:id="54" w:name="_Toc3557081"/>
      <w:bookmarkStart w:id="55"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3"/>
      <w:r w:rsidR="00F920C6">
        <w:t>: Seam weld as 1</w:t>
      </w:r>
      <w:r w:rsidR="00F920C6">
        <w:noBreakHyphen/>
        <w:t>dimensional joint</w:t>
      </w:r>
      <w:bookmarkEnd w:id="54"/>
      <w:bookmarkEnd w:id="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6" w:name="_Toc338938874"/>
      <w:bookmarkStart w:id="57" w:name="_Toc338939054"/>
      <w:bookmarkStart w:id="58" w:name="_Toc3556927"/>
      <w:bookmarkStart w:id="59"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0" w:name="_Toc338938875"/>
      <w:bookmarkStart w:id="61" w:name="_Toc338939055"/>
      <w:bookmarkStart w:id="62" w:name="_Ref371678646"/>
      <w:bookmarkStart w:id="63" w:name="_Toc3556928"/>
      <w:bookmarkStart w:id="64" w:name="_Toc7723674"/>
      <w:r w:rsidRPr="007055D9">
        <w:t xml:space="preserve">Description of </w:t>
      </w:r>
      <w:bookmarkEnd w:id="60"/>
      <w:bookmarkEnd w:id="61"/>
      <w:bookmarkEnd w:id="62"/>
      <w:r w:rsidR="000C6241" w:rsidRPr="007055D9">
        <w:t>Topology</w:t>
      </w:r>
      <w:bookmarkEnd w:id="63"/>
      <w:bookmarkEnd w:id="6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6" w:name="_Ref334010986"/>
      <w:bookmarkStart w:id="67" w:name="_Toc3557082"/>
      <w:bookmarkStart w:id="68"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7"/>
      <w:bookmarkEnd w:id="6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75pt;height:115.55pt" o:ole="">
            <v:imagedata r:id="rId37" o:title="" cropbottom="43024f" cropright="10402f"/>
          </v:shape>
          <o:OLEObject Type="Embed" ProgID="PowerPoint.Slide.8" ShapeID="_x0000_i1025" DrawAspect="Content" ObjectID="_1618927360" r:id="rId38"/>
        </w:object>
      </w:r>
    </w:p>
    <w:p w14:paraId="35DD0AD4" w14:textId="77777777" w:rsidR="00066BB2" w:rsidRPr="007055D9" w:rsidRDefault="007250B7" w:rsidP="0050415A">
      <w:pPr>
        <w:pStyle w:val="Caption"/>
      </w:pPr>
      <w:bookmarkStart w:id="69" w:name="_Toc3557083"/>
      <w:bookmarkStart w:id="70"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9"/>
      <w:bookmarkEnd w:id="7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1" w:name="_Toc338938876"/>
      <w:bookmarkStart w:id="72" w:name="_Toc338939056"/>
      <w:bookmarkStart w:id="73" w:name="_Toc3556929"/>
      <w:bookmarkStart w:id="74" w:name="_Toc7723675"/>
      <w:bookmarkStart w:id="75" w:name="_Toc288196436"/>
      <w:bookmarkStart w:id="76" w:name="_Toc288200734"/>
      <w:bookmarkEnd w:id="46"/>
      <w:bookmarkEnd w:id="47"/>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1"/>
      <w:bookmarkEnd w:id="72"/>
      <w:r w:rsidR="004E47A8" w:rsidRPr="007055D9">
        <w:t>Processes</w:t>
      </w:r>
      <w:bookmarkEnd w:id="73"/>
      <w:bookmarkEnd w:id="7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7" w:name="_Ref333842518"/>
      <w:bookmarkStart w:id="78" w:name="_Ref333842510"/>
      <w:bookmarkStart w:id="79" w:name="_Toc3557084"/>
      <w:bookmarkStart w:id="80"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7"/>
      <w:r w:rsidRPr="007055D9">
        <w:t>: The</w:t>
      </w:r>
      <w:r w:rsidR="000033ED" w:rsidRPr="007055D9">
        <w:t xml:space="preserve"> </w:t>
      </w:r>
      <w:r w:rsidR="008C1F93" w:rsidRPr="007055D9">
        <w:t xml:space="preserve">Development </w:t>
      </w:r>
      <w:bookmarkEnd w:id="78"/>
      <w:r w:rsidR="008C1F93" w:rsidRPr="007055D9">
        <w:t>Process</w:t>
      </w:r>
      <w:bookmarkEnd w:id="79"/>
      <w:bookmarkEnd w:id="8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2" w:name="_Ref334482085"/>
      <w:bookmarkStart w:id="83" w:name="_Ref334482078"/>
      <w:bookmarkStart w:id="84" w:name="_Toc3557085"/>
      <w:bookmarkStart w:id="85"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81"/>
      <w:bookmarkEnd w:id="8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3"/>
      <w:r w:rsidR="005E0B44" w:rsidRPr="007055D9">
        <w:t>Process</w:t>
      </w:r>
      <w:bookmarkEnd w:id="84"/>
      <w:bookmarkEnd w:id="8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6" w:name="_Toc3556930"/>
      <w:bookmarkStart w:id="87" w:name="_Toc7723676"/>
      <w:r w:rsidRPr="007055D9">
        <w:lastRenderedPageBreak/>
        <w:t xml:space="preserve">Key-words </w:t>
      </w:r>
      <w:r w:rsidR="004F2D36" w:rsidRPr="007055D9">
        <w:t>of XML specification</w:t>
      </w:r>
      <w:bookmarkEnd w:id="86"/>
      <w:bookmarkEnd w:id="87"/>
    </w:p>
    <w:p w14:paraId="433568B7" w14:textId="77777777" w:rsidR="003B4F3B" w:rsidRPr="007055D9" w:rsidRDefault="002D62D0" w:rsidP="00860E71">
      <w:pPr>
        <w:pStyle w:val="Heading2"/>
      </w:pPr>
      <w:bookmarkStart w:id="88" w:name="_Toc3556931"/>
      <w:bookmarkStart w:id="89" w:name="_Toc7723677"/>
      <w:r w:rsidRPr="007055D9">
        <w:t>Key-words</w:t>
      </w:r>
      <w:bookmarkEnd w:id="88"/>
      <w:bookmarkEnd w:id="8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0" w:author="nick" w:date="2019-03-23T19:42:00Z">
        <w:r w:rsidR="00C5638F">
          <w:rPr>
            <w:rFonts w:ascii="Courier New" w:hAnsi="Courier New" w:cs="Courier New"/>
            <w:i/>
          </w:rPr>
          <w:t xml:space="preserve"> </w:t>
        </w:r>
        <w:commentRangeStart w:id="91"/>
        <w:r w:rsidR="00C5638F">
          <w:t xml:space="preserve">By </w:t>
        </w:r>
      </w:ins>
      <w:ins w:id="92" w:author="nick" w:date="2019-03-23T18:32:00Z">
        <w:r w:rsidR="000C5D6D">
          <w:t>convention</w:t>
        </w:r>
      </w:ins>
      <w:ins w:id="93" w:author="nick" w:date="2019-03-23T19:42:00Z">
        <w:r w:rsidR="00C5638F">
          <w:t xml:space="preserve">, </w:t>
        </w:r>
      </w:ins>
      <w:ins w:id="94" w:author="nick" w:date="2019-03-23T18:32:00Z">
        <w:r w:rsidR="000C5D6D">
          <w:t xml:space="preserve">when </w:t>
        </w:r>
      </w:ins>
      <w:ins w:id="95" w:author="nick" w:date="2019-05-05T09:27:00Z">
        <w:r w:rsidR="000E60DF">
          <w:rPr>
            <w:rFonts w:ascii="Courier New" w:hAnsi="Courier New" w:cs="Courier New"/>
            <w:i/>
          </w:rPr>
          <w:t>Use</w:t>
        </w:r>
      </w:ins>
      <w:ins w:id="9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1"/>
      <w:ins w:id="97" w:author="nick" w:date="2019-03-23T19:46:00Z">
        <w:r w:rsidR="00C5638F">
          <w:rPr>
            <w:rStyle w:val="CommentReference"/>
            <w:lang w:eastAsia="x-none"/>
          </w:rPr>
          <w:commentReference w:id="91"/>
        </w:r>
      </w:ins>
      <w:ins w:id="98" w:author="nick" w:date="2019-03-23T18:32:00Z">
        <w:r w:rsidR="000C5D6D" w:rsidRPr="00C5638F">
          <w:rPr>
            <w:szCs w:val="22"/>
          </w:rPr>
          <w:t xml:space="preserve"> </w:t>
        </w:r>
      </w:ins>
      <w:del w:id="9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0" w:name="_Ref371679978"/>
      <w:bookmarkStart w:id="101" w:name="_Ref371939247"/>
      <w:bookmarkStart w:id="102" w:name="_Toc3556933"/>
      <w:bookmarkStart w:id="103" w:name="_Toc7723678"/>
      <w:bookmarkStart w:id="104" w:name="_Toc288196441"/>
      <w:bookmarkStart w:id="105" w:name="_Toc288200739"/>
      <w:bookmarkEnd w:id="75"/>
      <w:bookmarkEnd w:id="76"/>
      <w:r w:rsidRPr="007055D9">
        <w:lastRenderedPageBreak/>
        <w:t>Parts</w:t>
      </w:r>
      <w:r w:rsidR="00522BFE" w:rsidRPr="007055D9">
        <w:t>, Properties</w:t>
      </w:r>
      <w:r w:rsidRPr="007055D9">
        <w:t xml:space="preserve"> and </w:t>
      </w:r>
      <w:r w:rsidR="00CA1B81" w:rsidRPr="007055D9">
        <w:t>A</w:t>
      </w:r>
      <w:r w:rsidRPr="007055D9">
        <w:t>ssemblies</w:t>
      </w:r>
      <w:bookmarkEnd w:id="100"/>
      <w:bookmarkEnd w:id="101"/>
      <w:bookmarkEnd w:id="102"/>
      <w:bookmarkEnd w:id="103"/>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6" w:name="_Toc3556934"/>
      <w:bookmarkStart w:id="107" w:name="_Toc7723679"/>
      <w:r w:rsidRPr="007055D9">
        <w:t>Parts</w:t>
      </w:r>
      <w:bookmarkEnd w:id="106"/>
      <w:bookmarkEnd w:id="10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8" w:name="_Toc3556935"/>
      <w:bookmarkStart w:id="109" w:name="_Toc7723680"/>
      <w:r w:rsidRPr="007055D9">
        <w:t>Part Labels</w:t>
      </w:r>
      <w:bookmarkEnd w:id="108"/>
      <w:bookmarkEnd w:id="10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0" w:name="_Toc3556936"/>
      <w:bookmarkStart w:id="111" w:name="_Toc7723681"/>
      <w:r w:rsidRPr="007055D9">
        <w:t>Properties</w:t>
      </w:r>
      <w:bookmarkEnd w:id="110"/>
      <w:bookmarkEnd w:id="11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2" w:name="_Toc428456056"/>
      <w:bookmarkStart w:id="113" w:name="_Toc428537020"/>
      <w:bookmarkStart w:id="114" w:name="_Toc428969339"/>
      <w:bookmarkStart w:id="115" w:name="_Toc429052730"/>
      <w:bookmarkStart w:id="116" w:name="_Toc3556937"/>
      <w:bookmarkStart w:id="117" w:name="_Toc7723682"/>
      <w:bookmarkEnd w:id="112"/>
      <w:bookmarkEnd w:id="113"/>
      <w:bookmarkEnd w:id="114"/>
      <w:bookmarkEnd w:id="115"/>
      <w:r w:rsidRPr="007055D9">
        <w:t>Assemblies</w:t>
      </w:r>
      <w:bookmarkEnd w:id="116"/>
      <w:bookmarkEnd w:id="11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8" w:name="_Toc3557086"/>
      <w:bookmarkStart w:id="119"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8"/>
      <w:bookmarkEnd w:id="11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0" w:name="_Toc3556938"/>
      <w:bookmarkStart w:id="121" w:name="_Toc7723683"/>
      <w:r w:rsidRPr="007055D9">
        <w:lastRenderedPageBreak/>
        <w:t>File Structure of χMCF</w:t>
      </w:r>
      <w:bookmarkEnd w:id="120"/>
      <w:bookmarkEnd w:id="12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2" w:name="_Toc428279323"/>
      <w:bookmarkStart w:id="123" w:name="_Toc428456059"/>
      <w:bookmarkStart w:id="124" w:name="_Toc428537023"/>
      <w:bookmarkStart w:id="125" w:name="_Toc428969342"/>
      <w:bookmarkStart w:id="126" w:name="_Toc429052733"/>
      <w:bookmarkStart w:id="127" w:name="_Toc3556939"/>
      <w:bookmarkStart w:id="128" w:name="_Toc7723684"/>
      <w:bookmarkEnd w:id="122"/>
      <w:bookmarkEnd w:id="123"/>
      <w:bookmarkEnd w:id="124"/>
      <w:bookmarkEnd w:id="125"/>
      <w:bookmarkEnd w:id="126"/>
      <w:r w:rsidRPr="007055D9">
        <w:t>Elements containing g</w:t>
      </w:r>
      <w:r w:rsidR="00A341E9" w:rsidRPr="007055D9">
        <w:t>eneral information</w:t>
      </w:r>
      <w:bookmarkEnd w:id="127"/>
      <w:bookmarkEnd w:id="128"/>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9" w:author="nick" w:date="2019-05-05T09:30:00Z">
              <w:r w:rsidRPr="00AC3719" w:rsidDel="000E60DF">
                <w:rPr>
                  <w:b/>
                  <w:i/>
                  <w:sz w:val="20"/>
                  <w:szCs w:val="20"/>
                </w:rPr>
                <w:delText>Status</w:delText>
              </w:r>
            </w:del>
            <w:ins w:id="130"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1"/>
            <w:commentRangeStart w:id="132"/>
            <w:commentRangeStart w:id="133"/>
            <w:del w:id="134" w:author="nick" w:date="2019-02-12T11:06:00Z">
              <w:r w:rsidDel="00A15BE4">
                <w:rPr>
                  <w:sz w:val="20"/>
                  <w:szCs w:val="20"/>
                </w:rPr>
                <w:delText>0-</w:delText>
              </w:r>
            </w:del>
            <w:r w:rsidRPr="00AC3719">
              <w:rPr>
                <w:sz w:val="20"/>
                <w:szCs w:val="20"/>
              </w:rPr>
              <w:t>1</w:t>
            </w:r>
            <w:commentRangeEnd w:id="131"/>
            <w:r w:rsidR="00A15BE4">
              <w:rPr>
                <w:rStyle w:val="CommentReference"/>
                <w:lang w:eastAsia="x-none"/>
              </w:rPr>
              <w:commentReference w:id="131"/>
            </w:r>
            <w:commentRangeEnd w:id="132"/>
            <w:r w:rsidR="00AF30FF">
              <w:rPr>
                <w:rStyle w:val="CommentReference"/>
                <w:lang w:eastAsia="x-none"/>
              </w:rPr>
              <w:commentReference w:id="132"/>
            </w:r>
            <w:commentRangeEnd w:id="133"/>
            <w:r w:rsidR="00C5638F">
              <w:rPr>
                <w:rStyle w:val="CommentReference"/>
                <w:lang w:eastAsia="x-none"/>
              </w:rPr>
              <w:commentReference w:id="133"/>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5"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6" w:author="nick" w:date="2019-02-12T16:14:00Z">
              <w:r>
                <w:rPr>
                  <w:sz w:val="20"/>
                  <w:szCs w:val="20"/>
                </w:rPr>
                <w:t>1-*</w:t>
              </w:r>
            </w:ins>
            <w:del w:id="137"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0" w:author="nick" w:date="2019-02-12T16:14:00Z">
              <w:r>
                <w:rPr>
                  <w:sz w:val="20"/>
                  <w:szCs w:val="20"/>
                </w:rPr>
                <w:t>1-*</w:t>
              </w:r>
            </w:ins>
            <w:del w:id="141"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2" w:name="_Toc3566409"/>
      <w:bookmarkStart w:id="143"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2"/>
      <w:bookmarkEnd w:id="143"/>
    </w:p>
    <w:p w14:paraId="574E4A30" w14:textId="77777777" w:rsidR="00CC728F" w:rsidRPr="007055D9" w:rsidRDefault="00CF4308" w:rsidP="00736820">
      <w:pPr>
        <w:pStyle w:val="Heading3"/>
        <w:tabs>
          <w:tab w:val="clear" w:pos="720"/>
          <w:tab w:val="num" w:pos="1701"/>
        </w:tabs>
      </w:pPr>
      <w:bookmarkStart w:id="144" w:name="_Toc3556940"/>
      <w:bookmarkStart w:id="145" w:name="_Toc7723685"/>
      <w:r w:rsidRPr="007055D9">
        <w:t>Date</w:t>
      </w:r>
      <w:bookmarkEnd w:id="144"/>
      <w:bookmarkEnd w:id="14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6"/>
      <w:r w:rsidR="00EB4BFC">
        <w:t>3</w:t>
      </w:r>
      <w:r w:rsidR="00BA120B" w:rsidRPr="00BA120B">
        <w:t>.0.0</w:t>
      </w:r>
      <w:commentRangeEnd w:id="146"/>
      <w:r w:rsidR="003608F9">
        <w:rPr>
          <w:rStyle w:val="CommentReference"/>
          <w:rFonts w:ascii="Calibri" w:hAnsi="Calibri"/>
          <w:lang w:eastAsia="x-none"/>
        </w:rPr>
        <w:commentReference w:id="146"/>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7" w:name="_Toc3556941"/>
      <w:bookmarkStart w:id="148" w:name="_Toc7723686"/>
      <w:r w:rsidRPr="007055D9">
        <w:t>Version</w:t>
      </w:r>
      <w:bookmarkEnd w:id="147"/>
      <w:bookmarkEnd w:id="148"/>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49" w:name="_Toc3556942"/>
      <w:bookmarkStart w:id="150" w:name="_Toc7723687"/>
      <w:r w:rsidRPr="007055D9">
        <w:t>Unit System</w:t>
      </w:r>
      <w:bookmarkEnd w:id="149"/>
      <w:bookmarkEnd w:id="15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1" w:name="_Toc3566410"/>
      <w:bookmarkStart w:id="152"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1"/>
      <w:bookmarkEnd w:id="15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3" w:name="_Toc339013871"/>
      <w:bookmarkStart w:id="154" w:name="_Toc3556943"/>
      <w:bookmarkStart w:id="155"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3"/>
      <w:bookmarkEnd w:id="154"/>
      <w:bookmarkEnd w:id="155"/>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6" w:name="_Toc413359565"/>
      <w:bookmarkStart w:id="157" w:name="_Ref414560122"/>
      <w:bookmarkStart w:id="158" w:name="_Ref414563183"/>
      <w:bookmarkStart w:id="159" w:name="_Ref414571476"/>
      <w:bookmarkStart w:id="160" w:name="_Ref428530906"/>
      <w:bookmarkStart w:id="161" w:name="_Ref429050591"/>
      <w:bookmarkStart w:id="162" w:name="_Ref429053268"/>
      <w:bookmarkStart w:id="163" w:name="_Toc3556944"/>
      <w:bookmarkStart w:id="164" w:name="_Toc7723689"/>
      <w:r w:rsidRPr="007055D9">
        <w:t xml:space="preserve">User Specific Data </w:t>
      </w:r>
      <w:r w:rsidRPr="00E70284">
        <w:rPr>
          <w:rFonts w:ascii="Courier New" w:hAnsi="Courier New" w:cs="Courier New"/>
          <w:b w:val="0"/>
          <w:sz w:val="26"/>
          <w:szCs w:val="28"/>
          <w:lang w:eastAsia="de-DE"/>
        </w:rPr>
        <w:t>&lt;appdata&gt;</w:t>
      </w:r>
      <w:bookmarkEnd w:id="156"/>
      <w:bookmarkEnd w:id="157"/>
      <w:bookmarkEnd w:id="158"/>
      <w:bookmarkEnd w:id="159"/>
      <w:bookmarkEnd w:id="160"/>
      <w:bookmarkEnd w:id="161"/>
      <w:bookmarkEnd w:id="162"/>
      <w:bookmarkEnd w:id="163"/>
      <w:bookmarkEnd w:id="164"/>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5" w:author="nick" w:date="2019-05-05T09:30:00Z">
              <w:r w:rsidRPr="00AC3719" w:rsidDel="000E60DF">
                <w:rPr>
                  <w:b/>
                  <w:i/>
                  <w:sz w:val="20"/>
                  <w:szCs w:val="20"/>
                </w:rPr>
                <w:delText>Status</w:delText>
              </w:r>
            </w:del>
            <w:ins w:id="166"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7" w:name="_Toc3566411"/>
      <w:bookmarkStart w:id="168"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7"/>
      <w:bookmarkEnd w:id="16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69" w:name="_Finite_Element_Specific"/>
      <w:bookmarkStart w:id="170" w:name="_Ref414560131"/>
      <w:bookmarkStart w:id="171" w:name="_Toc3556945"/>
      <w:bookmarkStart w:id="172" w:name="_Toc7723690"/>
      <w:bookmarkEnd w:id="169"/>
      <w:r w:rsidRPr="007055D9">
        <w:t xml:space="preserve">Finite Element Specific Data </w:t>
      </w:r>
      <w:r w:rsidRPr="00E366F9">
        <w:rPr>
          <w:rFonts w:ascii="Courier New" w:hAnsi="Courier New" w:cs="Courier New"/>
          <w:b w:val="0"/>
          <w:sz w:val="26"/>
          <w:szCs w:val="28"/>
          <w:lang w:eastAsia="de-DE"/>
        </w:rPr>
        <w:t>&lt;femdata&gt;</w:t>
      </w:r>
      <w:bookmarkEnd w:id="170"/>
      <w:bookmarkEnd w:id="171"/>
      <w:bookmarkEnd w:id="17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3" w:author="nick" w:date="2019-05-05T09:30:00Z">
              <w:r w:rsidRPr="007055D9" w:rsidDel="000E60DF">
                <w:rPr>
                  <w:b/>
                  <w:i/>
                </w:rPr>
                <w:delText>Status</w:delText>
              </w:r>
            </w:del>
            <w:ins w:id="174"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7" w:author="nick" w:date="2019-05-05T09:30:00Z">
              <w:r w:rsidRPr="007055D9" w:rsidDel="000E60DF">
                <w:rPr>
                  <w:b/>
                  <w:i/>
                </w:rPr>
                <w:delText>Status</w:delText>
              </w:r>
            </w:del>
            <w:ins w:id="178"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9" w:name="_Toc3566413"/>
      <w:bookmarkStart w:id="180"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9"/>
      <w:bookmarkEnd w:id="180"/>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81" w:author="nick" w:date="2019-05-05T09:30:00Z">
              <w:r w:rsidRPr="007055D9" w:rsidDel="000E60DF">
                <w:rPr>
                  <w:b/>
                  <w:i/>
                </w:rPr>
                <w:delText>Status</w:delText>
              </w:r>
            </w:del>
            <w:ins w:id="182"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3" w:name="_Toc3566414"/>
      <w:bookmarkStart w:id="184"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3"/>
      <w:bookmarkEnd w:id="184"/>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5" w:author="nick" w:date="2019-05-05T09:31:00Z">
              <w:r w:rsidRPr="007055D9" w:rsidDel="000E60DF">
                <w:rPr>
                  <w:b/>
                  <w:i/>
                </w:rPr>
                <w:delText>Status</w:delText>
              </w:r>
            </w:del>
            <w:ins w:id="186"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7" w:name="_Toc3566415"/>
      <w:bookmarkStart w:id="188"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7"/>
      <w:bookmarkEnd w:id="188"/>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9" w:name="_Toc373504790"/>
      <w:bookmarkStart w:id="190" w:name="_Toc373505008"/>
      <w:bookmarkStart w:id="191" w:name="_Toc339013872"/>
      <w:bookmarkStart w:id="192" w:name="_Ref414560151"/>
      <w:bookmarkStart w:id="193" w:name="_Toc3556946"/>
      <w:bookmarkStart w:id="194" w:name="_Toc7723691"/>
      <w:bookmarkEnd w:id="189"/>
      <w:bookmarkEnd w:id="190"/>
      <w:r w:rsidRPr="007055D9">
        <w:t>Connection Data</w:t>
      </w:r>
      <w:bookmarkEnd w:id="19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2"/>
      <w:bookmarkEnd w:id="193"/>
      <w:bookmarkEnd w:id="194"/>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5" w:author="nick" w:date="2019-05-05T09:31:00Z">
              <w:r w:rsidRPr="00446313" w:rsidDel="000E60DF">
                <w:delText>Status</w:delText>
              </w:r>
            </w:del>
            <w:ins w:id="196"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7" w:name="_Toc3566416"/>
      <w:bookmarkStart w:id="198"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7"/>
      <w:bookmarkEnd w:id="1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199" w:author="nick" w:date="2019-05-05T09:31:00Z">
              <w:r w:rsidRPr="007055D9" w:rsidDel="000E60DF">
                <w:rPr>
                  <w:b/>
                  <w:i/>
                </w:rPr>
                <w:delText>Status</w:delText>
              </w:r>
            </w:del>
            <w:ins w:id="200"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201"/>
            <w:del w:id="202" w:author="nick" w:date="2019-02-12T11:07:00Z">
              <w:r w:rsidRPr="001D404C" w:rsidDel="00A15BE4">
                <w:rPr>
                  <w:sz w:val="18"/>
                  <w:szCs w:val="20"/>
                </w:rPr>
                <w:delText>0-</w:delText>
              </w:r>
            </w:del>
            <w:r w:rsidR="00A435F0" w:rsidRPr="001D404C">
              <w:rPr>
                <w:sz w:val="18"/>
                <w:szCs w:val="20"/>
              </w:rPr>
              <w:t>1</w:t>
            </w:r>
            <w:commentRangeEnd w:id="201"/>
            <w:r w:rsidR="00A15BE4">
              <w:rPr>
                <w:rStyle w:val="CommentReference"/>
                <w:lang w:eastAsia="x-none"/>
              </w:rPr>
              <w:commentReference w:id="20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3" w:name="_Toc3566417"/>
      <w:bookmarkStart w:id="20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3"/>
      <w:bookmarkEnd w:id="20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5" w:name="_Ref432343981"/>
      <w:bookmarkStart w:id="206" w:name="_Toc3556947"/>
      <w:bookmarkStart w:id="207" w:name="_Toc7723692"/>
      <w:r w:rsidRPr="007055D9">
        <w:t xml:space="preserve">Connected </w:t>
      </w:r>
      <w:r w:rsidR="00A101BB" w:rsidRPr="007055D9">
        <w:t>Objects</w:t>
      </w:r>
      <w:bookmarkEnd w:id="205"/>
      <w:bookmarkEnd w:id="206"/>
      <w:bookmarkEnd w:id="20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08"/>
            <w:del w:id="209" w:author="nick" w:date="2019-05-05T09:31:00Z">
              <w:r w:rsidRPr="007055D9" w:rsidDel="000E60DF">
                <w:rPr>
                  <w:b/>
                  <w:i/>
                </w:rPr>
                <w:delText>Status</w:delText>
              </w:r>
            </w:del>
            <w:commentRangeEnd w:id="208"/>
            <w:ins w:id="210" w:author="nick" w:date="2019-05-05T09:31:00Z">
              <w:r w:rsidR="000E60DF">
                <w:rPr>
                  <w:b/>
                  <w:i/>
                </w:rPr>
                <w:t>Use</w:t>
              </w:r>
            </w:ins>
            <w:r w:rsidR="002D7D98">
              <w:rPr>
                <w:rStyle w:val="CommentReference"/>
                <w:lang w:eastAsia="x-none"/>
              </w:rPr>
              <w:commentReference w:id="20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11" w:author="nick" w:date="2019-02-12T13:04:00Z"/>
                <w:sz w:val="20"/>
                <w:szCs w:val="20"/>
                <w:highlight w:val="yellow"/>
              </w:rPr>
            </w:pPr>
            <w:del w:id="212"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3"/>
            <w:ins w:id="214" w:author="nick" w:date="2019-02-12T13:04:00Z">
              <w:r>
                <w:rPr>
                  <w:sz w:val="20"/>
                  <w:szCs w:val="20"/>
                  <w:highlight w:val="yellow"/>
                </w:rPr>
                <w:t>Optional</w:t>
              </w:r>
            </w:ins>
            <w:commentRangeEnd w:id="213"/>
            <w:ins w:id="215" w:author="nick" w:date="2019-02-12T13:05:00Z">
              <w:r>
                <w:rPr>
                  <w:rStyle w:val="CommentReference"/>
                  <w:lang w:eastAsia="x-none"/>
                </w:rPr>
                <w:commentReference w:id="213"/>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6"/>
            <w:ins w:id="217" w:author="nick" w:date="2019-02-12T13:04:00Z">
              <w:r>
                <w:rPr>
                  <w:sz w:val="20"/>
                  <w:szCs w:val="20"/>
                </w:rPr>
                <w:t>Optional</w:t>
              </w:r>
            </w:ins>
            <w:commentRangeEnd w:id="216"/>
            <w:ins w:id="218" w:author="nick" w:date="2019-02-12T13:05:00Z">
              <w:r>
                <w:rPr>
                  <w:rStyle w:val="CommentReference"/>
                  <w:lang w:eastAsia="x-none"/>
                </w:rPr>
                <w:commentReference w:id="216"/>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19" w:name="_Toc3566418"/>
      <w:bookmarkStart w:id="220" w:name="_Toc7723914"/>
      <w:bookmarkStart w:id="221"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19"/>
      <w:bookmarkEnd w:id="220"/>
    </w:p>
    <w:p w14:paraId="6E0C7858" w14:textId="77777777" w:rsidR="00A33BC7" w:rsidRPr="007055D9" w:rsidRDefault="00543B6B" w:rsidP="00860E71">
      <w:pPr>
        <w:pStyle w:val="Heading4"/>
      </w:pPr>
      <w:bookmarkStart w:id="222" w:name="_Ref428791371"/>
      <w:bookmarkStart w:id="223" w:name="_Ref428891357"/>
      <w:bookmarkStart w:id="224" w:name="_Ref428892751"/>
      <w:bookmarkStart w:id="225" w:name="_Toc3556948"/>
      <w:bookmarkStart w:id="226"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1"/>
      <w:bookmarkEnd w:id="222"/>
      <w:bookmarkEnd w:id="223"/>
      <w:bookmarkEnd w:id="224"/>
      <w:bookmarkEnd w:id="225"/>
      <w:bookmarkEnd w:id="226"/>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7" w:author="nick" w:date="2019-05-05T09:31:00Z">
              <w:r w:rsidRPr="007055D9" w:rsidDel="000E60DF">
                <w:rPr>
                  <w:b/>
                  <w:i/>
                </w:rPr>
                <w:delText>Status</w:delText>
              </w:r>
            </w:del>
            <w:ins w:id="228"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9" w:name="_Toc3566419"/>
      <w:bookmarkStart w:id="230"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9"/>
      <w:bookmarkEnd w:id="23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31" w:name="_Toc3556949"/>
      <w:bookmarkStart w:id="232"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1"/>
      <w:bookmarkEnd w:id="23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3" w:author="nick" w:date="2019-05-05T09:31:00Z">
              <w:r w:rsidRPr="007055D9" w:rsidDel="000E60DF">
                <w:rPr>
                  <w:b/>
                  <w:i/>
                </w:rPr>
                <w:delText>Status</w:delText>
              </w:r>
            </w:del>
            <w:ins w:id="234"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5" w:name="_Toc3566420"/>
      <w:bookmarkStart w:id="236"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5"/>
      <w:bookmarkEnd w:id="23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43B598C2"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ins w:id="237" w:author="m.kalaitzaki" w:date="2019-05-09T17:14:00Z">
        <w:r w:rsidR="003E2E28">
          <w:t xml:space="preserve"> </w:t>
        </w:r>
        <w:r w:rsidR="003E2E28" w:rsidRPr="007055D9">
          <w:t>label=”sheet_steel_in_door_left_32_thickness</w:t>
        </w:r>
        <w:r w:rsidR="003E2E28">
          <w:t>3.2”</w:t>
        </w:r>
      </w:ins>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Default="009569E0" w:rsidP="009569E0">
      <w:pPr>
        <w:pStyle w:val="XMLCode"/>
      </w:pPr>
      <w:r>
        <w:t xml:space="preserve">    &lt;part </w:t>
      </w:r>
      <w:r w:rsidRPr="007055D9">
        <w:t>index=</w:t>
      </w:r>
      <w:r>
        <w:t>”</w:t>
      </w:r>
      <w:r w:rsidRPr="007055D9">
        <w:t>1</w:t>
      </w:r>
      <w:r>
        <w:t>”</w:t>
      </w:r>
      <w:ins w:id="238" w:author="m.kalaitzaki" w:date="2019-05-09T17:14:00Z">
        <w:r w:rsidR="003E2E28">
          <w:t xml:space="preserve"> </w:t>
        </w:r>
        <w:proofErr w:type="gramStart"/>
        <w:r w:rsidR="003E2E28">
          <w:t>pid</w:t>
        </w:r>
        <w:proofErr w:type="gramEnd"/>
        <w:r w:rsidR="003E2E28">
          <w:t>=”3202132”</w:t>
        </w:r>
      </w:ins>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bookmarkStart w:id="239" w:name="_GoBack"/>
      <w:bookmarkEnd w:id="239"/>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40" w:name="_Ref414608310"/>
      <w:bookmarkStart w:id="241" w:name="_Toc3556950"/>
      <w:bookmarkStart w:id="242" w:name="_Toc7723695"/>
      <w:r>
        <w:t xml:space="preserve">Contacts and </w:t>
      </w:r>
      <w:r w:rsidR="004B7C8B">
        <w:t>F</w:t>
      </w:r>
      <w:r w:rsidR="004B7C8B" w:rsidRPr="004B7C8B">
        <w:t>riction</w:t>
      </w:r>
      <w:bookmarkEnd w:id="240"/>
      <w:bookmarkEnd w:id="241"/>
      <w:bookmarkEnd w:id="24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3" w:name="_Ref414841585"/>
      <w:bookmarkStart w:id="244" w:name="_Toc3556951"/>
      <w:bookmarkStart w:id="245" w:name="_Toc7723696"/>
      <w:r w:rsidRPr="00880D5C">
        <w:rPr>
          <w:szCs w:val="26"/>
        </w:rPr>
        <w:t xml:space="preserve">Element </w:t>
      </w:r>
      <w:r w:rsidRPr="00880D5C">
        <w:rPr>
          <w:rFonts w:ascii="Courier New" w:hAnsi="Courier New" w:cs="Courier New"/>
          <w:b w:val="0"/>
          <w:i/>
          <w:szCs w:val="26"/>
        </w:rPr>
        <w:t>&lt;contact_list/&gt;</w:t>
      </w:r>
      <w:bookmarkEnd w:id="243"/>
      <w:bookmarkEnd w:id="244"/>
      <w:bookmarkEnd w:id="2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46" w:author="nick" w:date="2019-05-05T09:31:00Z">
              <w:r w:rsidRPr="00226A3F" w:rsidDel="000E60DF">
                <w:rPr>
                  <w:b/>
                  <w:i/>
                </w:rPr>
                <w:delText>Status</w:delText>
              </w:r>
            </w:del>
            <w:ins w:id="247"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8" w:name="_Toc414573794"/>
      <w:bookmarkStart w:id="249" w:name="_Toc3566421"/>
      <w:bookmarkStart w:id="250"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8"/>
      <w:bookmarkEnd w:id="249"/>
      <w:bookmarkEnd w:id="25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51" w:name="_Toc3556952"/>
      <w:bookmarkStart w:id="252" w:name="_Toc7723697"/>
      <w:r w:rsidRPr="00880D5C">
        <w:rPr>
          <w:szCs w:val="26"/>
        </w:rPr>
        <w:t xml:space="preserve">Element </w:t>
      </w:r>
      <w:r w:rsidRPr="00880D5C">
        <w:rPr>
          <w:rFonts w:ascii="Courier New" w:hAnsi="Courier New" w:cs="Courier New"/>
          <w:b w:val="0"/>
          <w:i/>
          <w:szCs w:val="26"/>
        </w:rPr>
        <w:t>&lt;contact&gt;</w:t>
      </w:r>
      <w:bookmarkEnd w:id="251"/>
      <w:bookmarkEnd w:id="252"/>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53" w:author="nick" w:date="2019-05-05T09:31:00Z">
              <w:r w:rsidRPr="00226A3F" w:rsidDel="000E60DF">
                <w:rPr>
                  <w:b/>
                  <w:i/>
                </w:rPr>
                <w:delText>Status</w:delText>
              </w:r>
            </w:del>
            <w:ins w:id="254"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5" w:name="_Toc3566422"/>
      <w:bookmarkStart w:id="256"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5"/>
      <w:bookmarkEnd w:id="256"/>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7" w:name="_Toc3556953"/>
      <w:bookmarkStart w:id="258"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7"/>
      <w:bookmarkEnd w:id="258"/>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59" w:author="nick" w:date="2019-05-05T09:31:00Z">
              <w:r w:rsidRPr="00226A3F" w:rsidDel="000E60DF">
                <w:rPr>
                  <w:b/>
                  <w:i/>
                </w:rPr>
                <w:delText>Status</w:delText>
              </w:r>
            </w:del>
            <w:ins w:id="260"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61" w:name="_Toc414573795"/>
      <w:bookmarkStart w:id="262" w:name="_Toc3566423"/>
      <w:bookmarkStart w:id="263"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1"/>
      <w:bookmarkEnd w:id="262"/>
      <w:bookmarkEnd w:id="263"/>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4" w:name="_Toc3556954"/>
      <w:bookmarkStart w:id="265"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4"/>
      <w:bookmarkEnd w:id="2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6" w:name="_Ref414837767"/>
      <w:bookmarkStart w:id="267" w:name="_Toc3556955"/>
      <w:bookmarkStart w:id="268" w:name="_Toc7723700"/>
      <w:r>
        <w:t xml:space="preserve">Local </w:t>
      </w:r>
      <w:r w:rsidR="008706FB">
        <w:t>Contact</w:t>
      </w:r>
      <w:r w:rsidRPr="0030552A">
        <w:t xml:space="preserve"> </w:t>
      </w:r>
      <w:r w:rsidR="008706FB">
        <w:t>P</w:t>
      </w:r>
      <w:r>
        <w:t>ropert</w:t>
      </w:r>
      <w:r w:rsidR="008706FB">
        <w:t>ies</w:t>
      </w:r>
      <w:bookmarkEnd w:id="266"/>
      <w:bookmarkEnd w:id="267"/>
      <w:bookmarkEnd w:id="268"/>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269" w:author="nick" w:date="2019-05-05T09:31:00Z">
              <w:r w:rsidRPr="00226A3F" w:rsidDel="000E60DF">
                <w:rPr>
                  <w:b/>
                  <w:i/>
                </w:rPr>
                <w:delText>Status</w:delText>
              </w:r>
            </w:del>
            <w:ins w:id="270"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71" w:name="_Toc3566424"/>
      <w:bookmarkStart w:id="272"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71"/>
      <w:bookmarkEnd w:id="272"/>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73" w:name="_Ref414836574"/>
      <w:bookmarkStart w:id="274" w:name="_Toc3556956"/>
      <w:bookmarkStart w:id="275" w:name="_Toc7723701"/>
      <w:r w:rsidRPr="007055D9">
        <w:t>Joints</w:t>
      </w:r>
      <w:bookmarkEnd w:id="273"/>
      <w:bookmarkEnd w:id="274"/>
      <w:bookmarkEnd w:id="2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276" w:author="nick" w:date="2019-05-05T09:31:00Z">
              <w:r w:rsidRPr="007055D9" w:rsidDel="000E60DF">
                <w:rPr>
                  <w:b/>
                  <w:i/>
                </w:rPr>
                <w:delText>Status</w:delText>
              </w:r>
            </w:del>
            <w:ins w:id="277"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78" w:name="_Toc3566425"/>
      <w:bookmarkStart w:id="279"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8"/>
      <w:bookmarkEnd w:id="2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0" w:name="_Toc428456083"/>
      <w:bookmarkStart w:id="281" w:name="_Toc428537047"/>
      <w:bookmarkStart w:id="282" w:name="_Toc428969366"/>
      <w:bookmarkStart w:id="283" w:name="_Toc429052757"/>
      <w:bookmarkStart w:id="284" w:name="_Toc3556957"/>
      <w:bookmarkStart w:id="285" w:name="_Toc7723702"/>
      <w:bookmarkEnd w:id="280"/>
      <w:bookmarkEnd w:id="281"/>
      <w:bookmarkEnd w:id="282"/>
      <w:bookmarkEnd w:id="2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4"/>
      <w:bookmarkEnd w:id="2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86" w:author="nick" w:date="2019-03-05T18:43:00Z">
        <w:r w:rsidR="00AE0CCD">
          <w:rPr>
            <w:sz w:val="15"/>
            <w:szCs w:val="15"/>
          </w:rPr>
          <w:t xml:space="preserve"> </w:t>
        </w:r>
      </w:ins>
      <w:commentRangeStart w:id="287"/>
      <w:ins w:id="288" w:author="Dr. Carsten Franke" w:date="2019-03-18T14:58:00Z">
        <w:del w:id="289" w:author="nick" w:date="2019-03-20T22:30:00Z">
          <w:r w:rsidR="001B680E" w:rsidDel="00DA3D72">
            <w:rPr>
              <w:sz w:val="15"/>
              <w:szCs w:val="15"/>
            </w:rPr>
            <w:delText>83</w:delText>
          </w:r>
        </w:del>
      </w:ins>
      <w:commentRangeEnd w:id="287"/>
      <w:r w:rsidR="00DA3D72">
        <w:rPr>
          <w:rStyle w:val="CommentReference"/>
          <w:rFonts w:ascii="Calibri" w:hAnsi="Calibri"/>
          <w:lang w:eastAsia="x-none"/>
        </w:rPr>
        <w:commentReference w:id="287"/>
      </w:r>
      <w:ins w:id="290"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91" w:name="_Ref395100983"/>
      <w:r w:rsidRPr="001E6C77">
        <w:rPr>
          <w:rStyle w:val="FootnoteReference"/>
          <w:sz w:val="15"/>
          <w:szCs w:val="15"/>
        </w:rPr>
        <w:footnoteReference w:id="8"/>
      </w:r>
      <w:bookmarkEnd w:id="291"/>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2" w:name="_Toc428279348"/>
      <w:bookmarkStart w:id="293" w:name="_Toc428456085"/>
      <w:bookmarkStart w:id="294" w:name="_Toc428537049"/>
      <w:bookmarkStart w:id="295" w:name="_Toc428969368"/>
      <w:bookmarkStart w:id="296" w:name="_Toc429052759"/>
      <w:bookmarkStart w:id="297" w:name="_Toc3556958"/>
      <w:bookmarkStart w:id="298" w:name="_Toc7723703"/>
      <w:bookmarkEnd w:id="292"/>
      <w:bookmarkEnd w:id="293"/>
      <w:bookmarkEnd w:id="294"/>
      <w:bookmarkEnd w:id="295"/>
      <w:bookmarkEnd w:id="296"/>
      <w:r w:rsidRPr="007055D9">
        <w:t>XML Schema Definition</w:t>
      </w:r>
      <w:bookmarkEnd w:id="297"/>
      <w:bookmarkEnd w:id="29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9" w:name="_Toc334484488"/>
      <w:bookmarkStart w:id="300" w:name="_Toc334486133"/>
      <w:bookmarkStart w:id="301" w:name="XMLStructureConnectionGroups"/>
      <w:bookmarkStart w:id="302" w:name="SeamweldConnectionGroupPart"/>
      <w:bookmarkStart w:id="303" w:name="XMLStructurePartsPIDs"/>
      <w:bookmarkStart w:id="304" w:name="XMLStructureConnections"/>
      <w:bookmarkStart w:id="305" w:name="XMLStructurePointConnections"/>
      <w:bookmarkStart w:id="306" w:name="XMLStructureLineConnections"/>
      <w:bookmarkStart w:id="307" w:name="XMLStructurePlaneConnections"/>
      <w:bookmarkStart w:id="308" w:name="_Toc338938892"/>
      <w:bookmarkStart w:id="309" w:name="_Toc338939088"/>
      <w:bookmarkStart w:id="310" w:name="_Toc3556959"/>
      <w:bookmarkStart w:id="311" w:name="_Toc7723704"/>
      <w:bookmarkEnd w:id="104"/>
      <w:bookmarkEnd w:id="105"/>
      <w:bookmarkEnd w:id="299"/>
      <w:bookmarkEnd w:id="300"/>
      <w:bookmarkEnd w:id="301"/>
      <w:bookmarkEnd w:id="302"/>
      <w:bookmarkEnd w:id="303"/>
      <w:bookmarkEnd w:id="304"/>
      <w:bookmarkEnd w:id="305"/>
      <w:bookmarkEnd w:id="306"/>
      <w:bookmarkEnd w:id="307"/>
      <w:r w:rsidRPr="007055D9">
        <w:lastRenderedPageBreak/>
        <w:t>Data Common to any Connection</w:t>
      </w:r>
      <w:bookmarkEnd w:id="308"/>
      <w:bookmarkEnd w:id="309"/>
      <w:bookmarkEnd w:id="310"/>
      <w:bookmarkEnd w:id="31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2" w:name="_Ref448911656"/>
      <w:bookmarkStart w:id="313" w:name="_Toc3556960"/>
      <w:bookmarkStart w:id="314" w:name="_Toc7723705"/>
      <w:bookmarkStart w:id="315" w:name="_Toc413359574"/>
      <w:bookmarkStart w:id="316" w:name="_Toc338938893"/>
      <w:bookmarkStart w:id="317" w:name="_Toc338939089"/>
      <w:bookmarkStart w:id="318" w:name="_Toc288196462"/>
      <w:bookmarkStart w:id="319" w:name="_Toc288200760"/>
      <w:r>
        <w:t>Indices and their properties</w:t>
      </w:r>
      <w:bookmarkEnd w:id="312"/>
      <w:bookmarkEnd w:id="313"/>
      <w:bookmarkEnd w:id="3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0" w:name="_Toc3556961"/>
      <w:bookmarkStart w:id="321" w:name="_Toc7723706"/>
      <w:r w:rsidRPr="00BD20ED">
        <w:rPr>
          <w:szCs w:val="34"/>
        </w:rPr>
        <w:t xml:space="preserve">Attribute </w:t>
      </w:r>
      <w:r w:rsidRPr="00BD20ED">
        <w:rPr>
          <w:rFonts w:ascii="Courier New" w:hAnsi="Courier New" w:cs="Courier New"/>
          <w:b w:val="0"/>
          <w:szCs w:val="34"/>
          <w:highlight w:val="white"/>
        </w:rPr>
        <w:t>label</w:t>
      </w:r>
      <w:bookmarkEnd w:id="315"/>
      <w:bookmarkEnd w:id="320"/>
      <w:bookmarkEnd w:id="321"/>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2" w:name="_Ref413329202"/>
      <w:bookmarkStart w:id="323" w:name="_Toc413359575"/>
      <w:bookmarkStart w:id="324" w:name="_Toc3556962"/>
      <w:bookmarkStart w:id="325" w:name="_Toc7723707"/>
      <w:r>
        <w:rPr>
          <w:szCs w:val="34"/>
        </w:rPr>
        <w:t>Dimensions and Coordinates</w:t>
      </w:r>
      <w:bookmarkEnd w:id="322"/>
      <w:bookmarkEnd w:id="323"/>
      <w:bookmarkEnd w:id="324"/>
      <w:bookmarkEnd w:id="3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6" w:name="_Toc413359576"/>
      <w:bookmarkStart w:id="327" w:name="_Ref440360308"/>
      <w:bookmarkStart w:id="328" w:name="_Ref440360312"/>
      <w:bookmarkStart w:id="329" w:name="_Ref440360851"/>
      <w:bookmarkStart w:id="330" w:name="_Ref440360857"/>
      <w:bookmarkStart w:id="331" w:name="_Ref440453613"/>
      <w:bookmarkStart w:id="332" w:name="_Ref440453616"/>
      <w:bookmarkStart w:id="333" w:name="_Ref440454500"/>
      <w:bookmarkStart w:id="334" w:name="_Ref440454502"/>
      <w:bookmarkStart w:id="335" w:name="_Toc3556963"/>
      <w:bookmarkStart w:id="336" w:name="_Toc7723708"/>
      <w:r w:rsidRPr="00BD20ED">
        <w:rPr>
          <w:szCs w:val="34"/>
        </w:rPr>
        <w:t xml:space="preserve">Attribute </w:t>
      </w:r>
      <w:r>
        <w:rPr>
          <w:rFonts w:ascii="Courier New" w:hAnsi="Courier New" w:cs="Courier New"/>
          <w:b w:val="0"/>
          <w:szCs w:val="34"/>
          <w:highlight w:val="white"/>
        </w:rPr>
        <w:t>quality_control</w:t>
      </w:r>
      <w:bookmarkEnd w:id="326"/>
      <w:bookmarkEnd w:id="327"/>
      <w:bookmarkEnd w:id="328"/>
      <w:bookmarkEnd w:id="329"/>
      <w:bookmarkEnd w:id="330"/>
      <w:bookmarkEnd w:id="331"/>
      <w:bookmarkEnd w:id="332"/>
      <w:bookmarkEnd w:id="333"/>
      <w:bookmarkEnd w:id="334"/>
      <w:bookmarkEnd w:id="335"/>
      <w:bookmarkEnd w:id="33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7" w:name="_Ref428442251"/>
      <w:bookmarkStart w:id="338" w:name="_Toc3556964"/>
      <w:bookmarkStart w:id="339" w:name="_Toc7723709"/>
      <w:r w:rsidRPr="007331A4">
        <w:lastRenderedPageBreak/>
        <w:t>Custom Attributes list</w:t>
      </w:r>
      <w:bookmarkEnd w:id="337"/>
      <w:bookmarkEnd w:id="338"/>
      <w:bookmarkEnd w:id="3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340" w:author="nick" w:date="2019-05-05T09:31:00Z">
              <w:r w:rsidRPr="007055D9" w:rsidDel="000E60DF">
                <w:rPr>
                  <w:b/>
                  <w:i/>
                </w:rPr>
                <w:delText>Status</w:delText>
              </w:r>
            </w:del>
            <w:ins w:id="341"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42" w:name="_Toc440039075"/>
      <w:bookmarkStart w:id="343" w:name="_Toc3566426"/>
      <w:bookmarkStart w:id="344"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2"/>
      <w:bookmarkEnd w:id="343"/>
      <w:bookmarkEnd w:id="3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345" w:author="nick" w:date="2019-05-05T09:31:00Z">
              <w:r w:rsidRPr="00226A3F" w:rsidDel="000E60DF">
                <w:rPr>
                  <w:b/>
                  <w:i/>
                </w:rPr>
                <w:delText>Status</w:delText>
              </w:r>
            </w:del>
            <w:ins w:id="346"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592CB5F3" w:rsidR="00154472" w:rsidRDefault="00EB7AF6" w:rsidP="00B913E2">
            <w:pPr>
              <w:suppressAutoHyphens/>
              <w:rPr>
                <w:sz w:val="20"/>
                <w:szCs w:val="20"/>
              </w:rPr>
            </w:pPr>
            <w:del w:id="347" w:author="nick" w:date="2019-05-09T10:11:00Z">
              <w:r w:rsidDel="00056FAF">
                <w:rPr>
                  <w:sz w:val="20"/>
                  <w:szCs w:val="20"/>
                </w:rPr>
                <w:delText>F</w:delText>
              </w:r>
              <w:r w:rsidR="00154472" w:rsidDel="00056FAF">
                <w:rPr>
                  <w:sz w:val="20"/>
                  <w:szCs w:val="20"/>
                </w:rPr>
                <w:delText>or</w:delText>
              </w:r>
            </w:del>
            <w:ins w:id="348" w:author="nick" w:date="2019-05-09T10:11:00Z">
              <w:r w:rsidR="00056FAF">
                <w:rPr>
                  <w:sz w:val="20"/>
                  <w:szCs w:val="20"/>
                </w:rPr>
                <w:t>for</w:t>
              </w:r>
            </w:ins>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49" w:name="_Toc440039076"/>
      <w:bookmarkStart w:id="350" w:name="_Toc3566427"/>
      <w:bookmarkStart w:id="351"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9"/>
      <w:bookmarkEnd w:id="350"/>
      <w:bookmarkEnd w:id="35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352" w:author="nick" w:date="2019-05-05T09:31:00Z">
              <w:r w:rsidRPr="007055D9" w:rsidDel="000E60DF">
                <w:rPr>
                  <w:b/>
                  <w:i/>
                </w:rPr>
                <w:delText>Status</w:delText>
              </w:r>
            </w:del>
            <w:ins w:id="353"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54"/>
            <w:commentRangeStart w:id="355"/>
            <w:del w:id="356" w:author="m.kalaitzaki" w:date="2019-02-11T16:07:00Z">
              <w:r w:rsidDel="00E044BB">
                <w:rPr>
                  <w:sz w:val="20"/>
                  <w:szCs w:val="20"/>
                </w:rPr>
                <w:delText>integer</w:delText>
              </w:r>
            </w:del>
            <w:ins w:id="357" w:author="m.kalaitzaki" w:date="2019-02-11T16:07:00Z">
              <w:r w:rsidR="00E044BB">
                <w:rPr>
                  <w:sz w:val="20"/>
                  <w:szCs w:val="20"/>
                </w:rPr>
                <w:t>int</w:t>
              </w:r>
              <w:commentRangeEnd w:id="354"/>
              <w:r w:rsidR="00E044BB">
                <w:rPr>
                  <w:rStyle w:val="CommentReference"/>
                  <w:lang w:eastAsia="x-none"/>
                </w:rPr>
                <w:commentReference w:id="354"/>
              </w:r>
            </w:ins>
            <w:commentRangeEnd w:id="355"/>
            <w:r w:rsidR="00133C88">
              <w:rPr>
                <w:rStyle w:val="CommentReference"/>
                <w:lang w:eastAsia="x-none"/>
              </w:rPr>
              <w:commentReference w:id="355"/>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58" w:name="_Toc440039077"/>
      <w:bookmarkStart w:id="359" w:name="_Toc3566428"/>
      <w:bookmarkStart w:id="360"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8"/>
      <w:bookmarkEnd w:id="359"/>
      <w:bookmarkEnd w:id="36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361" w:author="nick" w:date="2019-05-05T09:31:00Z">
              <w:r w:rsidRPr="00226A3F" w:rsidDel="000E60DF">
                <w:rPr>
                  <w:b/>
                  <w:i/>
                </w:rPr>
                <w:delText>Status</w:delText>
              </w:r>
            </w:del>
            <w:ins w:id="362"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63" w:name="_Toc440039078"/>
      <w:bookmarkStart w:id="364" w:name="_Toc3566429"/>
      <w:bookmarkStart w:id="365"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63"/>
      <w:bookmarkEnd w:id="364"/>
      <w:bookmarkEnd w:id="36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366" w:author="nick" w:date="2019-05-05T09:31:00Z">
              <w:r w:rsidRPr="00226A3F" w:rsidDel="000E60DF">
                <w:rPr>
                  <w:b/>
                  <w:i/>
                </w:rPr>
                <w:delText>Status</w:delText>
              </w:r>
            </w:del>
            <w:ins w:id="367"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68" w:name="_Toc440039079"/>
      <w:bookmarkStart w:id="369" w:name="_Toc3566430"/>
      <w:bookmarkStart w:id="370"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8"/>
      <w:bookmarkEnd w:id="369"/>
      <w:bookmarkEnd w:id="37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371" w:author="nick" w:date="2019-05-05T09:31:00Z">
              <w:r w:rsidRPr="00226A3F" w:rsidDel="000E60DF">
                <w:rPr>
                  <w:b/>
                  <w:i/>
                </w:rPr>
                <w:delText>Status</w:delText>
              </w:r>
            </w:del>
            <w:ins w:id="372"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73" w:name="_Toc440039080"/>
      <w:bookmarkStart w:id="374" w:name="_Toc3566431"/>
      <w:bookmarkStart w:id="375"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73"/>
      <w:bookmarkEnd w:id="374"/>
      <w:bookmarkEnd w:id="37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376" w:author="nick" w:date="2019-05-05T09:32:00Z">
              <w:r w:rsidRPr="00226A3F" w:rsidDel="000E60DF">
                <w:rPr>
                  <w:b/>
                  <w:i/>
                </w:rPr>
                <w:delText>Status</w:delText>
              </w:r>
            </w:del>
            <w:ins w:id="377"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78" w:name="_Toc440039081"/>
      <w:bookmarkStart w:id="379" w:name="_Toc3566432"/>
      <w:bookmarkStart w:id="380"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8"/>
      <w:bookmarkEnd w:id="379"/>
      <w:bookmarkEnd w:id="38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381" w:author="nick" w:date="2019-05-05T09:32:00Z">
              <w:r w:rsidRPr="007055D9" w:rsidDel="000E60DF">
                <w:rPr>
                  <w:b/>
                  <w:i/>
                </w:rPr>
                <w:delText>Status</w:delText>
              </w:r>
            </w:del>
            <w:ins w:id="382"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383" w:author="nick" w:date="2019-05-05T09:32:00Z">
              <w:r w:rsidRPr="00226A3F" w:rsidDel="000E60DF">
                <w:rPr>
                  <w:b/>
                  <w:i/>
                </w:rPr>
                <w:delText>Status</w:delText>
              </w:r>
            </w:del>
            <w:ins w:id="384"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85" w:name="_Toc440039082"/>
      <w:bookmarkStart w:id="386" w:name="_Toc3566433"/>
      <w:bookmarkStart w:id="387"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85"/>
      <w:bookmarkEnd w:id="386"/>
      <w:bookmarkEnd w:id="38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388" w:author="nick" w:date="2019-05-05T09:32:00Z">
              <w:r w:rsidRPr="00226A3F" w:rsidDel="000E60DF">
                <w:rPr>
                  <w:b/>
                  <w:i/>
                </w:rPr>
                <w:delText>Status</w:delText>
              </w:r>
            </w:del>
            <w:ins w:id="389"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90" w:name="_Toc440039083"/>
      <w:bookmarkStart w:id="391" w:name="_Toc3566434"/>
      <w:bookmarkStart w:id="392"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90"/>
      <w:bookmarkEnd w:id="391"/>
      <w:bookmarkEnd w:id="39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393" w:author="nick" w:date="2019-05-05T09:32:00Z">
              <w:r w:rsidRPr="007055D9" w:rsidDel="000E60DF">
                <w:rPr>
                  <w:b/>
                  <w:i/>
                </w:rPr>
                <w:delText>Status</w:delText>
              </w:r>
            </w:del>
            <w:ins w:id="394"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395" w:author="nick" w:date="2019-05-05T09:32:00Z">
              <w:r w:rsidRPr="00226A3F" w:rsidDel="000E60DF">
                <w:rPr>
                  <w:b/>
                  <w:i/>
                </w:rPr>
                <w:delText>Status</w:delText>
              </w:r>
            </w:del>
            <w:ins w:id="396"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97" w:name="_Toc440039084"/>
      <w:bookmarkStart w:id="398" w:name="_Toc3566435"/>
      <w:bookmarkStart w:id="399"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97"/>
      <w:bookmarkEnd w:id="398"/>
      <w:bookmarkEnd w:id="39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400" w:author="nick" w:date="2019-05-05T09:32:00Z">
              <w:r w:rsidRPr="00226A3F" w:rsidDel="000E60DF">
                <w:rPr>
                  <w:b/>
                  <w:i/>
                </w:rPr>
                <w:delText>Status</w:delText>
              </w:r>
            </w:del>
            <w:ins w:id="401"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02" w:name="_Toc440039085"/>
      <w:bookmarkStart w:id="403" w:name="_Toc3566436"/>
      <w:bookmarkStart w:id="404"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02"/>
      <w:bookmarkEnd w:id="403"/>
      <w:bookmarkEnd w:id="404"/>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405" w:author="nick" w:date="2019-05-05T09:32:00Z">
              <w:r w:rsidRPr="007055D9" w:rsidDel="000E60DF">
                <w:rPr>
                  <w:b/>
                  <w:i/>
                </w:rPr>
                <w:delText>Status</w:delText>
              </w:r>
            </w:del>
            <w:ins w:id="406"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07" w:author="nick" w:date="2019-05-05T09:32:00Z">
              <w:r w:rsidRPr="00226A3F" w:rsidDel="000E60DF">
                <w:rPr>
                  <w:b/>
                  <w:i/>
                </w:rPr>
                <w:delText>Status</w:delText>
              </w:r>
            </w:del>
            <w:ins w:id="408"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09" w:name="_Toc440039086"/>
      <w:bookmarkStart w:id="410" w:name="_Toc3566437"/>
      <w:bookmarkStart w:id="411"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9"/>
      <w:bookmarkEnd w:id="410"/>
      <w:bookmarkEnd w:id="41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12" w:name="_Toc440038865"/>
      <w:bookmarkStart w:id="413" w:name="_Toc3556965"/>
      <w:bookmarkStart w:id="414"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12"/>
      <w:bookmarkEnd w:id="413"/>
      <w:bookmarkEnd w:id="41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15" w:name="_Toc440038866"/>
      <w:bookmarkStart w:id="416" w:name="_Toc3556966"/>
      <w:bookmarkStart w:id="417"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5"/>
      <w:bookmarkEnd w:id="416"/>
      <w:bookmarkEnd w:id="41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18" w:name="_Toc440038867"/>
      <w:bookmarkStart w:id="419" w:name="_Toc3556967"/>
      <w:bookmarkStart w:id="420"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8"/>
      <w:bookmarkEnd w:id="419"/>
      <w:bookmarkEnd w:id="42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21" w:name="_Toc440038868"/>
      <w:bookmarkStart w:id="422" w:name="_Toc3556968"/>
      <w:bookmarkStart w:id="423"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21"/>
      <w:bookmarkEnd w:id="422"/>
      <w:bookmarkEnd w:id="42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24" w:name="_Toc3556969"/>
      <w:bookmarkStart w:id="425" w:name="_Toc7723714"/>
      <w:r w:rsidRPr="007055D9">
        <w:lastRenderedPageBreak/>
        <w:t>0D connections</w:t>
      </w:r>
      <w:bookmarkEnd w:id="424"/>
      <w:bookmarkEnd w:id="425"/>
    </w:p>
    <w:p w14:paraId="25FFC0E6" w14:textId="77777777" w:rsidR="002E60CB" w:rsidRPr="00226A3F" w:rsidRDefault="002E60CB" w:rsidP="002E60CB">
      <w:pPr>
        <w:pStyle w:val="Heading2"/>
        <w:tabs>
          <w:tab w:val="clear" w:pos="576"/>
          <w:tab w:val="left" w:pos="567"/>
          <w:tab w:val="num" w:pos="1134"/>
        </w:tabs>
        <w:ind w:left="578" w:hanging="578"/>
      </w:pPr>
      <w:bookmarkStart w:id="426" w:name="_Toc413359578"/>
      <w:bookmarkStart w:id="427" w:name="_Toc3556970"/>
      <w:bookmarkStart w:id="428" w:name="_Toc7723715"/>
      <w:r w:rsidRPr="00226A3F">
        <w:t>Generic Definitions</w:t>
      </w:r>
      <w:bookmarkEnd w:id="426"/>
      <w:bookmarkEnd w:id="427"/>
      <w:bookmarkEnd w:id="428"/>
    </w:p>
    <w:p w14:paraId="5F980062" w14:textId="77777777" w:rsidR="002E60CB" w:rsidRPr="00226A3F" w:rsidRDefault="002E60CB" w:rsidP="002E60CB">
      <w:pPr>
        <w:pStyle w:val="Heading3"/>
      </w:pPr>
      <w:bookmarkStart w:id="429" w:name="_Toc413359579"/>
      <w:bookmarkStart w:id="430" w:name="_Ref428958711"/>
      <w:bookmarkStart w:id="431" w:name="_Toc3556971"/>
      <w:bookmarkStart w:id="432" w:name="_Toc7723716"/>
      <w:r w:rsidRPr="00226A3F">
        <w:t>Identification</w:t>
      </w:r>
      <w:bookmarkEnd w:id="429"/>
      <w:bookmarkEnd w:id="430"/>
      <w:bookmarkEnd w:id="431"/>
      <w:bookmarkEnd w:id="43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433" w:author="nick" w:date="2019-05-05T09:32:00Z">
              <w:r w:rsidRPr="007055D9" w:rsidDel="000E60DF">
                <w:rPr>
                  <w:b/>
                  <w:i/>
                </w:rPr>
                <w:delText>Status</w:delText>
              </w:r>
            </w:del>
            <w:ins w:id="434"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35" w:name="_Toc3566438"/>
      <w:bookmarkStart w:id="436"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35"/>
      <w:bookmarkEnd w:id="436"/>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37" w:name="_Ref414563154"/>
      <w:bookmarkStart w:id="438" w:name="_Toc3556972"/>
      <w:bookmarkStart w:id="439" w:name="_Toc7723717"/>
      <w:r w:rsidRPr="007055D9">
        <w:t>Location</w:t>
      </w:r>
      <w:bookmarkEnd w:id="437"/>
      <w:bookmarkEnd w:id="438"/>
      <w:bookmarkEnd w:id="43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440" w:author="nick" w:date="2019-05-05T09:32:00Z">
              <w:r w:rsidRPr="007055D9" w:rsidDel="000E60DF">
                <w:rPr>
                  <w:b/>
                  <w:i/>
                </w:rPr>
                <w:delText>Status</w:delText>
              </w:r>
            </w:del>
            <w:ins w:id="441"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42" w:name="_Toc3566439"/>
      <w:bookmarkStart w:id="443"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42"/>
      <w:bookmarkEnd w:id="44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44" w:name="_Toc428279359"/>
      <w:bookmarkStart w:id="445" w:name="_Toc428456096"/>
      <w:bookmarkStart w:id="446" w:name="_Toc428537060"/>
      <w:bookmarkStart w:id="447" w:name="_Toc428969379"/>
      <w:bookmarkStart w:id="448" w:name="_Toc429052770"/>
      <w:bookmarkStart w:id="449" w:name="_Direction"/>
      <w:bookmarkStart w:id="450" w:name="_Ref400880511"/>
      <w:bookmarkStart w:id="451" w:name="_Toc413359581"/>
      <w:bookmarkStart w:id="452" w:name="_Toc3556973"/>
      <w:bookmarkStart w:id="453" w:name="_Toc7723718"/>
      <w:bookmarkEnd w:id="444"/>
      <w:bookmarkEnd w:id="445"/>
      <w:bookmarkEnd w:id="446"/>
      <w:bookmarkEnd w:id="447"/>
      <w:bookmarkEnd w:id="448"/>
      <w:bookmarkEnd w:id="449"/>
      <w:r>
        <w:t>Direc</w:t>
      </w:r>
      <w:r w:rsidRPr="00226A3F">
        <w:t>tion</w:t>
      </w:r>
      <w:bookmarkEnd w:id="450"/>
      <w:bookmarkEnd w:id="451"/>
      <w:bookmarkEnd w:id="452"/>
      <w:bookmarkEnd w:id="45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454" w:author="nick" w:date="2019-05-05T09:32:00Z">
              <w:r w:rsidRPr="00226A3F" w:rsidDel="000E60DF">
                <w:rPr>
                  <w:b/>
                  <w:i/>
                </w:rPr>
                <w:delText>Status</w:delText>
              </w:r>
            </w:del>
            <w:ins w:id="455"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56" w:name="_Toc3566440"/>
      <w:bookmarkStart w:id="457"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56"/>
      <w:bookmarkEnd w:id="45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58" w:name="_Toc428279361"/>
      <w:bookmarkStart w:id="459" w:name="_Toc428456098"/>
      <w:bookmarkStart w:id="460" w:name="_Toc3556974"/>
      <w:bookmarkStart w:id="461" w:name="_Toc7723719"/>
      <w:bookmarkEnd w:id="458"/>
      <w:bookmarkEnd w:id="459"/>
      <w:r w:rsidRPr="00736820">
        <w:t>Type</w:t>
      </w:r>
      <w:r w:rsidRPr="007055D9">
        <w:t xml:space="preserve"> Specification</w:t>
      </w:r>
      <w:bookmarkEnd w:id="460"/>
      <w:bookmarkEnd w:id="46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462" w:author="nick" w:date="2019-05-05T09:32:00Z">
              <w:r w:rsidRPr="00226A3F" w:rsidDel="000E60DF">
                <w:rPr>
                  <w:b/>
                  <w:i/>
                </w:rPr>
                <w:delText>Status</w:delText>
              </w:r>
            </w:del>
            <w:ins w:id="463"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64" w:author="nick" w:date="2019-02-12T16:29:00Z"/>
        </w:trPr>
        <w:tc>
          <w:tcPr>
            <w:tcW w:w="2397" w:type="dxa"/>
            <w:shd w:val="clear" w:color="auto" w:fill="auto"/>
            <w:vAlign w:val="bottom"/>
          </w:tcPr>
          <w:p w14:paraId="4B8039D0" w14:textId="07A07D0B" w:rsidR="002E60CB" w:rsidRPr="00226A3F" w:rsidDel="002C3238" w:rsidRDefault="002C3238" w:rsidP="002C3238">
            <w:pPr>
              <w:rPr>
                <w:del w:id="465" w:author="nick" w:date="2019-02-12T16:29:00Z"/>
                <w:sz w:val="20"/>
                <w:szCs w:val="20"/>
              </w:rPr>
            </w:pPr>
            <w:commentRangeStart w:id="466"/>
            <w:del w:id="467" w:author="nick" w:date="2019-02-12T16:29:00Z">
              <w:r w:rsidDel="002C3238">
                <w:rPr>
                  <w:sz w:val="20"/>
                  <w:szCs w:val="20"/>
                </w:rPr>
                <w:delText>b</w:delText>
              </w:r>
              <w:r w:rsidRPr="00226A3F" w:rsidDel="002C3238">
                <w:rPr>
                  <w:sz w:val="20"/>
                  <w:szCs w:val="20"/>
                </w:rPr>
                <w:delText>olt</w:delText>
              </w:r>
            </w:del>
            <w:commentRangeEnd w:id="466"/>
            <w:del w:id="468" w:author="Dr. Carsten Franke" w:date="2019-03-18T14:58:00Z">
              <w:r>
                <w:rPr>
                  <w:rStyle w:val="CommentReference"/>
                  <w:lang w:eastAsia="x-none"/>
                </w:rPr>
                <w:commentReference w:id="466"/>
              </w:r>
            </w:del>
          </w:p>
        </w:tc>
        <w:tc>
          <w:tcPr>
            <w:tcW w:w="1810" w:type="dxa"/>
            <w:shd w:val="clear" w:color="auto" w:fill="auto"/>
            <w:vAlign w:val="bottom"/>
          </w:tcPr>
          <w:p w14:paraId="1136AB58" w14:textId="32E9CAA4" w:rsidR="002E60CB" w:rsidRPr="00226A3F" w:rsidDel="002C3238" w:rsidRDefault="002E60CB" w:rsidP="0088515B">
            <w:pPr>
              <w:rPr>
                <w:del w:id="469" w:author="nick" w:date="2019-02-12T16:29:00Z"/>
                <w:sz w:val="20"/>
                <w:szCs w:val="20"/>
              </w:rPr>
            </w:pPr>
            <w:del w:id="470"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71" w:author="nick" w:date="2019-02-12T16:29:00Z"/>
                <w:sz w:val="20"/>
                <w:szCs w:val="20"/>
              </w:rPr>
            </w:pPr>
            <w:del w:id="472"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73" w:author="nick" w:date="2019-02-12T16:29:00Z"/>
                <w:sz w:val="20"/>
                <w:szCs w:val="20"/>
              </w:rPr>
            </w:pPr>
            <w:del w:id="474" w:author="nick" w:date="2019-02-12T16:29:00Z">
              <w:r w:rsidRPr="00226A3F" w:rsidDel="002C3238">
                <w:rPr>
                  <w:sz w:val="20"/>
                  <w:szCs w:val="20"/>
                </w:rPr>
                <w:delText>-</w:delText>
              </w:r>
            </w:del>
          </w:p>
        </w:tc>
      </w:tr>
      <w:tr w:rsidR="002C3238" w:rsidRPr="00226A3F" w14:paraId="60D4D822" w14:textId="77777777" w:rsidTr="008C3C2F">
        <w:trPr>
          <w:jc w:val="center"/>
          <w:ins w:id="475" w:author="nick" w:date="2019-02-12T16:24:00Z"/>
        </w:trPr>
        <w:tc>
          <w:tcPr>
            <w:tcW w:w="2397" w:type="dxa"/>
            <w:shd w:val="clear" w:color="auto" w:fill="auto"/>
            <w:vAlign w:val="bottom"/>
          </w:tcPr>
          <w:p w14:paraId="7111D940" w14:textId="2F77CA6F" w:rsidR="002C3238" w:rsidRPr="00226A3F" w:rsidRDefault="002C3238" w:rsidP="0088515B">
            <w:pPr>
              <w:rPr>
                <w:ins w:id="476" w:author="nick" w:date="2019-02-12T16:24:00Z"/>
                <w:sz w:val="20"/>
                <w:szCs w:val="20"/>
              </w:rPr>
            </w:pPr>
            <w:ins w:id="477"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78" w:author="nick" w:date="2019-02-12T16:24:00Z"/>
                <w:sz w:val="20"/>
                <w:szCs w:val="20"/>
              </w:rPr>
            </w:pPr>
            <w:ins w:id="479"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80" w:author="nick" w:date="2019-02-12T16:24:00Z"/>
                <w:sz w:val="20"/>
                <w:szCs w:val="20"/>
              </w:rPr>
            </w:pPr>
            <w:ins w:id="481"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82" w:author="nick" w:date="2019-02-12T16:24:00Z"/>
                <w:sz w:val="20"/>
                <w:szCs w:val="20"/>
              </w:rPr>
            </w:pPr>
            <w:ins w:id="483" w:author="nick" w:date="2019-02-12T16:25:00Z">
              <w:r w:rsidRPr="00226A3F">
                <w:rPr>
                  <w:sz w:val="20"/>
                  <w:szCs w:val="20"/>
                </w:rPr>
                <w:t>-</w:t>
              </w:r>
            </w:ins>
          </w:p>
        </w:tc>
      </w:tr>
      <w:tr w:rsidR="002C3238" w:rsidRPr="00226A3F" w14:paraId="4C917796" w14:textId="77777777" w:rsidTr="008C3C2F">
        <w:trPr>
          <w:jc w:val="center"/>
          <w:ins w:id="484" w:author="nick" w:date="2019-02-12T16:25:00Z"/>
        </w:trPr>
        <w:tc>
          <w:tcPr>
            <w:tcW w:w="2397" w:type="dxa"/>
            <w:shd w:val="clear" w:color="auto" w:fill="auto"/>
            <w:vAlign w:val="bottom"/>
          </w:tcPr>
          <w:p w14:paraId="29A02759" w14:textId="6D4DD398" w:rsidR="002C3238" w:rsidRPr="00226A3F" w:rsidRDefault="002C3238" w:rsidP="0088515B">
            <w:pPr>
              <w:rPr>
                <w:ins w:id="485" w:author="nick" w:date="2019-02-12T16:25:00Z"/>
                <w:sz w:val="20"/>
                <w:szCs w:val="20"/>
              </w:rPr>
            </w:pPr>
            <w:ins w:id="486"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87" w:author="nick" w:date="2019-02-12T16:25:00Z"/>
                <w:sz w:val="20"/>
                <w:szCs w:val="20"/>
              </w:rPr>
            </w:pPr>
            <w:ins w:id="488"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89" w:author="nick" w:date="2019-02-12T16:25:00Z"/>
                <w:sz w:val="20"/>
                <w:szCs w:val="20"/>
              </w:rPr>
            </w:pPr>
            <w:ins w:id="490"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91" w:author="nick" w:date="2019-02-12T16:25:00Z"/>
                <w:sz w:val="20"/>
                <w:szCs w:val="20"/>
              </w:rPr>
            </w:pPr>
            <w:ins w:id="492" w:author="nick" w:date="2019-02-12T16:25:00Z">
              <w:r w:rsidRPr="00226A3F">
                <w:rPr>
                  <w:sz w:val="20"/>
                  <w:szCs w:val="20"/>
                </w:rPr>
                <w:t>-</w:t>
              </w:r>
            </w:ins>
          </w:p>
        </w:tc>
      </w:tr>
      <w:tr w:rsidR="002C3238" w:rsidRPr="00226A3F" w14:paraId="007DC224" w14:textId="77777777" w:rsidTr="008C3C2F">
        <w:trPr>
          <w:jc w:val="center"/>
          <w:ins w:id="493" w:author="nick" w:date="2019-02-12T16:24:00Z"/>
        </w:trPr>
        <w:tc>
          <w:tcPr>
            <w:tcW w:w="2397" w:type="dxa"/>
            <w:shd w:val="clear" w:color="auto" w:fill="auto"/>
            <w:vAlign w:val="bottom"/>
          </w:tcPr>
          <w:p w14:paraId="0235C595" w14:textId="1718A371" w:rsidR="002C3238" w:rsidRPr="00226A3F" w:rsidRDefault="002C3238" w:rsidP="0088515B">
            <w:pPr>
              <w:rPr>
                <w:ins w:id="494" w:author="nick" w:date="2019-02-12T16:24:00Z"/>
                <w:sz w:val="20"/>
                <w:szCs w:val="20"/>
              </w:rPr>
            </w:pPr>
            <w:ins w:id="495"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96" w:author="nick" w:date="2019-02-12T16:24:00Z"/>
                <w:sz w:val="20"/>
                <w:szCs w:val="20"/>
              </w:rPr>
            </w:pPr>
            <w:ins w:id="497"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98" w:author="nick" w:date="2019-02-12T16:24:00Z"/>
                <w:sz w:val="20"/>
                <w:szCs w:val="20"/>
              </w:rPr>
            </w:pPr>
            <w:ins w:id="499"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500" w:author="nick" w:date="2019-02-12T16:24:00Z"/>
                <w:sz w:val="20"/>
                <w:szCs w:val="20"/>
              </w:rPr>
            </w:pPr>
            <w:ins w:id="501" w:author="nick" w:date="2019-02-12T16:26:00Z">
              <w:r w:rsidRPr="00226A3F">
                <w:rPr>
                  <w:sz w:val="20"/>
                  <w:szCs w:val="20"/>
                </w:rPr>
                <w:t>-</w:t>
              </w:r>
            </w:ins>
          </w:p>
        </w:tc>
      </w:tr>
      <w:tr w:rsidR="002C3238" w:rsidRPr="00226A3F" w14:paraId="56E2C0B3" w14:textId="77777777" w:rsidTr="008C3C2F">
        <w:trPr>
          <w:jc w:val="center"/>
          <w:ins w:id="502" w:author="nick" w:date="2019-02-12T16:26:00Z"/>
        </w:trPr>
        <w:tc>
          <w:tcPr>
            <w:tcW w:w="2397" w:type="dxa"/>
            <w:shd w:val="clear" w:color="auto" w:fill="auto"/>
            <w:vAlign w:val="bottom"/>
          </w:tcPr>
          <w:p w14:paraId="30D390F3" w14:textId="7DC449D8" w:rsidR="002C3238" w:rsidRDefault="002C3238" w:rsidP="0088515B">
            <w:pPr>
              <w:rPr>
                <w:ins w:id="503" w:author="nick" w:date="2019-02-12T16:26:00Z"/>
                <w:sz w:val="20"/>
                <w:szCs w:val="20"/>
              </w:rPr>
            </w:pPr>
            <w:ins w:id="504"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505" w:author="nick" w:date="2019-02-12T16:26:00Z"/>
                <w:sz w:val="20"/>
                <w:szCs w:val="20"/>
              </w:rPr>
            </w:pPr>
            <w:ins w:id="506"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07" w:author="nick" w:date="2019-02-12T16:26:00Z"/>
                <w:sz w:val="20"/>
                <w:szCs w:val="20"/>
              </w:rPr>
            </w:pPr>
            <w:ins w:id="508"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509" w:author="nick" w:date="2019-02-12T16:26:00Z"/>
                <w:sz w:val="20"/>
                <w:szCs w:val="20"/>
              </w:rPr>
            </w:pPr>
            <w:ins w:id="510"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511" w:author="nick" w:date="2019-02-12T10:11:00Z"/>
        </w:trPr>
        <w:tc>
          <w:tcPr>
            <w:tcW w:w="2397" w:type="dxa"/>
            <w:shd w:val="clear" w:color="auto" w:fill="auto"/>
            <w:vAlign w:val="bottom"/>
          </w:tcPr>
          <w:p w14:paraId="09CC7EA9" w14:textId="6441AB25" w:rsidR="002C3238" w:rsidRPr="00226A3F" w:rsidDel="009F5B14" w:rsidRDefault="002C3238" w:rsidP="0088515B">
            <w:pPr>
              <w:rPr>
                <w:del w:id="512" w:author="nick" w:date="2019-02-12T10:11:00Z"/>
                <w:sz w:val="20"/>
                <w:szCs w:val="20"/>
              </w:rPr>
            </w:pPr>
            <w:commentRangeStart w:id="513"/>
            <w:del w:id="514" w:author="nick" w:date="2019-02-12T10:11:00Z">
              <w:r w:rsidRPr="00226A3F" w:rsidDel="009F5B14">
                <w:rPr>
                  <w:sz w:val="20"/>
                  <w:szCs w:val="20"/>
                </w:rPr>
                <w:delText>screw</w:delText>
              </w:r>
              <w:commentRangeEnd w:id="513"/>
              <w:r w:rsidDel="009F5B14">
                <w:rPr>
                  <w:rStyle w:val="CommentReference"/>
                  <w:lang w:eastAsia="x-none"/>
                </w:rPr>
                <w:commentReference w:id="513"/>
              </w:r>
            </w:del>
          </w:p>
        </w:tc>
        <w:tc>
          <w:tcPr>
            <w:tcW w:w="1810" w:type="dxa"/>
            <w:shd w:val="clear" w:color="auto" w:fill="auto"/>
            <w:vAlign w:val="bottom"/>
          </w:tcPr>
          <w:p w14:paraId="0523D62A" w14:textId="464F9E21" w:rsidR="002C3238" w:rsidRPr="00226A3F" w:rsidDel="009F5B14" w:rsidRDefault="002C3238" w:rsidP="0088515B">
            <w:pPr>
              <w:rPr>
                <w:del w:id="515" w:author="nick" w:date="2019-02-12T10:11:00Z"/>
                <w:sz w:val="20"/>
                <w:szCs w:val="20"/>
              </w:rPr>
            </w:pPr>
            <w:del w:id="516"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517" w:author="nick" w:date="2019-02-12T10:11:00Z"/>
                <w:sz w:val="20"/>
                <w:szCs w:val="20"/>
              </w:rPr>
            </w:pPr>
            <w:del w:id="518"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519" w:author="nick" w:date="2019-02-12T10:11:00Z"/>
                <w:sz w:val="20"/>
                <w:szCs w:val="20"/>
              </w:rPr>
            </w:pPr>
            <w:del w:id="520"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521" w:author="nick" w:date="2019-02-12T16:27:00Z"/>
        </w:trPr>
        <w:tc>
          <w:tcPr>
            <w:tcW w:w="2397" w:type="dxa"/>
            <w:shd w:val="clear" w:color="auto" w:fill="auto"/>
            <w:vAlign w:val="bottom"/>
          </w:tcPr>
          <w:p w14:paraId="20356303" w14:textId="4EC4ADC6" w:rsidR="002C3238" w:rsidRPr="00226A3F" w:rsidRDefault="002C3238" w:rsidP="0088515B">
            <w:pPr>
              <w:rPr>
                <w:ins w:id="522" w:author="nick" w:date="2019-02-12T16:27:00Z"/>
                <w:sz w:val="20"/>
                <w:szCs w:val="20"/>
              </w:rPr>
            </w:pPr>
            <w:ins w:id="523"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524" w:author="nick" w:date="2019-02-12T16:27:00Z"/>
                <w:sz w:val="20"/>
                <w:szCs w:val="20"/>
              </w:rPr>
            </w:pPr>
            <w:ins w:id="525"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526" w:author="nick" w:date="2019-02-12T16:27:00Z"/>
                <w:sz w:val="20"/>
                <w:szCs w:val="20"/>
              </w:rPr>
            </w:pPr>
            <w:ins w:id="527"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528" w:author="nick" w:date="2019-02-12T16:27:00Z"/>
                <w:sz w:val="20"/>
                <w:szCs w:val="20"/>
              </w:rPr>
            </w:pPr>
            <w:ins w:id="529"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30" w:name="_Toc3566441"/>
      <w:bookmarkStart w:id="531"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30"/>
      <w:bookmarkEnd w:id="531"/>
    </w:p>
    <w:p w14:paraId="0B2DE889" w14:textId="6C724282" w:rsidR="002E657F" w:rsidRDefault="002E60CB" w:rsidP="008F5F84">
      <w:pPr>
        <w:keepNext/>
        <w:jc w:val="both"/>
        <w:rPr>
          <w:ins w:id="532"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533" w:author="Dr. Carsten Franke" w:date="2019-03-18T14:58:00Z">
        <w:r w:rsidR="009F5B14">
          <w:rPr>
            <w:rFonts w:ascii="Courier New" w:hAnsi="Courier New" w:cs="Courier New"/>
            <w:b/>
            <w:i/>
            <w:sz w:val="18"/>
            <w:szCs w:val="18"/>
          </w:rPr>
          <w:t>clinch</w:t>
        </w:r>
      </w:ins>
      <w:del w:id="534" w:author="nick" w:date="2019-02-12T10:14:00Z">
        <w:r w:rsidRPr="00126F30" w:rsidDel="009F5B14">
          <w:rPr>
            <w:rFonts w:ascii="Courier New" w:hAnsi="Courier New" w:cs="Courier New"/>
            <w:b/>
            <w:i/>
            <w:sz w:val="18"/>
            <w:szCs w:val="18"/>
          </w:rPr>
          <w:delText>bolt</w:delText>
        </w:r>
      </w:del>
      <w:ins w:id="535"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536"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537"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538"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9" w:name="_Ref428355238"/>
      <w:bookmarkStart w:id="540" w:name="_Toc3556975"/>
      <w:bookmarkStart w:id="541" w:name="_Toc7723720"/>
      <w:r w:rsidRPr="007055D9">
        <w:t xml:space="preserve">Spot </w:t>
      </w:r>
      <w:r w:rsidR="002E657F">
        <w:t>W</w:t>
      </w:r>
      <w:r w:rsidRPr="007055D9">
        <w:t>elds</w:t>
      </w:r>
      <w:bookmarkEnd w:id="539"/>
      <w:bookmarkEnd w:id="540"/>
      <w:bookmarkEnd w:id="54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542" w:author="nick" w:date="2019-05-05T09:32:00Z">
              <w:r w:rsidRPr="00226A3F" w:rsidDel="000E60DF">
                <w:rPr>
                  <w:b/>
                  <w:i/>
                </w:rPr>
                <w:delText>Status</w:delText>
              </w:r>
            </w:del>
            <w:ins w:id="543"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544"/>
            <w:del w:id="545" w:author="nick" w:date="2019-02-12T11:18:00Z">
              <w:r w:rsidDel="001704BA">
                <w:rPr>
                  <w:sz w:val="20"/>
                  <w:szCs w:val="20"/>
                </w:rPr>
                <w:delText>0-</w:delText>
              </w:r>
            </w:del>
            <w:r w:rsidR="002E60CB" w:rsidRPr="00226A3F">
              <w:rPr>
                <w:sz w:val="20"/>
                <w:szCs w:val="20"/>
              </w:rPr>
              <w:t>1</w:t>
            </w:r>
            <w:commentRangeEnd w:id="544"/>
            <w:r w:rsidR="009050D3">
              <w:rPr>
                <w:rStyle w:val="CommentReference"/>
                <w:lang w:eastAsia="x-none"/>
              </w:rPr>
              <w:commentReference w:id="544"/>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546"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547"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8" w:name="_Toc3566442"/>
      <w:bookmarkStart w:id="549"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8"/>
      <w:bookmarkEnd w:id="54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550" w:author="nick" w:date="2019-05-05T09:32:00Z">
              <w:r w:rsidRPr="00226A3F" w:rsidDel="000E60DF">
                <w:rPr>
                  <w:b/>
                  <w:i/>
                </w:rPr>
                <w:delText>Status</w:delText>
              </w:r>
            </w:del>
            <w:ins w:id="551"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52" w:name="_Toc3566443"/>
      <w:bookmarkStart w:id="553"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54" w:name="_Toc3556976"/>
      <w:bookmarkStart w:id="555" w:name="_Toc7723721"/>
      <w:r w:rsidRPr="007055D9">
        <w:t>Robscans</w:t>
      </w:r>
      <w:bookmarkEnd w:id="554"/>
      <w:bookmarkEnd w:id="555"/>
    </w:p>
    <w:bookmarkEnd w:id="316"/>
    <w:bookmarkEnd w:id="31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56" w:name="_Ref401160011"/>
      <w:bookmarkStart w:id="557" w:name="_Toc413359628"/>
      <w:bookmarkStart w:id="558" w:name="_Toc3557087"/>
      <w:bookmarkStart w:id="559"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5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7"/>
      <w:bookmarkEnd w:id="558"/>
      <w:bookmarkEnd w:id="55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560" w:author="nick" w:date="2019-05-05T09:32:00Z">
              <w:r w:rsidRPr="00226A3F" w:rsidDel="000E60DF">
                <w:rPr>
                  <w:b/>
                  <w:i/>
                </w:rPr>
                <w:delText>Status</w:delText>
              </w:r>
            </w:del>
            <w:ins w:id="561"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562"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563"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564"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65" w:name="_Toc3566444"/>
      <w:bookmarkStart w:id="566"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5"/>
      <w:bookmarkEnd w:id="56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567" w:author="nick" w:date="2019-05-05T09:32:00Z">
              <w:r w:rsidRPr="00A20C5C" w:rsidDel="000E60DF">
                <w:rPr>
                  <w:b/>
                  <w:i/>
                </w:rPr>
                <w:delText>Status</w:delText>
              </w:r>
            </w:del>
            <w:ins w:id="568"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69" w:name="_Toc3566445"/>
      <w:bookmarkStart w:id="570"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9"/>
      <w:bookmarkEnd w:id="57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571" w:author="nick" w:date="2019-05-05T09:32:00Z">
              <w:r w:rsidRPr="0001308F" w:rsidDel="000E60DF">
                <w:rPr>
                  <w:b/>
                  <w:i/>
                </w:rPr>
                <w:delText>Status</w:delText>
              </w:r>
            </w:del>
            <w:ins w:id="572"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73" w:name="_Toc3566446"/>
      <w:bookmarkStart w:id="574"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73"/>
      <w:bookmarkEnd w:id="57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7723722"/>
      <w:bookmarkEnd w:id="575"/>
      <w:bookmarkEnd w:id="576"/>
      <w:bookmarkEnd w:id="577"/>
      <w:bookmarkEnd w:id="578"/>
      <w:bookmarkEnd w:id="579"/>
      <w:r w:rsidRPr="00226A3F">
        <w:t>Rivets</w:t>
      </w:r>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583" w:author="nick" w:date="2019-05-05T09:32:00Z">
              <w:r w:rsidRPr="00226A3F" w:rsidDel="000E60DF">
                <w:rPr>
                  <w:b/>
                  <w:i/>
                </w:rPr>
                <w:delText>Status</w:delText>
              </w:r>
            </w:del>
            <w:ins w:id="584"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85"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86"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87"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88" w:name="_Toc3566447"/>
      <w:bookmarkStart w:id="589"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8"/>
      <w:bookmarkEnd w:id="58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590" w:author="nick" w:date="2019-05-05T09:32:00Z">
              <w:r w:rsidRPr="00226A3F" w:rsidDel="000E60DF">
                <w:rPr>
                  <w:b/>
                  <w:i/>
                </w:rPr>
                <w:delText>Status</w:delText>
              </w:r>
            </w:del>
            <w:ins w:id="591"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92" w:author="nick" w:date="2019-03-21T00:59:00Z"/>
        </w:trPr>
        <w:tc>
          <w:tcPr>
            <w:tcW w:w="1842" w:type="dxa"/>
            <w:shd w:val="clear" w:color="auto" w:fill="auto"/>
          </w:tcPr>
          <w:p w14:paraId="09195602" w14:textId="4C061D69" w:rsidR="00E75E50" w:rsidRPr="00460A9F" w:rsidRDefault="00E75E50" w:rsidP="0088515B">
            <w:pPr>
              <w:keepNext/>
              <w:rPr>
                <w:ins w:id="593" w:author="nick" w:date="2019-03-21T00:59:00Z"/>
                <w:sz w:val="20"/>
                <w:szCs w:val="20"/>
              </w:rPr>
            </w:pPr>
            <w:commentRangeStart w:id="594"/>
            <w:ins w:id="595" w:author="nick" w:date="2019-03-21T01:00:00Z">
              <w:r>
                <w:rPr>
                  <w:sz w:val="20"/>
                  <w:szCs w:val="20"/>
                </w:rPr>
                <w:t>hardness</w:t>
              </w:r>
            </w:ins>
            <w:commentRangeEnd w:id="594"/>
            <w:ins w:id="596" w:author="nick" w:date="2019-03-21T01:05:00Z">
              <w:r>
                <w:rPr>
                  <w:rStyle w:val="CommentReference"/>
                  <w:lang w:eastAsia="x-none"/>
                </w:rPr>
                <w:commentReference w:id="594"/>
              </w:r>
            </w:ins>
          </w:p>
        </w:tc>
        <w:tc>
          <w:tcPr>
            <w:tcW w:w="1440" w:type="dxa"/>
            <w:shd w:val="clear" w:color="auto" w:fill="auto"/>
          </w:tcPr>
          <w:p w14:paraId="2C0530B7" w14:textId="500E92C8" w:rsidR="00E75E50" w:rsidRPr="00460A9F" w:rsidRDefault="00E75E50" w:rsidP="0088515B">
            <w:pPr>
              <w:keepNext/>
              <w:rPr>
                <w:ins w:id="597" w:author="nick" w:date="2019-03-21T00:59:00Z"/>
                <w:sz w:val="20"/>
                <w:szCs w:val="20"/>
              </w:rPr>
            </w:pPr>
            <w:ins w:id="598"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99" w:author="nick" w:date="2019-03-21T00:59:00Z"/>
                <w:sz w:val="20"/>
                <w:szCs w:val="20"/>
              </w:rPr>
            </w:pPr>
            <w:ins w:id="600"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601" w:author="nick" w:date="2019-03-21T00:59:00Z"/>
                <w:sz w:val="20"/>
                <w:szCs w:val="20"/>
              </w:rPr>
            </w:pPr>
            <w:ins w:id="602"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603" w:author="nick" w:date="2019-03-21T00:59:00Z"/>
                <w:sz w:val="20"/>
                <w:szCs w:val="20"/>
              </w:rPr>
            </w:pPr>
            <w:ins w:id="604"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605" w:name="_Toc3566448"/>
      <w:bookmarkStart w:id="606"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5"/>
      <w:bookmarkEnd w:id="606"/>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607" w:name="_Toc3557088"/>
      <w:bookmarkStart w:id="608"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607"/>
      <w:bookmarkEnd w:id="608"/>
    </w:p>
    <w:p w14:paraId="7F37EEC1" w14:textId="593BCFD1" w:rsidR="00E75E50" w:rsidRDefault="00E75E50" w:rsidP="00E75E50">
      <w:pPr>
        <w:pStyle w:val="ListParagraph"/>
        <w:numPr>
          <w:ilvl w:val="0"/>
          <w:numId w:val="22"/>
        </w:numPr>
        <w:jc w:val="both"/>
        <w:rPr>
          <w:ins w:id="609" w:author="nick" w:date="2019-03-21T01:01:00Z"/>
        </w:rPr>
      </w:pPr>
      <w:proofErr w:type="gramStart"/>
      <w:ins w:id="610"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611" w:author="nick" w:date="2019-05-05T09:33:00Z">
              <w:r w:rsidRPr="005A4A4C" w:rsidDel="000E60DF">
                <w:rPr>
                  <w:b/>
                  <w:i/>
                </w:rPr>
                <w:delText>Status</w:delText>
              </w:r>
            </w:del>
            <w:ins w:id="612"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613" w:name="_Toc3566449"/>
      <w:bookmarkStart w:id="614"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3"/>
      <w:bookmarkEnd w:id="61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615" w:name="_Toc428279367"/>
      <w:bookmarkStart w:id="616" w:name="_Toc428456104"/>
      <w:bookmarkStart w:id="617" w:name="_Toc428537067"/>
      <w:bookmarkStart w:id="618" w:name="_Toc428969386"/>
      <w:bookmarkStart w:id="619" w:name="_Toc429052777"/>
      <w:bookmarkStart w:id="620" w:name="_Toc413359586"/>
      <w:bookmarkStart w:id="621" w:name="_Toc3556978"/>
      <w:bookmarkStart w:id="622" w:name="_Toc7723723"/>
      <w:bookmarkEnd w:id="615"/>
      <w:bookmarkEnd w:id="616"/>
      <w:bookmarkEnd w:id="617"/>
      <w:bookmarkEnd w:id="618"/>
      <w:bookmarkEnd w:id="619"/>
      <w:r>
        <w:t>Blind</w:t>
      </w:r>
      <w:r w:rsidRPr="00942FED">
        <w:t xml:space="preserve"> Rivets</w:t>
      </w:r>
      <w:bookmarkEnd w:id="620"/>
      <w:bookmarkEnd w:id="621"/>
      <w:bookmarkEnd w:id="62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623" w:author="nick" w:date="2019-05-05T09:33:00Z">
              <w:r w:rsidRPr="00226A3F" w:rsidDel="000E60DF">
                <w:rPr>
                  <w:b/>
                  <w:i/>
                </w:rPr>
                <w:delText>Status</w:delText>
              </w:r>
            </w:del>
            <w:ins w:id="624"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625" w:name="_Toc3566450"/>
      <w:bookmarkStart w:id="626"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5"/>
      <w:bookmarkEnd w:id="626"/>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627" w:name="_Toc3557089"/>
      <w:bookmarkStart w:id="628"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7"/>
      <w:bookmarkEnd w:id="62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629" w:name="_Toc3557090"/>
      <w:bookmarkStart w:id="630"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629"/>
      <w:bookmarkEnd w:id="630"/>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631" w:name="_Toc3557091"/>
      <w:bookmarkStart w:id="632"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631"/>
      <w:bookmarkEnd w:id="63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633" w:name="_Toc428279369"/>
      <w:bookmarkStart w:id="634" w:name="_Toc428965611"/>
      <w:bookmarkEnd w:id="633"/>
      <w:bookmarkEnd w:id="634"/>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5" w:name="_Toc428279370"/>
    <w:bookmarkStart w:id="636" w:name="_Toc428456106"/>
    <w:bookmarkStart w:id="637" w:name="_Toc428537069"/>
    <w:bookmarkStart w:id="638" w:name="_Toc428969388"/>
    <w:bookmarkStart w:id="639" w:name="_Toc429052779"/>
    <w:bookmarkStart w:id="640" w:name="_Toc413359587"/>
    <w:bookmarkEnd w:id="635"/>
    <w:bookmarkEnd w:id="636"/>
    <w:bookmarkEnd w:id="637"/>
    <w:bookmarkEnd w:id="638"/>
    <w:bookmarkEnd w:id="639"/>
    <w:p w14:paraId="6391282C" w14:textId="77777777" w:rsidR="002E60CB" w:rsidRPr="00942FED" w:rsidRDefault="00DB0669" w:rsidP="004B2578">
      <w:pPr>
        <w:pStyle w:val="Heading3"/>
      </w:pPr>
      <w:r>
        <w:rPr>
          <w:b w:val="0"/>
          <w:bCs w:val="0"/>
          <w:sz w:val="18"/>
          <w:szCs w:val="24"/>
        </w:rPr>
        <w:lastRenderedPageBreak/>
        <w:fldChar w:fldCharType="end"/>
      </w:r>
      <w:bookmarkStart w:id="641" w:name="_Toc3556979"/>
      <w:bookmarkStart w:id="642" w:name="_Toc7723724"/>
      <w:r w:rsidR="002E60CB" w:rsidRPr="00942FED">
        <w:t>Self</w:t>
      </w:r>
      <w:r w:rsidR="000306B0">
        <w:t>-</w:t>
      </w:r>
      <w:r w:rsidR="002E60CB" w:rsidRPr="00942FED">
        <w:t>Piercing Rivets</w:t>
      </w:r>
      <w:bookmarkEnd w:id="640"/>
      <w:bookmarkEnd w:id="641"/>
      <w:bookmarkEnd w:id="64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43" w:name="_Toc413359629"/>
      <w:bookmarkStart w:id="644" w:name="_Toc3557092"/>
      <w:bookmarkStart w:id="645"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43"/>
      <w:bookmarkEnd w:id="644"/>
      <w:bookmarkEnd w:id="645"/>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46" w:name="_Toc3557093"/>
      <w:bookmarkStart w:id="647"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46"/>
      <w:bookmarkEnd w:id="64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648" w:author="nick" w:date="2019-05-05T09:33:00Z">
              <w:r w:rsidRPr="00226A3F" w:rsidDel="000E60DF">
                <w:rPr>
                  <w:b/>
                  <w:i/>
                </w:rPr>
                <w:delText>Status</w:delText>
              </w:r>
            </w:del>
            <w:ins w:id="649"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650" w:author="nick" w:date="2019-03-21T01:00:00Z"/>
        </w:trPr>
        <w:tc>
          <w:tcPr>
            <w:tcW w:w="1700" w:type="dxa"/>
            <w:shd w:val="clear" w:color="auto" w:fill="auto"/>
          </w:tcPr>
          <w:p w14:paraId="4390715D" w14:textId="294E62B5" w:rsidR="002E60CB" w:rsidRPr="00226A3F" w:rsidDel="00E75E50" w:rsidRDefault="002E60CB" w:rsidP="0088515B">
            <w:pPr>
              <w:rPr>
                <w:del w:id="651" w:author="nick" w:date="2019-03-21T01:00:00Z"/>
                <w:sz w:val="20"/>
                <w:szCs w:val="20"/>
              </w:rPr>
            </w:pPr>
            <w:del w:id="652"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653" w:author="nick" w:date="2019-03-21T01:00:00Z"/>
                <w:sz w:val="20"/>
                <w:szCs w:val="20"/>
              </w:rPr>
            </w:pPr>
            <w:del w:id="654"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655" w:author="nick" w:date="2019-03-21T01:00:00Z"/>
                <w:sz w:val="20"/>
                <w:szCs w:val="20"/>
              </w:rPr>
            </w:pPr>
            <w:del w:id="656"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657" w:author="nick" w:date="2019-03-21T01:00:00Z"/>
                <w:sz w:val="20"/>
                <w:szCs w:val="20"/>
              </w:rPr>
            </w:pPr>
            <w:del w:id="658"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659" w:author="nick" w:date="2019-03-21T01:00:00Z"/>
                <w:sz w:val="20"/>
                <w:szCs w:val="20"/>
              </w:rPr>
            </w:pPr>
            <w:del w:id="660"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61" w:name="_Toc3566451"/>
      <w:bookmarkStart w:id="662"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61"/>
      <w:bookmarkEnd w:id="662"/>
    </w:p>
    <w:p w14:paraId="72B5D894" w14:textId="5DF5BAF8" w:rsidR="002E60CB" w:rsidDel="00E75E50" w:rsidRDefault="00A2186E" w:rsidP="007E2BBF">
      <w:pPr>
        <w:jc w:val="both"/>
        <w:rPr>
          <w:del w:id="663" w:author="nick" w:date="2019-03-21T01:01:00Z"/>
        </w:rPr>
      </w:pPr>
      <w:del w:id="664"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665"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666"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67" w:name="_Toc428456108"/>
      <w:bookmarkStart w:id="668" w:name="_Toc428537071"/>
      <w:bookmarkStart w:id="669" w:name="_Toc428969390"/>
      <w:bookmarkStart w:id="670" w:name="_Toc429052781"/>
      <w:bookmarkStart w:id="671" w:name="_Toc428279372"/>
      <w:bookmarkStart w:id="672" w:name="_Toc428456109"/>
      <w:bookmarkStart w:id="673" w:name="_Toc428537072"/>
      <w:bookmarkStart w:id="674" w:name="_Toc428969391"/>
      <w:bookmarkStart w:id="675" w:name="_Toc429052782"/>
      <w:bookmarkStart w:id="676" w:name="_Toc428279374"/>
      <w:bookmarkStart w:id="677" w:name="_Toc428456111"/>
      <w:bookmarkStart w:id="678" w:name="_Toc428537074"/>
      <w:bookmarkStart w:id="679" w:name="_Toc428969393"/>
      <w:bookmarkStart w:id="680" w:name="_Toc429052784"/>
      <w:bookmarkStart w:id="681" w:name="_Toc428279378"/>
      <w:bookmarkStart w:id="682" w:name="_Toc428456115"/>
      <w:bookmarkStart w:id="683" w:name="_Toc428537078"/>
      <w:bookmarkStart w:id="684" w:name="_Toc428969397"/>
      <w:bookmarkStart w:id="685" w:name="_Toc429052788"/>
      <w:bookmarkStart w:id="686" w:name="_Toc428279380"/>
      <w:bookmarkStart w:id="687" w:name="_Toc428456117"/>
      <w:bookmarkStart w:id="688" w:name="_Toc428537080"/>
      <w:bookmarkStart w:id="689" w:name="_Toc428969399"/>
      <w:bookmarkStart w:id="690" w:name="_Toc429052790"/>
      <w:bookmarkStart w:id="691" w:name="_Toc428279387"/>
      <w:bookmarkStart w:id="692" w:name="_Toc428456124"/>
      <w:bookmarkStart w:id="693" w:name="_Toc428537087"/>
      <w:bookmarkStart w:id="694" w:name="_Toc428969406"/>
      <w:bookmarkStart w:id="695" w:name="_Toc429052797"/>
      <w:bookmarkStart w:id="696" w:name="_Toc428279388"/>
      <w:bookmarkStart w:id="697" w:name="_Toc428456125"/>
      <w:bookmarkStart w:id="698" w:name="_Toc428537088"/>
      <w:bookmarkStart w:id="699" w:name="_Toc428969407"/>
      <w:bookmarkStart w:id="700" w:name="_Toc429052798"/>
      <w:bookmarkStart w:id="701" w:name="_Toc428279389"/>
      <w:bookmarkStart w:id="702" w:name="_Toc428456126"/>
      <w:bookmarkStart w:id="703" w:name="_Toc428537089"/>
      <w:bookmarkStart w:id="704" w:name="_Toc428969408"/>
      <w:bookmarkStart w:id="705" w:name="_Toc429052799"/>
      <w:bookmarkStart w:id="706" w:name="_Toc413359588"/>
      <w:bookmarkStart w:id="707" w:name="_Toc3556980"/>
      <w:bookmarkStart w:id="708" w:name="_Toc7723725"/>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t>S</w:t>
      </w:r>
      <w:r w:rsidR="002E60CB">
        <w:t>olid</w:t>
      </w:r>
      <w:r w:rsidR="002E60CB" w:rsidRPr="00942FED">
        <w:t xml:space="preserve"> Rivets</w:t>
      </w:r>
      <w:bookmarkEnd w:id="706"/>
      <w:bookmarkEnd w:id="707"/>
      <w:bookmarkEnd w:id="70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709" w:name="_Toc3566452"/>
      <w:bookmarkStart w:id="710"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709"/>
      <w:bookmarkEnd w:id="71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711" w:name="_Ref3565285"/>
      <w:bookmarkStart w:id="712" w:name="_Toc3557094"/>
      <w:bookmarkStart w:id="713"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711"/>
      <w:r>
        <w:t>: Dimensions of Solid Rivets</w:t>
      </w:r>
      <w:bookmarkEnd w:id="712"/>
      <w:bookmarkEnd w:id="71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714" w:author="nick" w:date="2019-05-05T09:33:00Z">
              <w:r w:rsidRPr="008348B2" w:rsidDel="000E60DF">
                <w:rPr>
                  <w:b/>
                  <w:i/>
                  <w:sz w:val="20"/>
                </w:rPr>
                <w:delText>Status</w:delText>
              </w:r>
            </w:del>
            <w:ins w:id="715"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716"/>
            <w:commentRangeStart w:id="717"/>
            <w:r w:rsidRPr="005B1B92">
              <w:rPr>
                <w:sz w:val="20"/>
                <w:szCs w:val="20"/>
              </w:rPr>
              <w:t>-</w:t>
            </w:r>
            <w:commentRangeEnd w:id="716"/>
            <w:r w:rsidR="00B14B2C">
              <w:rPr>
                <w:rStyle w:val="CommentReference"/>
                <w:lang w:eastAsia="x-none"/>
              </w:rPr>
              <w:commentReference w:id="716"/>
            </w:r>
            <w:commentRangeEnd w:id="717"/>
            <w:r w:rsidR="00F1371D">
              <w:rPr>
                <w:rStyle w:val="CommentReference"/>
                <w:lang w:eastAsia="x-none"/>
              </w:rPr>
              <w:commentReference w:id="71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718" w:name="_Toc3566453"/>
      <w:bookmarkStart w:id="719"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8"/>
      <w:bookmarkEnd w:id="71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720" w:name="_Toc3557095"/>
      <w:bookmarkStart w:id="721"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720"/>
      <w:bookmarkEnd w:id="72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722" w:name="_Toc428279391"/>
      <w:bookmarkStart w:id="723" w:name="_Toc428456128"/>
      <w:bookmarkStart w:id="724" w:name="_Toc428537091"/>
      <w:bookmarkStart w:id="725" w:name="_Toc428969410"/>
      <w:bookmarkStart w:id="726" w:name="_Toc429052801"/>
      <w:bookmarkStart w:id="727" w:name="_Toc413359589"/>
      <w:bookmarkStart w:id="728" w:name="_Toc3556981"/>
      <w:bookmarkStart w:id="729" w:name="_Toc7723726"/>
      <w:bookmarkEnd w:id="722"/>
      <w:bookmarkEnd w:id="723"/>
      <w:bookmarkEnd w:id="724"/>
      <w:bookmarkEnd w:id="725"/>
      <w:bookmarkEnd w:id="726"/>
      <w:r w:rsidRPr="00F90632">
        <w:lastRenderedPageBreak/>
        <w:t>Swop Rivets</w:t>
      </w:r>
      <w:bookmarkEnd w:id="727"/>
      <w:bookmarkEnd w:id="728"/>
      <w:bookmarkEnd w:id="72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730" w:name="_Toc3557096"/>
      <w:bookmarkStart w:id="731"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730"/>
      <w:bookmarkEnd w:id="73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732" w:author="nick" w:date="2019-05-05T09:33:00Z">
              <w:r w:rsidRPr="00226A3F" w:rsidDel="000E60DF">
                <w:rPr>
                  <w:b/>
                  <w:i/>
                </w:rPr>
                <w:delText>Status</w:delText>
              </w:r>
            </w:del>
            <w:ins w:id="733"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734" w:name="_Toc3566454"/>
      <w:bookmarkStart w:id="735"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34"/>
      <w:bookmarkEnd w:id="73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6" w:name="_Toc428456130"/>
      <w:bookmarkStart w:id="737" w:name="_Toc428537093"/>
      <w:bookmarkStart w:id="738" w:name="_Toc428969412"/>
      <w:bookmarkStart w:id="739" w:name="_Toc429052803"/>
      <w:bookmarkStart w:id="740" w:name="_Toc413359590"/>
      <w:bookmarkStart w:id="741" w:name="_Toc3556982"/>
      <w:bookmarkStart w:id="742" w:name="_Toc7723727"/>
      <w:bookmarkEnd w:id="736"/>
      <w:bookmarkEnd w:id="737"/>
      <w:bookmarkEnd w:id="738"/>
      <w:bookmarkEnd w:id="739"/>
      <w:r>
        <w:lastRenderedPageBreak/>
        <w:t xml:space="preserve">Threaded Connections: </w:t>
      </w:r>
      <w:r w:rsidRPr="00226A3F">
        <w:t>Bolts and Screws</w:t>
      </w:r>
      <w:bookmarkEnd w:id="740"/>
      <w:bookmarkEnd w:id="741"/>
      <w:bookmarkEnd w:id="742"/>
    </w:p>
    <w:p w14:paraId="1A579FAB" w14:textId="77777777" w:rsidR="002E60CB" w:rsidRPr="00942FED" w:rsidRDefault="002E60CB" w:rsidP="002E60CB">
      <w:pPr>
        <w:pStyle w:val="Heading3"/>
      </w:pPr>
      <w:bookmarkStart w:id="743" w:name="_Toc413359591"/>
      <w:bookmarkStart w:id="744" w:name="_Toc3556983"/>
      <w:bookmarkStart w:id="745" w:name="_Toc7723728"/>
      <w:r>
        <w:t>Introduction</w:t>
      </w:r>
      <w:bookmarkEnd w:id="743"/>
      <w:bookmarkEnd w:id="744"/>
      <w:bookmarkEnd w:id="745"/>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746" w:name="_Toc413359630"/>
      <w:bookmarkStart w:id="747" w:name="_Toc3557097"/>
      <w:bookmarkStart w:id="748"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746"/>
      <w:bookmarkEnd w:id="747"/>
      <w:bookmarkEnd w:id="748"/>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749" w:name="_Ref401160020"/>
      <w:bookmarkStart w:id="750" w:name="_Toc413359631"/>
      <w:bookmarkStart w:id="751" w:name="_Toc3557098"/>
      <w:bookmarkStart w:id="752"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749"/>
      <w:r>
        <w:t>: Different Screw Forms</w:t>
      </w:r>
      <w:bookmarkEnd w:id="750"/>
      <w:bookmarkEnd w:id="751"/>
      <w:bookmarkEnd w:id="752"/>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753" w:name="_Ref401160136"/>
      <w:bookmarkStart w:id="754" w:name="_Toc413359632"/>
      <w:bookmarkStart w:id="755" w:name="_Ref428364733"/>
      <w:bookmarkStart w:id="756" w:name="_Ref428531136"/>
      <w:bookmarkStart w:id="757" w:name="_Toc3557099"/>
      <w:bookmarkStart w:id="758"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753"/>
      <w:r>
        <w:t xml:space="preserve">: </w:t>
      </w:r>
      <w:r w:rsidRPr="001B293E">
        <w:t xml:space="preserve">Definition of </w:t>
      </w:r>
      <w:r>
        <w:t>L</w:t>
      </w:r>
      <w:r w:rsidRPr="001B293E">
        <w:t xml:space="preserve">ength and </w:t>
      </w:r>
      <w:r>
        <w:t>H</w:t>
      </w:r>
      <w:r w:rsidRPr="001B293E">
        <w:t xml:space="preserve">ead </w:t>
      </w:r>
      <w:r>
        <w:t>S</w:t>
      </w:r>
      <w:r w:rsidRPr="001B293E">
        <w:t>izes</w:t>
      </w:r>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59" w:name="_Ref413315993"/>
      <w:bookmarkStart w:id="760" w:name="_Toc413359633"/>
      <w:bookmarkStart w:id="761" w:name="_Toc3557100"/>
      <w:bookmarkStart w:id="762"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r w:rsidRPr="00F81409">
        <w:t xml:space="preserve"> </w:t>
      </w:r>
    </w:p>
    <w:p w14:paraId="2E070E38" w14:textId="77777777" w:rsidR="00ED267C" w:rsidRPr="00942FED" w:rsidRDefault="00A947CD" w:rsidP="00ED267C">
      <w:pPr>
        <w:pStyle w:val="Heading3"/>
      </w:pPr>
      <w:bookmarkStart w:id="763" w:name="_Toc428279395"/>
      <w:bookmarkStart w:id="764" w:name="_Toc428456133"/>
      <w:bookmarkStart w:id="765" w:name="_Toc428537096"/>
      <w:bookmarkStart w:id="766" w:name="_Toc428969415"/>
      <w:bookmarkStart w:id="767" w:name="_Toc429052806"/>
      <w:bookmarkStart w:id="768" w:name="_Toc3556984"/>
      <w:bookmarkStart w:id="769" w:name="_Ref3566661"/>
      <w:bookmarkStart w:id="770" w:name="_Ref4272362"/>
      <w:bookmarkStart w:id="771" w:name="_Toc7723729"/>
      <w:bookmarkEnd w:id="763"/>
      <w:bookmarkEnd w:id="764"/>
      <w:bookmarkEnd w:id="765"/>
      <w:bookmarkEnd w:id="766"/>
      <w:bookmarkEnd w:id="767"/>
      <w:r w:rsidRPr="00A947CD">
        <w:t>Contacts and Friction</w:t>
      </w:r>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72"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72"/>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773" w:author="nick" w:date="2019-05-05T09:33:00Z">
              <w:r w:rsidRPr="00226A3F" w:rsidDel="000E60DF">
                <w:rPr>
                  <w:b/>
                  <w:i/>
                </w:rPr>
                <w:delText>Status</w:delText>
              </w:r>
            </w:del>
            <w:ins w:id="774"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75"/>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76"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75"/>
            <w:r w:rsidR="00B14B2C">
              <w:rPr>
                <w:rStyle w:val="CommentReference"/>
                <w:lang w:eastAsia="x-none"/>
              </w:rPr>
              <w:commentReference w:id="775"/>
            </w:r>
            <w:ins w:id="777" w:author="nick" w:date="2019-02-12T10:26:00Z">
              <w:r w:rsidR="007E2DCD">
                <w:rPr>
                  <w:rFonts w:asciiTheme="minorHAnsi" w:hAnsiTheme="minorHAnsi" w:cstheme="minorHAnsi"/>
                  <w:iCs/>
                  <w:sz w:val="20"/>
                  <w:szCs w:val="20"/>
                  <w:lang w:eastAsia="en-GB"/>
                </w:rPr>
                <w:t xml:space="preserve"> </w:t>
              </w:r>
            </w:ins>
            <w:ins w:id="778" w:author="nick" w:date="2019-02-12T10:28:00Z">
              <w:r w:rsidR="00AE3336">
                <w:rPr>
                  <w:rFonts w:asciiTheme="minorHAnsi" w:hAnsiTheme="minorHAnsi" w:cstheme="minorHAnsi"/>
                  <w:iCs/>
                  <w:sz w:val="20"/>
                  <w:szCs w:val="20"/>
                  <w:lang w:eastAsia="en-GB"/>
                </w:rPr>
                <w:t xml:space="preserve"> </w:t>
              </w:r>
              <w:commentRangeStart w:id="779"/>
              <w:r w:rsidR="00AE3336">
                <w:rPr>
                  <w:rFonts w:asciiTheme="minorHAnsi" w:hAnsiTheme="minorHAnsi" w:cstheme="minorHAnsi"/>
                  <w:iCs/>
                  <w:sz w:val="20"/>
                  <w:szCs w:val="20"/>
                  <w:lang w:eastAsia="en-GB"/>
                </w:rPr>
                <w:t>plus an optional</w:t>
              </w:r>
            </w:ins>
            <w:ins w:id="780" w:author="nick" w:date="2019-02-12T10:26:00Z">
              <w:r w:rsidR="007E2DCD">
                <w:rPr>
                  <w:rFonts w:asciiTheme="minorHAnsi" w:hAnsiTheme="minorHAnsi" w:cstheme="minorHAnsi"/>
                  <w:iCs/>
                  <w:sz w:val="20"/>
                  <w:szCs w:val="20"/>
                  <w:lang w:eastAsia="en-GB"/>
                </w:rPr>
                <w:t xml:space="preserve"> contact on </w:t>
              </w:r>
            </w:ins>
            <w:ins w:id="781" w:author="nick" w:date="2019-02-12T10:27:00Z">
              <w:r w:rsidR="007E2DCD">
                <w:rPr>
                  <w:rFonts w:asciiTheme="minorHAnsi" w:hAnsiTheme="minorHAnsi" w:cstheme="minorHAnsi"/>
                  <w:iCs/>
                  <w:sz w:val="20"/>
                  <w:szCs w:val="20"/>
                  <w:lang w:eastAsia="en-GB"/>
                </w:rPr>
                <w:t>“thread”</w:t>
              </w:r>
            </w:ins>
            <w:commentRangeEnd w:id="779"/>
            <w:r w:rsidR="0052506F">
              <w:rPr>
                <w:rStyle w:val="CommentReference"/>
                <w:lang w:eastAsia="x-none"/>
              </w:rPr>
              <w:commentReference w:id="779"/>
            </w:r>
          </w:p>
          <w:p w14:paraId="2F8E08A8" w14:textId="068D69D7" w:rsidR="00867B7E" w:rsidRPr="0097142B" w:rsidRDefault="00867B7E" w:rsidP="00867B7E">
            <w:pPr>
              <w:jc w:val="both"/>
              <w:rPr>
                <w:rFonts w:asciiTheme="minorHAnsi" w:hAnsiTheme="minorHAnsi" w:cstheme="minorHAnsi"/>
                <w:sz w:val="20"/>
                <w:szCs w:val="20"/>
              </w:rPr>
            </w:pPr>
            <w:commentRangeStart w:id="782"/>
            <w:ins w:id="783" w:author="nick" w:date="2019-03-23T22:21:00Z">
              <w:r w:rsidRPr="006C2299">
                <w:rPr>
                  <w:rFonts w:cs="Calibri"/>
                  <w:lang w:eastAsia="en-GB"/>
                </w:rPr>
                <w:t xml:space="preserve">see </w:t>
              </w:r>
            </w:ins>
            <w:ins w:id="784" w:author="nick" w:date="2019-03-23T22:26:00Z">
              <w:r>
                <w:rPr>
                  <w:rFonts w:cs="Calibri"/>
                  <w:lang w:eastAsia="en-GB"/>
                </w:rPr>
                <w:t xml:space="preserve">pos. d, in </w:t>
              </w:r>
            </w:ins>
            <w:ins w:id="785" w:author="nick" w:date="2019-03-23T22:21:00Z">
              <w:r w:rsidRPr="006C2299">
                <w:rPr>
                  <w:rFonts w:cs="Calibri"/>
                  <w:lang w:eastAsia="en-GB"/>
                </w:rPr>
                <w:t>section</w:t>
              </w:r>
            </w:ins>
            <w:ins w:id="786" w:author="nick" w:date="2019-03-23T22:24:00Z">
              <w:r>
                <w:rPr>
                  <w:rFonts w:cs="Calibri"/>
                  <w:lang w:eastAsia="en-GB"/>
                </w:rPr>
                <w:t xml:space="preserve"> </w:t>
              </w:r>
            </w:ins>
            <w:ins w:id="787"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88" w:author="nick" w:date="2019-03-23T22:25:00Z">
              <w:r>
                <w:rPr>
                  <w:rFonts w:cs="Calibri"/>
                  <w:lang w:eastAsia="en-GB"/>
                </w:rPr>
                <w:fldChar w:fldCharType="end"/>
              </w:r>
            </w:ins>
            <w:commentRangeEnd w:id="782"/>
            <w:ins w:id="789" w:author="nick" w:date="2019-03-23T22:26:00Z">
              <w:r>
                <w:rPr>
                  <w:rStyle w:val="CommentReference"/>
                  <w:lang w:eastAsia="x-none"/>
                </w:rPr>
                <w:commentReference w:id="782"/>
              </w:r>
            </w:ins>
          </w:p>
        </w:tc>
      </w:tr>
    </w:tbl>
    <w:p w14:paraId="4429D6E5" w14:textId="77777777" w:rsidR="00147227" w:rsidRDefault="0097142B" w:rsidP="00B22204">
      <w:pPr>
        <w:pStyle w:val="Caption"/>
        <w:spacing w:before="120"/>
        <w:rPr>
          <w:rFonts w:cs="Calibri"/>
          <w:szCs w:val="22"/>
          <w:lang w:eastAsia="en-GB"/>
        </w:rPr>
      </w:pPr>
      <w:bookmarkStart w:id="790" w:name="_Toc3566455"/>
      <w:bookmarkStart w:id="791"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90"/>
      <w:bookmarkEnd w:id="791"/>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792" w:author="nick" w:date="2019-05-05T09:33:00Z">
              <w:r w:rsidRPr="00226A3F" w:rsidDel="000E60DF">
                <w:rPr>
                  <w:b/>
                  <w:i/>
                </w:rPr>
                <w:delText>Status</w:delText>
              </w:r>
            </w:del>
            <w:ins w:id="793"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94" w:name="_Toc3566456"/>
      <w:bookmarkStart w:id="795"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94"/>
      <w:bookmarkEnd w:id="795"/>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96" w:name="_Toc428279398"/>
      <w:bookmarkStart w:id="797" w:name="_Toc428456136"/>
      <w:bookmarkStart w:id="798" w:name="_Toc428537099"/>
      <w:bookmarkStart w:id="799" w:name="_Toc428969418"/>
      <w:bookmarkStart w:id="800" w:name="_Toc429052809"/>
      <w:bookmarkStart w:id="801" w:name="_Toc428279400"/>
      <w:bookmarkStart w:id="802" w:name="_Toc428456138"/>
      <w:bookmarkStart w:id="803" w:name="_Toc428537101"/>
      <w:bookmarkStart w:id="804" w:name="_Toc428969420"/>
      <w:bookmarkStart w:id="805" w:name="_Toc429052811"/>
      <w:bookmarkStart w:id="806" w:name="_Toc428279401"/>
      <w:bookmarkStart w:id="807" w:name="_Toc428456139"/>
      <w:bookmarkStart w:id="808" w:name="_Toc428537102"/>
      <w:bookmarkStart w:id="809" w:name="_Toc428969421"/>
      <w:bookmarkStart w:id="810" w:name="_Toc429052812"/>
      <w:bookmarkStart w:id="811" w:name="_Toc428279402"/>
      <w:bookmarkStart w:id="812" w:name="_Toc428456140"/>
      <w:bookmarkStart w:id="813" w:name="_Toc428537103"/>
      <w:bookmarkStart w:id="814" w:name="_Toc428969422"/>
      <w:bookmarkStart w:id="815" w:name="_Toc429052813"/>
      <w:bookmarkStart w:id="816" w:name="_Toc428279403"/>
      <w:bookmarkStart w:id="817" w:name="_Toc428456141"/>
      <w:bookmarkStart w:id="818" w:name="_Toc428537104"/>
      <w:bookmarkStart w:id="819" w:name="_Toc428969423"/>
      <w:bookmarkStart w:id="820" w:name="_Toc429052814"/>
      <w:bookmarkStart w:id="821" w:name="_Toc428279404"/>
      <w:bookmarkStart w:id="822" w:name="_Toc428456142"/>
      <w:bookmarkStart w:id="823" w:name="_Toc428537105"/>
      <w:bookmarkStart w:id="824" w:name="_Toc428969424"/>
      <w:bookmarkStart w:id="825" w:name="_Toc429052815"/>
      <w:bookmarkStart w:id="826" w:name="_Toc428279405"/>
      <w:bookmarkStart w:id="827" w:name="_Toc428456143"/>
      <w:bookmarkStart w:id="828" w:name="_Toc428537106"/>
      <w:bookmarkStart w:id="829" w:name="_Toc428969425"/>
      <w:bookmarkStart w:id="830" w:name="_Toc429052816"/>
      <w:bookmarkStart w:id="831" w:name="_Toc428279406"/>
      <w:bookmarkStart w:id="832" w:name="_Toc428456144"/>
      <w:bookmarkStart w:id="833" w:name="_Toc428537107"/>
      <w:bookmarkStart w:id="834" w:name="_Toc428969426"/>
      <w:bookmarkStart w:id="835" w:name="_Toc429052817"/>
      <w:bookmarkStart w:id="836" w:name="_Toc428279408"/>
      <w:bookmarkStart w:id="837" w:name="_Toc428456146"/>
      <w:bookmarkStart w:id="838" w:name="_Toc428537109"/>
      <w:bookmarkStart w:id="839" w:name="_Toc428969428"/>
      <w:bookmarkStart w:id="840" w:name="_Toc429052819"/>
      <w:bookmarkStart w:id="841" w:name="_Toc428279409"/>
      <w:bookmarkStart w:id="842" w:name="_Toc428456147"/>
      <w:bookmarkStart w:id="843" w:name="_Toc428537110"/>
      <w:bookmarkStart w:id="844" w:name="_Toc428969429"/>
      <w:bookmarkStart w:id="845" w:name="_Toc429052820"/>
      <w:bookmarkStart w:id="846" w:name="_Toc428279410"/>
      <w:bookmarkStart w:id="847" w:name="_Toc428456148"/>
      <w:bookmarkStart w:id="848" w:name="_Toc428537111"/>
      <w:bookmarkStart w:id="849" w:name="_Toc428969430"/>
      <w:bookmarkStart w:id="850" w:name="_Toc429052821"/>
      <w:bookmarkStart w:id="851" w:name="_Toc428279411"/>
      <w:bookmarkStart w:id="852" w:name="_Toc428456149"/>
      <w:bookmarkStart w:id="853" w:name="_Toc428537112"/>
      <w:bookmarkStart w:id="854" w:name="_Toc428969431"/>
      <w:bookmarkStart w:id="855" w:name="_Toc429052822"/>
      <w:bookmarkStart w:id="856" w:name="_Toc428279413"/>
      <w:bookmarkStart w:id="857" w:name="_Toc428456151"/>
      <w:bookmarkStart w:id="858" w:name="_Toc428537114"/>
      <w:bookmarkStart w:id="859" w:name="_Toc428969433"/>
      <w:bookmarkStart w:id="860" w:name="_Toc429052824"/>
      <w:bookmarkStart w:id="861" w:name="_Toc428279414"/>
      <w:bookmarkStart w:id="862" w:name="_Toc428456152"/>
      <w:bookmarkStart w:id="863" w:name="_Toc428537115"/>
      <w:bookmarkStart w:id="864" w:name="_Toc428969434"/>
      <w:bookmarkStart w:id="865" w:name="_Toc429052825"/>
      <w:bookmarkStart w:id="866" w:name="_Toc428279416"/>
      <w:bookmarkStart w:id="867" w:name="_Toc428456154"/>
      <w:bookmarkStart w:id="868" w:name="_Toc428537117"/>
      <w:bookmarkStart w:id="869" w:name="_Toc428969436"/>
      <w:bookmarkStart w:id="870" w:name="_Toc429052827"/>
      <w:bookmarkStart w:id="871" w:name="_Toc428279417"/>
      <w:bookmarkStart w:id="872" w:name="_Toc428456155"/>
      <w:bookmarkStart w:id="873" w:name="_Toc428537118"/>
      <w:bookmarkStart w:id="874" w:name="_Toc428969437"/>
      <w:bookmarkStart w:id="875" w:name="_Toc429052828"/>
      <w:bookmarkStart w:id="876" w:name="_Toc428279419"/>
      <w:bookmarkStart w:id="877" w:name="_Toc428456157"/>
      <w:bookmarkStart w:id="878" w:name="_Toc428537120"/>
      <w:bookmarkStart w:id="879" w:name="_Toc428969439"/>
      <w:bookmarkStart w:id="880" w:name="_Toc429052830"/>
      <w:bookmarkStart w:id="881" w:name="_Toc428279421"/>
      <w:bookmarkStart w:id="882" w:name="_Toc428456159"/>
      <w:bookmarkStart w:id="883" w:name="_Toc428537122"/>
      <w:bookmarkStart w:id="884" w:name="_Toc428969441"/>
      <w:bookmarkStart w:id="885" w:name="_Toc429052832"/>
      <w:bookmarkStart w:id="886" w:name="_Toc428279422"/>
      <w:bookmarkStart w:id="887" w:name="_Toc428456160"/>
      <w:bookmarkStart w:id="888" w:name="_Toc428537123"/>
      <w:bookmarkStart w:id="889" w:name="_Toc428969442"/>
      <w:bookmarkStart w:id="890" w:name="_Toc429052833"/>
      <w:bookmarkStart w:id="891" w:name="_Toc428279423"/>
      <w:bookmarkStart w:id="892" w:name="_Toc428456161"/>
      <w:bookmarkStart w:id="893" w:name="_Toc428537124"/>
      <w:bookmarkStart w:id="894" w:name="_Toc428969443"/>
      <w:bookmarkStart w:id="895" w:name="_Toc429052834"/>
      <w:bookmarkStart w:id="896" w:name="_Toc428279424"/>
      <w:bookmarkStart w:id="897" w:name="_Toc428456162"/>
      <w:bookmarkStart w:id="898" w:name="_Toc428537125"/>
      <w:bookmarkStart w:id="899" w:name="_Toc428969444"/>
      <w:bookmarkStart w:id="900" w:name="_Toc429052835"/>
      <w:bookmarkStart w:id="901" w:name="_Toc428279426"/>
      <w:bookmarkStart w:id="902" w:name="_Toc428456164"/>
      <w:bookmarkStart w:id="903" w:name="_Toc428537127"/>
      <w:bookmarkStart w:id="904" w:name="_Toc428969446"/>
      <w:bookmarkStart w:id="905" w:name="_Toc429052837"/>
      <w:bookmarkStart w:id="906" w:name="_Toc428279427"/>
      <w:bookmarkStart w:id="907" w:name="_Toc428456165"/>
      <w:bookmarkStart w:id="908" w:name="_Toc428537128"/>
      <w:bookmarkStart w:id="909" w:name="_Toc428969447"/>
      <w:bookmarkStart w:id="910" w:name="_Toc429052838"/>
      <w:bookmarkStart w:id="911" w:name="_Toc428279431"/>
      <w:bookmarkStart w:id="912" w:name="_Toc428456169"/>
      <w:bookmarkStart w:id="913" w:name="_Toc428537132"/>
      <w:bookmarkStart w:id="914" w:name="_Toc428969451"/>
      <w:bookmarkStart w:id="915" w:name="_Toc429052842"/>
      <w:bookmarkStart w:id="916" w:name="_Toc428279432"/>
      <w:bookmarkStart w:id="917" w:name="_Toc428456170"/>
      <w:bookmarkStart w:id="918" w:name="_Toc428537133"/>
      <w:bookmarkStart w:id="919" w:name="_Toc428969452"/>
      <w:bookmarkStart w:id="920" w:name="_Toc429052843"/>
      <w:bookmarkStart w:id="921" w:name="_Toc428279434"/>
      <w:bookmarkStart w:id="922" w:name="_Toc428456172"/>
      <w:bookmarkStart w:id="923" w:name="_Toc428537135"/>
      <w:bookmarkStart w:id="924" w:name="_Toc428969454"/>
      <w:bookmarkStart w:id="925" w:name="_Toc429052845"/>
      <w:bookmarkStart w:id="926" w:name="_Toc428279435"/>
      <w:bookmarkStart w:id="927" w:name="_Toc428456173"/>
      <w:bookmarkStart w:id="928" w:name="_Toc428537136"/>
      <w:bookmarkStart w:id="929" w:name="_Toc428969455"/>
      <w:bookmarkStart w:id="930" w:name="_Toc429052846"/>
      <w:bookmarkStart w:id="931" w:name="_Toc428279439"/>
      <w:bookmarkStart w:id="932" w:name="_Toc428456177"/>
      <w:bookmarkStart w:id="933" w:name="_Toc428537140"/>
      <w:bookmarkStart w:id="934" w:name="_Toc428969459"/>
      <w:bookmarkStart w:id="935" w:name="_Toc429052850"/>
      <w:bookmarkStart w:id="936" w:name="_Toc428279440"/>
      <w:bookmarkStart w:id="937" w:name="_Toc428456178"/>
      <w:bookmarkStart w:id="938" w:name="_Toc428537141"/>
      <w:bookmarkStart w:id="939" w:name="_Toc428969460"/>
      <w:bookmarkStart w:id="940" w:name="_Toc429052851"/>
      <w:bookmarkStart w:id="941" w:name="_Toc428279441"/>
      <w:bookmarkStart w:id="942" w:name="_Toc428456179"/>
      <w:bookmarkStart w:id="943" w:name="_Toc428537142"/>
      <w:bookmarkStart w:id="944" w:name="_Toc428969461"/>
      <w:bookmarkStart w:id="945" w:name="_Toc429052852"/>
      <w:bookmarkStart w:id="946" w:name="_Toc428279442"/>
      <w:bookmarkStart w:id="947" w:name="_Toc428456180"/>
      <w:bookmarkStart w:id="948" w:name="_Toc428537143"/>
      <w:bookmarkStart w:id="949" w:name="_Toc428969462"/>
      <w:bookmarkStart w:id="950" w:name="_Toc429052853"/>
      <w:bookmarkStart w:id="951" w:name="_Toc428279444"/>
      <w:bookmarkStart w:id="952" w:name="_Toc428456182"/>
      <w:bookmarkStart w:id="953" w:name="_Toc428537145"/>
      <w:bookmarkStart w:id="954" w:name="_Toc428969464"/>
      <w:bookmarkStart w:id="955" w:name="_Toc429052855"/>
      <w:bookmarkStart w:id="956" w:name="_Toc428279445"/>
      <w:bookmarkStart w:id="957" w:name="_Toc428456183"/>
      <w:bookmarkStart w:id="958" w:name="_Toc428537146"/>
      <w:bookmarkStart w:id="959" w:name="_Toc428969465"/>
      <w:bookmarkStart w:id="960" w:name="_Toc429052856"/>
      <w:bookmarkStart w:id="961" w:name="_Toc428279449"/>
      <w:bookmarkStart w:id="962" w:name="_Toc428456187"/>
      <w:bookmarkStart w:id="963" w:name="_Toc428537150"/>
      <w:bookmarkStart w:id="964" w:name="_Toc428969469"/>
      <w:bookmarkStart w:id="965" w:name="_Toc429052860"/>
      <w:bookmarkStart w:id="966" w:name="_Toc428279450"/>
      <w:bookmarkStart w:id="967" w:name="_Toc428456188"/>
      <w:bookmarkStart w:id="968" w:name="_Toc428537151"/>
      <w:bookmarkStart w:id="969" w:name="_Toc428969470"/>
      <w:bookmarkStart w:id="970" w:name="_Toc429052861"/>
      <w:bookmarkStart w:id="971" w:name="_Toc428279452"/>
      <w:bookmarkStart w:id="972" w:name="_Toc428456190"/>
      <w:bookmarkStart w:id="973" w:name="_Toc428537153"/>
      <w:bookmarkStart w:id="974" w:name="_Toc428969472"/>
      <w:bookmarkStart w:id="975" w:name="_Toc429052863"/>
      <w:bookmarkStart w:id="976" w:name="_Toc428279453"/>
      <w:bookmarkStart w:id="977" w:name="_Toc428456191"/>
      <w:bookmarkStart w:id="978" w:name="_Toc428537154"/>
      <w:bookmarkStart w:id="979" w:name="_Toc428969473"/>
      <w:bookmarkStart w:id="980" w:name="_Toc429052864"/>
      <w:bookmarkStart w:id="981" w:name="_Toc428279457"/>
      <w:bookmarkStart w:id="982" w:name="_Toc428456195"/>
      <w:bookmarkStart w:id="983" w:name="_Toc428537158"/>
      <w:bookmarkStart w:id="984" w:name="_Toc428969477"/>
      <w:bookmarkStart w:id="985" w:name="_Toc429052868"/>
      <w:bookmarkStart w:id="986" w:name="_Toc428279458"/>
      <w:bookmarkStart w:id="987" w:name="_Toc428456196"/>
      <w:bookmarkStart w:id="988" w:name="_Toc428537159"/>
      <w:bookmarkStart w:id="989" w:name="_Toc428969478"/>
      <w:bookmarkStart w:id="990" w:name="_Toc429052869"/>
      <w:bookmarkStart w:id="991" w:name="_Toc428279459"/>
      <w:bookmarkStart w:id="992" w:name="_Toc428456197"/>
      <w:bookmarkStart w:id="993" w:name="_Toc428537160"/>
      <w:bookmarkStart w:id="994" w:name="_Toc428969479"/>
      <w:bookmarkStart w:id="995" w:name="_Toc429052870"/>
      <w:bookmarkStart w:id="996" w:name="_Toc428279461"/>
      <w:bookmarkStart w:id="997" w:name="_Toc428456199"/>
      <w:bookmarkStart w:id="998" w:name="_Toc428537162"/>
      <w:bookmarkStart w:id="999" w:name="_Toc428969481"/>
      <w:bookmarkStart w:id="1000" w:name="_Toc429052872"/>
      <w:bookmarkStart w:id="1001" w:name="_Toc428279462"/>
      <w:bookmarkStart w:id="1002" w:name="_Toc428456200"/>
      <w:bookmarkStart w:id="1003" w:name="_Toc428537163"/>
      <w:bookmarkStart w:id="1004" w:name="_Toc428969482"/>
      <w:bookmarkStart w:id="1005" w:name="_Toc429052873"/>
      <w:bookmarkStart w:id="1006" w:name="_Toc428279463"/>
      <w:bookmarkStart w:id="1007" w:name="_Toc428456201"/>
      <w:bookmarkStart w:id="1008" w:name="_Toc428537164"/>
      <w:bookmarkStart w:id="1009" w:name="_Toc428969483"/>
      <w:bookmarkStart w:id="1010" w:name="_Toc429052874"/>
      <w:bookmarkStart w:id="1011" w:name="_Toc428279464"/>
      <w:bookmarkStart w:id="1012" w:name="_Toc428456202"/>
      <w:bookmarkStart w:id="1013" w:name="_Toc428537165"/>
      <w:bookmarkStart w:id="1014" w:name="_Toc428969484"/>
      <w:bookmarkStart w:id="1015" w:name="_Toc429052875"/>
      <w:bookmarkStart w:id="1016" w:name="_Toc428279465"/>
      <w:bookmarkStart w:id="1017" w:name="_Toc428456203"/>
      <w:bookmarkStart w:id="1018" w:name="_Toc428537166"/>
      <w:bookmarkStart w:id="1019" w:name="_Toc428969485"/>
      <w:bookmarkStart w:id="1020" w:name="_Toc429052876"/>
      <w:bookmarkStart w:id="1021" w:name="_Toc428279467"/>
      <w:bookmarkStart w:id="1022" w:name="_Toc428456205"/>
      <w:bookmarkStart w:id="1023" w:name="_Toc428537168"/>
      <w:bookmarkStart w:id="1024" w:name="_Toc428969487"/>
      <w:bookmarkStart w:id="1025" w:name="_Toc429052878"/>
      <w:bookmarkStart w:id="1026" w:name="_Toc428279470"/>
      <w:bookmarkStart w:id="1027" w:name="_Toc428456208"/>
      <w:bookmarkStart w:id="1028" w:name="_Toc428537171"/>
      <w:bookmarkStart w:id="1029" w:name="_Toc428969490"/>
      <w:bookmarkStart w:id="1030" w:name="_Toc429052881"/>
      <w:bookmarkStart w:id="1031" w:name="_Toc428279471"/>
      <w:bookmarkStart w:id="1032" w:name="_Toc428456209"/>
      <w:bookmarkStart w:id="1033" w:name="_Toc428537172"/>
      <w:bookmarkStart w:id="1034" w:name="_Toc428969491"/>
      <w:bookmarkStart w:id="1035" w:name="_Toc429052882"/>
      <w:bookmarkStart w:id="1036" w:name="_Toc428279472"/>
      <w:bookmarkStart w:id="1037" w:name="_Toc428456210"/>
      <w:bookmarkStart w:id="1038" w:name="_Toc428537173"/>
      <w:bookmarkStart w:id="1039" w:name="_Toc428969492"/>
      <w:bookmarkStart w:id="1040" w:name="_Toc429052883"/>
      <w:bookmarkStart w:id="1041" w:name="_Toc428279473"/>
      <w:bookmarkStart w:id="1042" w:name="_Toc428456211"/>
      <w:bookmarkStart w:id="1043" w:name="_Toc428537174"/>
      <w:bookmarkStart w:id="1044" w:name="_Toc428969493"/>
      <w:bookmarkStart w:id="1045" w:name="_Toc429052884"/>
      <w:bookmarkStart w:id="1046" w:name="_Toc428279474"/>
      <w:bookmarkStart w:id="1047" w:name="_Toc428456212"/>
      <w:bookmarkStart w:id="1048" w:name="_Toc428537175"/>
      <w:bookmarkStart w:id="1049" w:name="_Toc428969494"/>
      <w:bookmarkStart w:id="1050" w:name="_Toc429052885"/>
      <w:bookmarkStart w:id="1051" w:name="_Toc428279475"/>
      <w:bookmarkStart w:id="1052" w:name="_Toc428456213"/>
      <w:bookmarkStart w:id="1053" w:name="_Toc428537176"/>
      <w:bookmarkStart w:id="1054" w:name="_Toc428969495"/>
      <w:bookmarkStart w:id="1055" w:name="_Toc429052886"/>
      <w:bookmarkStart w:id="1056" w:name="_Toc428279476"/>
      <w:bookmarkStart w:id="1057" w:name="_Toc428456214"/>
      <w:bookmarkStart w:id="1058" w:name="_Toc428537177"/>
      <w:bookmarkStart w:id="1059" w:name="_Toc428969496"/>
      <w:bookmarkStart w:id="1060" w:name="_Toc429052887"/>
      <w:bookmarkStart w:id="1061" w:name="_Toc428279481"/>
      <w:bookmarkStart w:id="1062" w:name="_Toc428456219"/>
      <w:bookmarkStart w:id="1063" w:name="_Toc428537182"/>
      <w:bookmarkStart w:id="1064" w:name="_Toc428969501"/>
      <w:bookmarkStart w:id="1065" w:name="_Toc429052892"/>
      <w:bookmarkStart w:id="1066" w:name="_Toc428279482"/>
      <w:bookmarkStart w:id="1067" w:name="_Toc428456220"/>
      <w:bookmarkStart w:id="1068" w:name="_Toc428537183"/>
      <w:bookmarkStart w:id="1069" w:name="_Toc428969502"/>
      <w:bookmarkStart w:id="1070" w:name="_Toc429052893"/>
      <w:bookmarkStart w:id="1071" w:name="_Toc428279490"/>
      <w:bookmarkStart w:id="1072" w:name="_Toc428456228"/>
      <w:bookmarkStart w:id="1073" w:name="_Toc428537191"/>
      <w:bookmarkStart w:id="1074" w:name="_Toc428969510"/>
      <w:bookmarkStart w:id="1075" w:name="_Toc429052901"/>
      <w:bookmarkStart w:id="1076" w:name="_Toc428279504"/>
      <w:bookmarkStart w:id="1077" w:name="_Toc428456242"/>
      <w:bookmarkStart w:id="1078" w:name="_Toc428537205"/>
      <w:bookmarkStart w:id="1079" w:name="_Toc428969524"/>
      <w:bookmarkStart w:id="1080" w:name="_Toc429052915"/>
      <w:bookmarkStart w:id="1081" w:name="_Toc428279508"/>
      <w:bookmarkStart w:id="1082" w:name="_Toc428456246"/>
      <w:bookmarkStart w:id="1083" w:name="_Toc428537209"/>
      <w:bookmarkStart w:id="1084" w:name="_Toc428969528"/>
      <w:bookmarkStart w:id="1085" w:name="_Toc429052919"/>
      <w:bookmarkStart w:id="1086" w:name="_Toc428279509"/>
      <w:bookmarkStart w:id="1087" w:name="_Toc428456247"/>
      <w:bookmarkStart w:id="1088" w:name="_Toc428537210"/>
      <w:bookmarkStart w:id="1089" w:name="_Toc428969529"/>
      <w:bookmarkStart w:id="1090" w:name="_Toc429052920"/>
      <w:bookmarkStart w:id="1091" w:name="_Toc428279510"/>
      <w:bookmarkStart w:id="1092" w:name="_Toc428456248"/>
      <w:bookmarkStart w:id="1093" w:name="_Toc428537211"/>
      <w:bookmarkStart w:id="1094" w:name="_Toc428969530"/>
      <w:bookmarkStart w:id="1095" w:name="_Toc429052921"/>
      <w:bookmarkStart w:id="1096" w:name="_Toc428279512"/>
      <w:bookmarkStart w:id="1097" w:name="_Toc428456250"/>
      <w:bookmarkStart w:id="1098" w:name="_Toc428537213"/>
      <w:bookmarkStart w:id="1099" w:name="_Toc428969532"/>
      <w:bookmarkStart w:id="1100" w:name="_Toc429052923"/>
      <w:bookmarkStart w:id="1101" w:name="_Toc428279516"/>
      <w:bookmarkStart w:id="1102" w:name="_Toc428456254"/>
      <w:bookmarkStart w:id="1103" w:name="_Toc428537217"/>
      <w:bookmarkStart w:id="1104" w:name="_Toc428969536"/>
      <w:bookmarkStart w:id="1105" w:name="_Toc429052927"/>
      <w:bookmarkStart w:id="1106" w:name="_Toc428279517"/>
      <w:bookmarkStart w:id="1107" w:name="_Toc428456255"/>
      <w:bookmarkStart w:id="1108" w:name="_Toc428537218"/>
      <w:bookmarkStart w:id="1109" w:name="_Toc428969537"/>
      <w:bookmarkStart w:id="1110" w:name="_Toc429052928"/>
      <w:bookmarkStart w:id="1111" w:name="_Toc428279521"/>
      <w:bookmarkStart w:id="1112" w:name="_Toc428456259"/>
      <w:bookmarkStart w:id="1113" w:name="_Toc428537222"/>
      <w:bookmarkStart w:id="1114" w:name="_Toc428969541"/>
      <w:bookmarkStart w:id="1115" w:name="_Toc429052932"/>
      <w:bookmarkStart w:id="1116" w:name="_Toc428279522"/>
      <w:bookmarkStart w:id="1117" w:name="_Toc428456260"/>
      <w:bookmarkStart w:id="1118" w:name="_Toc428537223"/>
      <w:bookmarkStart w:id="1119" w:name="_Toc428969542"/>
      <w:bookmarkStart w:id="1120" w:name="_Toc429052933"/>
      <w:bookmarkStart w:id="1121" w:name="_Toc428279523"/>
      <w:bookmarkStart w:id="1122" w:name="_Toc428456261"/>
      <w:bookmarkStart w:id="1123" w:name="_Toc428537224"/>
      <w:bookmarkStart w:id="1124" w:name="_Toc428969543"/>
      <w:bookmarkStart w:id="1125" w:name="_Toc429052934"/>
      <w:bookmarkStart w:id="1126" w:name="_Toc428279524"/>
      <w:bookmarkStart w:id="1127" w:name="_Toc428456262"/>
      <w:bookmarkStart w:id="1128" w:name="_Toc428537225"/>
      <w:bookmarkStart w:id="1129" w:name="_Toc428969544"/>
      <w:bookmarkStart w:id="1130" w:name="_Toc429052935"/>
      <w:bookmarkStart w:id="1131" w:name="_Toc428279525"/>
      <w:bookmarkStart w:id="1132" w:name="_Toc428456263"/>
      <w:bookmarkStart w:id="1133" w:name="_Toc428537226"/>
      <w:bookmarkStart w:id="1134" w:name="_Toc428969545"/>
      <w:bookmarkStart w:id="1135" w:name="_Toc429052936"/>
      <w:bookmarkStart w:id="1136" w:name="_Toc428279526"/>
      <w:bookmarkStart w:id="1137" w:name="_Toc428456264"/>
      <w:bookmarkStart w:id="1138" w:name="_Toc428537227"/>
      <w:bookmarkStart w:id="1139" w:name="_Toc428969546"/>
      <w:bookmarkStart w:id="1140" w:name="_Toc429052937"/>
      <w:bookmarkStart w:id="1141" w:name="_Toc413359593"/>
      <w:bookmarkStart w:id="1142" w:name="_Toc3556985"/>
      <w:bookmarkStart w:id="1143" w:name="_Toc7723730"/>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41"/>
      <w:bookmarkEnd w:id="1142"/>
      <w:bookmarkEnd w:id="114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144" w:author="nick" w:date="2019-05-05T09:33:00Z">
              <w:r w:rsidRPr="00226A3F" w:rsidDel="000E60DF">
                <w:rPr>
                  <w:b/>
                  <w:i/>
                </w:rPr>
                <w:delText>Status</w:delText>
              </w:r>
            </w:del>
            <w:ins w:id="1145"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146"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1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148"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49" w:name="_Toc3566457"/>
      <w:bookmarkStart w:id="1150"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49"/>
      <w:bookmarkEnd w:id="1150"/>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151" w:author="nick" w:date="2019-05-05T09:33:00Z">
              <w:r w:rsidRPr="00AD13B9" w:rsidDel="000E60DF">
                <w:rPr>
                  <w:b/>
                  <w:i/>
                  <w:sz w:val="20"/>
                </w:rPr>
                <w:delText>Status</w:delText>
              </w:r>
            </w:del>
            <w:ins w:id="1152"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53" w:name="_Ref409694950"/>
      <w:bookmarkStart w:id="1154" w:name="_Toc3566458"/>
      <w:bookmarkStart w:id="1155"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5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54"/>
      <w:bookmarkEnd w:id="115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156" w:author="nick" w:date="2019-05-05T09:33:00Z">
              <w:r w:rsidRPr="00226A3F" w:rsidDel="000E60DF">
                <w:rPr>
                  <w:b/>
                  <w:i/>
                </w:rPr>
                <w:delText>Status</w:delText>
              </w:r>
            </w:del>
            <w:ins w:id="1157"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58" w:name="_Toc3566459"/>
      <w:bookmarkStart w:id="1159"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8"/>
      <w:bookmarkEnd w:id="1159"/>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60" w:name="_Toc428279528"/>
      <w:bookmarkStart w:id="1161" w:name="_Toc428456266"/>
      <w:bookmarkStart w:id="1162" w:name="_Toc428537229"/>
      <w:bookmarkStart w:id="1163" w:name="_Toc428969548"/>
      <w:bookmarkStart w:id="1164" w:name="_Toc429052939"/>
      <w:bookmarkStart w:id="1165" w:name="_Toc413359594"/>
      <w:bookmarkStart w:id="1166" w:name="_Toc3556986"/>
      <w:bookmarkStart w:id="1167" w:name="_Toc7723731"/>
      <w:bookmarkEnd w:id="1160"/>
      <w:bookmarkEnd w:id="1161"/>
      <w:bookmarkEnd w:id="1162"/>
      <w:bookmarkEnd w:id="1163"/>
      <w:bookmarkEnd w:id="1164"/>
      <w:r>
        <w:t>Washer</w:t>
      </w:r>
      <w:bookmarkEnd w:id="1165"/>
      <w:bookmarkEnd w:id="1166"/>
      <w:bookmarkEnd w:id="116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168" w:author="nick" w:date="2019-05-05T09:33:00Z">
              <w:r w:rsidRPr="00226A3F" w:rsidDel="000E60DF">
                <w:rPr>
                  <w:b/>
                  <w:i/>
                </w:rPr>
                <w:delText>Status</w:delText>
              </w:r>
            </w:del>
            <w:ins w:id="1169"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70" w:name="_Toc3566460"/>
      <w:bookmarkStart w:id="1171"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70"/>
      <w:bookmarkEnd w:id="1171"/>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72" w:name="_Toc428456268"/>
      <w:bookmarkStart w:id="1173" w:name="_Toc428537231"/>
      <w:bookmarkStart w:id="1174" w:name="_Toc428969550"/>
      <w:bookmarkStart w:id="1175" w:name="_Toc429052941"/>
      <w:bookmarkStart w:id="1176" w:name="_Toc413359595"/>
      <w:bookmarkStart w:id="1177" w:name="_Toc3556987"/>
      <w:bookmarkStart w:id="1178" w:name="_Toc7723732"/>
      <w:bookmarkEnd w:id="1172"/>
      <w:bookmarkEnd w:id="1173"/>
      <w:bookmarkEnd w:id="1174"/>
      <w:bookmarkEnd w:id="1175"/>
      <w:r>
        <w:t>Nut</w:t>
      </w:r>
      <w:bookmarkEnd w:id="1176"/>
      <w:bookmarkEnd w:id="1177"/>
      <w:bookmarkEnd w:id="117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179" w:author="nick" w:date="2019-05-05T09:33:00Z">
              <w:r w:rsidRPr="00226A3F" w:rsidDel="000E60DF">
                <w:rPr>
                  <w:b/>
                  <w:i/>
                </w:rPr>
                <w:delText>Status</w:delText>
              </w:r>
            </w:del>
            <w:ins w:id="1180"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81" w:name="_Toc3566461"/>
      <w:bookmarkStart w:id="1182"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81"/>
      <w:bookmarkEnd w:id="118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183" w:author="nick" w:date="2019-05-05T09:33:00Z">
              <w:r w:rsidRPr="00226A3F" w:rsidDel="000E60DF">
                <w:rPr>
                  <w:b/>
                  <w:i/>
                </w:rPr>
                <w:delText>Status</w:delText>
              </w:r>
            </w:del>
            <w:ins w:id="1184"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85" w:name="_Toc3566462"/>
      <w:bookmarkStart w:id="1186"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85"/>
      <w:bookmarkEnd w:id="118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87" w:name="_Toc428456270"/>
      <w:bookmarkStart w:id="1188" w:name="_Toc428537233"/>
      <w:bookmarkStart w:id="1189" w:name="_Toc428969552"/>
      <w:bookmarkStart w:id="1190" w:name="_Toc429052943"/>
      <w:bookmarkStart w:id="1191" w:name="_Toc413359596"/>
      <w:bookmarkStart w:id="1192" w:name="_Toc3556988"/>
      <w:bookmarkStart w:id="1193" w:name="_Toc7723733"/>
      <w:bookmarkStart w:id="1194" w:name="_Ref401160443"/>
      <w:bookmarkStart w:id="1195" w:name="_Ref401160449"/>
      <w:bookmarkStart w:id="1196" w:name="_Ref401160453"/>
      <w:bookmarkEnd w:id="1187"/>
      <w:bookmarkEnd w:id="1188"/>
      <w:bookmarkEnd w:id="1189"/>
      <w:bookmarkEnd w:id="1190"/>
      <w:r w:rsidRPr="00226A3F">
        <w:t>Bolt</w:t>
      </w:r>
      <w:bookmarkEnd w:id="1191"/>
      <w:bookmarkEnd w:id="1192"/>
      <w:bookmarkEnd w:id="1193"/>
      <w:r w:rsidRPr="00226A3F">
        <w:t xml:space="preserve"> </w:t>
      </w:r>
      <w:bookmarkEnd w:id="1194"/>
      <w:bookmarkEnd w:id="1195"/>
      <w:bookmarkEnd w:id="119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197" w:author="nick" w:date="2019-05-05T09:33:00Z">
              <w:r w:rsidRPr="00226A3F" w:rsidDel="000E60DF">
                <w:rPr>
                  <w:b/>
                  <w:i/>
                </w:rPr>
                <w:delText>Status</w:delText>
              </w:r>
            </w:del>
            <w:ins w:id="1198"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99" w:name="_Toc3566463"/>
      <w:bookmarkStart w:id="1200"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9"/>
      <w:bookmarkEnd w:id="1200"/>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201" w:author="nick" w:date="2019-05-05T09:33:00Z">
              <w:r w:rsidRPr="00226A3F" w:rsidDel="000E60DF">
                <w:rPr>
                  <w:b/>
                  <w:i/>
                </w:rPr>
                <w:delText>Status</w:delText>
              </w:r>
            </w:del>
            <w:ins w:id="1202"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203"/>
            <w:ins w:id="1204" w:author="nick" w:date="2019-02-12T18:39:00Z">
              <w:r>
                <w:rPr>
                  <w:sz w:val="20"/>
                  <w:szCs w:val="20"/>
                </w:rPr>
                <w:t>Optional</w:t>
              </w:r>
            </w:ins>
            <w:commentRangeStart w:id="1205"/>
            <w:del w:id="1206" w:author="nick" w:date="2019-02-12T18:39:00Z">
              <w:r w:rsidR="002E60CB" w:rsidDel="00835F7D">
                <w:rPr>
                  <w:sz w:val="20"/>
                  <w:szCs w:val="20"/>
                </w:rPr>
                <w:delText>Required</w:delText>
              </w:r>
              <w:commentRangeEnd w:id="1205"/>
              <w:r w:rsidR="00BC11C4" w:rsidDel="00835F7D">
                <w:rPr>
                  <w:rStyle w:val="CommentReference"/>
                  <w:lang w:eastAsia="x-none"/>
                </w:rPr>
                <w:commentReference w:id="1205"/>
              </w:r>
            </w:del>
            <w:commentRangeEnd w:id="1203"/>
            <w:r w:rsidR="00E57243">
              <w:rPr>
                <w:rStyle w:val="CommentReference"/>
                <w:lang w:eastAsia="x-none"/>
              </w:rPr>
              <w:commentReference w:id="1203"/>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207"/>
            <w:del w:id="1208" w:author="nick" w:date="2019-05-07T03:00:00Z">
              <w:r w:rsidDel="007A7B90">
                <w:rPr>
                  <w:sz w:val="20"/>
                  <w:szCs w:val="20"/>
                </w:rPr>
                <w:delText>Required, because no nut implies screw</w:delText>
              </w:r>
            </w:del>
            <w:commentRangeEnd w:id="1207"/>
            <w:r w:rsidR="007A7B90">
              <w:rPr>
                <w:rStyle w:val="CommentReference"/>
                <w:lang w:eastAsia="x-none"/>
              </w:rPr>
              <w:commentReference w:id="1207"/>
            </w:r>
          </w:p>
        </w:tc>
      </w:tr>
    </w:tbl>
    <w:p w14:paraId="7444263C" w14:textId="5F6B01F5" w:rsidR="002E60CB" w:rsidRDefault="002E60CB" w:rsidP="002474EA">
      <w:pPr>
        <w:pStyle w:val="Caption"/>
        <w:spacing w:before="120"/>
      </w:pPr>
      <w:bookmarkStart w:id="1209" w:name="_Toc3566464"/>
      <w:bookmarkStart w:id="1210"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209"/>
      <w:bookmarkEnd w:id="121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211"/>
      <w:ins w:id="1212" w:author="Dr. Carsten Franke" w:date="2019-05-02T21:18:00Z">
        <w:r w:rsidR="0022268C">
          <w:rPr>
            <w:b/>
            <w:bCs/>
            <w:color w:val="000000"/>
          </w:rPr>
          <w:t>.0</w:t>
        </w:r>
        <w:commentRangeEnd w:id="1211"/>
        <w:r w:rsidR="0022268C">
          <w:rPr>
            <w:rStyle w:val="CommentReference"/>
            <w:rFonts w:ascii="Calibri" w:hAnsi="Calibri"/>
            <w:lang w:eastAsia="x-none"/>
          </w:rPr>
          <w:commentReference w:id="1211"/>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13" w:name="_Toc428456272"/>
      <w:bookmarkStart w:id="1214" w:name="_Toc428537235"/>
      <w:bookmarkStart w:id="1215" w:name="_Toc428969554"/>
      <w:bookmarkStart w:id="1216" w:name="_Toc429052945"/>
      <w:bookmarkStart w:id="1217" w:name="_Toc3556989"/>
      <w:bookmarkStart w:id="1218" w:name="_Toc7723734"/>
      <w:bookmarkEnd w:id="1213"/>
      <w:bookmarkEnd w:id="1214"/>
      <w:bookmarkEnd w:id="1215"/>
      <w:bookmarkEnd w:id="1216"/>
      <w:r>
        <w:lastRenderedPageBreak/>
        <w:t>Possible Bolt and Screw Assemblies</w:t>
      </w:r>
      <w:bookmarkEnd w:id="1217"/>
      <w:bookmarkEnd w:id="121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19" w:name="_Toc3557101"/>
      <w:bookmarkStart w:id="1220"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19"/>
      <w:bookmarkEnd w:id="122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21" w:name="_Ref3568949"/>
      <w:bookmarkStart w:id="1222" w:name="_Toc3557102"/>
      <w:bookmarkStart w:id="1223" w:name="_Ref3568942"/>
      <w:bookmarkStart w:id="1224"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21"/>
      <w:r>
        <w:t>: Bolt with free nut</w:t>
      </w:r>
      <w:bookmarkEnd w:id="1222"/>
      <w:bookmarkEnd w:id="1223"/>
      <w:bookmarkEnd w:id="122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225" w:name="_Ref3568964"/>
      <w:bookmarkStart w:id="1226" w:name="_Toc3557103"/>
      <w:bookmarkStart w:id="1227"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25"/>
      <w:r>
        <w:t>: Screw without nut</w:t>
      </w:r>
      <w:bookmarkEnd w:id="1226"/>
      <w:bookmarkEnd w:id="1227"/>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r>
        <w:t>&lt;connection_0d label="135"&gt;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228" w:author="nick" w:date="2019-05-07T02:57:00Z"/>
        </w:rPr>
      </w:pPr>
      <w:del w:id="1229"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230" w:author="nick" w:date="2019-05-07T02:56:00Z"/>
          <w:color w:val="0070C0"/>
        </w:rPr>
      </w:pPr>
      <w:ins w:id="1231"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232" w:author="nick" w:date="2019-05-07T02:57:00Z"/>
          <w:color w:val="0070C0"/>
        </w:rPr>
      </w:pPr>
      <w:del w:id="1233"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234" w:author="nick" w:date="2019-05-07T02:57:00Z"/>
          <w:color w:val="0070C0"/>
        </w:rPr>
      </w:pPr>
      <w:commentRangeStart w:id="1235"/>
      <w:del w:id="1236"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235"/>
        <w:r w:rsidR="00BC11C4" w:rsidDel="004C67D3">
          <w:rPr>
            <w:rStyle w:val="CommentReference"/>
            <w:rFonts w:ascii="Calibri" w:hAnsi="Calibri"/>
            <w:lang w:eastAsia="x-none"/>
          </w:rPr>
          <w:commentReference w:id="1235"/>
        </w:r>
      </w:del>
    </w:p>
    <w:p w14:paraId="27EE84BA" w14:textId="34F7CC5F" w:rsidR="0086511D" w:rsidRPr="004F5A65" w:rsidDel="004C67D3" w:rsidRDefault="0086511D" w:rsidP="0086511D">
      <w:pPr>
        <w:pStyle w:val="XMLCode"/>
        <w:keepNext/>
        <w:rPr>
          <w:del w:id="1237" w:author="nick" w:date="2019-05-07T02:57:00Z"/>
          <w:color w:val="0070C0"/>
        </w:rPr>
      </w:pPr>
      <w:del w:id="1238"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39" w:name="_Toc3557104"/>
      <w:bookmarkStart w:id="1240"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39"/>
      <w:bookmarkEnd w:id="124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41" w:name="_Toc3557105"/>
      <w:bookmarkStart w:id="1242"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41"/>
      <w:bookmarkEnd w:id="1242"/>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43" w:name="_Toc428456274"/>
      <w:bookmarkStart w:id="1244" w:name="_Toc428537237"/>
      <w:bookmarkStart w:id="1245" w:name="_Toc428969556"/>
      <w:bookmarkStart w:id="1246" w:name="_Toc429052947"/>
      <w:bookmarkStart w:id="1247" w:name="_Toc428456275"/>
      <w:bookmarkStart w:id="1248" w:name="_Toc428537238"/>
      <w:bookmarkStart w:id="1249" w:name="_Toc428969557"/>
      <w:bookmarkStart w:id="1250" w:name="_Toc429052948"/>
      <w:bookmarkStart w:id="1251" w:name="_Toc413359597"/>
      <w:bookmarkStart w:id="1252" w:name="_Toc3556990"/>
      <w:bookmarkStart w:id="1253" w:name="_Toc7723735"/>
      <w:bookmarkEnd w:id="1243"/>
      <w:bookmarkEnd w:id="1244"/>
      <w:bookmarkEnd w:id="1245"/>
      <w:bookmarkEnd w:id="1246"/>
      <w:bookmarkEnd w:id="1247"/>
      <w:bookmarkEnd w:id="1248"/>
      <w:bookmarkEnd w:id="1249"/>
      <w:bookmarkEnd w:id="1250"/>
      <w:r w:rsidRPr="00226A3F">
        <w:lastRenderedPageBreak/>
        <w:t>Screw</w:t>
      </w:r>
      <w:bookmarkEnd w:id="1251"/>
      <w:bookmarkEnd w:id="1252"/>
      <w:bookmarkEnd w:id="125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254" w:author="nick" w:date="2019-05-05T09:33:00Z">
              <w:r w:rsidRPr="00226A3F" w:rsidDel="000E60DF">
                <w:rPr>
                  <w:b/>
                  <w:i/>
                </w:rPr>
                <w:delText>Status</w:delText>
              </w:r>
            </w:del>
            <w:ins w:id="1255"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56" w:name="_Toc3566465"/>
      <w:bookmarkStart w:id="1257"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56"/>
      <w:bookmarkEnd w:id="1257"/>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258" w:author="nick" w:date="2019-05-05T09:33:00Z">
              <w:r w:rsidRPr="00226A3F" w:rsidDel="000E60DF">
                <w:rPr>
                  <w:b/>
                  <w:i/>
                </w:rPr>
                <w:delText>Status</w:delText>
              </w:r>
            </w:del>
            <w:ins w:id="1259"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260"/>
            <w:del w:id="1261" w:author="nick" w:date="2019-02-12T11:20:00Z">
              <w:r w:rsidDel="009050D3">
                <w:rPr>
                  <w:sz w:val="20"/>
                  <w:szCs w:val="20"/>
                </w:rPr>
                <w:delText>&gt; 0</w:delText>
              </w:r>
            </w:del>
            <w:ins w:id="1262" w:author="nick" w:date="2019-02-12T11:20:00Z">
              <w:r w:rsidR="009050D3">
                <w:rPr>
                  <w:sz w:val="20"/>
                  <w:szCs w:val="20"/>
                </w:rPr>
                <w:t>1 - *</w:t>
              </w:r>
            </w:ins>
            <w:commentRangeEnd w:id="1260"/>
            <w:ins w:id="1263" w:author="nick" w:date="2019-02-12T11:21:00Z">
              <w:r w:rsidR="009050D3">
                <w:rPr>
                  <w:rStyle w:val="CommentReference"/>
                  <w:lang w:eastAsia="x-none"/>
                </w:rPr>
                <w:commentReference w:id="1260"/>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64" w:name="_Toc3566466"/>
      <w:bookmarkStart w:id="1265"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64"/>
      <w:bookmarkEnd w:id="126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66" w:name="_Toc3556991"/>
      <w:bookmarkStart w:id="1267" w:name="_Toc7723736"/>
      <w:r>
        <w:t>7.5.7.1 Flow Drilled Screws</w:t>
      </w:r>
      <w:r w:rsidR="00EF4929">
        <w:t xml:space="preserve"> (FDS)</w:t>
      </w:r>
      <w:bookmarkEnd w:id="1266"/>
      <w:bookmarkEnd w:id="1267"/>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EF0491"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68" w:name="_Toc3557106"/>
      <w:bookmarkStart w:id="1269"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68"/>
      <w:bookmarkEnd w:id="1269"/>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70" w:name="_Toc3557107"/>
      <w:bookmarkStart w:id="1271"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70"/>
      <w:bookmarkEnd w:id="1271"/>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272" w:author="nick" w:date="2019-05-05T09:34:00Z">
              <w:r w:rsidRPr="00226A3F" w:rsidDel="000E60DF">
                <w:rPr>
                  <w:b/>
                  <w:i/>
                </w:rPr>
                <w:delText>Status</w:delText>
              </w:r>
            </w:del>
            <w:ins w:id="1273"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74" w:name="_Toc3566467"/>
      <w:bookmarkStart w:id="1275"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74"/>
      <w:bookmarkEnd w:id="1275"/>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76" w:name="_Toc3557108"/>
      <w:bookmarkStart w:id="1277"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76"/>
      <w:bookmarkEnd w:id="1277"/>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78" w:name="_Toc3557109"/>
      <w:bookmarkStart w:id="1279"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78"/>
      <w:bookmarkEnd w:id="127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80" w:name="_Toc413359598"/>
      <w:bookmarkStart w:id="1281" w:name="_Toc3556992"/>
      <w:bookmarkStart w:id="1282" w:name="_Toc7723737"/>
      <w:r w:rsidRPr="000F30B3">
        <w:t>Gum Drops</w:t>
      </w:r>
      <w:bookmarkEnd w:id="1280"/>
      <w:bookmarkEnd w:id="1281"/>
      <w:bookmarkEnd w:id="128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283" w:author="nick" w:date="2019-05-05T09:34:00Z">
              <w:r w:rsidRPr="00226A3F" w:rsidDel="000E60DF">
                <w:rPr>
                  <w:b/>
                  <w:i/>
                </w:rPr>
                <w:delText>Status</w:delText>
              </w:r>
            </w:del>
            <w:ins w:id="1284"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285"/>
            <w:del w:id="1286" w:author="nick" w:date="2019-02-12T11:23:00Z">
              <w:r w:rsidDel="009050D3">
                <w:rPr>
                  <w:sz w:val="20"/>
                  <w:szCs w:val="20"/>
                </w:rPr>
                <w:delText>0-</w:delText>
              </w:r>
            </w:del>
            <w:r w:rsidRPr="00226A3F">
              <w:rPr>
                <w:sz w:val="20"/>
                <w:szCs w:val="20"/>
              </w:rPr>
              <w:t>1</w:t>
            </w:r>
            <w:commentRangeEnd w:id="1285"/>
            <w:r w:rsidR="009050D3">
              <w:rPr>
                <w:rStyle w:val="CommentReference"/>
                <w:lang w:eastAsia="x-none"/>
              </w:rPr>
              <w:commentReference w:id="1285"/>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287"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288"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89" w:name="_Toc3566468"/>
      <w:bookmarkStart w:id="1290"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89"/>
      <w:bookmarkEnd w:id="129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291" w:author="nick" w:date="2019-05-05T09:34:00Z">
              <w:r w:rsidRPr="00226A3F" w:rsidDel="000E60DF">
                <w:rPr>
                  <w:b/>
                  <w:i/>
                </w:rPr>
                <w:delText>Status</w:delText>
              </w:r>
            </w:del>
            <w:ins w:id="1292"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93" w:name="_Toc3566469"/>
      <w:bookmarkStart w:id="1294"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93"/>
      <w:bookmarkEnd w:id="1294"/>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95" w:name="_Toc428456279"/>
      <w:bookmarkStart w:id="1296" w:name="_Toc3556993"/>
      <w:bookmarkStart w:id="1297" w:name="_Toc7723738"/>
      <w:bookmarkEnd w:id="1295"/>
      <w:r>
        <w:t>Clinches</w:t>
      </w:r>
      <w:bookmarkEnd w:id="1296"/>
      <w:bookmarkEnd w:id="129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98" w:name="_Toc3557110"/>
      <w:bookmarkStart w:id="1299"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98"/>
      <w:bookmarkEnd w:id="1299"/>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300" w:name="_Ref428794448"/>
      <w:bookmarkStart w:id="1301" w:name="_Ref428794398"/>
      <w:bookmarkStart w:id="1302" w:name="_Toc3557111"/>
      <w:bookmarkStart w:id="1303"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300"/>
      <w:r>
        <w:t xml:space="preserve">: </w:t>
      </w:r>
      <w:r w:rsidRPr="00D67DC2">
        <w:t>Clinch Joint Dimensions</w:t>
      </w:r>
      <w:bookmarkEnd w:id="1301"/>
      <w:bookmarkEnd w:id="1302"/>
      <w:bookmarkEnd w:id="1303"/>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304" w:name="_Ref428798660"/>
      <w:bookmarkStart w:id="1305" w:name="_Toc3557112"/>
      <w:bookmarkStart w:id="1306"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304"/>
      <w:r>
        <w:t>: TOX (left) and BTM’s Tog-L-Loc system</w:t>
      </w:r>
      <w:r>
        <w:rPr>
          <w:rStyle w:val="FootnoteReference"/>
        </w:rPr>
        <w:footnoteReference w:id="13"/>
      </w:r>
      <w:bookmarkEnd w:id="1305"/>
      <w:bookmarkEnd w:id="1306"/>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307" w:author="nick" w:date="2019-05-05T09:34:00Z">
              <w:r w:rsidRPr="00226A3F" w:rsidDel="000E60DF">
                <w:rPr>
                  <w:b/>
                  <w:i/>
                </w:rPr>
                <w:delText>Status</w:delText>
              </w:r>
            </w:del>
            <w:ins w:id="1308"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309"/>
            <w:del w:id="1310" w:author="nick" w:date="2019-02-12T11:24:00Z">
              <w:r w:rsidDel="009050D3">
                <w:rPr>
                  <w:sz w:val="20"/>
                  <w:szCs w:val="20"/>
                </w:rPr>
                <w:delText>0-</w:delText>
              </w:r>
            </w:del>
            <w:r w:rsidR="00C47EC3" w:rsidRPr="00226A3F">
              <w:rPr>
                <w:sz w:val="20"/>
                <w:szCs w:val="20"/>
              </w:rPr>
              <w:t>1</w:t>
            </w:r>
            <w:commentRangeEnd w:id="1309"/>
            <w:r w:rsidR="009050D3">
              <w:rPr>
                <w:rStyle w:val="CommentReference"/>
                <w:lang w:eastAsia="x-none"/>
              </w:rPr>
              <w:commentReference w:id="1309"/>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311"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312"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313" w:name="_Toc3566470"/>
      <w:bookmarkStart w:id="1314"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13"/>
      <w:bookmarkEnd w:id="131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315" w:author="nick" w:date="2019-05-05T09:34:00Z">
              <w:r w:rsidRPr="00226A3F" w:rsidDel="000E60DF">
                <w:rPr>
                  <w:b/>
                  <w:i/>
                </w:rPr>
                <w:delText>Status</w:delText>
              </w:r>
            </w:del>
            <w:ins w:id="1316"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17" w:name="_Toc3566471"/>
      <w:bookmarkStart w:id="1318"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17"/>
      <w:bookmarkEnd w:id="1318"/>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EF0491"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319" w:author="m.kalaitzaki" w:date="2019-02-11T16:41:00Z">
        <w:r>
          <w:rPr>
            <w:rStyle w:val="elementdeftypeChar"/>
          </w:rPr>
          <w:t>button</w:t>
        </w:r>
      </w:ins>
      <w:commentRangeStart w:id="1320"/>
      <w:proofErr w:type="gramEnd"/>
      <w:del w:id="1321"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320"/>
      <w:r>
        <w:rPr>
          <w:rStyle w:val="CommentReference"/>
          <w:rFonts w:eastAsia="Times New Roman"/>
          <w:lang w:val="en-US" w:eastAsia="x-none"/>
        </w:rPr>
        <w:commentReference w:id="1320"/>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322" w:author="nick" w:date="2019-05-05T09:34:00Z">
              <w:r w:rsidRPr="00226A3F" w:rsidDel="000E60DF">
                <w:rPr>
                  <w:b/>
                  <w:i/>
                </w:rPr>
                <w:delText>Status</w:delText>
              </w:r>
            </w:del>
            <w:ins w:id="1323"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24" w:name="_Toc3566472"/>
      <w:bookmarkStart w:id="1325"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24"/>
      <w:bookmarkEnd w:id="132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26" w:name="_Toc3556994"/>
      <w:bookmarkStart w:id="1327" w:name="_Toc7723739"/>
      <w:r w:rsidRPr="00BF4695">
        <w:t>Heat Stakes / Thermal Stakes</w:t>
      </w:r>
      <w:bookmarkEnd w:id="1326"/>
      <w:bookmarkEnd w:id="132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EF049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28" w:name="_Toc3557113"/>
      <w:bookmarkStart w:id="1329"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28"/>
      <w:bookmarkEnd w:id="132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330" w:author="nick" w:date="2019-05-05T09:34:00Z">
              <w:r w:rsidRPr="00226A3F" w:rsidDel="000E60DF">
                <w:rPr>
                  <w:b/>
                  <w:i/>
                </w:rPr>
                <w:delText>Status</w:delText>
              </w:r>
            </w:del>
            <w:ins w:id="1331"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332"/>
            <w:del w:id="1333" w:author="nick" w:date="2019-02-12T11:30:00Z">
              <w:r w:rsidDel="004133FC">
                <w:rPr>
                  <w:sz w:val="20"/>
                  <w:szCs w:val="20"/>
                </w:rPr>
                <w:delText>0-</w:delText>
              </w:r>
            </w:del>
            <w:r w:rsidR="00A2456B" w:rsidRPr="00226A3F">
              <w:rPr>
                <w:sz w:val="20"/>
                <w:szCs w:val="20"/>
              </w:rPr>
              <w:t>1</w:t>
            </w:r>
            <w:commentRangeEnd w:id="1332"/>
            <w:r w:rsidR="004133FC">
              <w:rPr>
                <w:rStyle w:val="CommentReference"/>
                <w:lang w:eastAsia="x-none"/>
              </w:rPr>
              <w:commentReference w:id="133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33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33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36" w:name="_Toc3566473"/>
      <w:bookmarkStart w:id="1337"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36"/>
      <w:bookmarkEnd w:id="133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338" w:author="nick" w:date="2019-05-05T09:34:00Z">
              <w:r w:rsidRPr="00226A3F" w:rsidDel="000E60DF">
                <w:rPr>
                  <w:b/>
                  <w:i/>
                </w:rPr>
                <w:delText>Status</w:delText>
              </w:r>
            </w:del>
            <w:ins w:id="1339"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340"/>
            <w:r>
              <w:rPr>
                <w:rFonts w:cs="Calibri"/>
                <w:sz w:val="20"/>
                <w:szCs w:val="20"/>
              </w:rPr>
              <w:t>≥</w:t>
            </w:r>
            <w:r w:rsidRPr="00226A3F">
              <w:rPr>
                <w:sz w:val="20"/>
                <w:szCs w:val="20"/>
              </w:rPr>
              <w:t xml:space="preserve"> 0.0</w:t>
            </w:r>
            <w:commentRangeEnd w:id="1340"/>
            <w:r w:rsidR="00E4618D">
              <w:rPr>
                <w:rStyle w:val="CommentReference"/>
                <w:lang w:eastAsia="x-none"/>
              </w:rPr>
              <w:commentReference w:id="1340"/>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41" w:name="_Toc3566474"/>
      <w:bookmarkStart w:id="1342"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41"/>
      <w:bookmarkEnd w:id="134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43" w:name="_Toc3556995"/>
      <w:bookmarkStart w:id="1344" w:name="_Toc7723740"/>
      <w:r>
        <w:t>Clips/</w:t>
      </w:r>
      <w:r w:rsidR="00BF4695" w:rsidRPr="00BF4695">
        <w:t>Snap Joints</w:t>
      </w:r>
      <w:bookmarkEnd w:id="1343"/>
      <w:bookmarkEnd w:id="134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45" w:name="_Toc3557114"/>
      <w:bookmarkStart w:id="1346"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45"/>
      <w:bookmarkEnd w:id="134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47" w:name="_Toc3557115"/>
      <w:bookmarkStart w:id="1348"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47"/>
      <w:bookmarkEnd w:id="1348"/>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49" w:name="_Toc3557116"/>
      <w:bookmarkStart w:id="1350" w:name="_Toc7723861"/>
      <w:bookmarkStart w:id="1351"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49"/>
      <w:bookmarkEnd w:id="1350"/>
      <w:bookmarkEnd w:id="135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52" w:name="_Toc3557117"/>
      <w:bookmarkStart w:id="1353"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52"/>
      <w:bookmarkEnd w:id="135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354" w:author="nick" w:date="2019-05-05T09:34:00Z">
              <w:r w:rsidRPr="00226A3F" w:rsidDel="000E60DF">
                <w:rPr>
                  <w:b/>
                  <w:i/>
                </w:rPr>
                <w:delText>Status</w:delText>
              </w:r>
            </w:del>
            <w:ins w:id="1355"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356"/>
            <w:del w:id="1357" w:author="nick" w:date="2019-02-12T11:29:00Z">
              <w:r w:rsidDel="004133FC">
                <w:rPr>
                  <w:sz w:val="20"/>
                  <w:szCs w:val="20"/>
                </w:rPr>
                <w:delText>0-</w:delText>
              </w:r>
            </w:del>
            <w:r w:rsidRPr="00226A3F">
              <w:rPr>
                <w:sz w:val="20"/>
                <w:szCs w:val="20"/>
              </w:rPr>
              <w:t>1</w:t>
            </w:r>
            <w:commentRangeEnd w:id="1356"/>
            <w:r w:rsidR="00852AAC">
              <w:rPr>
                <w:rStyle w:val="CommentReference"/>
                <w:lang w:eastAsia="x-none"/>
              </w:rPr>
              <w:commentReference w:id="1356"/>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358"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359"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60" w:name="_Toc3566475"/>
      <w:bookmarkStart w:id="1361"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60"/>
      <w:bookmarkEnd w:id="136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362" w:author="nick" w:date="2019-05-05T09:34:00Z">
              <w:r w:rsidRPr="00226A3F" w:rsidDel="000E60DF">
                <w:rPr>
                  <w:b/>
                  <w:i/>
                </w:rPr>
                <w:delText>Status</w:delText>
              </w:r>
            </w:del>
            <w:ins w:id="1363"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64" w:name="_Toc3566476"/>
      <w:bookmarkStart w:id="1365"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64"/>
      <w:bookmarkEnd w:id="1365"/>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366" w:author="nick" w:date="2019-05-05T09:34:00Z">
              <w:r w:rsidRPr="0001308F" w:rsidDel="000E60DF">
                <w:rPr>
                  <w:b/>
                  <w:i/>
                </w:rPr>
                <w:delText>Status</w:delText>
              </w:r>
            </w:del>
            <w:ins w:id="1367"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68" w:name="_Toc3566477"/>
      <w:bookmarkStart w:id="1369"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68"/>
      <w:bookmarkEnd w:id="136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70" w:name="_Toc3556996"/>
      <w:bookmarkStart w:id="1371" w:name="_Toc7723741"/>
      <w:r w:rsidRPr="00BF4695">
        <w:lastRenderedPageBreak/>
        <w:t>Nails</w:t>
      </w:r>
      <w:bookmarkEnd w:id="1370"/>
      <w:bookmarkEnd w:id="137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72" w:name="_Toc3557118"/>
      <w:bookmarkStart w:id="1373"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72"/>
      <w:bookmarkEnd w:id="137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74" w:name="_Toc3557119"/>
      <w:bookmarkStart w:id="1375"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74"/>
      <w:bookmarkEnd w:id="137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376" w:author="nick" w:date="2019-05-05T09:34:00Z">
              <w:r w:rsidRPr="00226A3F" w:rsidDel="000E60DF">
                <w:rPr>
                  <w:b/>
                  <w:i/>
                </w:rPr>
                <w:delText>Status</w:delText>
              </w:r>
            </w:del>
            <w:ins w:id="1377"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378"/>
            <w:del w:id="1379" w:author="nick" w:date="2019-02-12T11:29:00Z">
              <w:r w:rsidDel="004133FC">
                <w:rPr>
                  <w:sz w:val="20"/>
                  <w:szCs w:val="20"/>
                </w:rPr>
                <w:delText>0-</w:delText>
              </w:r>
            </w:del>
            <w:r w:rsidR="00A2456B" w:rsidRPr="00226A3F">
              <w:rPr>
                <w:sz w:val="20"/>
                <w:szCs w:val="20"/>
              </w:rPr>
              <w:t>1</w:t>
            </w:r>
            <w:commentRangeEnd w:id="1378"/>
            <w:r w:rsidR="004133FC">
              <w:rPr>
                <w:rStyle w:val="CommentReference"/>
                <w:lang w:eastAsia="x-none"/>
              </w:rPr>
              <w:commentReference w:id="1378"/>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380"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381"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82" w:name="_Toc3566478"/>
      <w:bookmarkStart w:id="1383"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82"/>
      <w:bookmarkEnd w:id="138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384" w:author="nick" w:date="2019-05-05T09:34:00Z">
              <w:r w:rsidRPr="00226A3F" w:rsidDel="000E60DF">
                <w:rPr>
                  <w:b/>
                  <w:i/>
                </w:rPr>
                <w:delText>Status</w:delText>
              </w:r>
            </w:del>
            <w:ins w:id="1385"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86" w:name="_Toc3566479"/>
      <w:bookmarkStart w:id="1387"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86"/>
      <w:bookmarkEnd w:id="1387"/>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lastRenderedPageBreak/>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388" w:author="nick" w:date="2019-05-05T09:34:00Z">
              <w:r w:rsidRPr="0001308F" w:rsidDel="000E60DF">
                <w:rPr>
                  <w:b/>
                  <w:i/>
                </w:rPr>
                <w:delText>Status</w:delText>
              </w:r>
            </w:del>
            <w:ins w:id="1389"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90" w:name="_Toc3566480"/>
      <w:bookmarkStart w:id="1391"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90"/>
      <w:bookmarkEnd w:id="139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92" w:name="_Toc428537246"/>
      <w:bookmarkStart w:id="1393" w:name="_Toc428969565"/>
      <w:bookmarkStart w:id="1394" w:name="_Toc429052956"/>
      <w:bookmarkStart w:id="1395" w:name="_Toc428537247"/>
      <w:bookmarkStart w:id="1396" w:name="_Toc428965632"/>
      <w:bookmarkStart w:id="1397" w:name="_Toc428969566"/>
      <w:bookmarkStart w:id="1398" w:name="_Toc429052957"/>
      <w:bookmarkStart w:id="1399" w:name="_Toc428456280"/>
      <w:bookmarkStart w:id="1400" w:name="_Toc428537248"/>
      <w:bookmarkStart w:id="1401" w:name="_Toc428969567"/>
      <w:bookmarkStart w:id="1402" w:name="_Toc429052958"/>
      <w:bookmarkStart w:id="1403" w:name="_Toc338938901"/>
      <w:bookmarkStart w:id="1404" w:name="_Toc338939097"/>
      <w:bookmarkStart w:id="1405" w:name="_Toc3556997"/>
      <w:bookmarkStart w:id="1406" w:name="_Toc7723742"/>
      <w:bookmarkEnd w:id="1392"/>
      <w:bookmarkEnd w:id="1393"/>
      <w:bookmarkEnd w:id="1394"/>
      <w:bookmarkEnd w:id="1395"/>
      <w:bookmarkEnd w:id="1396"/>
      <w:bookmarkEnd w:id="1397"/>
      <w:bookmarkEnd w:id="1398"/>
      <w:bookmarkEnd w:id="1399"/>
      <w:bookmarkEnd w:id="1400"/>
      <w:bookmarkEnd w:id="1401"/>
      <w:bookmarkEnd w:id="1402"/>
      <w:r w:rsidRPr="007055D9">
        <w:lastRenderedPageBreak/>
        <w:t>1D connections</w:t>
      </w:r>
      <w:bookmarkEnd w:id="1403"/>
      <w:bookmarkEnd w:id="1404"/>
      <w:bookmarkEnd w:id="1405"/>
      <w:bookmarkEnd w:id="1406"/>
    </w:p>
    <w:p w14:paraId="4A529AC5" w14:textId="77777777" w:rsidR="00911496" w:rsidRDefault="00246BE4" w:rsidP="00246BE4">
      <w:pPr>
        <w:pStyle w:val="Heading2"/>
      </w:pPr>
      <w:bookmarkStart w:id="1407" w:name="_Toc3556998"/>
      <w:bookmarkStart w:id="1408" w:name="_Toc7723743"/>
      <w:bookmarkStart w:id="1409" w:name="_Toc338938902"/>
      <w:bookmarkStart w:id="1410" w:name="_Toc338939098"/>
      <w:r w:rsidRPr="00246BE4">
        <w:t>Generic Definitions</w:t>
      </w:r>
      <w:bookmarkEnd w:id="1407"/>
      <w:bookmarkEnd w:id="1408"/>
    </w:p>
    <w:p w14:paraId="5E086748" w14:textId="77777777" w:rsidR="007D6B05" w:rsidRDefault="007D6B05" w:rsidP="007D6B05">
      <w:pPr>
        <w:pStyle w:val="Heading3"/>
      </w:pPr>
      <w:bookmarkStart w:id="1411" w:name="_Toc3556999"/>
      <w:bookmarkStart w:id="1412" w:name="_Toc7723744"/>
      <w:r>
        <w:t>Identification</w:t>
      </w:r>
      <w:bookmarkEnd w:id="1411"/>
      <w:bookmarkEnd w:id="1412"/>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413" w:name="_Ref414571413"/>
      <w:bookmarkStart w:id="1414" w:name="_Ref429050458"/>
      <w:bookmarkStart w:id="1415" w:name="_Toc3557000"/>
      <w:bookmarkStart w:id="1416" w:name="_Toc7723745"/>
      <w:r w:rsidRPr="007055D9">
        <w:t>L</w:t>
      </w:r>
      <w:bookmarkEnd w:id="1413"/>
      <w:r w:rsidR="00246BE4">
        <w:t>ocation</w:t>
      </w:r>
      <w:bookmarkEnd w:id="1414"/>
      <w:bookmarkEnd w:id="1415"/>
      <w:bookmarkEnd w:id="141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417" w:author="nick" w:date="2019-02-12T11:51:00Z"/>
        </w:rPr>
      </w:pPr>
      <w:ins w:id="1418"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419"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420" w:author="nick" w:date="2019-02-12T11:51:00Z"/>
                <w:b/>
                <w:i/>
              </w:rPr>
            </w:pPr>
            <w:ins w:id="1421"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422" w:author="nick" w:date="2019-02-12T11:51:00Z"/>
                <w:b/>
                <w:i/>
              </w:rPr>
            </w:pPr>
            <w:ins w:id="1423"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424" w:author="nick" w:date="2019-02-12T11:51:00Z"/>
                <w:b/>
                <w:i/>
              </w:rPr>
            </w:pPr>
            <w:ins w:id="1425"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426" w:author="nick" w:date="2019-02-12T11:51:00Z"/>
                <w:b/>
                <w:i/>
              </w:rPr>
            </w:pPr>
            <w:ins w:id="1427" w:author="nick" w:date="2019-02-12T11:51:00Z">
              <w:r w:rsidRPr="007055D9">
                <w:rPr>
                  <w:b/>
                  <w:i/>
                </w:rPr>
                <w:t>Constraint</w:t>
              </w:r>
            </w:ins>
          </w:p>
        </w:tc>
      </w:tr>
      <w:tr w:rsidR="00A66652" w:rsidRPr="007055D9" w14:paraId="76E0084B" w14:textId="77777777" w:rsidTr="00B85EEA">
        <w:trPr>
          <w:jc w:val="center"/>
          <w:ins w:id="1428" w:author="nick" w:date="2019-02-12T11:51:00Z"/>
        </w:trPr>
        <w:tc>
          <w:tcPr>
            <w:tcW w:w="1871" w:type="dxa"/>
            <w:shd w:val="clear" w:color="auto" w:fill="auto"/>
            <w:vAlign w:val="bottom"/>
          </w:tcPr>
          <w:p w14:paraId="28F4102B" w14:textId="539AA6E5" w:rsidR="00A66652" w:rsidRPr="00137032" w:rsidRDefault="00A66652" w:rsidP="00B85EEA">
            <w:pPr>
              <w:rPr>
                <w:ins w:id="1429" w:author="nick" w:date="2019-02-12T11:51:00Z"/>
                <w:sz w:val="20"/>
                <w:szCs w:val="20"/>
              </w:rPr>
            </w:pPr>
            <w:ins w:id="1430"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431" w:author="nick" w:date="2019-02-12T11:51:00Z"/>
                <w:sz w:val="20"/>
                <w:szCs w:val="20"/>
              </w:rPr>
            </w:pPr>
            <w:ins w:id="1432"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433" w:author="nick" w:date="2019-02-12T11:51:00Z"/>
                <w:sz w:val="20"/>
                <w:szCs w:val="20"/>
              </w:rPr>
            </w:pPr>
            <w:ins w:id="1434" w:author="nick" w:date="2019-02-12T11:52:00Z">
              <w:r>
                <w:rPr>
                  <w:sz w:val="20"/>
                  <w:szCs w:val="20"/>
                </w:rPr>
                <w:t>O</w:t>
              </w:r>
            </w:ins>
            <w:ins w:id="1435"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436" w:author="nick" w:date="2019-02-12T11:51:00Z"/>
                <w:sz w:val="20"/>
                <w:szCs w:val="20"/>
              </w:rPr>
            </w:pPr>
            <w:ins w:id="1437" w:author="nick" w:date="2019-02-12T11:52:00Z">
              <w:r>
                <w:rPr>
                  <w:sz w:val="20"/>
                  <w:szCs w:val="20"/>
                </w:rPr>
                <w:t xml:space="preserve">Required only if there are more than </w:t>
              </w:r>
            </w:ins>
            <w:ins w:id="1438" w:author="nick" w:date="2019-03-23T23:05:00Z">
              <w:r w:rsidR="00FC3371">
                <w:rPr>
                  <w:sz w:val="20"/>
                  <w:szCs w:val="20"/>
                </w:rPr>
                <w:t>one</w:t>
              </w:r>
            </w:ins>
            <w:ins w:id="1439" w:author="nick" w:date="2019-02-12T11:52:00Z">
              <w:r w:rsidRPr="00FC3371">
                <w:rPr>
                  <w:rStyle w:val="elementdeftypeChar"/>
                </w:rPr>
                <w:t xml:space="preserve"> loc_list</w:t>
              </w:r>
            </w:ins>
            <w:ins w:id="1440" w:author="nick" w:date="2019-03-23T23:05:00Z">
              <w:r w:rsidR="00FC3371">
                <w:rPr>
                  <w:rStyle w:val="elementdeftypeChar"/>
                </w:rPr>
                <w:t xml:space="preserve"> </w:t>
              </w:r>
            </w:ins>
            <w:ins w:id="1441"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442" w:author="nick" w:date="2019-02-12T11:51:00Z"/>
        </w:rPr>
      </w:pPr>
      <w:bookmarkStart w:id="1443" w:name="_Toc3566481"/>
      <w:bookmarkStart w:id="1444" w:name="_Toc7723977"/>
      <w:ins w:id="1445" w:author="nick" w:date="2019-02-12T11:51:00Z">
        <w:r>
          <w:t xml:space="preserve">Table </w:t>
        </w:r>
        <w:r>
          <w:fldChar w:fldCharType="begin"/>
        </w:r>
        <w:r>
          <w:instrText xml:space="preserve"> SEQ Table \* ARABIC </w:instrText>
        </w:r>
        <w:r>
          <w:fldChar w:fldCharType="separate"/>
        </w:r>
      </w:ins>
      <w:r w:rsidR="00745DB6">
        <w:rPr>
          <w:noProof/>
        </w:rPr>
        <w:t>73</w:t>
      </w:r>
      <w:ins w:id="1446" w:author="nick" w:date="2019-02-12T11:51:00Z">
        <w:r>
          <w:fldChar w:fldCharType="end"/>
        </w:r>
        <w:r>
          <w:t xml:space="preserve">: Attributes of element </w:t>
        </w:r>
        <w:r w:rsidRPr="003E46C4">
          <w:rPr>
            <w:rStyle w:val="elementdeftypeChar"/>
            <w:b/>
          </w:rPr>
          <w:t>&lt;loc</w:t>
        </w:r>
      </w:ins>
      <w:ins w:id="1447" w:author="nick" w:date="2019-02-12T11:55:00Z">
        <w:r>
          <w:rPr>
            <w:rStyle w:val="elementdeftypeChar"/>
            <w:b/>
          </w:rPr>
          <w:t>_list</w:t>
        </w:r>
      </w:ins>
      <w:ins w:id="1448" w:author="nick" w:date="2019-02-12T11:51:00Z">
        <w:r w:rsidRPr="003E46C4">
          <w:rPr>
            <w:rStyle w:val="elementdeftypeChar"/>
            <w:b/>
          </w:rPr>
          <w:t>/&gt;</w:t>
        </w:r>
        <w:bookmarkEnd w:id="1443"/>
        <w:bookmarkEnd w:id="1444"/>
      </w:ins>
    </w:p>
    <w:p w14:paraId="2B49AFAF" w14:textId="537F50D3" w:rsidR="007D6B05" w:rsidDel="00FC3371" w:rsidRDefault="007D6B05" w:rsidP="007D6B05">
      <w:pPr>
        <w:jc w:val="both"/>
        <w:rPr>
          <w:del w:id="1449" w:author="nick" w:date="2019-02-12T11:51:00Z"/>
        </w:rPr>
      </w:pPr>
      <w:commentRangeStart w:id="1450"/>
      <w:del w:id="1451"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450"/>
        <w:r w:rsidR="00E16DE9" w:rsidDel="00A66652">
          <w:rPr>
            <w:rStyle w:val="CommentReference"/>
            <w:lang w:eastAsia="x-none"/>
          </w:rPr>
          <w:commentReference w:id="1450"/>
        </w:r>
      </w:del>
    </w:p>
    <w:p w14:paraId="5242F264" w14:textId="4E953BD7" w:rsidR="00FC3371" w:rsidRDefault="005C5466" w:rsidP="007D6B05">
      <w:pPr>
        <w:jc w:val="both"/>
        <w:rPr>
          <w:ins w:id="1452" w:author="nick" w:date="2019-03-23T23:03:00Z"/>
        </w:rPr>
      </w:pPr>
      <w:commentRangeStart w:id="1453"/>
      <w:ins w:id="1454" w:author="nick" w:date="2019-03-23T23:23:00Z">
        <w:r>
          <w:t>A s</w:t>
        </w:r>
      </w:ins>
      <w:ins w:id="1455" w:author="nick" w:date="2019-03-23T23:05:00Z">
        <w:r w:rsidR="00FC3371">
          <w:t>tepped</w:t>
        </w:r>
      </w:ins>
      <w:ins w:id="1456" w:author="nick" w:date="2019-03-23T23:06:00Z">
        <w:r w:rsidR="00FC3371">
          <w:t xml:space="preserve"> connection</w:t>
        </w:r>
      </w:ins>
      <w:ins w:id="1457" w:author="nick" w:date="2019-03-23T23:22:00Z">
        <w:r>
          <w:t xml:space="preserve"> line</w:t>
        </w:r>
      </w:ins>
      <w:ins w:id="1458" w:author="nick" w:date="2019-03-23T23:06:00Z">
        <w:r w:rsidR="00FC3371">
          <w:t xml:space="preserve">, or a connection </w:t>
        </w:r>
      </w:ins>
      <w:ins w:id="1459" w:author="nick" w:date="2019-03-23T23:07:00Z">
        <w:r w:rsidR="00FC3371">
          <w:t xml:space="preserve">line </w:t>
        </w:r>
      </w:ins>
      <w:ins w:id="1460" w:author="nick" w:date="2019-03-23T23:06:00Z">
        <w:r w:rsidR="00FC3371">
          <w:t>with sharp corners</w:t>
        </w:r>
      </w:ins>
      <w:ins w:id="1461" w:author="nick" w:date="2019-03-23T23:15:00Z">
        <w:r>
          <w:rPr>
            <w:rStyle w:val="FootnoteReference"/>
          </w:rPr>
          <w:footnoteReference w:id="16"/>
        </w:r>
      </w:ins>
      <w:ins w:id="1472" w:author="nick" w:date="2019-03-23T23:06:00Z">
        <w:r w:rsidR="00FC3371">
          <w:t xml:space="preserve">, </w:t>
        </w:r>
      </w:ins>
      <w:ins w:id="1473" w:author="nick" w:date="2019-03-23T23:23:00Z">
        <w:r w:rsidR="00FC5176">
          <w:t xml:space="preserve">can be </w:t>
        </w:r>
      </w:ins>
      <w:ins w:id="1474" w:author="nick" w:date="2019-03-23T23:27:00Z">
        <w:r w:rsidR="00CB4543">
          <w:t>expressed</w:t>
        </w:r>
      </w:ins>
      <w:ins w:id="1475" w:author="nick" w:date="2019-03-23T23:23:00Z">
        <w:r w:rsidR="00FC5176">
          <w:t xml:space="preserve"> by</w:t>
        </w:r>
      </w:ins>
      <w:ins w:id="1476" w:author="nick" w:date="2019-03-23T23:06:00Z">
        <w:r w:rsidR="00FC3371">
          <w:t xml:space="preserve"> a </w:t>
        </w:r>
      </w:ins>
      <w:ins w:id="1477" w:author="nick" w:date="2019-03-23T23:07:00Z">
        <w:r w:rsidR="00FC3371">
          <w:t xml:space="preserve">series of </w:t>
        </w:r>
      </w:ins>
      <w:ins w:id="1478"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479" w:author="nick" w:date="2019-03-23T23:10:00Z">
        <w:r w:rsidR="00FC3371">
          <w:t>elements</w:t>
        </w:r>
      </w:ins>
      <w:ins w:id="1480" w:author="nick" w:date="2019-03-23T23:08:00Z">
        <w:r w:rsidR="00FC3371">
          <w:t xml:space="preserve">. In this case, the </w:t>
        </w:r>
      </w:ins>
      <w:ins w:id="1481"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482" w:author="nick" w:date="2019-03-23T23:09:00Z">
        <w:r w:rsidR="00FC5176">
          <w:t xml:space="preserve">order </w:t>
        </w:r>
        <w:r w:rsidR="00FC3371">
          <w:t xml:space="preserve">is </w:t>
        </w:r>
      </w:ins>
      <w:ins w:id="1483" w:author="nick" w:date="2019-03-23T23:28:00Z">
        <w:r w:rsidR="00CB4543">
          <w:t>indicated</w:t>
        </w:r>
      </w:ins>
      <w:ins w:id="1484" w:author="nick" w:date="2019-03-23T23:09:00Z">
        <w:r w:rsidR="00FC3371">
          <w:t xml:space="preserve"> by the </w:t>
        </w:r>
        <w:r w:rsidR="00FC3371" w:rsidRPr="00FC3371">
          <w:rPr>
            <w:rStyle w:val="elementdeftypeChar"/>
          </w:rPr>
          <w:t>index</w:t>
        </w:r>
        <w:r w:rsidR="00FC3371">
          <w:t xml:space="preserve"> </w:t>
        </w:r>
      </w:ins>
      <w:ins w:id="1485" w:author="nick" w:date="2019-03-23T23:08:00Z">
        <w:r w:rsidR="00FC3371">
          <w:t>attribute</w:t>
        </w:r>
      </w:ins>
      <w:ins w:id="1486" w:author="nick" w:date="2019-03-23T23:10:00Z">
        <w:r w:rsidR="00FC3371">
          <w:t>.</w:t>
        </w:r>
      </w:ins>
      <w:commentRangeEnd w:id="1453"/>
      <w:ins w:id="1487" w:author="nick" w:date="2019-03-23T23:28:00Z">
        <w:r w:rsidR="00CB4543">
          <w:rPr>
            <w:rStyle w:val="CommentReference"/>
            <w:lang w:eastAsia="x-none"/>
          </w:rPr>
          <w:commentReference w:id="1453"/>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488" w:author="nick" w:date="2019-05-05T09:34:00Z">
              <w:r w:rsidRPr="007055D9" w:rsidDel="000E60DF">
                <w:rPr>
                  <w:b/>
                  <w:i/>
                </w:rPr>
                <w:delText>Status</w:delText>
              </w:r>
            </w:del>
            <w:ins w:id="1489"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490" w:name="_Toc3566482"/>
      <w:bookmarkStart w:id="1491"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490"/>
      <w:bookmarkEnd w:id="1491"/>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492" w:author="nick" w:date="2019-05-05T09:34:00Z">
              <w:r w:rsidRPr="007055D9" w:rsidDel="000E60DF">
                <w:rPr>
                  <w:b/>
                  <w:i/>
                </w:rPr>
                <w:delText>Status</w:delText>
              </w:r>
            </w:del>
            <w:ins w:id="1493"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494" w:name="_Toc3566483"/>
      <w:bookmarkStart w:id="1495"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494"/>
      <w:bookmarkEnd w:id="149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496" w:name="_Toc3557001"/>
      <w:bookmarkStart w:id="1497" w:name="_Toc7723746"/>
      <w:r>
        <w:t>Type Specification</w:t>
      </w:r>
      <w:bookmarkEnd w:id="1496"/>
      <w:bookmarkEnd w:id="149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498" w:author="nick" w:date="2019-05-05T09:34:00Z">
              <w:r w:rsidRPr="003038C9" w:rsidDel="000E60DF">
                <w:rPr>
                  <w:b/>
                  <w:i/>
                </w:rPr>
                <w:delText>Status</w:delText>
              </w:r>
            </w:del>
            <w:ins w:id="1499"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500" w:name="_Toc3566484"/>
      <w:bookmarkStart w:id="1501"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500"/>
      <w:bookmarkEnd w:id="150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502" w:name="_Toc3557002"/>
      <w:bookmarkStart w:id="1503" w:name="_Toc7723747"/>
      <w:r w:rsidRPr="007055D9">
        <w:t>Seam Weld</w:t>
      </w:r>
      <w:bookmarkEnd w:id="318"/>
      <w:r w:rsidR="007F0EFE" w:rsidRPr="007055D9">
        <w:t>s</w:t>
      </w:r>
      <w:bookmarkEnd w:id="1409"/>
      <w:bookmarkEnd w:id="1410"/>
      <w:bookmarkEnd w:id="1502"/>
      <w:bookmarkEnd w:id="1503"/>
    </w:p>
    <w:p w14:paraId="57ED57DC" w14:textId="77777777" w:rsidR="00255787" w:rsidRPr="007055D9" w:rsidRDefault="00C6435A" w:rsidP="004067DB">
      <w:pPr>
        <w:pStyle w:val="Heading3"/>
      </w:pPr>
      <w:bookmarkStart w:id="1504" w:name="_Toc338938903"/>
      <w:bookmarkStart w:id="1505" w:name="_Toc338939099"/>
      <w:bookmarkStart w:id="1506" w:name="_Toc3557003"/>
      <w:bookmarkStart w:id="1507" w:name="_Toc7723748"/>
      <w:r w:rsidRPr="007055D9">
        <w:t>Description and M</w:t>
      </w:r>
      <w:r w:rsidR="007F0EFE" w:rsidRPr="007055D9">
        <w:t>odeling Parameters</w:t>
      </w:r>
      <w:bookmarkEnd w:id="319"/>
      <w:bookmarkEnd w:id="1504"/>
      <w:bookmarkEnd w:id="1505"/>
      <w:bookmarkEnd w:id="1506"/>
      <w:bookmarkEnd w:id="150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508" w:name="_Ref428965482"/>
      <w:bookmarkStart w:id="1509" w:name="_Toc3557120"/>
      <w:bookmarkStart w:id="1510"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511" w:name="_Ref428965475"/>
      <w:bookmarkEnd w:id="1508"/>
      <w:r w:rsidRPr="007055D9">
        <w:t>: Weld Line Changing</w:t>
      </w:r>
      <w:r w:rsidRPr="007055D9">
        <w:rPr>
          <w:noProof/>
        </w:rPr>
        <w:t xml:space="preserve"> from Y-Joint to Overlap-Joint</w:t>
      </w:r>
      <w:bookmarkEnd w:id="1509"/>
      <w:bookmarkEnd w:id="1510"/>
      <w:bookmarkEnd w:id="151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512" w:name="_Toc3557121"/>
      <w:bookmarkStart w:id="1513"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512"/>
      <w:bookmarkEnd w:id="151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514" w:name="_Toc288196463"/>
      <w:bookmarkStart w:id="1515" w:name="_Toc288200761"/>
      <w:bookmarkStart w:id="1516" w:name="_Toc338938907"/>
      <w:bookmarkStart w:id="1517" w:name="_Toc338939104"/>
      <w:bookmarkStart w:id="1518" w:name="_Toc3557004"/>
      <w:bookmarkStart w:id="1519" w:name="_Toc7723749"/>
      <w:bookmarkStart w:id="1520" w:name="_Toc288196487"/>
      <w:bookmarkStart w:id="1521" w:name="_Toc288200789"/>
      <w:bookmarkStart w:id="1522" w:name="_Toc338938910"/>
      <w:bookmarkStart w:id="1523" w:name="_Toc338939129"/>
      <w:r w:rsidRPr="007055D9">
        <w:t>Seam Weld</w:t>
      </w:r>
      <w:r w:rsidR="0006113C" w:rsidRPr="007055D9">
        <w:t xml:space="preserve"> Definition</w:t>
      </w:r>
      <w:bookmarkEnd w:id="1514"/>
      <w:bookmarkEnd w:id="1515"/>
      <w:bookmarkEnd w:id="1516"/>
      <w:bookmarkEnd w:id="1517"/>
      <w:r w:rsidR="0006113C" w:rsidRPr="007055D9">
        <w:t xml:space="preserve"> Overview</w:t>
      </w:r>
      <w:bookmarkEnd w:id="1518"/>
      <w:bookmarkEnd w:id="151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24" w:name="_Toc3557122"/>
      <w:bookmarkStart w:id="1525"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24"/>
      <w:bookmarkEnd w:id="1525"/>
    </w:p>
    <w:p w14:paraId="7F783786" w14:textId="77777777" w:rsidR="0006113C" w:rsidRPr="007055D9" w:rsidRDefault="0006113C" w:rsidP="0006113C">
      <w:pPr>
        <w:pStyle w:val="Heading3"/>
      </w:pPr>
      <w:bookmarkStart w:id="1526" w:name="_Toc3557005"/>
      <w:bookmarkStart w:id="1527" w:name="_Toc7723750"/>
      <w:r w:rsidRPr="007055D9">
        <w:lastRenderedPageBreak/>
        <w:t>Specific XML Realization</w:t>
      </w:r>
      <w:bookmarkEnd w:id="1526"/>
      <w:bookmarkEnd w:id="152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28" w:name="XMLStructureSeamWelds"/>
      <w:bookmarkEnd w:id="152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29" w:name="_Toc3557123"/>
      <w:bookmarkStart w:id="1530"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29"/>
      <w:bookmarkEnd w:id="1530"/>
    </w:p>
    <w:p w14:paraId="7AB87473" w14:textId="77777777" w:rsidR="00843EED" w:rsidRPr="007055D9" w:rsidRDefault="00843EED" w:rsidP="00843EED">
      <w:pPr>
        <w:pStyle w:val="Heading3"/>
        <w:tabs>
          <w:tab w:val="clear" w:pos="720"/>
        </w:tabs>
      </w:pPr>
      <w:bookmarkStart w:id="1531" w:name="_Toc3557006"/>
      <w:bookmarkStart w:id="1532" w:name="_Toc7723751"/>
      <w:r w:rsidRPr="007055D9">
        <w:t>Generic Seam Weld Definition</w:t>
      </w:r>
      <w:bookmarkEnd w:id="1520"/>
      <w:bookmarkEnd w:id="1521"/>
      <w:bookmarkEnd w:id="1522"/>
      <w:bookmarkEnd w:id="1523"/>
      <w:bookmarkEnd w:id="1531"/>
      <w:bookmarkEnd w:id="1532"/>
    </w:p>
    <w:p w14:paraId="1158557E" w14:textId="77777777" w:rsidR="008C58F6" w:rsidRPr="007055D9" w:rsidRDefault="008C58F6" w:rsidP="008C58F6">
      <w:pPr>
        <w:pStyle w:val="Heading4"/>
      </w:pPr>
      <w:bookmarkStart w:id="1533" w:name="_Toc3557007"/>
      <w:bookmarkStart w:id="1534" w:name="_Toc7723752"/>
      <w:r w:rsidRPr="007055D9">
        <w:t>Identification</w:t>
      </w:r>
      <w:bookmarkEnd w:id="1533"/>
      <w:bookmarkEnd w:id="153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535" w:author="nick" w:date="2019-05-05T09:34:00Z">
              <w:r w:rsidRPr="007055D9" w:rsidDel="000E60DF">
                <w:rPr>
                  <w:b/>
                  <w:i/>
                </w:rPr>
                <w:delText>Status</w:delText>
              </w:r>
            </w:del>
            <w:ins w:id="1536"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37" w:name="_Toc3566485"/>
      <w:bookmarkStart w:id="1538"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37"/>
      <w:bookmarkEnd w:id="1538"/>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39" w:name="_Ref414571756"/>
      <w:bookmarkStart w:id="1540" w:name="_Toc3557008"/>
      <w:bookmarkStart w:id="1541" w:name="_Toc7723753"/>
      <w:r w:rsidRPr="007055D9">
        <w:lastRenderedPageBreak/>
        <w:t>Type</w:t>
      </w:r>
      <w:r w:rsidR="008C58F6" w:rsidRPr="007055D9">
        <w:t xml:space="preserve"> Specification</w:t>
      </w:r>
      <w:bookmarkEnd w:id="1539"/>
      <w:bookmarkEnd w:id="1540"/>
      <w:bookmarkEnd w:id="154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542" w:author="nick" w:date="2019-05-05T09:35:00Z">
              <w:r w:rsidRPr="007055D9" w:rsidDel="000E60DF">
                <w:rPr>
                  <w:b/>
                  <w:i/>
                </w:rPr>
                <w:delText>Status</w:delText>
              </w:r>
            </w:del>
            <w:ins w:id="1543"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44" w:name="_Toc3566486"/>
      <w:bookmarkStart w:id="1545" w:name="_Toc7723982"/>
      <w:bookmarkStart w:id="1546" w:name="_Toc338939134"/>
      <w:bookmarkStart w:id="1547" w:name="_Toc288196488"/>
      <w:bookmarkStart w:id="1548" w:name="_Toc288200790"/>
      <w:bookmarkStart w:id="1549"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44"/>
      <w:bookmarkEnd w:id="154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4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50" w:name="_Toc288196490"/>
      <w:bookmarkStart w:id="1551" w:name="_Toc288200792"/>
      <w:bookmarkStart w:id="1552" w:name="_Toc338939132"/>
      <w:bookmarkStart w:id="1553" w:name="_Toc288196468"/>
      <w:bookmarkStart w:id="1554" w:name="_Toc288200771"/>
      <w:bookmarkStart w:id="1555" w:name="_Toc338938904"/>
      <w:bookmarkStart w:id="1556" w:name="_Toc338939100"/>
      <w:bookmarkEnd w:id="1547"/>
      <w:bookmarkEnd w:id="1548"/>
      <w:bookmarkEnd w:id="154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557" w:author="nick" w:date="2019-05-05T09:35:00Z">
              <w:r w:rsidRPr="007055D9" w:rsidDel="000E60DF">
                <w:rPr>
                  <w:b/>
                  <w:i/>
                </w:rPr>
                <w:delText>Status</w:delText>
              </w:r>
            </w:del>
            <w:ins w:id="1558"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59" w:name="_Toc3566487"/>
      <w:bookmarkStart w:id="1560"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9"/>
      <w:bookmarkEnd w:id="156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561" w:author="nick" w:date="2019-05-05T09:35:00Z">
              <w:r w:rsidRPr="007055D9" w:rsidDel="000E60DF">
                <w:rPr>
                  <w:b/>
                  <w:i/>
                </w:rPr>
                <w:delText>Status</w:delText>
              </w:r>
            </w:del>
            <w:ins w:id="1562"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63" w:name="_Toc3566488"/>
      <w:bookmarkStart w:id="1564"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3"/>
      <w:bookmarkEnd w:id="156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65" w:name="_Toc288196493"/>
      <w:bookmarkStart w:id="156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67" w:name="GenericSeamWeldWeldPosition"/>
      <w:bookmarkStart w:id="1568" w:name="GenericSeamWelParameters"/>
      <w:bookmarkStart w:id="1569" w:name="GenericSeamWeldSubType"/>
      <w:bookmarkStart w:id="1570" w:name="GenericSeamWeldWeldingPosition"/>
      <w:bookmarkStart w:id="1571" w:name="_Toc3557009"/>
      <w:bookmarkStart w:id="1572" w:name="_Toc7723754"/>
      <w:bookmarkStart w:id="1573" w:name="_Toc338938905"/>
      <w:bookmarkStart w:id="1574" w:name="_Toc338939101"/>
      <w:bookmarkStart w:id="1575" w:name="_Toc338939136"/>
      <w:bookmarkEnd w:id="1550"/>
      <w:bookmarkEnd w:id="1551"/>
      <w:bookmarkEnd w:id="1552"/>
      <w:bookmarkEnd w:id="1553"/>
      <w:bookmarkEnd w:id="1554"/>
      <w:bookmarkEnd w:id="1555"/>
      <w:bookmarkEnd w:id="1556"/>
      <w:bookmarkEnd w:id="1565"/>
      <w:bookmarkEnd w:id="1566"/>
      <w:bookmarkEnd w:id="1567"/>
      <w:bookmarkEnd w:id="1568"/>
      <w:bookmarkEnd w:id="1569"/>
      <w:bookmarkEnd w:id="1570"/>
      <w:r>
        <w:t>W</w:t>
      </w:r>
      <w:r w:rsidR="00433A07">
        <w:t>eld Position and Sheet Metal Parameters</w:t>
      </w:r>
      <w:bookmarkEnd w:id="1571"/>
      <w:bookmarkEnd w:id="157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76" w:name="_Ref397587838"/>
      <w:bookmarkStart w:id="1577" w:name="_Toc3557124"/>
      <w:bookmarkStart w:id="1578"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76"/>
      <w:r w:rsidRPr="007055D9">
        <w:t xml:space="preserve">: Sheet Parameters vs. </w:t>
      </w:r>
      <w:r w:rsidRPr="007055D9">
        <w:rPr>
          <w:noProof/>
        </w:rPr>
        <w:t xml:space="preserve"> Weld Position Parameters</w:t>
      </w:r>
      <w:bookmarkEnd w:id="1577"/>
      <w:bookmarkEnd w:id="1578"/>
    </w:p>
    <w:p w14:paraId="7C8D9624" w14:textId="77777777" w:rsidR="000E5FC5" w:rsidRDefault="000E5FC5" w:rsidP="00433A07">
      <w:pPr>
        <w:pStyle w:val="Heading4"/>
        <w:numPr>
          <w:ilvl w:val="4"/>
          <w:numId w:val="1"/>
        </w:numPr>
        <w:ind w:left="1009" w:hanging="1009"/>
      </w:pPr>
      <w:bookmarkStart w:id="1579" w:name="_Toc3557010"/>
      <w:bookmarkStart w:id="1580" w:name="_Toc7723755"/>
      <w:bookmarkStart w:id="1581" w:name="_Ref397525982"/>
      <w:r w:rsidRPr="007055D9">
        <w:t>Parameters Assigned to a Specific Sheet of the Flange</w:t>
      </w:r>
      <w:bookmarkEnd w:id="1579"/>
      <w:bookmarkEnd w:id="1580"/>
      <w:r w:rsidRPr="007055D9">
        <w:t xml:space="preserve"> </w:t>
      </w:r>
      <w:bookmarkEnd w:id="158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582" w:author="nick" w:date="2019-05-05T09:35:00Z">
              <w:r w:rsidRPr="007055D9" w:rsidDel="000E60DF">
                <w:rPr>
                  <w:b/>
                  <w:i/>
                </w:rPr>
                <w:delText>Status</w:delText>
              </w:r>
            </w:del>
            <w:ins w:id="1583"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84" w:name="_Toc3566489"/>
      <w:bookmarkStart w:id="1585"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84"/>
      <w:bookmarkEnd w:id="158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86" w:name="_Welding_Position"/>
      <w:bookmarkStart w:id="1587" w:name="_Ref397524978"/>
      <w:bookmarkStart w:id="1588" w:name="_Toc3557011"/>
      <w:bookmarkStart w:id="1589" w:name="_Toc7723756"/>
      <w:bookmarkEnd w:id="1586"/>
      <w:r w:rsidRPr="007055D9">
        <w:t>Welding Position</w:t>
      </w:r>
      <w:bookmarkEnd w:id="1573"/>
      <w:bookmarkEnd w:id="1574"/>
      <w:bookmarkEnd w:id="1587"/>
      <w:bookmarkEnd w:id="1588"/>
      <w:bookmarkEnd w:id="158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59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591" w:name="_Ref397529286"/>
      <w:bookmarkStart w:id="1592" w:name="_Toc3557125"/>
      <w:bookmarkStart w:id="1593" w:name="_Toc7723870"/>
      <w:r w:rsidRPr="007055D9">
        <w:t xml:space="preserve">Figure </w:t>
      </w:r>
      <w:bookmarkStart w:id="159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591"/>
      <w:bookmarkEnd w:id="1594"/>
      <w:r w:rsidRPr="007055D9">
        <w:t>: Welding Position of a Y-Joint</w:t>
      </w:r>
      <w:bookmarkEnd w:id="1592"/>
      <w:bookmarkEnd w:id="1593"/>
    </w:p>
    <w:p w14:paraId="7D4C2DF5" w14:textId="77777777" w:rsidR="00B540EB" w:rsidRPr="007055D9" w:rsidRDefault="00B540EB" w:rsidP="00B540EB">
      <w:pPr>
        <w:pStyle w:val="Heading5"/>
      </w:pPr>
      <w:r w:rsidRPr="007055D9">
        <w:t>Primary and Secondary Sides</w:t>
      </w:r>
      <w:bookmarkEnd w:id="15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595" w:name="_Toc288196495"/>
      <w:bookmarkStart w:id="1596" w:name="_Toc288200797"/>
      <w:bookmarkStart w:id="1597" w:name="_Toc338939138"/>
      <w:bookmarkEnd w:id="1575"/>
      <w:r w:rsidRPr="007055D9">
        <w:t>Element “weld_position”</w:t>
      </w:r>
      <w:bookmarkEnd w:id="1595"/>
      <w:bookmarkEnd w:id="1596"/>
      <w:bookmarkEnd w:id="159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598" w:author="nick" w:date="2019-05-05T09:35:00Z">
              <w:r w:rsidRPr="007055D9" w:rsidDel="000E60DF">
                <w:rPr>
                  <w:b/>
                  <w:i/>
                </w:rPr>
                <w:delText>Status</w:delText>
              </w:r>
            </w:del>
            <w:ins w:id="1599"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600" w:author="m.kalaitzaki" w:date="2019-02-11T16:57:00Z"/>
        </w:trPr>
        <w:tc>
          <w:tcPr>
            <w:tcW w:w="1871" w:type="dxa"/>
            <w:shd w:val="clear" w:color="auto" w:fill="auto"/>
          </w:tcPr>
          <w:p w14:paraId="74054A21" w14:textId="13B0B198" w:rsidR="00A142EA" w:rsidRPr="00BF4046" w:rsidRDefault="00A142EA" w:rsidP="00DE3902">
            <w:pPr>
              <w:keepNext/>
              <w:rPr>
                <w:ins w:id="1601" w:author="m.kalaitzaki" w:date="2019-02-11T16:57:00Z"/>
                <w:sz w:val="20"/>
                <w:szCs w:val="20"/>
              </w:rPr>
            </w:pPr>
            <w:commentRangeStart w:id="1602"/>
            <w:ins w:id="1603" w:author="m.kalaitzaki" w:date="2019-02-11T16:58:00Z">
              <w:r>
                <w:rPr>
                  <w:sz w:val="20"/>
                  <w:szCs w:val="20"/>
                </w:rPr>
                <w:t>b</w:t>
              </w:r>
            </w:ins>
            <w:ins w:id="1604"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605" w:author="m.kalaitzaki" w:date="2019-02-11T16:57:00Z"/>
                <w:sz w:val="20"/>
                <w:szCs w:val="20"/>
              </w:rPr>
            </w:pPr>
            <w:ins w:id="1606"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607" w:author="m.kalaitzaki" w:date="2019-02-11T16:57:00Z"/>
                <w:sz w:val="20"/>
                <w:szCs w:val="20"/>
              </w:rPr>
            </w:pPr>
            <w:ins w:id="1608" w:author="m.kalaitzaki" w:date="2019-02-11T16:58:00Z">
              <w:r>
                <w:rPr>
                  <w:sz w:val="20"/>
                  <w:szCs w:val="20"/>
                </w:rPr>
                <w:t>Optional</w:t>
              </w:r>
              <w:commentRangeEnd w:id="1602"/>
              <w:r>
                <w:rPr>
                  <w:rStyle w:val="CommentReference"/>
                  <w:lang w:eastAsia="x-none"/>
                </w:rPr>
                <w:commentReference w:id="1602"/>
              </w:r>
            </w:ins>
          </w:p>
        </w:tc>
        <w:tc>
          <w:tcPr>
            <w:tcW w:w="3240" w:type="dxa"/>
            <w:shd w:val="clear" w:color="auto" w:fill="auto"/>
          </w:tcPr>
          <w:p w14:paraId="0BF6BE4B" w14:textId="6D92DC28" w:rsidR="00A142EA" w:rsidRPr="00BF4046" w:rsidRDefault="00A142EA" w:rsidP="00DE3902">
            <w:pPr>
              <w:keepNext/>
              <w:rPr>
                <w:ins w:id="1609" w:author="m.kalaitzaki" w:date="2019-02-11T16:57:00Z"/>
                <w:sz w:val="20"/>
                <w:szCs w:val="20"/>
              </w:rPr>
            </w:pPr>
            <w:ins w:id="1610"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611" w:name="_Toc3566490"/>
      <w:bookmarkStart w:id="1612"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11"/>
      <w:bookmarkEnd w:id="161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613" w:author="Dr. Carsten Franke" w:date="2019-05-02T21:20:00Z"/>
          <w:b/>
          <w:color w:val="0070C0"/>
        </w:rPr>
      </w:pPr>
      <w:del w:id="1614"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615" w:name="_Toc338939139"/>
      <w:r w:rsidRPr="007055D9">
        <w:t>Attributes “u”, “x”, “y”, “z”</w:t>
      </w:r>
      <w:bookmarkEnd w:id="1615"/>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616" w:name="_Ref397529572"/>
      <w:bookmarkStart w:id="1617" w:name="Figure11"/>
      <w:bookmarkStart w:id="1618" w:name="_Toc3557126"/>
      <w:bookmarkStart w:id="1619"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616"/>
      <w:bookmarkEnd w:id="1617"/>
      <w:r w:rsidRPr="007055D9">
        <w:t xml:space="preserve">: Welding Position </w:t>
      </w:r>
      <w:r>
        <w:t>vector direction and length</w:t>
      </w:r>
      <w:bookmarkEnd w:id="1618"/>
      <w:bookmarkEnd w:id="1619"/>
    </w:p>
    <w:p w14:paraId="39D4E066" w14:textId="77777777" w:rsidR="00B540EB" w:rsidRPr="007055D9" w:rsidRDefault="00B540EB" w:rsidP="004F2F09">
      <w:pPr>
        <w:pStyle w:val="Heading5"/>
        <w:keepNext/>
      </w:pPr>
      <w:bookmarkStart w:id="1620" w:name="_Toc338939140"/>
      <w:bookmarkStart w:id="1621" w:name="_Toc338939137"/>
      <w:bookmarkStart w:id="1622" w:name="_Toc338938906"/>
      <w:bookmarkStart w:id="1623" w:name="_Toc338939103"/>
      <w:r w:rsidRPr="007055D9">
        <w:t>Attribute “reference”</w:t>
      </w:r>
      <w:bookmarkEnd w:id="1620"/>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24" w:author="m.kalaitzaki" w:date="2019-02-11T17:00:00Z"/>
        </w:rPr>
      </w:pPr>
      <w:commentRangeStart w:id="1625"/>
      <w:commentRangeStart w:id="1626"/>
      <w:del w:id="1627"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28" w:author="m.kalaitzaki" w:date="2019-02-11T17:00:00Z"/>
        </w:rPr>
      </w:pPr>
      <w:del w:id="1629"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25"/>
      <w:r w:rsidR="00DA21CA">
        <w:rPr>
          <w:rStyle w:val="CommentReference"/>
          <w:lang w:eastAsia="x-none"/>
        </w:rPr>
        <w:commentReference w:id="1625"/>
      </w:r>
      <w:commentRangeEnd w:id="1626"/>
      <w:r w:rsidR="00FD41F4">
        <w:rPr>
          <w:rStyle w:val="CommentReference"/>
          <w:lang w:eastAsia="x-none"/>
        </w:rPr>
        <w:commentReference w:id="1626"/>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30" w:name="_Toc3566491"/>
      <w:bookmarkStart w:id="1631" w:name="_Toc7723987"/>
      <w:bookmarkStart w:id="1632" w:name="_Toc338939148"/>
      <w:bookmarkStart w:id="1633" w:name="_Toc288196499"/>
      <w:bookmarkStart w:id="1634" w:name="_Toc288200801"/>
      <w:bookmarkEnd w:id="1621"/>
      <w:bookmarkEnd w:id="1622"/>
      <w:bookmarkEnd w:id="1623"/>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30"/>
      <w:bookmarkEnd w:id="1631"/>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32"/>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35" w:name="_Toc338939149"/>
      <w:r w:rsidRPr="007055D9">
        <w:lastRenderedPageBreak/>
        <w:t>Attribute “penetration”</w:t>
      </w:r>
      <w:bookmarkEnd w:id="1633"/>
      <w:bookmarkEnd w:id="1634"/>
      <w:bookmarkEnd w:id="1635"/>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36" w:name="ModelizationWeldDefinition"/>
      <w:bookmarkStart w:id="1637" w:name="WeldDefinition"/>
      <w:bookmarkStart w:id="1638" w:name="WeldDefinitionButtWeld"/>
      <w:bookmarkStart w:id="1639" w:name="_Toc288200762"/>
      <w:bookmarkStart w:id="1640" w:name="_Toc338939106"/>
      <w:bookmarkStart w:id="1641" w:name="_Toc3557012"/>
      <w:bookmarkStart w:id="1642" w:name="_Toc7723757"/>
      <w:bookmarkStart w:id="1643" w:name="_Toc288196464"/>
      <w:bookmarkEnd w:id="1636"/>
      <w:bookmarkEnd w:id="1637"/>
      <w:bookmarkEnd w:id="1638"/>
      <w:r w:rsidRPr="007055D9">
        <w:t xml:space="preserve">Butt </w:t>
      </w:r>
      <w:bookmarkEnd w:id="1639"/>
      <w:r w:rsidR="003663AA" w:rsidRPr="007055D9">
        <w:t>Joint</w:t>
      </w:r>
      <w:bookmarkEnd w:id="1640"/>
      <w:bookmarkEnd w:id="1641"/>
      <w:bookmarkEnd w:id="164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44" w:name="_Toc3557013"/>
      <w:bookmarkStart w:id="1645" w:name="_Toc7723758"/>
      <w:r w:rsidRPr="00654684">
        <w:rPr>
          <w:sz w:val="24"/>
        </w:rPr>
        <w:t xml:space="preserve">Sheet </w:t>
      </w:r>
      <w:r w:rsidR="00255787" w:rsidRPr="00654684">
        <w:rPr>
          <w:sz w:val="24"/>
        </w:rPr>
        <w:t>Parameters</w:t>
      </w:r>
      <w:bookmarkEnd w:id="1644"/>
      <w:bookmarkEnd w:id="1645"/>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143140" w:rsidRPr="00362FDC" w:rsidRDefault="00143140" w:rsidP="008F3D94">
                            <w:pPr>
                              <w:pStyle w:val="Caption"/>
                              <w:rPr>
                                <w:noProof/>
                                <w:szCs w:val="24"/>
                              </w:rPr>
                            </w:pPr>
                            <w:bookmarkStart w:id="1646" w:name="_Toc3557127"/>
                            <w:bookmarkStart w:id="1647"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6"/>
                            <w:bookmarkEnd w:id="1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143140" w:rsidRPr="00362FDC" w:rsidRDefault="00143140" w:rsidP="008F3D94">
                      <w:pPr>
                        <w:pStyle w:val="Caption"/>
                        <w:rPr>
                          <w:noProof/>
                          <w:szCs w:val="24"/>
                        </w:rPr>
                      </w:pPr>
                      <w:bookmarkStart w:id="1643" w:name="_Toc3557127"/>
                      <w:bookmarkStart w:id="164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3"/>
                      <w:bookmarkEnd w:id="164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48" w:name="_Toc3557014"/>
      <w:bookmarkStart w:id="1649"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48"/>
      <w:bookmarkEnd w:id="164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143140" w:rsidRPr="006C6D3C" w:rsidRDefault="00143140" w:rsidP="008F3D94">
                            <w:pPr>
                              <w:pStyle w:val="Caption"/>
                              <w:rPr>
                                <w:noProof/>
                                <w:szCs w:val="24"/>
                              </w:rPr>
                            </w:pPr>
                            <w:bookmarkStart w:id="1650" w:name="_Toc3557128"/>
                            <w:bookmarkStart w:id="165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50"/>
                            <w:bookmarkEnd w:id="1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143140" w:rsidRPr="006C6D3C" w:rsidRDefault="00143140" w:rsidP="008F3D94">
                      <w:pPr>
                        <w:pStyle w:val="Caption"/>
                        <w:rPr>
                          <w:noProof/>
                          <w:szCs w:val="24"/>
                        </w:rPr>
                      </w:pPr>
                      <w:bookmarkStart w:id="1649" w:name="_Toc3557128"/>
                      <w:bookmarkStart w:id="165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9"/>
                      <w:bookmarkEnd w:id="165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652" w:author="nick" w:date="2019-05-05T09:35:00Z">
              <w:r w:rsidRPr="007055D9" w:rsidDel="000E60DF">
                <w:rPr>
                  <w:b/>
                  <w:i/>
                </w:rPr>
                <w:delText>Status</w:delText>
              </w:r>
            </w:del>
            <w:ins w:id="1653"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54" w:name="_Toc3566492"/>
      <w:bookmarkStart w:id="1655"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54"/>
      <w:bookmarkEnd w:id="165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56" w:name="_Toc338939151"/>
      <w:bookmarkStart w:id="1657" w:name="_Toc3557015"/>
      <w:bookmarkStart w:id="1658" w:name="_Toc7723760"/>
      <w:r w:rsidRPr="007055D9">
        <w:t>Attributes</w:t>
      </w:r>
      <w:bookmarkEnd w:id="1656"/>
      <w:bookmarkEnd w:id="1657"/>
      <w:bookmarkEnd w:id="1658"/>
    </w:p>
    <w:p w14:paraId="2F9463C1" w14:textId="77777777" w:rsidR="0006113C" w:rsidRPr="007055D9" w:rsidRDefault="00850045" w:rsidP="0006113C">
      <w:pPr>
        <w:pStyle w:val="Heading5"/>
      </w:pPr>
      <w:bookmarkStart w:id="1659" w:name="_Toc338939153"/>
      <w:r w:rsidRPr="007055D9">
        <w:t>Attribute “b</w:t>
      </w:r>
      <w:r w:rsidR="0006113C" w:rsidRPr="007055D9">
        <w:t>ase</w:t>
      </w:r>
      <w:bookmarkEnd w:id="1659"/>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60" w:name="_Toc338939154"/>
      <w:r w:rsidRPr="007055D9">
        <w:t>Attribute “t</w:t>
      </w:r>
      <w:r w:rsidR="0006113C" w:rsidRPr="007055D9">
        <w:t>echnology</w:t>
      </w:r>
      <w:bookmarkEnd w:id="1660"/>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61" w:name="_Toc288196505"/>
      <w:bookmarkStart w:id="1662" w:name="_Toc288200807"/>
      <w:bookmarkStart w:id="1663" w:name="_Toc338939155"/>
      <w:bookmarkStart w:id="1664" w:name="_Toc3557016"/>
      <w:bookmarkStart w:id="1665" w:name="_Toc7723761"/>
      <w:r w:rsidRPr="007055D9">
        <w:t>Element “weld_position”</w:t>
      </w:r>
      <w:bookmarkEnd w:id="1661"/>
      <w:bookmarkEnd w:id="1662"/>
      <w:bookmarkEnd w:id="1663"/>
      <w:bookmarkEnd w:id="1664"/>
      <w:bookmarkEnd w:id="166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666" w:author="nick" w:date="2019-05-05T09:35:00Z">
              <w:r w:rsidRPr="007055D9" w:rsidDel="000E60DF">
                <w:rPr>
                  <w:b/>
                  <w:i/>
                </w:rPr>
                <w:delText>Status</w:delText>
              </w:r>
            </w:del>
            <w:ins w:id="1667"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68" w:name="_Toc3566493"/>
      <w:bookmarkStart w:id="1669" w:name="_Toc7723989"/>
      <w:bookmarkStart w:id="1670" w:name="_Toc288196507"/>
      <w:bookmarkStart w:id="1671" w:name="_Toc288200809"/>
      <w:bookmarkStart w:id="1672"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68"/>
      <w:bookmarkEnd w:id="1669"/>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70"/>
      <w:bookmarkEnd w:id="1671"/>
      <w:bookmarkEnd w:id="1672"/>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73" w:name="_Toc338939158"/>
      <w:r w:rsidRPr="007055D9">
        <w:t>Attribute “width”</w:t>
      </w:r>
      <w:bookmarkEnd w:id="1673"/>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74" w:name="_Toc338939159"/>
      <w:r w:rsidRPr="007055D9">
        <w:t>Attribute “filler”</w:t>
      </w:r>
      <w:bookmarkEnd w:id="1674"/>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5" w:name="WeldDefinitionCornerWeld"/>
      <w:bookmarkStart w:id="1676" w:name="_Toc288200763"/>
      <w:bookmarkStart w:id="1677" w:name="_Toc338939107"/>
      <w:bookmarkEnd w:id="167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78" w:name="_Toc414263397"/>
      <w:bookmarkStart w:id="1679" w:name="_Toc3557017"/>
      <w:bookmarkStart w:id="1680" w:name="_Toc7723762"/>
      <w:bookmarkEnd w:id="1678"/>
      <w:r w:rsidRPr="007055D9">
        <w:t>Element “</w:t>
      </w:r>
      <w:r>
        <w:t>sheet_parameter</w:t>
      </w:r>
      <w:r w:rsidRPr="007055D9">
        <w:t>”</w:t>
      </w:r>
      <w:bookmarkEnd w:id="1679"/>
      <w:bookmarkEnd w:id="168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681" w:author="nick" w:date="2019-05-05T09:35:00Z">
              <w:r w:rsidRPr="007055D9" w:rsidDel="000E60DF">
                <w:rPr>
                  <w:b/>
                  <w:i/>
                </w:rPr>
                <w:delText>Status</w:delText>
              </w:r>
            </w:del>
            <w:ins w:id="1682"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83" w:name="_Toc3566494"/>
      <w:bookmarkStart w:id="1684"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83"/>
      <w:bookmarkEnd w:id="168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85" w:name="_Toc3557018"/>
      <w:bookmarkStart w:id="1686" w:name="_Toc7723763"/>
      <w:r w:rsidRPr="007055D9">
        <w:t>Corner Weld</w:t>
      </w:r>
      <w:bookmarkEnd w:id="1676"/>
      <w:bookmarkEnd w:id="1677"/>
      <w:bookmarkEnd w:id="1685"/>
      <w:bookmarkEnd w:id="1686"/>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143140" w:rsidRPr="00796AD7" w:rsidRDefault="00143140" w:rsidP="008F3D94">
                            <w:pPr>
                              <w:pStyle w:val="Caption"/>
                              <w:rPr>
                                <w:noProof/>
                                <w:szCs w:val="24"/>
                              </w:rPr>
                            </w:pPr>
                            <w:bookmarkStart w:id="1687" w:name="_Toc3557129"/>
                            <w:bookmarkStart w:id="1688"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7"/>
                            <w:bookmarkEnd w:id="1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143140" w:rsidRPr="00796AD7" w:rsidRDefault="00143140" w:rsidP="008F3D94">
                      <w:pPr>
                        <w:pStyle w:val="Caption"/>
                        <w:rPr>
                          <w:noProof/>
                          <w:szCs w:val="24"/>
                        </w:rPr>
                      </w:pPr>
                      <w:bookmarkStart w:id="1688" w:name="_Toc3557129"/>
                      <w:bookmarkStart w:id="1689"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8"/>
                      <w:bookmarkEnd w:id="1689"/>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89" w:name="_Toc7723764"/>
      <w:bookmarkStart w:id="1690" w:name="_Toc3557019"/>
      <w:r>
        <w:t>Simple Corner Weld</w:t>
      </w:r>
      <w:bookmarkEnd w:id="1689"/>
    </w:p>
    <w:p w14:paraId="19EDE5F7" w14:textId="78748519" w:rsidR="008A6190" w:rsidRPr="007055D9" w:rsidRDefault="008A6190" w:rsidP="00E36602">
      <w:pPr>
        <w:pStyle w:val="Heading5"/>
        <w:keepNext/>
      </w:pPr>
      <w:r w:rsidRPr="007055D9">
        <w:t>Sheet Parameters</w:t>
      </w:r>
      <w:bookmarkEnd w:id="169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91" w:name="_Toc3557020"/>
      <w:r w:rsidRPr="007055D9">
        <w:t>Weld Parameters</w:t>
      </w:r>
      <w:bookmarkEnd w:id="1691"/>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143140" w:rsidRPr="00067927" w:rsidRDefault="00143140" w:rsidP="008F3D94">
                            <w:pPr>
                              <w:pStyle w:val="Caption"/>
                              <w:rPr>
                                <w:noProof/>
                                <w:szCs w:val="24"/>
                              </w:rPr>
                            </w:pPr>
                            <w:bookmarkStart w:id="1692" w:name="_Toc3557130"/>
                            <w:bookmarkStart w:id="1693"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92"/>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143140" w:rsidRPr="00067927" w:rsidRDefault="00143140" w:rsidP="008F3D94">
                      <w:pPr>
                        <w:pStyle w:val="Caption"/>
                        <w:rPr>
                          <w:noProof/>
                          <w:szCs w:val="24"/>
                        </w:rPr>
                      </w:pPr>
                      <w:bookmarkStart w:id="1695" w:name="_Toc3557130"/>
                      <w:bookmarkStart w:id="1696"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95"/>
                      <w:bookmarkEnd w:id="1696"/>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8927361"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694" w:author="nick" w:date="2019-05-05T09:35:00Z">
              <w:r w:rsidRPr="007055D9" w:rsidDel="000E60DF">
                <w:rPr>
                  <w:b/>
                  <w:i/>
                </w:rPr>
                <w:delText>Status</w:delText>
              </w:r>
            </w:del>
            <w:ins w:id="1695"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96" w:name="_Toc3566495"/>
      <w:bookmarkStart w:id="1697"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96"/>
      <w:bookmarkEnd w:id="1697"/>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98" w:name="_Toc7723765"/>
      <w:r>
        <w:t>Double Corner Weld</w:t>
      </w:r>
      <w:bookmarkEnd w:id="1698"/>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143140" w:rsidRPr="00796AD7" w:rsidRDefault="00143140" w:rsidP="006619C9">
                            <w:pPr>
                              <w:pStyle w:val="Caption"/>
                              <w:rPr>
                                <w:noProof/>
                                <w:szCs w:val="24"/>
                              </w:rPr>
                            </w:pPr>
                            <w:bookmarkStart w:id="1699"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143140" w:rsidRPr="00796AD7" w:rsidRDefault="00143140" w:rsidP="006619C9">
                      <w:pPr>
                        <w:pStyle w:val="Caption"/>
                        <w:rPr>
                          <w:noProof/>
                          <w:szCs w:val="24"/>
                        </w:rPr>
                      </w:pPr>
                      <w:bookmarkStart w:id="1703"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703"/>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143140" w:rsidRPr="00067927" w:rsidRDefault="00143140" w:rsidP="00FA0FAD">
                            <w:pPr>
                              <w:pStyle w:val="Caption"/>
                              <w:keepNext/>
                              <w:keepLines/>
                              <w:rPr>
                                <w:noProof/>
                                <w:szCs w:val="24"/>
                              </w:rPr>
                            </w:pPr>
                            <w:bookmarkStart w:id="1700"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143140" w:rsidRPr="00067927" w:rsidRDefault="00143140" w:rsidP="00FA0FAD">
                      <w:pPr>
                        <w:pStyle w:val="Caption"/>
                        <w:keepNext/>
                        <w:keepLines/>
                        <w:rPr>
                          <w:noProof/>
                          <w:szCs w:val="24"/>
                        </w:rPr>
                      </w:pPr>
                      <w:bookmarkStart w:id="1705"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705"/>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8927362"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701" w:author="nick" w:date="2019-05-05T09:35:00Z">
              <w:r w:rsidRPr="007055D9" w:rsidDel="000E60DF">
                <w:rPr>
                  <w:b/>
                  <w:i/>
                </w:rPr>
                <w:delText>Status</w:delText>
              </w:r>
            </w:del>
            <w:ins w:id="1702"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703"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70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04" w:name="_Toc338939161"/>
      <w:bookmarkStart w:id="1705" w:name="_Toc3557021"/>
      <w:bookmarkStart w:id="1706" w:name="_Toc7723766"/>
      <w:r w:rsidRPr="007055D9">
        <w:t>Attributes</w:t>
      </w:r>
      <w:bookmarkEnd w:id="1704"/>
      <w:bookmarkEnd w:id="1705"/>
      <w:bookmarkEnd w:id="1706"/>
    </w:p>
    <w:p w14:paraId="22FDBBD1" w14:textId="77777777" w:rsidR="0006113C" w:rsidRPr="007055D9" w:rsidRDefault="00242481" w:rsidP="001759F7">
      <w:pPr>
        <w:pStyle w:val="Heading5"/>
        <w:keepNext/>
      </w:pPr>
      <w:bookmarkStart w:id="1707" w:name="_Toc338939163"/>
      <w:r w:rsidRPr="007055D9">
        <w:t>Attribute “b</w:t>
      </w:r>
      <w:r w:rsidR="0006113C" w:rsidRPr="007055D9">
        <w:t>ase</w:t>
      </w:r>
      <w:bookmarkEnd w:id="1707"/>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708" w:name="_Toc338939164"/>
      <w:r w:rsidRPr="007055D9">
        <w:t>Attribute “t</w:t>
      </w:r>
      <w:r w:rsidR="0006113C" w:rsidRPr="007055D9">
        <w:t>echnology</w:t>
      </w:r>
      <w:bookmarkEnd w:id="1708"/>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709" w:name="_Toc338939165"/>
      <w:bookmarkStart w:id="1710" w:name="_Toc3557022"/>
      <w:bookmarkStart w:id="1711" w:name="_Toc7723767"/>
      <w:r w:rsidRPr="007055D9">
        <w:t>Element “weld_position”</w:t>
      </w:r>
      <w:bookmarkEnd w:id="1709"/>
      <w:bookmarkEnd w:id="1710"/>
      <w:bookmarkEnd w:id="17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712" w:author="nick" w:date="2019-05-05T09:35:00Z">
              <w:r w:rsidRPr="007055D9" w:rsidDel="000E60DF">
                <w:rPr>
                  <w:b/>
                  <w:i/>
                </w:rPr>
                <w:delText>Status</w:delText>
              </w:r>
            </w:del>
            <w:ins w:id="1713"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714" w:name="_Toc3566496"/>
      <w:bookmarkStart w:id="1715" w:name="_Toc7723993"/>
      <w:bookmarkStart w:id="1716"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14"/>
      <w:bookmarkEnd w:id="1715"/>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716"/>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17" w:name="_Toc338939168"/>
      <w:r w:rsidRPr="007055D9">
        <w:t>Attribute “thickness”</w:t>
      </w:r>
      <w:bookmarkEnd w:id="1717"/>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18" w:name="_Toc3566497"/>
      <w:bookmarkStart w:id="1719" w:name="_Toc7723994"/>
      <w:bookmarkStart w:id="1720"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18"/>
      <w:bookmarkEnd w:id="1719"/>
    </w:p>
    <w:p w14:paraId="29B81C3B" w14:textId="77777777" w:rsidR="0006113C" w:rsidRPr="007055D9" w:rsidRDefault="0006113C" w:rsidP="00B21508">
      <w:pPr>
        <w:pStyle w:val="Heading5"/>
        <w:keepNext/>
      </w:pPr>
      <w:r w:rsidRPr="007055D9">
        <w:t>Attribute “angle”</w:t>
      </w:r>
      <w:bookmarkEnd w:id="1720"/>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21" w:name="_Toc3566498"/>
      <w:bookmarkStart w:id="1722" w:name="_Toc7723995"/>
      <w:bookmarkStart w:id="1723"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21"/>
      <w:bookmarkEnd w:id="1722"/>
    </w:p>
    <w:p w14:paraId="655D0C3D" w14:textId="77777777" w:rsidR="0006113C" w:rsidRPr="007055D9" w:rsidRDefault="0006113C" w:rsidP="00B21508">
      <w:pPr>
        <w:pStyle w:val="Heading5"/>
        <w:keepNext/>
      </w:pPr>
      <w:r w:rsidRPr="007055D9">
        <w:t>Attribute “shape”</w:t>
      </w:r>
      <w:bookmarkEnd w:id="1723"/>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24" w:name="_Toc338939171"/>
      <w:r w:rsidRPr="007055D9">
        <w:t>Attribute “penetration”</w:t>
      </w:r>
      <w:bookmarkEnd w:id="1724"/>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25" w:name="_Toc338939173"/>
      <w:r w:rsidRPr="007055D9">
        <w:lastRenderedPageBreak/>
        <w:t>Attribute “filler”</w:t>
      </w:r>
      <w:bookmarkEnd w:id="1725"/>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26" w:name="WeldDefinitionEdgeWeld"/>
      <w:bookmarkStart w:id="1727" w:name="_Toc3557023"/>
      <w:bookmarkStart w:id="1728" w:name="_Toc7723768"/>
      <w:bookmarkStart w:id="1729" w:name="_Toc288200764"/>
      <w:bookmarkStart w:id="1730" w:name="_Toc338939108"/>
      <w:bookmarkEnd w:id="1726"/>
      <w:r w:rsidRPr="007055D9">
        <w:t>Element “</w:t>
      </w:r>
      <w:r>
        <w:t>sheet_parameter</w:t>
      </w:r>
      <w:r w:rsidRPr="007055D9">
        <w:t>”</w:t>
      </w:r>
      <w:bookmarkEnd w:id="1727"/>
      <w:bookmarkEnd w:id="172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731" w:author="nick" w:date="2019-05-05T09:35:00Z">
              <w:r w:rsidRPr="007055D9" w:rsidDel="000E60DF">
                <w:rPr>
                  <w:b/>
                  <w:i/>
                </w:rPr>
                <w:delText>Status</w:delText>
              </w:r>
            </w:del>
            <w:ins w:id="1732"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33" w:name="_Toc3566499"/>
      <w:bookmarkStart w:id="1734"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33"/>
      <w:bookmarkEnd w:id="173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35" w:name="_Toc3557024"/>
      <w:bookmarkStart w:id="1736" w:name="_Toc7723769"/>
      <w:r w:rsidRPr="007055D9">
        <w:t>Edge Weld</w:t>
      </w:r>
      <w:bookmarkEnd w:id="1729"/>
      <w:bookmarkEnd w:id="1730"/>
      <w:bookmarkEnd w:id="1735"/>
      <w:bookmarkEnd w:id="173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737" w:name="_Toc3557025"/>
      <w:bookmarkStart w:id="1738"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7"/>
      <w:bookmarkEnd w:id="1738"/>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143140" w:rsidRPr="00AF7673" w:rsidRDefault="00143140" w:rsidP="008F3D94">
                            <w:pPr>
                              <w:pStyle w:val="Caption"/>
                              <w:rPr>
                                <w:b w:val="0"/>
                                <w:bCs w:val="0"/>
                                <w:noProof/>
                                <w:sz w:val="26"/>
                                <w:szCs w:val="28"/>
                              </w:rPr>
                            </w:pPr>
                            <w:bookmarkStart w:id="1739" w:name="_Toc3557131"/>
                            <w:bookmarkStart w:id="1740"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9"/>
                            <w:bookmarkEnd w:id="1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143140" w:rsidRPr="00AF7673" w:rsidRDefault="00143140" w:rsidP="008F3D94">
                      <w:pPr>
                        <w:pStyle w:val="Caption"/>
                        <w:rPr>
                          <w:b w:val="0"/>
                          <w:bCs w:val="0"/>
                          <w:noProof/>
                          <w:sz w:val="26"/>
                          <w:szCs w:val="28"/>
                        </w:rPr>
                      </w:pPr>
                      <w:bookmarkStart w:id="1746" w:name="_Toc3557131"/>
                      <w:bookmarkStart w:id="1747"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46"/>
                      <w:bookmarkEnd w:id="174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41" w:name="_Toc3557026"/>
      <w:bookmarkStart w:id="1742"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41"/>
      <w:bookmarkEnd w:id="174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143140" w:rsidRPr="00213139" w:rsidRDefault="00143140" w:rsidP="008F3D94">
                            <w:pPr>
                              <w:pStyle w:val="Caption"/>
                              <w:rPr>
                                <w:b w:val="0"/>
                                <w:bCs w:val="0"/>
                                <w:noProof/>
                                <w:sz w:val="26"/>
                                <w:szCs w:val="28"/>
                              </w:rPr>
                            </w:pPr>
                            <w:bookmarkStart w:id="1743" w:name="_Toc3557132"/>
                            <w:bookmarkStart w:id="1744"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43"/>
                            <w:bookmarkEnd w:id="1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143140" w:rsidRPr="00213139" w:rsidRDefault="00143140" w:rsidP="008F3D94">
                      <w:pPr>
                        <w:pStyle w:val="Caption"/>
                        <w:rPr>
                          <w:b w:val="0"/>
                          <w:bCs w:val="0"/>
                          <w:noProof/>
                          <w:sz w:val="26"/>
                          <w:szCs w:val="28"/>
                        </w:rPr>
                      </w:pPr>
                      <w:bookmarkStart w:id="1752" w:name="_Toc3557132"/>
                      <w:bookmarkStart w:id="1753"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52"/>
                      <w:bookmarkEnd w:id="175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745" w:author="nick" w:date="2019-05-05T09:35:00Z">
              <w:r w:rsidRPr="007055D9" w:rsidDel="000E60DF">
                <w:rPr>
                  <w:b/>
                  <w:i/>
                </w:rPr>
                <w:delText>Status</w:delText>
              </w:r>
            </w:del>
            <w:ins w:id="1746"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47" w:name="_Toc3566500"/>
      <w:bookmarkStart w:id="1748"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47"/>
      <w:bookmarkEnd w:id="1748"/>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49" w:name="_Toc338939175"/>
      <w:bookmarkStart w:id="1750" w:name="_Toc3557027"/>
      <w:bookmarkStart w:id="1751" w:name="_Toc7723772"/>
      <w:r w:rsidRPr="007055D9">
        <w:t>Attributes</w:t>
      </w:r>
      <w:bookmarkEnd w:id="1749"/>
      <w:bookmarkEnd w:id="1750"/>
      <w:bookmarkEnd w:id="1751"/>
    </w:p>
    <w:p w14:paraId="20DE2C66" w14:textId="77777777" w:rsidR="0006113C" w:rsidRPr="007055D9" w:rsidRDefault="001C1D65" w:rsidP="0033252C">
      <w:pPr>
        <w:pStyle w:val="Heading5"/>
        <w:keepNext/>
      </w:pPr>
      <w:bookmarkStart w:id="1752" w:name="_Toc338939177"/>
      <w:r w:rsidRPr="007055D9">
        <w:t>Attribute “b</w:t>
      </w:r>
      <w:r w:rsidR="0006113C" w:rsidRPr="007055D9">
        <w:t>ase</w:t>
      </w:r>
      <w:bookmarkEnd w:id="1752"/>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53" w:name="_Toc338939178"/>
      <w:r w:rsidRPr="007055D9">
        <w:t>Attribute “t</w:t>
      </w:r>
      <w:r w:rsidR="0006113C" w:rsidRPr="007055D9">
        <w:t>echnology</w:t>
      </w:r>
      <w:bookmarkEnd w:id="1753"/>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54" w:name="_Toc338939179"/>
      <w:bookmarkStart w:id="1755" w:name="_Toc3557028"/>
      <w:bookmarkStart w:id="1756" w:name="_Toc7723773"/>
      <w:r w:rsidRPr="007055D9">
        <w:t>Element “weld_position”</w:t>
      </w:r>
      <w:bookmarkEnd w:id="1754"/>
      <w:bookmarkEnd w:id="1755"/>
      <w:bookmarkEnd w:id="1756"/>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757" w:author="nick" w:date="2019-05-05T09:35:00Z">
              <w:r w:rsidRPr="007055D9" w:rsidDel="000E60DF">
                <w:rPr>
                  <w:b/>
                  <w:i/>
                </w:rPr>
                <w:delText>Status</w:delText>
              </w:r>
            </w:del>
            <w:ins w:id="1758"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59" w:name="_Toc3566501"/>
      <w:bookmarkStart w:id="1760" w:name="_Toc7723998"/>
      <w:bookmarkStart w:id="1761"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59"/>
      <w:bookmarkEnd w:id="1760"/>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6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62" w:name="_Toc338939182"/>
      <w:r w:rsidRPr="007055D9">
        <w:t>Attribute “width”</w:t>
      </w:r>
      <w:bookmarkEnd w:id="176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63" w:name="_Toc338939184"/>
      <w:r w:rsidRPr="007055D9">
        <w:t>Attribute “filler”</w:t>
      </w:r>
      <w:bookmarkEnd w:id="176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64" w:name="WeldDefinitionIWeld"/>
      <w:bookmarkStart w:id="1765" w:name="_Toc3557029"/>
      <w:bookmarkStart w:id="1766" w:name="_Toc7723774"/>
      <w:bookmarkStart w:id="1767" w:name="_Toc288200765"/>
      <w:bookmarkStart w:id="1768" w:name="_Toc338939109"/>
      <w:bookmarkEnd w:id="1764"/>
      <w:r w:rsidRPr="007055D9">
        <w:t>Element “</w:t>
      </w:r>
      <w:r>
        <w:t>sheet_parameter</w:t>
      </w:r>
      <w:r w:rsidRPr="007055D9">
        <w:t>”</w:t>
      </w:r>
      <w:bookmarkEnd w:id="1765"/>
      <w:bookmarkEnd w:id="176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769" w:author="nick" w:date="2019-05-05T09:35:00Z">
              <w:r w:rsidRPr="007055D9" w:rsidDel="000E60DF">
                <w:rPr>
                  <w:b/>
                  <w:i/>
                </w:rPr>
                <w:delText>Status</w:delText>
              </w:r>
            </w:del>
            <w:ins w:id="1770"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71" w:name="_Toc3566502"/>
      <w:bookmarkStart w:id="1772"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71"/>
      <w:bookmarkEnd w:id="177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73" w:name="_Toc3557030"/>
      <w:bookmarkStart w:id="1774" w:name="_Toc7723775"/>
      <w:r w:rsidRPr="007055D9">
        <w:t>I-Weld</w:t>
      </w:r>
      <w:bookmarkEnd w:id="1767"/>
      <w:bookmarkEnd w:id="1768"/>
      <w:bookmarkEnd w:id="1773"/>
      <w:bookmarkEnd w:id="177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75" w:name="_Toc3557031"/>
      <w:bookmarkStart w:id="1776"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75"/>
      <w:bookmarkEnd w:id="177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143140" w:rsidRPr="001B4A57" w:rsidRDefault="00143140" w:rsidP="00F51CB9">
                            <w:pPr>
                              <w:pStyle w:val="Caption"/>
                              <w:rPr>
                                <w:b w:val="0"/>
                                <w:bCs w:val="0"/>
                                <w:noProof/>
                                <w:sz w:val="26"/>
                                <w:szCs w:val="28"/>
                              </w:rPr>
                            </w:pPr>
                            <w:bookmarkStart w:id="1777" w:name="_Toc3557133"/>
                            <w:bookmarkStart w:id="1778"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7"/>
                            <w:bookmarkEnd w:id="1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143140" w:rsidRPr="001B4A57" w:rsidRDefault="00143140" w:rsidP="00F51CB9">
                      <w:pPr>
                        <w:pStyle w:val="Caption"/>
                        <w:rPr>
                          <w:b w:val="0"/>
                          <w:bCs w:val="0"/>
                          <w:noProof/>
                          <w:sz w:val="26"/>
                          <w:szCs w:val="28"/>
                        </w:rPr>
                      </w:pPr>
                      <w:bookmarkStart w:id="1788" w:name="_Toc3557133"/>
                      <w:bookmarkStart w:id="178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88"/>
                      <w:bookmarkEnd w:id="178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79" w:name="_Toc3557032"/>
      <w:bookmarkStart w:id="1780" w:name="_Toc7723777"/>
      <w:r w:rsidRPr="007055D9">
        <w:t>Weld Parameters</w:t>
      </w:r>
      <w:bookmarkEnd w:id="1779"/>
      <w:bookmarkEnd w:id="1780"/>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143140" w:rsidRPr="003F40AF" w:rsidRDefault="00143140" w:rsidP="00F51CB9">
                            <w:pPr>
                              <w:pStyle w:val="Caption"/>
                              <w:rPr>
                                <w:b w:val="0"/>
                                <w:bCs w:val="0"/>
                                <w:noProof/>
                                <w:sz w:val="26"/>
                                <w:szCs w:val="28"/>
                              </w:rPr>
                            </w:pPr>
                            <w:bookmarkStart w:id="1781" w:name="_Toc3557134"/>
                            <w:bookmarkStart w:id="1782"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81"/>
                            <w:bookmarkEnd w:id="1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143140" w:rsidRPr="003F40AF" w:rsidRDefault="00143140" w:rsidP="00F51CB9">
                      <w:pPr>
                        <w:pStyle w:val="Caption"/>
                        <w:rPr>
                          <w:b w:val="0"/>
                          <w:bCs w:val="0"/>
                          <w:noProof/>
                          <w:sz w:val="26"/>
                          <w:szCs w:val="28"/>
                        </w:rPr>
                      </w:pPr>
                      <w:bookmarkStart w:id="1794" w:name="_Toc3557134"/>
                      <w:bookmarkStart w:id="179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94"/>
                      <w:bookmarkEnd w:id="179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783" w:author="nick" w:date="2019-05-05T09:35:00Z">
              <w:r w:rsidRPr="007055D9" w:rsidDel="000E60DF">
                <w:rPr>
                  <w:b/>
                  <w:i/>
                </w:rPr>
                <w:delText>Status</w:delText>
              </w:r>
            </w:del>
            <w:ins w:id="1784"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85" w:name="_Toc3566503"/>
      <w:bookmarkStart w:id="1786"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85"/>
      <w:bookmarkEnd w:id="178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87" w:name="_Toc338939186"/>
      <w:bookmarkStart w:id="1788" w:name="_Toc3557033"/>
      <w:bookmarkStart w:id="1789" w:name="_Toc7723778"/>
      <w:r w:rsidRPr="007055D9">
        <w:t>Attributes</w:t>
      </w:r>
      <w:bookmarkEnd w:id="1787"/>
      <w:bookmarkEnd w:id="1788"/>
      <w:bookmarkEnd w:id="1789"/>
    </w:p>
    <w:p w14:paraId="7F7DD4CE" w14:textId="77777777" w:rsidR="0006113C" w:rsidRPr="007055D9" w:rsidRDefault="009D7557" w:rsidP="00E67798">
      <w:pPr>
        <w:pStyle w:val="Heading5"/>
        <w:keepNext/>
      </w:pPr>
      <w:bookmarkStart w:id="1790" w:name="_Toc338939188"/>
      <w:r w:rsidRPr="007055D9">
        <w:t>Attribute “b</w:t>
      </w:r>
      <w:r w:rsidR="0006113C" w:rsidRPr="007055D9">
        <w:t>ase</w:t>
      </w:r>
      <w:bookmarkEnd w:id="1790"/>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791" w:name="_Toc338939189"/>
      <w:r w:rsidRPr="007055D9">
        <w:lastRenderedPageBreak/>
        <w:t>Attribute “t</w:t>
      </w:r>
      <w:r w:rsidR="0006113C" w:rsidRPr="007055D9">
        <w:t>echnology</w:t>
      </w:r>
      <w:bookmarkEnd w:id="1791"/>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792" w:name="_Toc338939190"/>
      <w:bookmarkStart w:id="1793" w:name="_Toc3557034"/>
      <w:bookmarkStart w:id="1794" w:name="_Toc7723779"/>
      <w:r w:rsidRPr="007055D9">
        <w:t>Element “weld_position”</w:t>
      </w:r>
      <w:bookmarkEnd w:id="1792"/>
      <w:bookmarkEnd w:id="1793"/>
      <w:bookmarkEnd w:id="179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795" w:author="nick" w:date="2019-05-05T09:36:00Z">
              <w:r w:rsidRPr="007055D9" w:rsidDel="000E60DF">
                <w:rPr>
                  <w:b/>
                  <w:i/>
                  <w:sz w:val="20"/>
                </w:rPr>
                <w:delText>Status</w:delText>
              </w:r>
            </w:del>
            <w:ins w:id="1796"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797" w:name="_Toc3566504"/>
      <w:bookmarkStart w:id="1798" w:name="_Toc7724001"/>
      <w:bookmarkStart w:id="1799"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97"/>
      <w:bookmarkEnd w:id="1798"/>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79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800" w:name="_Toc338939194"/>
      <w:r w:rsidRPr="007055D9">
        <w:t>Attribute “filler”</w:t>
      </w:r>
      <w:bookmarkEnd w:id="180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801" w:name="WeldDefinitionOverlapWeld"/>
      <w:bookmarkStart w:id="1802" w:name="_Toc3557035"/>
      <w:bookmarkStart w:id="1803" w:name="_Toc7723780"/>
      <w:bookmarkStart w:id="1804" w:name="_Toc288200766"/>
      <w:bookmarkStart w:id="1805" w:name="_Toc338939110"/>
      <w:bookmarkEnd w:id="1801"/>
      <w:r w:rsidRPr="007055D9">
        <w:t>Element “</w:t>
      </w:r>
      <w:r>
        <w:t>sheet_parameter</w:t>
      </w:r>
      <w:r w:rsidRPr="007055D9">
        <w:t>”</w:t>
      </w:r>
      <w:bookmarkEnd w:id="1802"/>
      <w:bookmarkEnd w:id="180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806" w:author="nick" w:date="2019-05-05T09:36:00Z">
              <w:r w:rsidRPr="007055D9" w:rsidDel="000E60DF">
                <w:rPr>
                  <w:b/>
                  <w:i/>
                </w:rPr>
                <w:delText>Status</w:delText>
              </w:r>
            </w:del>
            <w:ins w:id="1807"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808" w:name="_Toc3566505"/>
      <w:bookmarkStart w:id="1809"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08"/>
      <w:bookmarkEnd w:id="180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810" w:name="_Toc3557036"/>
      <w:bookmarkStart w:id="1811" w:name="_Toc7723781"/>
      <w:r w:rsidRPr="007055D9">
        <w:t>Overlap Weld</w:t>
      </w:r>
      <w:bookmarkEnd w:id="1804"/>
      <w:bookmarkEnd w:id="1805"/>
      <w:bookmarkEnd w:id="1810"/>
      <w:bookmarkEnd w:id="181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812"/>
      <w:r w:rsidRPr="007055D9">
        <w:t xml:space="preserve">up </w:t>
      </w:r>
      <w:commentRangeStart w:id="1813"/>
      <w:r w:rsidRPr="007055D9">
        <w:t xml:space="preserve">to </w:t>
      </w:r>
      <w:commentRangeStart w:id="1814"/>
      <w:r w:rsidRPr="007055D9">
        <w:t>three</w:t>
      </w:r>
      <w:ins w:id="1815" w:author="nick" w:date="2019-03-23T23:33:00Z">
        <w:r w:rsidR="00DA743B">
          <w:rPr>
            <w:rStyle w:val="FootnoteReference"/>
          </w:rPr>
          <w:footnoteReference w:id="17"/>
        </w:r>
      </w:ins>
      <w:r w:rsidRPr="007055D9">
        <w:t xml:space="preserve"> </w:t>
      </w:r>
      <w:commentRangeEnd w:id="1814"/>
      <w:r w:rsidR="0082626E">
        <w:rPr>
          <w:rStyle w:val="CommentReference"/>
          <w:lang w:eastAsia="x-none"/>
        </w:rPr>
        <w:commentReference w:id="1814"/>
      </w:r>
      <w:r w:rsidRPr="007055D9">
        <w:t>weld positions</w:t>
      </w:r>
      <w:commentRangeEnd w:id="1813"/>
      <w:r w:rsidR="001356A7">
        <w:rPr>
          <w:rStyle w:val="CommentReference"/>
          <w:lang w:eastAsia="x-none"/>
        </w:rPr>
        <w:commentReference w:id="1813"/>
      </w:r>
      <w:commentRangeEnd w:id="1812"/>
      <w:r w:rsidR="00DA743B">
        <w:rPr>
          <w:rStyle w:val="CommentReference"/>
          <w:lang w:eastAsia="x-none"/>
        </w:rPr>
        <w:commentReference w:id="1812"/>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19" w:name="_Toc3557037"/>
      <w:bookmarkStart w:id="1820" w:name="_Toc7723782"/>
      <w:r w:rsidRPr="007055D9">
        <w:t>Simple Overlap Weld</w:t>
      </w:r>
      <w:bookmarkEnd w:id="1819"/>
      <w:bookmarkEnd w:id="182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143140" w:rsidRPr="0079510C" w:rsidRDefault="00143140" w:rsidP="002A71CD">
                            <w:pPr>
                              <w:pStyle w:val="Caption"/>
                              <w:rPr>
                                <w:noProof/>
                                <w:sz w:val="24"/>
                                <w:szCs w:val="26"/>
                              </w:rPr>
                            </w:pPr>
                            <w:bookmarkStart w:id="1821" w:name="_Toc3557135"/>
                            <w:bookmarkStart w:id="1822"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21"/>
                            <w:bookmarkEnd w:id="1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143140" w:rsidRPr="0079510C" w:rsidRDefault="00143140" w:rsidP="002A71CD">
                      <w:pPr>
                        <w:pStyle w:val="Caption"/>
                        <w:rPr>
                          <w:noProof/>
                          <w:sz w:val="24"/>
                          <w:szCs w:val="26"/>
                        </w:rPr>
                      </w:pPr>
                      <w:bookmarkStart w:id="1836" w:name="_Toc3557135"/>
                      <w:bookmarkStart w:id="1837"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36"/>
                      <w:bookmarkEnd w:id="183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143140" w:rsidRPr="00A00F34" w:rsidRDefault="00143140" w:rsidP="002A71CD">
                            <w:pPr>
                              <w:pStyle w:val="Caption"/>
                              <w:rPr>
                                <w:noProof/>
                                <w:szCs w:val="24"/>
                              </w:rPr>
                            </w:pPr>
                            <w:bookmarkStart w:id="1823" w:name="_Toc3557136"/>
                            <w:bookmarkStart w:id="1824"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23"/>
                            <w:bookmarkEnd w:id="1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143140" w:rsidRPr="00A00F34" w:rsidRDefault="00143140" w:rsidP="002A71CD">
                      <w:pPr>
                        <w:pStyle w:val="Caption"/>
                        <w:rPr>
                          <w:noProof/>
                          <w:szCs w:val="24"/>
                        </w:rPr>
                      </w:pPr>
                      <w:bookmarkStart w:id="1840" w:name="_Toc3557136"/>
                      <w:bookmarkStart w:id="1841"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40"/>
                      <w:bookmarkEnd w:id="184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8927363"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72"/>
        <w:gridCol w:w="1952"/>
        <w:gridCol w:w="1316"/>
        <w:gridCol w:w="1279"/>
        <w:gridCol w:w="1415"/>
        <w:gridCol w:w="1397"/>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825" w:author="nick" w:date="2019-05-05T09:36:00Z">
              <w:r w:rsidRPr="0026200C" w:rsidDel="000E60DF">
                <w:rPr>
                  <w:b/>
                  <w:i/>
                  <w:sz w:val="20"/>
                </w:rPr>
                <w:delText>Status</w:delText>
              </w:r>
            </w:del>
            <w:ins w:id="1826"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4E6D532" w:rsidR="00273D79" w:rsidRPr="0026200C" w:rsidRDefault="00E36602" w:rsidP="00FC39A1">
            <w:pPr>
              <w:rPr>
                <w:sz w:val="18"/>
                <w:szCs w:val="20"/>
              </w:rPr>
            </w:pPr>
            <w:del w:id="1827" w:author="nick" w:date="2019-05-09T10:14:00Z">
              <w:r w:rsidRPr="0026200C" w:rsidDel="00143140">
                <w:rPr>
                  <w:sz w:val="18"/>
                  <w:szCs w:val="20"/>
                </w:rPr>
                <w:delText>T</w:delText>
              </w:r>
              <w:r w:rsidR="00273D79" w:rsidRPr="0026200C" w:rsidDel="00143140">
                <w:rPr>
                  <w:sz w:val="18"/>
                  <w:szCs w:val="20"/>
                </w:rPr>
                <w:delText>hickness</w:delText>
              </w:r>
            </w:del>
            <w:ins w:id="1828" w:author="nick" w:date="2019-05-09T10:14:00Z">
              <w:r w:rsidR="00143140">
                <w:rPr>
                  <w:sz w:val="18"/>
                  <w:szCs w:val="20"/>
                </w:rPr>
                <w:t>t</w:t>
              </w:r>
              <w:r w:rsidR="00143140" w:rsidRPr="0026200C">
                <w:rPr>
                  <w:sz w:val="18"/>
                  <w:szCs w:val="20"/>
                </w:rPr>
                <w:t>hickness</w:t>
              </w:r>
            </w:ins>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045F4EEC" w:rsidR="00241236" w:rsidRPr="0026200C" w:rsidRDefault="00E36602" w:rsidP="00FC39A1">
            <w:pPr>
              <w:rPr>
                <w:sz w:val="18"/>
                <w:szCs w:val="20"/>
              </w:rPr>
            </w:pPr>
            <w:del w:id="1829" w:author="nick" w:date="2019-05-09T10:14:00Z">
              <w:r w:rsidRPr="0026200C" w:rsidDel="00143140">
                <w:rPr>
                  <w:sz w:val="18"/>
                  <w:szCs w:val="20"/>
                </w:rPr>
                <w:delText>A</w:delText>
              </w:r>
              <w:r w:rsidR="00241236" w:rsidRPr="0026200C" w:rsidDel="00143140">
                <w:rPr>
                  <w:sz w:val="18"/>
                  <w:szCs w:val="20"/>
                </w:rPr>
                <w:delText>ngle</w:delText>
              </w:r>
            </w:del>
            <w:ins w:id="1830" w:author="nick" w:date="2019-05-09T10:14:00Z">
              <w:r w:rsidR="00143140">
                <w:rPr>
                  <w:sz w:val="18"/>
                  <w:szCs w:val="20"/>
                </w:rPr>
                <w:t>a</w:t>
              </w:r>
              <w:r w:rsidR="00143140" w:rsidRPr="0026200C">
                <w:rPr>
                  <w:sz w:val="18"/>
                  <w:szCs w:val="20"/>
                </w:rPr>
                <w:t>ngle</w:t>
              </w:r>
            </w:ins>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3065C9A5" w:rsidR="00241236" w:rsidRPr="0026200C" w:rsidRDefault="00E36602" w:rsidP="00FC39A1">
            <w:pPr>
              <w:rPr>
                <w:sz w:val="18"/>
                <w:szCs w:val="20"/>
              </w:rPr>
            </w:pPr>
            <w:del w:id="1831" w:author="nick" w:date="2019-05-09T10:14:00Z">
              <w:r w:rsidRPr="0026200C" w:rsidDel="00143140">
                <w:rPr>
                  <w:sz w:val="18"/>
                  <w:szCs w:val="18"/>
                </w:rPr>
                <w:delText>P</w:delText>
              </w:r>
              <w:r w:rsidR="00F4558F" w:rsidRPr="0026200C" w:rsidDel="00143140">
                <w:rPr>
                  <w:sz w:val="18"/>
                  <w:szCs w:val="18"/>
                </w:rPr>
                <w:delText>enetration</w:delText>
              </w:r>
            </w:del>
            <w:ins w:id="1832" w:author="nick" w:date="2019-05-09T10:14:00Z">
              <w:r w:rsidR="00143140">
                <w:rPr>
                  <w:sz w:val="18"/>
                  <w:szCs w:val="18"/>
                </w:rPr>
                <w:t>p</w:t>
              </w:r>
              <w:r w:rsidR="00143140" w:rsidRPr="0026200C">
                <w:rPr>
                  <w:sz w:val="18"/>
                  <w:szCs w:val="18"/>
                </w:rPr>
                <w:t>enetration</w:t>
              </w:r>
            </w:ins>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33" w:name="_Toc3566506"/>
      <w:bookmarkStart w:id="1834"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33"/>
      <w:bookmarkEnd w:id="183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35" w:name="_Toc338939112"/>
      <w:bookmarkStart w:id="1836" w:name="_Toc3557038"/>
      <w:bookmarkStart w:id="1837" w:name="_Toc7723783"/>
      <w:r w:rsidRPr="007055D9">
        <w:t>Single Sided Double Overlap Weld</w:t>
      </w:r>
      <w:bookmarkEnd w:id="1835"/>
      <w:bookmarkEnd w:id="1836"/>
      <w:bookmarkEnd w:id="183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143140" w:rsidRPr="008B5970" w:rsidRDefault="00143140" w:rsidP="007C7FBC">
                            <w:pPr>
                              <w:pStyle w:val="Caption"/>
                              <w:rPr>
                                <w:noProof/>
                                <w:sz w:val="24"/>
                                <w:szCs w:val="26"/>
                              </w:rPr>
                            </w:pPr>
                            <w:bookmarkStart w:id="1838" w:name="_Toc3557137"/>
                            <w:bookmarkStart w:id="1839"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38"/>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143140" w:rsidRPr="008B5970" w:rsidRDefault="00143140" w:rsidP="007C7FBC">
                      <w:pPr>
                        <w:pStyle w:val="Caption"/>
                        <w:rPr>
                          <w:noProof/>
                          <w:sz w:val="24"/>
                          <w:szCs w:val="26"/>
                        </w:rPr>
                      </w:pPr>
                      <w:bookmarkStart w:id="1857" w:name="_Toc3557137"/>
                      <w:bookmarkStart w:id="1858"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57"/>
                      <w:bookmarkEnd w:id="185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143140" w:rsidRPr="008D09AE" w:rsidRDefault="00143140" w:rsidP="00044694">
                            <w:pPr>
                              <w:pStyle w:val="Caption"/>
                              <w:rPr>
                                <w:noProof/>
                                <w:szCs w:val="24"/>
                              </w:rPr>
                            </w:pPr>
                            <w:bookmarkStart w:id="1840" w:name="_Toc3557138"/>
                            <w:bookmarkStart w:id="1841"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40"/>
                            <w:bookmarkEnd w:id="1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143140" w:rsidRPr="008D09AE" w:rsidRDefault="00143140" w:rsidP="00044694">
                      <w:pPr>
                        <w:pStyle w:val="Caption"/>
                        <w:rPr>
                          <w:noProof/>
                          <w:szCs w:val="24"/>
                        </w:rPr>
                      </w:pPr>
                      <w:bookmarkStart w:id="1861" w:name="_Toc3557138"/>
                      <w:bookmarkStart w:id="1862"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61"/>
                      <w:bookmarkEnd w:id="186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1pt;height:35.15pt" o:ole="">
            <v:imagedata r:id="rId146" o:title=""/>
          </v:shape>
          <o:OLEObject Type="Embed" ProgID="Equation.3" ShapeID="_x0000_i1029" DrawAspect="Content" ObjectID="_1618927364"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2145"/>
        <w:gridCol w:w="1323"/>
        <w:gridCol w:w="1188"/>
        <w:gridCol w:w="1376"/>
        <w:gridCol w:w="1307"/>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842" w:author="nick" w:date="2019-05-05T09:36:00Z">
              <w:r w:rsidRPr="007055D9" w:rsidDel="000E60DF">
                <w:rPr>
                  <w:b/>
                  <w:i/>
                </w:rPr>
                <w:delText>Status</w:delText>
              </w:r>
            </w:del>
            <w:ins w:id="1843"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751C7D25" w:rsidR="00157A42" w:rsidRPr="00BC4501" w:rsidRDefault="00E36602" w:rsidP="00FC39A1">
            <w:pPr>
              <w:rPr>
                <w:sz w:val="20"/>
                <w:szCs w:val="20"/>
              </w:rPr>
            </w:pPr>
            <w:del w:id="1844" w:author="nick" w:date="2019-05-09T10:14:00Z">
              <w:r w:rsidDel="00143140">
                <w:rPr>
                  <w:sz w:val="20"/>
                  <w:szCs w:val="20"/>
                </w:rPr>
                <w:delText>T</w:delText>
              </w:r>
              <w:r w:rsidR="00157A42" w:rsidRPr="00BC4501" w:rsidDel="00143140">
                <w:rPr>
                  <w:sz w:val="20"/>
                  <w:szCs w:val="20"/>
                </w:rPr>
                <w:delText>hickness</w:delText>
              </w:r>
            </w:del>
            <w:ins w:id="1845" w:author="nick" w:date="2019-05-09T10:14:00Z">
              <w:r w:rsidR="00143140">
                <w:rPr>
                  <w:sz w:val="20"/>
                  <w:szCs w:val="20"/>
                </w:rPr>
                <w:t>t</w:t>
              </w:r>
              <w:r w:rsidR="00143140" w:rsidRPr="00BC4501">
                <w:rPr>
                  <w:sz w:val="20"/>
                  <w:szCs w:val="20"/>
                </w:rPr>
                <w:t>hickness</w:t>
              </w:r>
            </w:ins>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lastRenderedPageBreak/>
              <w:t>β</w:t>
            </w:r>
          </w:p>
        </w:tc>
        <w:tc>
          <w:tcPr>
            <w:tcW w:w="1434" w:type="dxa"/>
            <w:shd w:val="clear" w:color="auto" w:fill="auto"/>
            <w:vAlign w:val="bottom"/>
          </w:tcPr>
          <w:p w14:paraId="102F3F5D" w14:textId="00401F09" w:rsidR="00157A42" w:rsidRPr="00BC4501" w:rsidRDefault="00E36602" w:rsidP="001F728A">
            <w:pPr>
              <w:rPr>
                <w:sz w:val="20"/>
                <w:szCs w:val="20"/>
              </w:rPr>
            </w:pPr>
            <w:del w:id="1846" w:author="nick" w:date="2019-05-09T10:14:00Z">
              <w:r w:rsidDel="00143140">
                <w:rPr>
                  <w:sz w:val="20"/>
                  <w:szCs w:val="20"/>
                </w:rPr>
                <w:delText>A</w:delText>
              </w:r>
              <w:r w:rsidR="00157A42" w:rsidRPr="00BC4501" w:rsidDel="00143140">
                <w:rPr>
                  <w:sz w:val="20"/>
                  <w:szCs w:val="20"/>
                </w:rPr>
                <w:delText>ngle</w:delText>
              </w:r>
            </w:del>
            <w:ins w:id="1847" w:author="nick" w:date="2019-05-09T10:14:00Z">
              <w:r w:rsidR="00143140">
                <w:rPr>
                  <w:sz w:val="20"/>
                  <w:szCs w:val="20"/>
                </w:rPr>
                <w:t>a</w:t>
              </w:r>
              <w:r w:rsidR="00143140" w:rsidRPr="00BC4501">
                <w:rPr>
                  <w:sz w:val="20"/>
                  <w:szCs w:val="20"/>
                </w:rPr>
                <w:t>ngle</w:t>
              </w:r>
            </w:ins>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5E58C4D1" w:rsidR="00157A42" w:rsidRPr="00BC4501" w:rsidRDefault="00E36602" w:rsidP="00FC39A1">
            <w:pPr>
              <w:rPr>
                <w:sz w:val="20"/>
                <w:szCs w:val="20"/>
              </w:rPr>
            </w:pPr>
            <w:del w:id="1848" w:author="nick" w:date="2019-05-09T10:14:00Z">
              <w:r w:rsidDel="00143140">
                <w:rPr>
                  <w:sz w:val="20"/>
                  <w:szCs w:val="20"/>
                </w:rPr>
                <w:delText>P</w:delText>
              </w:r>
              <w:r w:rsidR="00B550BE" w:rsidDel="00143140">
                <w:rPr>
                  <w:sz w:val="20"/>
                  <w:szCs w:val="20"/>
                </w:rPr>
                <w:delText>enetration</w:delText>
              </w:r>
            </w:del>
            <w:ins w:id="1849" w:author="nick" w:date="2019-05-09T10:14:00Z">
              <w:r w:rsidR="00143140">
                <w:rPr>
                  <w:sz w:val="20"/>
                  <w:szCs w:val="20"/>
                </w:rPr>
                <w:t>penetration</w:t>
              </w:r>
            </w:ins>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50" w:name="_Toc3566507"/>
      <w:bookmarkStart w:id="1851"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850"/>
      <w:bookmarkEnd w:id="185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52" w:name="_Toc338939113"/>
      <w:bookmarkStart w:id="1853" w:name="_Toc3557039"/>
      <w:bookmarkStart w:id="1854" w:name="_Toc7723784"/>
      <w:r w:rsidRPr="007055D9">
        <w:t>Double Sided Double Overlap Weld</w:t>
      </w:r>
      <w:bookmarkEnd w:id="1852"/>
      <w:bookmarkEnd w:id="1853"/>
      <w:bookmarkEnd w:id="185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143140" w:rsidRPr="000A25D4" w:rsidRDefault="00143140" w:rsidP="00044694">
                            <w:pPr>
                              <w:pStyle w:val="Caption"/>
                              <w:rPr>
                                <w:noProof/>
                                <w:sz w:val="24"/>
                                <w:szCs w:val="26"/>
                              </w:rPr>
                            </w:pPr>
                            <w:bookmarkStart w:id="1855" w:name="_Toc3557139"/>
                            <w:bookmarkStart w:id="1856"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143140" w:rsidRPr="000A25D4" w:rsidRDefault="00143140" w:rsidP="00044694">
                      <w:pPr>
                        <w:pStyle w:val="Caption"/>
                        <w:rPr>
                          <w:noProof/>
                          <w:sz w:val="24"/>
                          <w:szCs w:val="26"/>
                        </w:rPr>
                      </w:pPr>
                      <w:bookmarkStart w:id="1878" w:name="_Toc3557139"/>
                      <w:bookmarkStart w:id="187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78"/>
                      <w:bookmarkEnd w:id="1879"/>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143140" w:rsidRPr="00F739B3" w:rsidRDefault="00143140" w:rsidP="00044694">
                            <w:pPr>
                              <w:pStyle w:val="Caption"/>
                              <w:rPr>
                                <w:noProof/>
                                <w:szCs w:val="24"/>
                              </w:rPr>
                            </w:pPr>
                            <w:bookmarkStart w:id="1857" w:name="_Toc3557140"/>
                            <w:bookmarkStart w:id="1858"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57"/>
                            <w:bookmarkEnd w:id="1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143140" w:rsidRPr="00F739B3" w:rsidRDefault="00143140" w:rsidP="00044694">
                      <w:pPr>
                        <w:pStyle w:val="Caption"/>
                        <w:rPr>
                          <w:noProof/>
                          <w:szCs w:val="24"/>
                        </w:rPr>
                      </w:pPr>
                      <w:bookmarkStart w:id="1882" w:name="_Toc3557140"/>
                      <w:bookmarkStart w:id="1883"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82"/>
                      <w:bookmarkEnd w:id="188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1pt;height:35.15pt" o:ole="">
            <v:imagedata r:id="rId146" o:title=""/>
          </v:shape>
          <o:OLEObject Type="Embed" ProgID="Equation.3" ShapeID="_x0000_i1030" DrawAspect="Content" ObjectID="_1618927365"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1859" w:author="nick" w:date="2019-05-05T09:36:00Z">
              <w:r w:rsidRPr="007055D9" w:rsidDel="000E60DF">
                <w:rPr>
                  <w:b/>
                  <w:i/>
                </w:rPr>
                <w:delText>Status</w:delText>
              </w:r>
            </w:del>
            <w:ins w:id="1860"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26217141" w:rsidR="00EA14DB" w:rsidRPr="005C10AF" w:rsidRDefault="00E36602" w:rsidP="003203A1">
            <w:pPr>
              <w:keepNext/>
              <w:rPr>
                <w:sz w:val="20"/>
                <w:szCs w:val="20"/>
              </w:rPr>
            </w:pPr>
            <w:del w:id="1861" w:author="nick" w:date="2019-05-09T10:14:00Z">
              <w:r w:rsidDel="00143140">
                <w:rPr>
                  <w:sz w:val="20"/>
                  <w:szCs w:val="20"/>
                </w:rPr>
                <w:delText>T</w:delText>
              </w:r>
              <w:r w:rsidR="00EA14DB" w:rsidRPr="005C10AF" w:rsidDel="00143140">
                <w:rPr>
                  <w:sz w:val="20"/>
                  <w:szCs w:val="20"/>
                </w:rPr>
                <w:delText>hickness</w:delText>
              </w:r>
            </w:del>
            <w:ins w:id="1862" w:author="nick" w:date="2019-05-09T10:14:00Z">
              <w:r w:rsidR="00143140">
                <w:rPr>
                  <w:sz w:val="20"/>
                  <w:szCs w:val="20"/>
                </w:rPr>
                <w:t>t</w:t>
              </w:r>
              <w:r w:rsidR="00143140" w:rsidRPr="005C10AF">
                <w:rPr>
                  <w:sz w:val="20"/>
                  <w:szCs w:val="20"/>
                </w:rPr>
                <w:t>hickness</w:t>
              </w:r>
            </w:ins>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BD9185D" w:rsidR="00EA14DB" w:rsidRPr="005C10AF" w:rsidRDefault="00E36602" w:rsidP="003203A1">
            <w:pPr>
              <w:keepNext/>
              <w:rPr>
                <w:sz w:val="20"/>
                <w:szCs w:val="20"/>
              </w:rPr>
            </w:pPr>
            <w:del w:id="1863" w:author="nick" w:date="2019-05-09T10:14:00Z">
              <w:r w:rsidDel="00143140">
                <w:rPr>
                  <w:sz w:val="20"/>
                  <w:szCs w:val="20"/>
                </w:rPr>
                <w:delText>A</w:delText>
              </w:r>
              <w:r w:rsidR="00EA14DB" w:rsidRPr="005C10AF" w:rsidDel="00143140">
                <w:rPr>
                  <w:sz w:val="20"/>
                  <w:szCs w:val="20"/>
                </w:rPr>
                <w:delText>ngle</w:delText>
              </w:r>
            </w:del>
            <w:ins w:id="1864" w:author="nick" w:date="2019-05-09T10:14:00Z">
              <w:r w:rsidR="00143140">
                <w:rPr>
                  <w:sz w:val="20"/>
                  <w:szCs w:val="20"/>
                </w:rPr>
                <w:t>a</w:t>
              </w:r>
              <w:r w:rsidR="00143140" w:rsidRPr="005C10AF">
                <w:rPr>
                  <w:sz w:val="20"/>
                  <w:szCs w:val="20"/>
                </w:rPr>
                <w:t>ngle</w:t>
              </w:r>
            </w:ins>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51EF9AAE" w:rsidR="00EA14DB" w:rsidRPr="005C10AF" w:rsidRDefault="00E36602" w:rsidP="003203A1">
            <w:pPr>
              <w:keepNext/>
              <w:rPr>
                <w:sz w:val="20"/>
                <w:szCs w:val="20"/>
              </w:rPr>
            </w:pPr>
            <w:del w:id="1865" w:author="nick" w:date="2019-05-09T10:14:00Z">
              <w:r w:rsidDel="00143140">
                <w:rPr>
                  <w:sz w:val="20"/>
                  <w:szCs w:val="20"/>
                </w:rPr>
                <w:delText>P</w:delText>
              </w:r>
              <w:r w:rsidR="00B550BE" w:rsidDel="00143140">
                <w:rPr>
                  <w:sz w:val="20"/>
                  <w:szCs w:val="20"/>
                </w:rPr>
                <w:delText>enetration</w:delText>
              </w:r>
            </w:del>
            <w:ins w:id="1866" w:author="nick" w:date="2019-05-09T10:14:00Z">
              <w:r w:rsidR="00143140">
                <w:rPr>
                  <w:sz w:val="20"/>
                  <w:szCs w:val="20"/>
                </w:rPr>
                <w:t>penetration</w:t>
              </w:r>
            </w:ins>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67" w:name="_Toc3566508"/>
      <w:bookmarkStart w:id="1868"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67"/>
      <w:bookmarkEnd w:id="186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69" w:name="_Toc338939196"/>
      <w:bookmarkStart w:id="1870" w:name="_Toc3557040"/>
      <w:bookmarkStart w:id="1871" w:name="_Toc7723785"/>
      <w:r w:rsidRPr="007055D9">
        <w:lastRenderedPageBreak/>
        <w:t>Attributes</w:t>
      </w:r>
      <w:bookmarkEnd w:id="1869"/>
      <w:bookmarkEnd w:id="1870"/>
      <w:bookmarkEnd w:id="1871"/>
    </w:p>
    <w:p w14:paraId="54EB1FE0" w14:textId="77777777" w:rsidR="0006113C" w:rsidRPr="007055D9" w:rsidRDefault="00157A42" w:rsidP="00AB2606">
      <w:pPr>
        <w:pStyle w:val="Heading5"/>
        <w:keepNext/>
      </w:pPr>
      <w:bookmarkStart w:id="1872" w:name="_Toc338939198"/>
      <w:r w:rsidRPr="007055D9">
        <w:t>Attribute “b</w:t>
      </w:r>
      <w:r w:rsidR="0006113C" w:rsidRPr="007055D9">
        <w:t>ase</w:t>
      </w:r>
      <w:bookmarkEnd w:id="1872"/>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73" w:name="_Toc338939199"/>
      <w:r w:rsidRPr="007055D9">
        <w:t>Attribute “t</w:t>
      </w:r>
      <w:r w:rsidR="0006113C" w:rsidRPr="007055D9">
        <w:t>echnology</w:t>
      </w:r>
      <w:bookmarkEnd w:id="1873"/>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74" w:name="_Toc338939200"/>
      <w:bookmarkStart w:id="1875" w:name="_Toc3557041"/>
      <w:bookmarkStart w:id="1876" w:name="_Toc7723786"/>
      <w:r w:rsidRPr="007055D9">
        <w:t>Element “weld_position”</w:t>
      </w:r>
      <w:bookmarkEnd w:id="1874"/>
      <w:bookmarkEnd w:id="1875"/>
      <w:bookmarkEnd w:id="187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1877" w:author="nick" w:date="2019-05-05T09:36:00Z">
              <w:r w:rsidRPr="007055D9" w:rsidDel="000E60DF">
                <w:rPr>
                  <w:b/>
                  <w:i/>
                  <w:sz w:val="20"/>
                </w:rPr>
                <w:delText>Status</w:delText>
              </w:r>
            </w:del>
            <w:ins w:id="1878"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879" w:name="_Toc3566509"/>
      <w:bookmarkStart w:id="1880" w:name="_Toc7724006"/>
      <w:bookmarkStart w:id="1881"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79"/>
      <w:bookmarkEnd w:id="1880"/>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881"/>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882" w:name="_Toc338939204"/>
      <w:r w:rsidRPr="007055D9">
        <w:lastRenderedPageBreak/>
        <w:t>Attribute “thickness”</w:t>
      </w:r>
      <w:bookmarkEnd w:id="1882"/>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883" w:name="_Toc338939205"/>
      <w:r w:rsidRPr="007055D9">
        <w:t>Attribute “angle”</w:t>
      </w:r>
      <w:bookmarkEnd w:id="1883"/>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884" w:name="_Toc338939206"/>
      <w:r w:rsidRPr="007055D9">
        <w:t>Attribute “shape”</w:t>
      </w:r>
      <w:bookmarkEnd w:id="1884"/>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885" w:name="_Toc338939207"/>
      <w:r w:rsidRPr="007055D9">
        <w:t>Attribute “penetration”</w:t>
      </w:r>
      <w:bookmarkEnd w:id="1885"/>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886" w:name="_Toc338939209"/>
      <w:r w:rsidRPr="007055D9">
        <w:t>Attribute “filler”</w:t>
      </w:r>
      <w:bookmarkEnd w:id="1886"/>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887" w:name="WeldDefinitionYJoint"/>
      <w:bookmarkStart w:id="1888" w:name="_Toc3557042"/>
      <w:bookmarkStart w:id="1889" w:name="_Toc7723787"/>
      <w:bookmarkStart w:id="1890" w:name="_Toc288200767"/>
      <w:bookmarkStart w:id="1891" w:name="_Toc338939114"/>
      <w:bookmarkEnd w:id="1887"/>
      <w:r w:rsidRPr="007055D9">
        <w:t>Element “</w:t>
      </w:r>
      <w:r>
        <w:t>sheet_parameter</w:t>
      </w:r>
      <w:r w:rsidRPr="007055D9">
        <w:t>”</w:t>
      </w:r>
      <w:bookmarkEnd w:id="1888"/>
      <w:bookmarkEnd w:id="188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1892" w:author="nick" w:date="2019-05-05T09:37:00Z">
              <w:r w:rsidRPr="007055D9" w:rsidDel="000E60DF">
                <w:rPr>
                  <w:b/>
                  <w:i/>
                </w:rPr>
                <w:delText>Status</w:delText>
              </w:r>
            </w:del>
            <w:ins w:id="1893"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894" w:name="_Toc3566510"/>
      <w:bookmarkStart w:id="1895"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94"/>
      <w:bookmarkEnd w:id="1895"/>
    </w:p>
    <w:p w14:paraId="3E62F570" w14:textId="77777777" w:rsidR="00E036FB" w:rsidRDefault="00E036FB" w:rsidP="00D25D3B">
      <w:pPr>
        <w:pStyle w:val="Example"/>
        <w:keepNext/>
        <w:spacing w:before="120"/>
      </w:pPr>
      <w:r w:rsidRPr="007055D9">
        <w:lastRenderedPageBreak/>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896" w:name="_Toc3557043"/>
      <w:bookmarkStart w:id="1897" w:name="_Toc7723788"/>
      <w:r w:rsidRPr="007055D9">
        <w:t>Y-Joint</w:t>
      </w:r>
      <w:bookmarkEnd w:id="1890"/>
      <w:bookmarkEnd w:id="1891"/>
      <w:bookmarkEnd w:id="1896"/>
      <w:bookmarkEnd w:id="1897"/>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898"/>
      <w:r w:rsidR="00DB46FE" w:rsidRPr="007055D9">
        <w:t>three</w:t>
      </w:r>
      <w:ins w:id="1899" w:author="nick" w:date="2019-05-05T06:51:00Z">
        <w:r w:rsidR="00DB1E84">
          <w:rPr>
            <w:rStyle w:val="FootnoteReference"/>
          </w:rPr>
          <w:footnoteReference w:id="18"/>
        </w:r>
      </w:ins>
      <w:r w:rsidR="00DB46FE" w:rsidRPr="007055D9">
        <w:t xml:space="preserve"> </w:t>
      </w:r>
      <w:commentRangeEnd w:id="1898"/>
      <w:r w:rsidR="00DB1E84">
        <w:rPr>
          <w:rStyle w:val="CommentReference"/>
          <w:lang w:eastAsia="x-none"/>
        </w:rPr>
        <w:commentReference w:id="1898"/>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911" w:name="_Toc3557044"/>
      <w:bookmarkStart w:id="1912" w:name="_Toc7723789"/>
      <w:r w:rsidRPr="007055D9">
        <w:t>Sheet Parameters</w:t>
      </w:r>
      <w:bookmarkEnd w:id="1911"/>
      <w:bookmarkEnd w:id="1912"/>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143140" w:rsidRPr="00973973" w:rsidRDefault="00143140" w:rsidP="00D25D3B">
                            <w:pPr>
                              <w:pStyle w:val="Caption"/>
                              <w:rPr>
                                <w:noProof/>
                                <w:szCs w:val="24"/>
                              </w:rPr>
                            </w:pPr>
                            <w:bookmarkStart w:id="1913" w:name="_Ref7931629"/>
                            <w:bookmarkStart w:id="1914" w:name="_Toc3557141"/>
                            <w:bookmarkStart w:id="1915" w:name="_Toc7723888"/>
                            <w:r>
                              <w:t xml:space="preserve">Figure </w:t>
                            </w:r>
                            <w:r>
                              <w:fldChar w:fldCharType="begin"/>
                            </w:r>
                            <w:r>
                              <w:instrText xml:space="preserve"> SEQ Figure \* ARABIC </w:instrText>
                            </w:r>
                            <w:r>
                              <w:fldChar w:fldCharType="separate"/>
                            </w:r>
                            <w:r>
                              <w:rPr>
                                <w:noProof/>
                              </w:rPr>
                              <w:t>61</w:t>
                            </w:r>
                            <w:r>
                              <w:fldChar w:fldCharType="end"/>
                            </w:r>
                            <w:bookmarkEnd w:id="1913"/>
                            <w:r>
                              <w:t>: Y-Joint Sheet Layout</w:t>
                            </w:r>
                            <w:bookmarkEnd w:id="1914"/>
                            <w:bookmarkEnd w:id="1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143140" w:rsidRPr="00973973" w:rsidRDefault="00143140" w:rsidP="00D25D3B">
                      <w:pPr>
                        <w:pStyle w:val="Caption"/>
                        <w:rPr>
                          <w:noProof/>
                          <w:szCs w:val="24"/>
                        </w:rPr>
                      </w:pPr>
                      <w:bookmarkStart w:id="1941" w:name="_Ref7931629"/>
                      <w:bookmarkStart w:id="1942" w:name="_Toc3557141"/>
                      <w:bookmarkStart w:id="1943" w:name="_Toc7723888"/>
                      <w:r>
                        <w:t xml:space="preserve">Figure </w:t>
                      </w:r>
                      <w:r>
                        <w:fldChar w:fldCharType="begin"/>
                      </w:r>
                      <w:r>
                        <w:instrText xml:space="preserve"> SEQ Figure \* ARABIC </w:instrText>
                      </w:r>
                      <w:r>
                        <w:fldChar w:fldCharType="separate"/>
                      </w:r>
                      <w:r>
                        <w:rPr>
                          <w:noProof/>
                        </w:rPr>
                        <w:t>61</w:t>
                      </w:r>
                      <w:r>
                        <w:fldChar w:fldCharType="end"/>
                      </w:r>
                      <w:bookmarkEnd w:id="1941"/>
                      <w:r>
                        <w:t>: Y-Joint Sheet Layout</w:t>
                      </w:r>
                      <w:bookmarkEnd w:id="1942"/>
                      <w:bookmarkEnd w:id="1943"/>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916" w:name="_Toc3557045"/>
      <w:bookmarkStart w:id="1917" w:name="_Toc7723790"/>
      <w:r w:rsidRPr="007055D9">
        <w:t>Weld Parameters</w:t>
      </w:r>
      <w:bookmarkEnd w:id="1916"/>
      <w:bookmarkEnd w:id="1917"/>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143140" w:rsidRPr="008E45EC" w:rsidRDefault="00143140" w:rsidP="00D25D3B">
                            <w:pPr>
                              <w:pStyle w:val="Caption"/>
                              <w:rPr>
                                <w:noProof/>
                                <w:szCs w:val="24"/>
                              </w:rPr>
                            </w:pPr>
                            <w:bookmarkStart w:id="1918" w:name="_Toc3557142"/>
                            <w:bookmarkStart w:id="1919"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143140" w:rsidRPr="008E45EC" w:rsidRDefault="00143140" w:rsidP="00D25D3B">
                      <w:pPr>
                        <w:pStyle w:val="Caption"/>
                        <w:rPr>
                          <w:noProof/>
                          <w:szCs w:val="24"/>
                        </w:rPr>
                      </w:pPr>
                      <w:bookmarkStart w:id="1948" w:name="_Toc3557142"/>
                      <w:bookmarkStart w:id="1949"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48"/>
                      <w:bookmarkEnd w:id="1949"/>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8927366"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1920" w:author="nick" w:date="2019-05-05T09:37:00Z">
              <w:r w:rsidRPr="007055D9" w:rsidDel="000E60DF">
                <w:rPr>
                  <w:b/>
                  <w:i/>
                </w:rPr>
                <w:delText>Status</w:delText>
              </w:r>
            </w:del>
            <w:ins w:id="1921"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lastRenderedPageBreak/>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922" w:name="_Toc3566511"/>
      <w:bookmarkStart w:id="1923" w:name="_Toc7724008"/>
      <w:bookmarkStart w:id="1924"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922"/>
      <w:bookmarkEnd w:id="1923"/>
    </w:p>
    <w:p w14:paraId="398C8EB2" w14:textId="77777777" w:rsidR="0006113C" w:rsidRPr="007055D9" w:rsidRDefault="0006113C" w:rsidP="00F4558F">
      <w:pPr>
        <w:pStyle w:val="Heading4"/>
        <w:tabs>
          <w:tab w:val="clear" w:pos="864"/>
          <w:tab w:val="num" w:pos="993"/>
        </w:tabs>
      </w:pPr>
      <w:bookmarkStart w:id="1925" w:name="_Toc3557046"/>
      <w:bookmarkStart w:id="1926" w:name="_Toc7723791"/>
      <w:r w:rsidRPr="007055D9">
        <w:t>Attributes</w:t>
      </w:r>
      <w:bookmarkEnd w:id="1924"/>
      <w:bookmarkEnd w:id="1925"/>
      <w:bookmarkEnd w:id="1926"/>
    </w:p>
    <w:p w14:paraId="604B195B" w14:textId="77777777" w:rsidR="0006113C" w:rsidRPr="007055D9" w:rsidRDefault="00D83FC9" w:rsidP="00C0357F">
      <w:pPr>
        <w:pStyle w:val="Heading5"/>
        <w:keepNext/>
      </w:pPr>
      <w:bookmarkStart w:id="1927" w:name="_Toc338939213"/>
      <w:r w:rsidRPr="007055D9">
        <w:t>Attribute “b</w:t>
      </w:r>
      <w:r w:rsidR="0006113C" w:rsidRPr="007055D9">
        <w:t>ase</w:t>
      </w:r>
      <w:bookmarkEnd w:id="1927"/>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928" w:name="_Toc338939214"/>
      <w:r w:rsidRPr="007055D9">
        <w:t>Attribute “t</w:t>
      </w:r>
      <w:r w:rsidR="0006113C" w:rsidRPr="007055D9">
        <w:t>echnology</w:t>
      </w:r>
      <w:bookmarkEnd w:id="1928"/>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929" w:name="_Toc338939215"/>
      <w:bookmarkStart w:id="1930" w:name="_Toc3557047"/>
      <w:bookmarkStart w:id="1931" w:name="_Toc7723792"/>
      <w:r w:rsidRPr="007055D9">
        <w:t>Element “weld_position”</w:t>
      </w:r>
      <w:bookmarkEnd w:id="1929"/>
      <w:bookmarkEnd w:id="1930"/>
      <w:bookmarkEnd w:id="193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1932" w:author="nick" w:date="2019-05-05T09:37:00Z">
              <w:r w:rsidRPr="007055D9" w:rsidDel="000E60DF">
                <w:rPr>
                  <w:b/>
                  <w:i/>
                </w:rPr>
                <w:delText>Status</w:delText>
              </w:r>
            </w:del>
            <w:ins w:id="1933"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934" w:name="_Toc3566512"/>
      <w:bookmarkStart w:id="1935" w:name="_Toc7724009"/>
      <w:bookmarkStart w:id="1936"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34"/>
      <w:bookmarkEnd w:id="1935"/>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lastRenderedPageBreak/>
        <w:t>Attribute “section”</w:t>
      </w:r>
      <w:bookmarkEnd w:id="1936"/>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937" w:name="_Toc338939219"/>
      <w:r w:rsidRPr="007055D9">
        <w:t>Attribute “thickness”</w:t>
      </w:r>
      <w:bookmarkEnd w:id="1937"/>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938" w:name="_Toc3566513"/>
      <w:bookmarkStart w:id="1939" w:name="_Toc7724010"/>
      <w:bookmarkStart w:id="1940"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38"/>
      <w:bookmarkEnd w:id="1939"/>
    </w:p>
    <w:p w14:paraId="5886F713" w14:textId="77777777" w:rsidR="0006113C" w:rsidRPr="007055D9" w:rsidRDefault="0006113C" w:rsidP="003E1F0A">
      <w:pPr>
        <w:pStyle w:val="Heading5"/>
        <w:keepNext/>
      </w:pPr>
      <w:r w:rsidRPr="007055D9">
        <w:t>Attribute “angle”</w:t>
      </w:r>
      <w:bookmarkEnd w:id="194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941" w:name="_Toc338939221"/>
      <w:r w:rsidRPr="007055D9">
        <w:t>Attribute “penetration”</w:t>
      </w:r>
      <w:bookmarkEnd w:id="1941"/>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942" w:name="_Toc338939223"/>
      <w:r w:rsidRPr="007055D9">
        <w:t>Attribute “shape”</w:t>
      </w:r>
      <w:bookmarkEnd w:id="1942"/>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43" w:name="_Toc338939224"/>
      <w:r w:rsidRPr="007055D9">
        <w:t>Attribute “filler”</w:t>
      </w:r>
      <w:bookmarkEnd w:id="1943"/>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lastRenderedPageBreak/>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44" w:name="_Toc3557048"/>
      <w:bookmarkStart w:id="1945" w:name="_Toc7723793"/>
      <w:r w:rsidRPr="007055D9">
        <w:t>Element “</w:t>
      </w:r>
      <w:r>
        <w:t>sheet_parameter</w:t>
      </w:r>
      <w:r w:rsidRPr="007055D9">
        <w:t>”</w:t>
      </w:r>
      <w:bookmarkEnd w:id="1944"/>
      <w:bookmarkEnd w:id="194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1946" w:author="nick" w:date="2019-05-05T09:37:00Z">
              <w:r w:rsidRPr="007055D9" w:rsidDel="000E60DF">
                <w:rPr>
                  <w:b/>
                  <w:i/>
                </w:rPr>
                <w:delText>Status</w:delText>
              </w:r>
            </w:del>
            <w:ins w:id="1947"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48" w:name="_Toc3566514"/>
      <w:bookmarkStart w:id="1949"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48"/>
      <w:bookmarkEnd w:id="194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50" w:name="WeldDefinitionKJoint"/>
      <w:bookmarkStart w:id="1951" w:name="_Toc338939115"/>
      <w:bookmarkStart w:id="1952" w:name="_Toc3557049"/>
      <w:bookmarkStart w:id="1953" w:name="_Toc7723794"/>
      <w:bookmarkEnd w:id="1950"/>
      <w:r w:rsidRPr="007055D9">
        <w:t>K-Joint</w:t>
      </w:r>
      <w:bookmarkEnd w:id="1951"/>
      <w:bookmarkEnd w:id="1952"/>
      <w:bookmarkEnd w:id="195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954"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65" w:name="_Toc3557050"/>
      <w:bookmarkStart w:id="1966" w:name="_Toc7723795"/>
      <w:r w:rsidRPr="007055D9">
        <w:t>Sheet Parameters</w:t>
      </w:r>
      <w:bookmarkEnd w:id="1965"/>
      <w:bookmarkEnd w:id="196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143140" w:rsidRPr="003670AB" w:rsidRDefault="00143140" w:rsidP="008A1560">
                            <w:pPr>
                              <w:pStyle w:val="Caption"/>
                              <w:rPr>
                                <w:b w:val="0"/>
                                <w:bCs w:val="0"/>
                                <w:noProof/>
                                <w:sz w:val="26"/>
                                <w:szCs w:val="28"/>
                              </w:rPr>
                            </w:pPr>
                            <w:bookmarkStart w:id="1967" w:name="_Ref7932243"/>
                            <w:bookmarkStart w:id="1968" w:name="_Toc3557143"/>
                            <w:bookmarkStart w:id="1969" w:name="_Toc7723890"/>
                            <w:bookmarkStart w:id="1970" w:name="_Ref7932230"/>
                            <w:r>
                              <w:t xml:space="preserve">Figure </w:t>
                            </w:r>
                            <w:r>
                              <w:fldChar w:fldCharType="begin"/>
                            </w:r>
                            <w:r>
                              <w:instrText xml:space="preserve"> SEQ Figure \* ARABIC </w:instrText>
                            </w:r>
                            <w:r>
                              <w:fldChar w:fldCharType="separate"/>
                            </w:r>
                            <w:r>
                              <w:rPr>
                                <w:noProof/>
                              </w:rPr>
                              <w:t>63</w:t>
                            </w:r>
                            <w:r>
                              <w:fldChar w:fldCharType="end"/>
                            </w:r>
                            <w:bookmarkEnd w:id="1967"/>
                            <w:r>
                              <w:t>: K-Joint Sheet Layout</w:t>
                            </w:r>
                            <w:bookmarkEnd w:id="1968"/>
                            <w:bookmarkEnd w:id="1969"/>
                            <w:bookmarkEnd w:id="19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143140" w:rsidRPr="003670AB" w:rsidRDefault="00143140" w:rsidP="008A1560">
                      <w:pPr>
                        <w:pStyle w:val="Caption"/>
                        <w:rPr>
                          <w:b w:val="0"/>
                          <w:bCs w:val="0"/>
                          <w:noProof/>
                          <w:sz w:val="26"/>
                          <w:szCs w:val="28"/>
                        </w:rPr>
                      </w:pPr>
                      <w:bookmarkStart w:id="2001" w:name="_Ref7932243"/>
                      <w:bookmarkStart w:id="2002" w:name="_Toc3557143"/>
                      <w:bookmarkStart w:id="2003" w:name="_Toc7723890"/>
                      <w:bookmarkStart w:id="2004" w:name="_Ref7932230"/>
                      <w:r>
                        <w:t xml:space="preserve">Figure </w:t>
                      </w:r>
                      <w:r>
                        <w:fldChar w:fldCharType="begin"/>
                      </w:r>
                      <w:r>
                        <w:instrText xml:space="preserve"> SEQ Figure \* ARABIC </w:instrText>
                      </w:r>
                      <w:r>
                        <w:fldChar w:fldCharType="separate"/>
                      </w:r>
                      <w:r>
                        <w:rPr>
                          <w:noProof/>
                        </w:rPr>
                        <w:t>63</w:t>
                      </w:r>
                      <w:r>
                        <w:fldChar w:fldCharType="end"/>
                      </w:r>
                      <w:bookmarkEnd w:id="2001"/>
                      <w:r>
                        <w:t>: K-Joint Sheet Layout</w:t>
                      </w:r>
                      <w:bookmarkEnd w:id="2002"/>
                      <w:bookmarkEnd w:id="2003"/>
                      <w:bookmarkEnd w:id="200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71" w:name="_Toc3557051"/>
      <w:bookmarkStart w:id="1972" w:name="_Toc7723796"/>
      <w:r w:rsidRPr="007055D9">
        <w:lastRenderedPageBreak/>
        <w:t>Weld Parameters</w:t>
      </w:r>
      <w:bookmarkEnd w:id="1971"/>
      <w:bookmarkEnd w:id="1972"/>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143140" w:rsidRPr="00C21C59" w:rsidRDefault="00143140" w:rsidP="008A1560">
                            <w:pPr>
                              <w:pStyle w:val="Caption"/>
                              <w:rPr>
                                <w:noProof/>
                                <w:szCs w:val="24"/>
                              </w:rPr>
                            </w:pPr>
                            <w:bookmarkStart w:id="1973" w:name="_Toc3557144"/>
                            <w:bookmarkStart w:id="1974"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143140" w:rsidRPr="00C21C59" w:rsidRDefault="00143140" w:rsidP="008A1560">
                      <w:pPr>
                        <w:pStyle w:val="Caption"/>
                        <w:rPr>
                          <w:noProof/>
                          <w:szCs w:val="24"/>
                        </w:rPr>
                      </w:pPr>
                      <w:bookmarkStart w:id="2009" w:name="_Toc3557144"/>
                      <w:bookmarkStart w:id="2010"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2009"/>
                      <w:bookmarkEnd w:id="201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8927367"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1975" w:author="nick" w:date="2019-05-05T09:37:00Z">
              <w:r w:rsidRPr="007055D9" w:rsidDel="000E60DF">
                <w:rPr>
                  <w:b/>
                  <w:i/>
                </w:rPr>
                <w:delText>Status</w:delText>
              </w:r>
            </w:del>
            <w:ins w:id="1976"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977" w:name="_Toc3566515"/>
      <w:bookmarkStart w:id="1978"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977"/>
      <w:bookmarkEnd w:id="197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79" w:name="_Toc338939226"/>
      <w:bookmarkStart w:id="1980" w:name="_Toc3557052"/>
      <w:bookmarkStart w:id="1981" w:name="_Toc7723797"/>
      <w:r w:rsidRPr="007055D9">
        <w:t>Attributes</w:t>
      </w:r>
      <w:bookmarkEnd w:id="1979"/>
      <w:bookmarkEnd w:id="1980"/>
      <w:bookmarkEnd w:id="1981"/>
    </w:p>
    <w:p w14:paraId="6CD2696C" w14:textId="77777777" w:rsidR="0006113C" w:rsidRPr="007055D9" w:rsidRDefault="008140DB" w:rsidP="003E1F0A">
      <w:pPr>
        <w:pStyle w:val="Heading5"/>
        <w:keepNext/>
      </w:pPr>
      <w:bookmarkStart w:id="1982" w:name="_Toc338939228"/>
      <w:r w:rsidRPr="007055D9">
        <w:t>Attribute “b</w:t>
      </w:r>
      <w:r w:rsidR="0006113C" w:rsidRPr="007055D9">
        <w:t>ase</w:t>
      </w:r>
      <w:bookmarkEnd w:id="1982"/>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983" w:name="_Toc338939229"/>
      <w:r w:rsidRPr="007055D9">
        <w:t>Attribute “t</w:t>
      </w:r>
      <w:r w:rsidR="0006113C" w:rsidRPr="007055D9">
        <w:t>echnology</w:t>
      </w:r>
      <w:bookmarkEnd w:id="1983"/>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984" w:name="_Toc338939230"/>
      <w:bookmarkStart w:id="1985" w:name="_Toc3557053"/>
      <w:bookmarkStart w:id="1986" w:name="_Toc7723798"/>
      <w:r w:rsidRPr="007055D9">
        <w:t>Element “weld_position”</w:t>
      </w:r>
      <w:bookmarkEnd w:id="1984"/>
      <w:bookmarkEnd w:id="1985"/>
      <w:bookmarkEnd w:id="198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1987" w:author="nick" w:date="2019-05-05T09:37:00Z">
              <w:r w:rsidRPr="007055D9" w:rsidDel="000E60DF">
                <w:rPr>
                  <w:b/>
                  <w:i/>
                </w:rPr>
                <w:delText>Status</w:delText>
              </w:r>
            </w:del>
            <w:ins w:id="1988"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989" w:name="_Toc3566516"/>
      <w:bookmarkStart w:id="1990" w:name="_Toc7724013"/>
      <w:bookmarkStart w:id="1991"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89"/>
      <w:bookmarkEnd w:id="1990"/>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991"/>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992" w:name="_Toc338939234"/>
      <w:r w:rsidRPr="007055D9">
        <w:t>Attribute “thickness”</w:t>
      </w:r>
      <w:bookmarkEnd w:id="1992"/>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993" w:name="_Toc3566517"/>
      <w:bookmarkStart w:id="1994" w:name="_Toc7724014"/>
      <w:bookmarkStart w:id="1995"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993"/>
      <w:bookmarkEnd w:id="1994"/>
    </w:p>
    <w:p w14:paraId="484E78C3" w14:textId="77777777" w:rsidR="0006113C" w:rsidRPr="007055D9" w:rsidRDefault="0006113C" w:rsidP="00DA7B31">
      <w:pPr>
        <w:pStyle w:val="Heading5"/>
        <w:keepNext/>
      </w:pPr>
      <w:r w:rsidRPr="007055D9">
        <w:t>Attribute “angle”</w:t>
      </w:r>
      <w:bookmarkEnd w:id="1995"/>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996" w:name="_Toc338939236"/>
      <w:r w:rsidRPr="007055D9">
        <w:t>Attribute “penetration”</w:t>
      </w:r>
      <w:bookmarkEnd w:id="1996"/>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997" w:name="_Toc338939238"/>
      <w:r w:rsidRPr="007055D9">
        <w:lastRenderedPageBreak/>
        <w:t>Attribute “shape”</w:t>
      </w:r>
      <w:bookmarkEnd w:id="1997"/>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998" w:name="_Toc338939239"/>
      <w:r w:rsidRPr="007055D9">
        <w:t>Attribute “filler”</w:t>
      </w:r>
      <w:bookmarkEnd w:id="1998"/>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999" w:name="WeldDefinitionCrossJoint"/>
      <w:bookmarkStart w:id="2000" w:name="_Ref397588351"/>
      <w:bookmarkStart w:id="2001" w:name="_Toc3557054"/>
      <w:bookmarkStart w:id="2002" w:name="_Toc7723799"/>
      <w:bookmarkStart w:id="2003" w:name="_Toc338939116"/>
      <w:bookmarkEnd w:id="1999"/>
      <w:r w:rsidRPr="007055D9">
        <w:lastRenderedPageBreak/>
        <w:t>Element “</w:t>
      </w:r>
      <w:r>
        <w:t>sheet_parameter</w:t>
      </w:r>
      <w:r w:rsidRPr="007055D9">
        <w:t>”</w:t>
      </w:r>
      <w:bookmarkEnd w:id="2000"/>
      <w:bookmarkEnd w:id="2001"/>
      <w:bookmarkEnd w:id="2002"/>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2004" w:author="nick" w:date="2019-05-05T09:37:00Z">
              <w:r w:rsidRPr="007055D9" w:rsidDel="003C5489">
                <w:rPr>
                  <w:b/>
                  <w:i/>
                </w:rPr>
                <w:delText>Status</w:delText>
              </w:r>
            </w:del>
            <w:ins w:id="2005"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2006" w:author="nick" w:date="2019-02-12T15:16:00Z">
              <w:r w:rsidDel="00B85EEA">
                <w:rPr>
                  <w:sz w:val="20"/>
                  <w:szCs w:val="20"/>
                </w:rPr>
                <w:delText>Required</w:delText>
              </w:r>
            </w:del>
            <w:ins w:id="2007"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2008"/>
            <w:ins w:id="2009" w:author="nick" w:date="2019-02-12T15:16:00Z">
              <w:r>
                <w:rPr>
                  <w:sz w:val="20"/>
                  <w:szCs w:val="20"/>
                </w:rPr>
                <w:t>sheet_</w:t>
              </w:r>
            </w:ins>
            <w:ins w:id="2010" w:author="nick" w:date="2019-02-12T15:17:00Z">
              <w:r>
                <w:rPr>
                  <w:sz w:val="20"/>
                  <w:szCs w:val="20"/>
                </w:rPr>
                <w:t xml:space="preserve"> thickness </w:t>
              </w:r>
            </w:ins>
            <w:del w:id="2011" w:author="nick" w:date="2019-02-12T15:17:00Z">
              <w:r w:rsidR="00C349F8" w:rsidDel="00B85EEA">
                <w:rPr>
                  <w:sz w:val="20"/>
                  <w:szCs w:val="20"/>
                </w:rPr>
                <w:delText>thickness</w:delText>
              </w:r>
            </w:del>
            <w:commentRangeEnd w:id="2008"/>
            <w:r w:rsidR="00835F7D">
              <w:rPr>
                <w:rStyle w:val="CommentReference"/>
                <w:lang w:eastAsia="x-none"/>
              </w:rPr>
              <w:commentReference w:id="2008"/>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2012" w:author="nick" w:date="2019-02-12T15:16:00Z">
              <w:r w:rsidDel="00B85EEA">
                <w:rPr>
                  <w:sz w:val="20"/>
                  <w:szCs w:val="20"/>
                </w:rPr>
                <w:delText>Required</w:delText>
              </w:r>
            </w:del>
            <w:ins w:id="2013"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2014" w:author="nick" w:date="2019-02-12T15:17:00Z">
              <w:r w:rsidDel="00B85EEA">
                <w:rPr>
                  <w:sz w:val="20"/>
                  <w:szCs w:val="20"/>
                </w:rPr>
                <w:delText>Required</w:delText>
              </w:r>
            </w:del>
            <w:ins w:id="2015"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2016" w:name="_Toc3566518"/>
      <w:bookmarkStart w:id="2017"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16"/>
      <w:bookmarkEnd w:id="201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2018"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19"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020" w:name="_Toc3557055"/>
      <w:bookmarkStart w:id="2021" w:name="_Toc7723800"/>
      <w:r>
        <w:t>Cruciform Joint</w:t>
      </w:r>
      <w:bookmarkEnd w:id="2003"/>
      <w:bookmarkEnd w:id="2020"/>
      <w:bookmarkEnd w:id="2021"/>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22" w:name="GenericSeamWeldWeldingTechnology"/>
      <w:bookmarkEnd w:id="2022"/>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023" w:name="_Toc3557056"/>
      <w:bookmarkStart w:id="2024"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23"/>
      <w:bookmarkEnd w:id="202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2025" w:name="_Toc3557057"/>
    <w:bookmarkStart w:id="2026"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143140" w:rsidRPr="00412853" w:rsidRDefault="00143140" w:rsidP="00AA1695">
                            <w:pPr>
                              <w:pStyle w:val="Caption"/>
                              <w:rPr>
                                <w:noProof/>
                                <w:szCs w:val="24"/>
                              </w:rPr>
                            </w:pPr>
                            <w:bookmarkStart w:id="2027" w:name="_Toc3557145"/>
                            <w:bookmarkStart w:id="2028"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27"/>
                            <w:bookmarkEnd w:id="2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143140" w:rsidRPr="00412853" w:rsidRDefault="00143140" w:rsidP="00AA1695">
                      <w:pPr>
                        <w:pStyle w:val="Caption"/>
                        <w:rPr>
                          <w:noProof/>
                          <w:szCs w:val="24"/>
                        </w:rPr>
                      </w:pPr>
                      <w:bookmarkStart w:id="2065" w:name="_Toc3557145"/>
                      <w:bookmarkStart w:id="2066"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65"/>
                      <w:bookmarkEnd w:id="2066"/>
                    </w:p>
                  </w:txbxContent>
                </v:textbox>
              </v:shape>
            </w:pict>
          </mc:Fallback>
        </mc:AlternateContent>
      </w:r>
      <w:r w:rsidR="00255787" w:rsidRPr="007055D9">
        <w:t>Weld Parameters</w:t>
      </w:r>
      <w:bookmarkEnd w:id="2025"/>
      <w:bookmarkEnd w:id="2026"/>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143140" w:rsidRPr="006E5062" w:rsidRDefault="00143140" w:rsidP="00AA1695">
                            <w:pPr>
                              <w:pStyle w:val="Caption"/>
                              <w:rPr>
                                <w:noProof/>
                                <w:szCs w:val="24"/>
                              </w:rPr>
                            </w:pPr>
                            <w:bookmarkStart w:id="2029" w:name="_Toc3557146"/>
                            <w:bookmarkStart w:id="2030"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29"/>
                            <w:bookmarkEnd w:id="20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143140" w:rsidRPr="006E5062" w:rsidRDefault="00143140" w:rsidP="00AA1695">
                      <w:pPr>
                        <w:pStyle w:val="Caption"/>
                        <w:rPr>
                          <w:noProof/>
                          <w:szCs w:val="24"/>
                        </w:rPr>
                      </w:pPr>
                      <w:bookmarkStart w:id="2069" w:name="_Toc3557146"/>
                      <w:bookmarkStart w:id="2070"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69"/>
                      <w:bookmarkEnd w:id="2070"/>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8927368"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2031" w:author="nick" w:date="2019-05-05T09:37:00Z">
              <w:r w:rsidRPr="007055D9" w:rsidDel="003C5489">
                <w:rPr>
                  <w:b/>
                  <w:i/>
                </w:rPr>
                <w:delText>Status</w:delText>
              </w:r>
            </w:del>
            <w:ins w:id="2032"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033" w:name="_Toc3566519"/>
      <w:bookmarkStart w:id="2034" w:name="_Toc7724016"/>
      <w:bookmarkStart w:id="2035" w:name="_Toc338939241"/>
      <w:bookmarkStart w:id="2036" w:name="_Toc288196482"/>
      <w:bookmarkStart w:id="2037" w:name="_Toc288200784"/>
      <w:bookmarkStart w:id="2038" w:name="_Toc338938909"/>
      <w:bookmarkStart w:id="2039" w:name="_Toc338939128"/>
      <w:bookmarkEnd w:id="1643"/>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033"/>
      <w:bookmarkEnd w:id="2034"/>
    </w:p>
    <w:p w14:paraId="114455A9" w14:textId="77777777" w:rsidR="0006113C" w:rsidRPr="007055D9" w:rsidRDefault="0006113C" w:rsidP="005E1694">
      <w:pPr>
        <w:pStyle w:val="Heading4"/>
        <w:tabs>
          <w:tab w:val="clear" w:pos="864"/>
          <w:tab w:val="num" w:pos="993"/>
        </w:tabs>
      </w:pPr>
      <w:bookmarkStart w:id="2040" w:name="_Toc3557058"/>
      <w:bookmarkStart w:id="2041" w:name="_Toc7723803"/>
      <w:r w:rsidRPr="007055D9">
        <w:t>Attributes</w:t>
      </w:r>
      <w:bookmarkEnd w:id="2035"/>
      <w:bookmarkEnd w:id="2040"/>
      <w:bookmarkEnd w:id="2041"/>
    </w:p>
    <w:p w14:paraId="0596FA3B" w14:textId="77777777" w:rsidR="0006113C" w:rsidRPr="007055D9" w:rsidRDefault="007D42C3" w:rsidP="003C4247">
      <w:pPr>
        <w:pStyle w:val="Heading5"/>
        <w:keepNext/>
      </w:pPr>
      <w:bookmarkStart w:id="2042" w:name="_Toc338939243"/>
      <w:r w:rsidRPr="007055D9">
        <w:t>Attribute “b</w:t>
      </w:r>
      <w:r w:rsidR="0006113C" w:rsidRPr="007055D9">
        <w:t>ase</w:t>
      </w:r>
      <w:bookmarkEnd w:id="2042"/>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043" w:name="_Toc338939244"/>
      <w:r w:rsidRPr="007055D9">
        <w:t>Attribute “t</w:t>
      </w:r>
      <w:r w:rsidR="0006113C" w:rsidRPr="007055D9">
        <w:t>echnology</w:t>
      </w:r>
      <w:bookmarkEnd w:id="2043"/>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044" w:name="_Toc338939245"/>
      <w:bookmarkStart w:id="2045" w:name="_Toc3557059"/>
      <w:bookmarkStart w:id="2046" w:name="_Toc7723804"/>
      <w:r w:rsidRPr="007055D9">
        <w:t>Element “weld_position”</w:t>
      </w:r>
      <w:bookmarkEnd w:id="2044"/>
      <w:bookmarkEnd w:id="2045"/>
      <w:bookmarkEnd w:id="204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047" w:author="nick" w:date="2019-05-05T09:37:00Z">
              <w:r w:rsidRPr="007055D9" w:rsidDel="003C5489">
                <w:rPr>
                  <w:b/>
                  <w:i/>
                </w:rPr>
                <w:delText>Status</w:delText>
              </w:r>
            </w:del>
            <w:ins w:id="2048"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049" w:name="_Toc3566520"/>
      <w:bookmarkStart w:id="2050" w:name="_Toc7724017"/>
      <w:bookmarkStart w:id="2051"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49"/>
      <w:bookmarkEnd w:id="2050"/>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051"/>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052" w:name="_Toc338939249"/>
      <w:r w:rsidRPr="007055D9">
        <w:t>Attribute “thickness”</w:t>
      </w:r>
      <w:bookmarkEnd w:id="2052"/>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053" w:name="_Toc3566521"/>
      <w:bookmarkStart w:id="2054" w:name="_Toc7724018"/>
      <w:bookmarkStart w:id="2055"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053"/>
      <w:bookmarkEnd w:id="2054"/>
    </w:p>
    <w:p w14:paraId="73A13EF8" w14:textId="77777777" w:rsidR="0006113C" w:rsidRPr="007055D9" w:rsidRDefault="0006113C" w:rsidP="008641A9">
      <w:pPr>
        <w:pStyle w:val="Heading5"/>
        <w:keepNext/>
      </w:pPr>
      <w:r w:rsidRPr="007055D9">
        <w:t>Attribute “angle”</w:t>
      </w:r>
      <w:bookmarkEnd w:id="2055"/>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056" w:name="_Toc338939251"/>
      <w:r w:rsidRPr="007055D9">
        <w:t>Attribute “penetration”</w:t>
      </w:r>
      <w:bookmarkEnd w:id="2056"/>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057" w:name="_Toc338939253"/>
      <w:r w:rsidRPr="007055D9">
        <w:t>Attribute “shape”</w:t>
      </w:r>
      <w:bookmarkEnd w:id="2057"/>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058" w:name="_Toc338939254"/>
      <w:r w:rsidRPr="007055D9">
        <w:lastRenderedPageBreak/>
        <w:t>Attribute “filler”</w:t>
      </w:r>
      <w:bookmarkEnd w:id="2058"/>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059" w:name="GenericSeamWeldWeld"/>
      <w:bookmarkStart w:id="2060" w:name="_Toc3557060"/>
      <w:bookmarkStart w:id="2061" w:name="_Toc7723805"/>
      <w:bookmarkStart w:id="2062" w:name="_Toc338938919"/>
      <w:bookmarkStart w:id="2063" w:name="_Toc338939255"/>
      <w:bookmarkStart w:id="2064" w:name="_Toc334183560"/>
      <w:bookmarkStart w:id="2065" w:name="_Toc288196537"/>
      <w:bookmarkStart w:id="2066" w:name="_Toc288200840"/>
      <w:bookmarkEnd w:id="2036"/>
      <w:bookmarkEnd w:id="2037"/>
      <w:bookmarkEnd w:id="2038"/>
      <w:bookmarkEnd w:id="2039"/>
      <w:bookmarkEnd w:id="2059"/>
      <w:r w:rsidRPr="007055D9">
        <w:lastRenderedPageBreak/>
        <w:t>Element “</w:t>
      </w:r>
      <w:r>
        <w:t>sheet_parameter</w:t>
      </w:r>
      <w:r w:rsidRPr="007055D9">
        <w:t>”</w:t>
      </w:r>
      <w:bookmarkEnd w:id="2060"/>
      <w:bookmarkEnd w:id="206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067" w:author="nick" w:date="2019-05-05T09:37:00Z">
              <w:r w:rsidRPr="007055D9" w:rsidDel="003C5489">
                <w:rPr>
                  <w:b/>
                  <w:i/>
                </w:rPr>
                <w:delText>Status</w:delText>
              </w:r>
            </w:del>
            <w:ins w:id="2068"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069" w:author="nick" w:date="2019-02-12T15:17:00Z">
              <w:r w:rsidDel="00B85EEA">
                <w:rPr>
                  <w:sz w:val="20"/>
                  <w:szCs w:val="20"/>
                </w:rPr>
                <w:delText>Required</w:delText>
              </w:r>
            </w:del>
            <w:ins w:id="2070"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071"/>
            <w:ins w:id="2072" w:author="nick" w:date="2019-02-12T15:18:00Z">
              <w:r>
                <w:rPr>
                  <w:sz w:val="20"/>
                  <w:szCs w:val="20"/>
                </w:rPr>
                <w:t>sheet_thickness</w:t>
              </w:r>
            </w:ins>
            <w:del w:id="2073" w:author="nick" w:date="2019-02-12T15:18:00Z">
              <w:r w:rsidR="00996CC5" w:rsidDel="00B85EEA">
                <w:rPr>
                  <w:sz w:val="20"/>
                  <w:szCs w:val="20"/>
                </w:rPr>
                <w:delText>thickness</w:delText>
              </w:r>
            </w:del>
            <w:commentRangeEnd w:id="2071"/>
            <w:r w:rsidR="00B36F90">
              <w:rPr>
                <w:rStyle w:val="CommentReference"/>
                <w:lang w:eastAsia="x-none"/>
              </w:rPr>
              <w:commentReference w:id="2071"/>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074" w:author="nick" w:date="2019-02-12T15:17:00Z">
              <w:r w:rsidDel="00B85EEA">
                <w:rPr>
                  <w:sz w:val="20"/>
                  <w:szCs w:val="20"/>
                </w:rPr>
                <w:delText>Required</w:delText>
              </w:r>
            </w:del>
            <w:ins w:id="2075"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076" w:author="nick" w:date="2019-02-12T15:18:00Z">
              <w:r>
                <w:rPr>
                  <w:sz w:val="20"/>
                  <w:szCs w:val="20"/>
                </w:rPr>
                <w:t>Optional</w:t>
              </w:r>
            </w:ins>
            <w:del w:id="2077"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078" w:name="_Toc3566522"/>
      <w:bookmarkStart w:id="2079"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78"/>
      <w:bookmarkEnd w:id="207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080"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81"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2082" w:name="_Toc413861928"/>
    <w:bookmarkStart w:id="2083" w:name="_Toc3557061"/>
    <w:bookmarkStart w:id="2084" w:name="_Toc7723806"/>
    <w:bookmarkStart w:id="2085" w:name="_Toc413359615"/>
    <w:bookmarkStart w:id="2086" w:name="_Toc338938920"/>
    <w:bookmarkStart w:id="2087" w:name="_Toc338939256"/>
    <w:bookmarkStart w:id="2088" w:name="_Toc391571769"/>
    <w:bookmarkEnd w:id="2062"/>
    <w:bookmarkEnd w:id="2063"/>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143140" w:rsidRPr="000E4598" w:rsidRDefault="00143140" w:rsidP="00AA1695">
                            <w:pPr>
                              <w:pStyle w:val="Caption"/>
                              <w:rPr>
                                <w:noProof/>
                                <w:sz w:val="30"/>
                                <w:szCs w:val="26"/>
                              </w:rPr>
                            </w:pPr>
                            <w:bookmarkStart w:id="2089" w:name="_Toc3557147"/>
                            <w:bookmarkStart w:id="2090"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089"/>
                            <w:bookmarkEnd w:id="2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143140" w:rsidRPr="000E4598" w:rsidRDefault="00143140" w:rsidP="00AA1695">
                      <w:pPr>
                        <w:pStyle w:val="Caption"/>
                        <w:rPr>
                          <w:noProof/>
                          <w:sz w:val="30"/>
                          <w:szCs w:val="26"/>
                        </w:rPr>
                      </w:pPr>
                      <w:bookmarkStart w:id="2131" w:name="_Toc3557147"/>
                      <w:bookmarkStart w:id="213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31"/>
                      <w:bookmarkEnd w:id="213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082"/>
      <w:bookmarkEnd w:id="2083"/>
      <w:bookmarkEnd w:id="2084"/>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143140" w:rsidRPr="000C12FE" w:rsidRDefault="00143140" w:rsidP="00AA1695">
                            <w:pPr>
                              <w:pStyle w:val="Caption"/>
                              <w:rPr>
                                <w:i/>
                                <w:iCs/>
                                <w:noProof/>
                                <w:sz w:val="24"/>
                                <w:szCs w:val="26"/>
                                <w:lang w:val="x-none"/>
                              </w:rPr>
                            </w:pPr>
                            <w:bookmarkStart w:id="2091" w:name="_Toc3557148"/>
                            <w:bookmarkStart w:id="2092"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091"/>
                            <w:bookmarkEnd w:id="20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143140" w:rsidRPr="000C12FE" w:rsidRDefault="00143140" w:rsidP="00AA1695">
                      <w:pPr>
                        <w:pStyle w:val="Caption"/>
                        <w:rPr>
                          <w:i/>
                          <w:iCs/>
                          <w:noProof/>
                          <w:sz w:val="24"/>
                          <w:szCs w:val="26"/>
                          <w:lang w:val="x-none"/>
                        </w:rPr>
                      </w:pPr>
                      <w:bookmarkStart w:id="2135" w:name="_Toc3557148"/>
                      <w:bookmarkStart w:id="2136"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35"/>
                      <w:bookmarkEnd w:id="2136"/>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093" w:author="nick" w:date="2019-05-05T09:37:00Z">
              <w:r w:rsidDel="003C5489">
                <w:rPr>
                  <w:b/>
                  <w:i/>
                </w:rPr>
                <w:delText>Status</w:delText>
              </w:r>
            </w:del>
            <w:ins w:id="2094"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206EC662" w:rsidR="00504BAD" w:rsidRDefault="00504BAD" w:rsidP="00504BAD">
            <w:pPr>
              <w:rPr>
                <w:sz w:val="20"/>
                <w:szCs w:val="20"/>
              </w:rPr>
            </w:pPr>
            <w:del w:id="2095" w:author="nick" w:date="2019-05-09T10:33:00Z">
              <w:r w:rsidRPr="00EC1B4B" w:rsidDel="00EC1B4B">
                <w:delText>W</w:delText>
              </w:r>
              <w:r w:rsidDel="00EC1B4B">
                <w:rPr>
                  <w:sz w:val="20"/>
                  <w:szCs w:val="20"/>
                </w:rPr>
                <w:delText>idth</w:delText>
              </w:r>
            </w:del>
            <w:ins w:id="2096" w:author="nick" w:date="2019-05-09T10:33:00Z">
              <w:r w:rsidR="00EC1B4B">
                <w:t>w</w:t>
              </w:r>
              <w:r w:rsidR="00EC1B4B">
                <w:rPr>
                  <w:sz w:val="20"/>
                  <w:szCs w:val="20"/>
                </w:rPr>
                <w:t>idth</w:t>
              </w:r>
            </w:ins>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097" w:name="_Toc3566523"/>
      <w:bookmarkStart w:id="2098"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097"/>
      <w:bookmarkEnd w:id="2098"/>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99" w:name="_Toc3557062"/>
      <w:bookmarkStart w:id="2100" w:name="_Toc7723807"/>
      <w:r>
        <w:t>Attributes</w:t>
      </w:r>
      <w:bookmarkEnd w:id="2099"/>
      <w:bookmarkEnd w:id="2100"/>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2101" w:author="nick" w:date="2019-05-07T00:44:00Z"/>
          <w:rStyle w:val="XMLElement"/>
        </w:rPr>
      </w:pPr>
      <w:ins w:id="2102"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2103"/>
      <w:r w:rsidRPr="00604BF1">
        <w:rPr>
          <w:rStyle w:val="XMLElement"/>
        </w:rPr>
        <w:t>arc</w:t>
      </w:r>
      <w:commentRangeEnd w:id="2103"/>
      <w:r w:rsidR="00604BF1" w:rsidRPr="00604BF1">
        <w:rPr>
          <w:rStyle w:val="XMLElement"/>
        </w:rPr>
        <w:commentReference w:id="2103"/>
      </w:r>
    </w:p>
    <w:p w14:paraId="23DBFFB7" w14:textId="77777777" w:rsidR="008A24F5" w:rsidRPr="00604BF1" w:rsidRDefault="008A24F5" w:rsidP="008A24F5">
      <w:pPr>
        <w:pStyle w:val="ListBullet"/>
        <w:rPr>
          <w:ins w:id="2104" w:author="nick" w:date="2019-05-07T00:44:00Z"/>
          <w:rFonts w:ascii="Courier New" w:hAnsi="Courier New"/>
          <w:b/>
          <w:i/>
          <w:sz w:val="18"/>
        </w:rPr>
      </w:pPr>
      <w:ins w:id="2105"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2106"/>
      <w:r w:rsidRPr="00604BF1">
        <w:rPr>
          <w:rStyle w:val="XMLElement"/>
        </w:rPr>
        <w:t>friction</w:t>
      </w:r>
      <w:commentRangeEnd w:id="2106"/>
      <w:r w:rsidR="00725056">
        <w:rPr>
          <w:rStyle w:val="CommentReference"/>
          <w:lang w:eastAsia="x-none"/>
        </w:rPr>
        <w:commentReference w:id="2106"/>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107" w:name="_Toc3557063"/>
      <w:bookmarkStart w:id="2108" w:name="_Toc7723808"/>
      <w:r>
        <w:t>Element “weld_position”</w:t>
      </w:r>
      <w:bookmarkEnd w:id="2107"/>
      <w:bookmarkEnd w:id="210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109" w:author="nick" w:date="2019-05-05T09:37:00Z">
              <w:r w:rsidDel="003C5489">
                <w:rPr>
                  <w:b/>
                  <w:i/>
                  <w:sz w:val="20"/>
                </w:rPr>
                <w:delText>Status</w:delText>
              </w:r>
            </w:del>
            <w:ins w:id="2110"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111" w:name="_Toc3566524"/>
      <w:bookmarkStart w:id="2112"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11"/>
      <w:bookmarkEnd w:id="2112"/>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113" w:name="_Toc3557064"/>
      <w:bookmarkStart w:id="2114" w:name="_Toc7723809"/>
      <w:r>
        <w:t>Element “sheet_parameter”</w:t>
      </w:r>
      <w:bookmarkEnd w:id="2113"/>
      <w:bookmarkEnd w:id="2114"/>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115" w:author="nick" w:date="2019-05-05T09:37:00Z">
              <w:r w:rsidDel="003C5489">
                <w:rPr>
                  <w:b/>
                  <w:i/>
                </w:rPr>
                <w:delText>Status</w:delText>
              </w:r>
            </w:del>
            <w:ins w:id="2116"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117" w:name="_Toc3566525"/>
      <w:bookmarkStart w:id="2118"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17"/>
      <w:bookmarkEnd w:id="211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119" w:name="_Ref414345739"/>
      <w:bookmarkStart w:id="2120" w:name="_Ref414345749"/>
      <w:bookmarkStart w:id="2121" w:name="_Ref414345786"/>
      <w:bookmarkStart w:id="2122" w:name="_Ref414345798"/>
      <w:bookmarkStart w:id="2123" w:name="_Toc3557065"/>
      <w:bookmarkStart w:id="2124" w:name="_Toc7723810"/>
      <w:r w:rsidRPr="00226A3F">
        <w:t>Adhesive Lines</w:t>
      </w:r>
      <w:bookmarkEnd w:id="2085"/>
      <w:bookmarkEnd w:id="2119"/>
      <w:bookmarkEnd w:id="2120"/>
      <w:bookmarkEnd w:id="2121"/>
      <w:bookmarkEnd w:id="2122"/>
      <w:bookmarkEnd w:id="2123"/>
      <w:bookmarkEnd w:id="212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125" w:author="nick" w:date="2019-05-05T09:37:00Z">
              <w:r w:rsidRPr="00226A3F" w:rsidDel="003C5489">
                <w:rPr>
                  <w:b/>
                  <w:i/>
                </w:rPr>
                <w:delText>Status</w:delText>
              </w:r>
            </w:del>
            <w:ins w:id="2126"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127" w:name="_Toc3566526"/>
      <w:bookmarkStart w:id="2128"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127"/>
      <w:bookmarkEnd w:id="212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129" w:author="nick" w:date="2019-05-05T09:37:00Z">
              <w:r w:rsidRPr="00226A3F" w:rsidDel="003C5489">
                <w:rPr>
                  <w:b/>
                  <w:i/>
                </w:rPr>
                <w:delText>Status</w:delText>
              </w:r>
            </w:del>
            <w:ins w:id="2130"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131"/>
            <w:del w:id="2132" w:author="nick" w:date="2019-02-12T11:26:00Z">
              <w:r w:rsidDel="009050D3">
                <w:rPr>
                  <w:sz w:val="20"/>
                  <w:szCs w:val="20"/>
                </w:rPr>
                <w:delText>0-</w:delText>
              </w:r>
            </w:del>
            <w:r w:rsidRPr="00226A3F">
              <w:rPr>
                <w:sz w:val="20"/>
                <w:szCs w:val="20"/>
              </w:rPr>
              <w:t>1</w:t>
            </w:r>
            <w:commentRangeEnd w:id="2131"/>
            <w:r w:rsidR="009050D3">
              <w:rPr>
                <w:rStyle w:val="CommentReference"/>
                <w:lang w:eastAsia="x-none"/>
              </w:rPr>
              <w:commentReference w:id="213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133"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134" w:author="nick" w:date="2019-03-21T01:17:00Z">
              <w:r>
                <w:rPr>
                  <w:sz w:val="20"/>
                  <w:szCs w:val="20"/>
                </w:rPr>
                <w:t xml:space="preserve">See section </w:t>
              </w:r>
            </w:ins>
            <w:ins w:id="2135"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136" w:author="nick" w:date="2019-03-21T01:18:00Z">
              <w:r>
                <w:rPr>
                  <w:sz w:val="20"/>
                  <w:szCs w:val="20"/>
                </w:rPr>
                <w:fldChar w:fldCharType="end"/>
              </w:r>
            </w:ins>
            <w:ins w:id="2137" w:author="nick" w:date="2019-03-21T01:17:00Z">
              <w:r>
                <w:rPr>
                  <w:sz w:val="20"/>
                  <w:szCs w:val="20"/>
                </w:rPr>
                <w:t xml:space="preserve"> loc_list</w:t>
              </w:r>
            </w:ins>
            <w:del w:id="2138"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139"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140"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141" w:name="_Toc3566527"/>
      <w:bookmarkStart w:id="2142"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141"/>
      <w:bookmarkEnd w:id="214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143" w:author="nick" w:date="2019-05-05T09:37:00Z">
              <w:r w:rsidRPr="00226A3F" w:rsidDel="003C5489">
                <w:rPr>
                  <w:b/>
                  <w:i/>
                </w:rPr>
                <w:delText>Status</w:delText>
              </w:r>
            </w:del>
            <w:ins w:id="2144"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145" w:name="_Toc3566528"/>
      <w:bookmarkStart w:id="214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145"/>
      <w:bookmarkEnd w:id="214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47" w:name="_Toc428279602"/>
      <w:bookmarkStart w:id="2148" w:name="_Toc428456348"/>
      <w:bookmarkStart w:id="2149" w:name="_Toc428537316"/>
      <w:bookmarkStart w:id="2150" w:name="_Toc428969638"/>
      <w:bookmarkStart w:id="2151" w:name="_Toc429053029"/>
      <w:bookmarkStart w:id="2152" w:name="_Toc413861930"/>
      <w:bookmarkStart w:id="2153" w:name="_Toc3557066"/>
      <w:bookmarkStart w:id="2154" w:name="_Toc7723811"/>
      <w:bookmarkStart w:id="2155" w:name="_Toc413359617"/>
      <w:bookmarkEnd w:id="2147"/>
      <w:bookmarkEnd w:id="2148"/>
      <w:bookmarkEnd w:id="2149"/>
      <w:bookmarkEnd w:id="2150"/>
      <w:bookmarkEnd w:id="2151"/>
      <w:r w:rsidRPr="00226A3F">
        <w:lastRenderedPageBreak/>
        <w:t>Hemming Flanges</w:t>
      </w:r>
      <w:bookmarkEnd w:id="2152"/>
      <w:bookmarkEnd w:id="2153"/>
      <w:bookmarkEnd w:id="2154"/>
    </w:p>
    <w:p w14:paraId="66448657" w14:textId="77777777" w:rsidR="000E64EA" w:rsidRDefault="000E64EA" w:rsidP="00536A58">
      <w:pPr>
        <w:pStyle w:val="Heading3"/>
      </w:pPr>
      <w:bookmarkStart w:id="2156" w:name="_Toc413861931"/>
      <w:bookmarkStart w:id="2157" w:name="_Toc3557067"/>
      <w:bookmarkStart w:id="2158" w:name="_Toc7723812"/>
      <w:r>
        <w:t>Introduction</w:t>
      </w:r>
      <w:bookmarkEnd w:id="2156"/>
      <w:bookmarkEnd w:id="2157"/>
      <w:bookmarkEnd w:id="2158"/>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159" w:name="_Ref413858805"/>
      <w:bookmarkStart w:id="2160" w:name="_Toc413861952"/>
      <w:bookmarkStart w:id="2161" w:name="_Toc3557149"/>
      <w:bookmarkStart w:id="2162"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159"/>
      <w:r>
        <w:t>: The Three Regions of a Hemming</w:t>
      </w:r>
      <w:bookmarkEnd w:id="2160"/>
      <w:bookmarkEnd w:id="2161"/>
      <w:bookmarkEnd w:id="216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163" w:name="_Ref413850590"/>
      <w:bookmarkStart w:id="2164" w:name="_Toc413861953"/>
      <w:bookmarkStart w:id="2165" w:name="_Toc3557150"/>
      <w:bookmarkStart w:id="2166"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16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64"/>
      <w:bookmarkEnd w:id="2165"/>
      <w:bookmarkEnd w:id="216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167" w:name="_Toc413861954"/>
      <w:bookmarkStart w:id="2168" w:name="_Toc3557151"/>
      <w:bookmarkStart w:id="2169"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167"/>
      <w:bookmarkEnd w:id="2168"/>
      <w:bookmarkEnd w:id="216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170" w:name="_Toc3557152"/>
      <w:bookmarkStart w:id="2171"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70"/>
      <w:bookmarkEnd w:id="217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172" w:name="_Toc413861932"/>
      <w:bookmarkStart w:id="2173" w:name="_Toc3557068"/>
      <w:bookmarkStart w:id="2174"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72"/>
      <w:bookmarkEnd w:id="2173"/>
      <w:bookmarkEnd w:id="217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175" w:author="nick" w:date="2019-05-05T09:37:00Z">
              <w:r w:rsidRPr="00226A3F" w:rsidDel="003C5489">
                <w:rPr>
                  <w:b/>
                  <w:i/>
                </w:rPr>
                <w:delText>Status</w:delText>
              </w:r>
            </w:del>
            <w:ins w:id="2176"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177" w:name="_Toc3566529"/>
      <w:bookmarkStart w:id="2178"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77"/>
      <w:bookmarkEnd w:id="217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179" w:author="nick" w:date="2019-05-05T09:37:00Z">
              <w:r w:rsidRPr="00226A3F" w:rsidDel="003C5489">
                <w:rPr>
                  <w:b/>
                  <w:i/>
                </w:rPr>
                <w:delText>Status</w:delText>
              </w:r>
            </w:del>
            <w:ins w:id="2180"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181"/>
            <w:del w:id="2182" w:author="nick" w:date="2019-02-12T11:26:00Z">
              <w:r w:rsidDel="009050D3">
                <w:rPr>
                  <w:sz w:val="20"/>
                  <w:szCs w:val="20"/>
                </w:rPr>
                <w:delText>0-</w:delText>
              </w:r>
            </w:del>
            <w:r w:rsidRPr="00226A3F">
              <w:rPr>
                <w:sz w:val="20"/>
                <w:szCs w:val="20"/>
              </w:rPr>
              <w:t>1</w:t>
            </w:r>
            <w:commentRangeEnd w:id="2181"/>
            <w:r w:rsidR="009050D3">
              <w:rPr>
                <w:rStyle w:val="CommentReference"/>
                <w:lang w:eastAsia="x-none"/>
              </w:rPr>
              <w:commentReference w:id="2181"/>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183"/>
            <w:r w:rsidRPr="00226A3F">
              <w:rPr>
                <w:sz w:val="20"/>
                <w:szCs w:val="20"/>
              </w:rPr>
              <w:t>1</w:t>
            </w:r>
            <w:ins w:id="2184" w:author="nick" w:date="2019-02-13T21:04:00Z">
              <w:r w:rsidR="00341FEE">
                <w:rPr>
                  <w:sz w:val="20"/>
                  <w:szCs w:val="20"/>
                </w:rPr>
                <w:t>-*</w:t>
              </w:r>
            </w:ins>
            <w:commentRangeEnd w:id="2183"/>
            <w:r w:rsidR="00D056F1">
              <w:rPr>
                <w:rStyle w:val="CommentReference"/>
                <w:lang w:eastAsia="x-none"/>
              </w:rPr>
              <w:commentReference w:id="2183"/>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185"/>
            <w:ins w:id="2186"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187" w:author="nick" w:date="2019-03-21T01:19:00Z">
              <w:r>
                <w:rPr>
                  <w:sz w:val="20"/>
                  <w:szCs w:val="20"/>
                </w:rPr>
                <w:fldChar w:fldCharType="separate"/>
              </w:r>
            </w:ins>
            <w:r w:rsidR="00745DB6">
              <w:rPr>
                <w:sz w:val="20"/>
                <w:szCs w:val="20"/>
              </w:rPr>
              <w:t>8.1.2</w:t>
            </w:r>
            <w:ins w:id="2188" w:author="nick" w:date="2019-03-21T01:19:00Z">
              <w:r>
                <w:rPr>
                  <w:sz w:val="20"/>
                  <w:szCs w:val="20"/>
                </w:rPr>
                <w:fldChar w:fldCharType="end"/>
              </w:r>
              <w:r>
                <w:rPr>
                  <w:sz w:val="20"/>
                  <w:szCs w:val="20"/>
                </w:rPr>
                <w:t xml:space="preserve"> loc_list</w:t>
              </w:r>
              <w:commentRangeEnd w:id="2185"/>
              <w:r>
                <w:rPr>
                  <w:rStyle w:val="CommentReference"/>
                  <w:lang w:eastAsia="x-none"/>
                </w:rPr>
                <w:commentReference w:id="2185"/>
              </w:r>
            </w:ins>
            <w:del w:id="2189"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190"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191"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192" w:name="_Toc3566530"/>
      <w:bookmarkStart w:id="2193"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92"/>
      <w:bookmarkEnd w:id="2193"/>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194" w:author="nick" w:date="2019-05-05T09:38:00Z">
              <w:r w:rsidRPr="00226A3F" w:rsidDel="003C5489">
                <w:rPr>
                  <w:b/>
                  <w:i/>
                </w:rPr>
                <w:delText>Status</w:delText>
              </w:r>
            </w:del>
            <w:ins w:id="2195"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196" w:name="_Toc413861979"/>
      <w:bookmarkStart w:id="2197" w:name="_Toc3566531"/>
      <w:bookmarkStart w:id="2198"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196"/>
      <w:bookmarkEnd w:id="2197"/>
      <w:bookmarkEnd w:id="2198"/>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199" w:author="nick" w:date="2019-05-05T09:38:00Z">
              <w:r w:rsidRPr="00226A3F" w:rsidDel="003C5489">
                <w:rPr>
                  <w:b/>
                  <w:i/>
                </w:rPr>
                <w:delText>Status</w:delText>
              </w:r>
            </w:del>
            <w:ins w:id="2200"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201" w:name="_Toc413861980"/>
      <w:bookmarkStart w:id="2202" w:name="_Toc3566532"/>
      <w:bookmarkStart w:id="2203"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201"/>
      <w:bookmarkEnd w:id="2202"/>
      <w:bookmarkEnd w:id="2203"/>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204" w:author="nick" w:date="2019-05-05T09:38:00Z">
              <w:r w:rsidRPr="00226A3F" w:rsidDel="003C5489">
                <w:rPr>
                  <w:b/>
                  <w:i/>
                </w:rPr>
                <w:delText>Status</w:delText>
              </w:r>
            </w:del>
            <w:ins w:id="2205"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206"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207" w:author="nick" w:date="2019-03-07T08:57:00Z"/>
                <w:sz w:val="20"/>
                <w:szCs w:val="20"/>
              </w:rPr>
            </w:pPr>
            <w:ins w:id="2208"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209" w:author="nick" w:date="2019-03-07T08:57:00Z"/>
                <w:sz w:val="20"/>
                <w:szCs w:val="20"/>
              </w:rPr>
            </w:pPr>
            <w:ins w:id="2210"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211" w:author="nick" w:date="2019-03-07T08:57:00Z"/>
                <w:sz w:val="20"/>
                <w:szCs w:val="20"/>
              </w:rPr>
            </w:pPr>
            <w:ins w:id="2212"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213" w:author="nick" w:date="2019-03-07T08:57:00Z"/>
                <w:sz w:val="20"/>
                <w:szCs w:val="20"/>
              </w:rPr>
            </w:pPr>
            <w:ins w:id="2214"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215" w:author="nick" w:date="2019-03-07T08:57:00Z"/>
                <w:sz w:val="20"/>
                <w:szCs w:val="20"/>
              </w:rPr>
            </w:pPr>
            <w:ins w:id="2216"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217"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218" w:author="nick" w:date="2019-03-07T08:57:00Z"/>
                <w:sz w:val="20"/>
                <w:szCs w:val="20"/>
              </w:rPr>
            </w:pPr>
            <w:ins w:id="2219"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220" w:author="nick" w:date="2019-03-07T08:57:00Z"/>
                <w:sz w:val="20"/>
                <w:szCs w:val="20"/>
              </w:rPr>
            </w:pPr>
            <w:ins w:id="2221"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222" w:author="nick" w:date="2019-03-07T08:57:00Z"/>
                <w:sz w:val="20"/>
                <w:szCs w:val="20"/>
              </w:rPr>
            </w:pPr>
            <w:ins w:id="2223"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224" w:author="nick" w:date="2019-03-07T08:57:00Z"/>
                <w:sz w:val="20"/>
                <w:szCs w:val="20"/>
              </w:rPr>
            </w:pPr>
            <w:ins w:id="2225"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226" w:author="nick" w:date="2019-03-07T08:57:00Z"/>
                <w:sz w:val="20"/>
                <w:szCs w:val="20"/>
              </w:rPr>
            </w:pPr>
            <w:ins w:id="2227"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228" w:name="_Toc413861981"/>
      <w:bookmarkStart w:id="2229" w:name="_Toc3566533"/>
      <w:bookmarkStart w:id="2230"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228"/>
      <w:bookmarkEnd w:id="2229"/>
      <w:bookmarkEnd w:id="223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231"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232" w:author="nick" w:date="2019-03-07T09:52:00Z"/>
        </w:rPr>
      </w:pPr>
      <w:commentRangeStart w:id="2233"/>
      <w:ins w:id="2234" w:author="nick" w:date="2019-03-07T09:11:00Z">
        <w:r w:rsidRPr="00C45A3A">
          <w:rPr>
            <w:rStyle w:val="elementdeftypeChar"/>
            <w:rFonts w:eastAsia="Times New Roman"/>
          </w:rPr>
          <w:t>top</w:t>
        </w:r>
      </w:ins>
      <w:ins w:id="2235"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236" w:author="nick" w:date="2019-03-07T09:10:00Z">
        <w:r w:rsidRPr="00C45A3A">
          <w:fldChar w:fldCharType="separate"/>
        </w:r>
      </w:ins>
      <w:r w:rsidR="00745DB6">
        <w:t>5.3.1.1</w:t>
      </w:r>
      <w:ins w:id="2237" w:author="nick" w:date="2019-03-07T09:10:00Z">
        <w:r w:rsidRPr="00C45A3A">
          <w:fldChar w:fldCharType="end"/>
        </w:r>
        <w:r w:rsidRPr="00C45A3A">
          <w:t xml:space="preserve">) </w:t>
        </w:r>
      </w:ins>
      <w:ins w:id="2238" w:author="nick" w:date="2019-03-07T09:17:00Z">
        <w:r w:rsidR="000C32D7" w:rsidRPr="00C45A3A">
          <w:t xml:space="preserve">where the </w:t>
        </w:r>
      </w:ins>
      <w:ins w:id="2239" w:author="nick" w:date="2019-03-07T09:48:00Z">
        <w:r w:rsidR="00C45A3A" w:rsidRPr="00C45A3A">
          <w:t xml:space="preserve">region’s </w:t>
        </w:r>
      </w:ins>
      <w:ins w:id="2240" w:author="nick" w:date="2019-03-07T09:17:00Z">
        <w:r w:rsidR="000C32D7" w:rsidRPr="00C45A3A">
          <w:t>adhesive connects to.</w:t>
        </w:r>
      </w:ins>
    </w:p>
    <w:p w14:paraId="79E1C1E9" w14:textId="764F31F7" w:rsidR="005D57A7" w:rsidDel="00C45A3A" w:rsidRDefault="005D57A7" w:rsidP="00C45A3A">
      <w:pPr>
        <w:rPr>
          <w:del w:id="2241"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242" w:author="nick" w:date="2019-03-07T09:53:00Z"/>
        </w:rPr>
      </w:pPr>
      <w:ins w:id="2243"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244" w:author="nick" w:date="2019-03-07T09:58:00Z">
        <w:r w:rsidRPr="00C45A3A">
          <w:fldChar w:fldCharType="separate"/>
        </w:r>
      </w:ins>
      <w:r w:rsidR="00745DB6">
        <w:t>5.3.1.1</w:t>
      </w:r>
      <w:ins w:id="2245"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246" w:author="nick" w:date="2019-03-07T09:53:00Z"/>
          <w:rFonts w:ascii="Courier New" w:hAnsi="Courier New" w:cs="Calibri"/>
          <w:sz w:val="18"/>
          <w:szCs w:val="18"/>
          <w:lang w:eastAsia="zh-CN"/>
        </w:rPr>
      </w:pPr>
      <w:ins w:id="2247"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248" w:author="nick" w:date="2019-03-07T09:52:00Z"/>
        </w:rPr>
      </w:pPr>
      <w:ins w:id="2249"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250" w:author="nick" w:date="2019-03-07T09:43:00Z">
        <w:r w:rsidRPr="00D24BDC">
          <w:t xml:space="preserve"> select</w:t>
        </w:r>
      </w:ins>
      <w:ins w:id="2251" w:author="nick" w:date="2019-03-07T09:39:00Z">
        <w:r w:rsidRPr="00D24BDC">
          <w:t xml:space="preserve"> any of the hemming</w:t>
        </w:r>
      </w:ins>
      <w:ins w:id="2252" w:author="nick" w:date="2019-03-07T09:40:00Z">
        <w:r w:rsidRPr="00D24BDC">
          <w:t>’s flange partners</w:t>
        </w:r>
      </w:ins>
      <w:ins w:id="2253" w:author="nick" w:date="2019-03-07T09:42:00Z">
        <w:r w:rsidRPr="00D24BDC">
          <w:t>. The adhesive will</w:t>
        </w:r>
      </w:ins>
      <w:ins w:id="2254" w:author="nick" w:date="2019-03-07T09:40:00Z">
        <w:r w:rsidRPr="00D24BDC">
          <w:t xml:space="preserve"> guess</w:t>
        </w:r>
      </w:ins>
      <w:ins w:id="2255" w:author="nick" w:date="2019-03-07T09:42:00Z">
        <w:r w:rsidRPr="00D24BDC">
          <w:t xml:space="preserve"> </w:t>
        </w:r>
      </w:ins>
      <w:ins w:id="2256" w:author="nick" w:date="2019-03-07T09:40:00Z">
        <w:r w:rsidRPr="00D24BDC">
          <w:t xml:space="preserve">which </w:t>
        </w:r>
        <w:proofErr w:type="gramStart"/>
        <w:r w:rsidRPr="00D24BDC">
          <w:t xml:space="preserve">are the relevant </w:t>
        </w:r>
      </w:ins>
      <w:ins w:id="2257" w:author="nick" w:date="2019-03-07T09:43:00Z">
        <w:r w:rsidRPr="00D24BDC">
          <w:t>partners</w:t>
        </w:r>
      </w:ins>
      <w:ins w:id="2258" w:author="nick" w:date="2019-03-07T09:40:00Z">
        <w:r w:rsidRPr="00D24BDC">
          <w:t>, using its position</w:t>
        </w:r>
        <w:proofErr w:type="gramEnd"/>
        <w:r w:rsidRPr="00D24BDC">
          <w:t>.</w:t>
        </w:r>
      </w:ins>
      <w:ins w:id="2259" w:author="nick" w:date="2019-03-07T09:44:00Z">
        <w:r w:rsidRPr="00D24BDC">
          <w:t xml:space="preserve"> </w:t>
        </w:r>
      </w:ins>
      <w:commentRangeEnd w:id="2233"/>
      <w:ins w:id="2260" w:author="nick" w:date="2019-03-07T10:01:00Z">
        <w:r w:rsidR="00E03C1C">
          <w:rPr>
            <w:rStyle w:val="CommentReference"/>
            <w:lang w:eastAsia="x-none"/>
          </w:rPr>
          <w:commentReference w:id="2233"/>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261" w:author="nick" w:date="2019-05-05T09:38:00Z">
              <w:r w:rsidRPr="00226A3F" w:rsidDel="003C5489">
                <w:rPr>
                  <w:b/>
                  <w:i/>
                </w:rPr>
                <w:delText>Status</w:delText>
              </w:r>
            </w:del>
            <w:ins w:id="2262"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263" w:name="_Toc3566534"/>
      <w:bookmarkStart w:id="2264"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263"/>
      <w:bookmarkEnd w:id="2264"/>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265"/>
      <w:r w:rsidRPr="0079141E">
        <w:rPr>
          <w:rFonts w:ascii="Courier New" w:hAnsi="Courier New" w:cs="Courier New"/>
          <w:b/>
          <w:color w:val="0070C0"/>
          <w:sz w:val="16"/>
        </w:rPr>
        <w:t>top_index=”23” bottom_index=”1”</w:t>
      </w:r>
      <w:commentRangeEnd w:id="2265"/>
      <w:r w:rsidR="001B777B">
        <w:rPr>
          <w:rStyle w:val="CommentReference"/>
          <w:lang w:eastAsia="x-none"/>
        </w:rPr>
        <w:commentReference w:id="2265"/>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266" w:name="_Toc428537321"/>
      <w:bookmarkStart w:id="2267" w:name="_Toc428969643"/>
      <w:bookmarkStart w:id="2268" w:name="_Toc429053034"/>
      <w:bookmarkStart w:id="2269" w:name="_Toc428537324"/>
      <w:bookmarkStart w:id="2270" w:name="_Toc428969646"/>
      <w:bookmarkStart w:id="2271" w:name="_Toc429053037"/>
      <w:bookmarkStart w:id="2272" w:name="_Toc428537325"/>
      <w:bookmarkStart w:id="2273" w:name="_Toc428969647"/>
      <w:bookmarkStart w:id="2274" w:name="_Toc429053038"/>
      <w:bookmarkStart w:id="2275" w:name="_Toc428537328"/>
      <w:bookmarkStart w:id="2276" w:name="_Toc428969650"/>
      <w:bookmarkStart w:id="2277" w:name="_Toc429053041"/>
      <w:bookmarkStart w:id="2278" w:name="_Toc428537330"/>
      <w:bookmarkStart w:id="2279" w:name="_Toc428969652"/>
      <w:bookmarkStart w:id="2280" w:name="_Toc429053043"/>
      <w:bookmarkStart w:id="2281" w:name="_Toc3557069"/>
      <w:bookmarkStart w:id="2282" w:name="_Toc7723814"/>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r w:rsidRPr="00226A3F">
        <w:t>Sequence Connections</w:t>
      </w:r>
      <w:bookmarkEnd w:id="2155"/>
      <w:bookmarkEnd w:id="2281"/>
      <w:bookmarkEnd w:id="2282"/>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283" w:name="_Toc413359638"/>
      <w:bookmarkStart w:id="2284" w:name="_Toc3557153"/>
      <w:bookmarkStart w:id="2285"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283"/>
      <w:bookmarkEnd w:id="2284"/>
      <w:bookmarkEnd w:id="228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286" w:name="_Toc413359639"/>
      <w:bookmarkStart w:id="2287" w:name="_Toc3557154"/>
      <w:bookmarkStart w:id="2288"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286"/>
      <w:r w:rsidR="00307532">
        <w:t xml:space="preserve"> and spacing</w:t>
      </w:r>
      <w:bookmarkEnd w:id="2287"/>
      <w:bookmarkEnd w:id="2288"/>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289" w:name="_Toc3557155"/>
      <w:bookmarkStart w:id="2290"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289"/>
      <w:bookmarkEnd w:id="229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291" w:name="_Toc3557156"/>
      <w:bookmarkStart w:id="2292"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291"/>
      <w:bookmarkEnd w:id="2292"/>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293" w:author="nick" w:date="2019-05-05T09:38:00Z">
              <w:r w:rsidRPr="00226A3F" w:rsidDel="003C5489">
                <w:rPr>
                  <w:b/>
                  <w:i/>
                </w:rPr>
                <w:delText>Status</w:delText>
              </w:r>
            </w:del>
            <w:ins w:id="2294"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295"/>
            <w:del w:id="2296" w:author="nick" w:date="2019-02-12T11:25:00Z">
              <w:r w:rsidDel="009050D3">
                <w:rPr>
                  <w:sz w:val="20"/>
                  <w:szCs w:val="20"/>
                </w:rPr>
                <w:delText>0-</w:delText>
              </w:r>
            </w:del>
            <w:r w:rsidRPr="00226A3F">
              <w:rPr>
                <w:sz w:val="20"/>
                <w:szCs w:val="20"/>
              </w:rPr>
              <w:t>1</w:t>
            </w:r>
            <w:commentRangeEnd w:id="2295"/>
            <w:r w:rsidR="009050D3">
              <w:rPr>
                <w:rStyle w:val="CommentReference"/>
                <w:lang w:eastAsia="x-none"/>
              </w:rPr>
              <w:commentReference w:id="2295"/>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297"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298"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299" w:author="nick" w:date="2019-03-21T01:20:00Z">
              <w:r>
                <w:rPr>
                  <w:sz w:val="20"/>
                  <w:szCs w:val="20"/>
                </w:rPr>
                <w:fldChar w:fldCharType="separate"/>
              </w:r>
            </w:ins>
            <w:r w:rsidR="00745DB6">
              <w:rPr>
                <w:sz w:val="20"/>
                <w:szCs w:val="20"/>
              </w:rPr>
              <w:t>8.1.2</w:t>
            </w:r>
            <w:ins w:id="2300" w:author="nick" w:date="2019-03-21T01:20:00Z">
              <w:r>
                <w:rPr>
                  <w:sz w:val="20"/>
                  <w:szCs w:val="20"/>
                </w:rPr>
                <w:fldChar w:fldCharType="end"/>
              </w:r>
              <w:r>
                <w:rPr>
                  <w:sz w:val="20"/>
                  <w:szCs w:val="20"/>
                </w:rPr>
                <w:t xml:space="preserve"> loc_list</w:t>
              </w:r>
            </w:ins>
            <w:del w:id="2301"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302"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303"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304" w:name="_Toc3566535"/>
      <w:bookmarkStart w:id="2305"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304"/>
      <w:bookmarkEnd w:id="230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306" w:author="nick" w:date="2019-05-05T09:38:00Z">
              <w:r w:rsidRPr="00226A3F" w:rsidDel="003C5489">
                <w:rPr>
                  <w:b/>
                  <w:i/>
                </w:rPr>
                <w:delText>Status</w:delText>
              </w:r>
            </w:del>
            <w:ins w:id="2307"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308" w:name="_Toc3566536"/>
      <w:bookmarkStart w:id="2309"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308"/>
      <w:bookmarkEnd w:id="230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310" w:author="nick" w:date="2019-05-05T09:38:00Z">
              <w:r w:rsidRPr="00226A3F" w:rsidDel="003C5489">
                <w:rPr>
                  <w:b/>
                  <w:i/>
                </w:rPr>
                <w:delText>Status</w:delText>
              </w:r>
            </w:del>
            <w:ins w:id="2311"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312" w:author="nick" w:date="2019-02-12T12:44:00Z">
              <w:r w:rsidRPr="00226A3F" w:rsidDel="00BF1061">
                <w:rPr>
                  <w:sz w:val="20"/>
                  <w:szCs w:val="20"/>
                </w:rPr>
                <w:delText>Required</w:delText>
              </w:r>
            </w:del>
            <w:ins w:id="2313"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314" w:name="_Toc3566537"/>
      <w:bookmarkStart w:id="2315"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314"/>
      <w:bookmarkEnd w:id="2315"/>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316" w:name="_Toc413359618"/>
      <w:bookmarkStart w:id="2317" w:name="_Toc3557070"/>
      <w:bookmarkStart w:id="2318" w:name="_Toc7723815"/>
      <w:bookmarkStart w:id="2319" w:name="_Toc338938922"/>
      <w:bookmarkStart w:id="2320" w:name="_Toc338939258"/>
      <w:bookmarkEnd w:id="2086"/>
      <w:bookmarkEnd w:id="2087"/>
      <w:bookmarkEnd w:id="2088"/>
      <w:r w:rsidRPr="00226A3F">
        <w:lastRenderedPageBreak/>
        <w:t>2D connections</w:t>
      </w:r>
      <w:bookmarkEnd w:id="2316"/>
      <w:bookmarkEnd w:id="2317"/>
      <w:bookmarkEnd w:id="2318"/>
    </w:p>
    <w:p w14:paraId="20394566" w14:textId="77777777" w:rsidR="00042E3F" w:rsidRPr="00226A3F" w:rsidRDefault="00042E3F" w:rsidP="00042E3F">
      <w:pPr>
        <w:pStyle w:val="Heading2"/>
      </w:pPr>
      <w:bookmarkStart w:id="2321" w:name="_Toc413359619"/>
      <w:bookmarkStart w:id="2322" w:name="_Toc3557071"/>
      <w:bookmarkStart w:id="2323" w:name="_Toc7723816"/>
      <w:r w:rsidRPr="00226A3F">
        <w:t>Generic Definitions</w:t>
      </w:r>
      <w:bookmarkEnd w:id="2321"/>
      <w:bookmarkEnd w:id="2322"/>
      <w:bookmarkEnd w:id="2323"/>
    </w:p>
    <w:p w14:paraId="50281300" w14:textId="77777777" w:rsidR="00042E3F" w:rsidRPr="00226A3F" w:rsidRDefault="00042E3F" w:rsidP="00042E3F">
      <w:pPr>
        <w:pStyle w:val="Heading3"/>
      </w:pPr>
      <w:bookmarkStart w:id="2324" w:name="_Toc413359620"/>
      <w:bookmarkStart w:id="2325" w:name="_Toc3557072"/>
      <w:bookmarkStart w:id="2326" w:name="_Toc7723817"/>
      <w:r w:rsidRPr="00226A3F">
        <w:t>Identification</w:t>
      </w:r>
      <w:bookmarkEnd w:id="2324"/>
      <w:bookmarkEnd w:id="2325"/>
      <w:bookmarkEnd w:id="232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327" w:author="nick" w:date="2019-05-05T09:38:00Z">
              <w:r w:rsidRPr="00226A3F" w:rsidDel="003C5489">
                <w:rPr>
                  <w:b/>
                  <w:i/>
                </w:rPr>
                <w:delText>Status</w:delText>
              </w:r>
            </w:del>
            <w:ins w:id="2328"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329" w:name="_Toc3566538"/>
      <w:bookmarkStart w:id="2330"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329"/>
      <w:bookmarkEnd w:id="2330"/>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331" w:name="_Toc413359621"/>
      <w:bookmarkStart w:id="2332" w:name="_Toc3557073"/>
      <w:bookmarkStart w:id="2333" w:name="_Toc7723818"/>
      <w:r w:rsidRPr="00226A3F">
        <w:t>Connection Face</w:t>
      </w:r>
      <w:bookmarkEnd w:id="2331"/>
      <w:bookmarkEnd w:id="2332"/>
      <w:bookmarkEnd w:id="233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334" w:author="nick" w:date="2019-05-05T09:38:00Z">
              <w:r w:rsidRPr="00226A3F" w:rsidDel="003C5489">
                <w:rPr>
                  <w:b/>
                  <w:i/>
                </w:rPr>
                <w:delText>Status</w:delText>
              </w:r>
            </w:del>
            <w:ins w:id="2335"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336" w:name="_Toc3566539"/>
      <w:bookmarkStart w:id="2337"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336"/>
      <w:bookmarkEnd w:id="2337"/>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338" w:author="nick" w:date="2019-05-05T09:38:00Z">
              <w:r w:rsidRPr="00226A3F" w:rsidDel="003C5489">
                <w:rPr>
                  <w:b/>
                  <w:i/>
                </w:rPr>
                <w:delText>Status</w:delText>
              </w:r>
            </w:del>
            <w:ins w:id="2339"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340" w:name="_Toc3566540"/>
      <w:bookmarkStart w:id="2341"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340"/>
      <w:bookmarkEnd w:id="234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342" w:author="nick" w:date="2019-05-05T09:38:00Z">
              <w:r w:rsidRPr="00226A3F" w:rsidDel="003C5489">
                <w:rPr>
                  <w:b/>
                  <w:i/>
                </w:rPr>
                <w:delText>Status</w:delText>
              </w:r>
            </w:del>
            <w:ins w:id="2343"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344" w:name="_Toc3566541"/>
      <w:bookmarkStart w:id="2345"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44"/>
      <w:bookmarkEnd w:id="2345"/>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346" w:author="nick" w:date="2019-05-05T09:38:00Z">
              <w:r w:rsidRPr="00226A3F" w:rsidDel="003C5489">
                <w:rPr>
                  <w:b/>
                  <w:i/>
                </w:rPr>
                <w:delText>Status</w:delText>
              </w:r>
            </w:del>
            <w:ins w:id="2347"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348" w:name="_Toc3566542"/>
      <w:bookmarkStart w:id="2349"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348"/>
      <w:bookmarkEnd w:id="234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350" w:name="_Toc413359622"/>
      <w:bookmarkStart w:id="2351" w:name="_Toc3557074"/>
      <w:bookmarkStart w:id="2352" w:name="_Toc7723819"/>
      <w:r w:rsidRPr="00226A3F">
        <w:t>Type Specification</w:t>
      </w:r>
      <w:bookmarkEnd w:id="2350"/>
      <w:bookmarkEnd w:id="2351"/>
      <w:bookmarkEnd w:id="235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353" w:author="nick" w:date="2019-05-05T09:38:00Z">
              <w:r w:rsidRPr="00226A3F" w:rsidDel="003C5489">
                <w:rPr>
                  <w:b/>
                  <w:i/>
                </w:rPr>
                <w:delText>Status</w:delText>
              </w:r>
            </w:del>
            <w:ins w:id="2354"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355" w:name="_Toc3566543"/>
      <w:bookmarkStart w:id="2356"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355"/>
      <w:bookmarkEnd w:id="235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357" w:name="_Toc413359623"/>
      <w:bookmarkStart w:id="2358" w:name="_Ref414345836"/>
      <w:bookmarkStart w:id="2359" w:name="_Ref414345889"/>
      <w:bookmarkStart w:id="2360" w:name="_Ref414350043"/>
      <w:bookmarkStart w:id="2361" w:name="_Ref429051261"/>
      <w:bookmarkStart w:id="2362" w:name="_Toc3557075"/>
      <w:bookmarkStart w:id="2363" w:name="_Toc7723820"/>
      <w:r w:rsidRPr="00226A3F">
        <w:lastRenderedPageBreak/>
        <w:t xml:space="preserve">Adhesive </w:t>
      </w:r>
      <w:r>
        <w:t>F</w:t>
      </w:r>
      <w:r w:rsidRPr="00226A3F">
        <w:t>aces</w:t>
      </w:r>
      <w:bookmarkEnd w:id="2357"/>
      <w:bookmarkEnd w:id="2358"/>
      <w:bookmarkEnd w:id="2359"/>
      <w:bookmarkEnd w:id="2360"/>
      <w:bookmarkEnd w:id="2361"/>
      <w:bookmarkEnd w:id="2362"/>
      <w:bookmarkEnd w:id="236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364" w:name="_Toc413359640"/>
      <w:bookmarkStart w:id="2365" w:name="_Toc3557157"/>
      <w:bookmarkStart w:id="2366"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364"/>
      <w:bookmarkEnd w:id="2365"/>
      <w:bookmarkEnd w:id="236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367" w:author="nick" w:date="2019-05-05T09:38:00Z">
              <w:r w:rsidRPr="00226A3F" w:rsidDel="003C5489">
                <w:rPr>
                  <w:b/>
                  <w:i/>
                </w:rPr>
                <w:delText>Status</w:delText>
              </w:r>
            </w:del>
            <w:ins w:id="2368"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369" w:name="_Toc3566544"/>
      <w:bookmarkStart w:id="2370"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369"/>
      <w:bookmarkEnd w:id="237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371" w:author="nick" w:date="2019-05-05T09:38:00Z">
              <w:r w:rsidRPr="00226A3F" w:rsidDel="003C5489">
                <w:rPr>
                  <w:b/>
                  <w:i/>
                </w:rPr>
                <w:delText>Status</w:delText>
              </w:r>
            </w:del>
            <w:ins w:id="2372"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373"/>
            <w:del w:id="2374" w:author="nick" w:date="2019-02-12T11:24:00Z">
              <w:r w:rsidDel="009050D3">
                <w:rPr>
                  <w:sz w:val="20"/>
                  <w:szCs w:val="20"/>
                </w:rPr>
                <w:delText>0-</w:delText>
              </w:r>
            </w:del>
            <w:r w:rsidR="00042E3F" w:rsidRPr="00226A3F">
              <w:rPr>
                <w:sz w:val="20"/>
                <w:szCs w:val="20"/>
              </w:rPr>
              <w:t>1</w:t>
            </w:r>
            <w:commentRangeEnd w:id="2373"/>
            <w:r w:rsidR="009050D3">
              <w:rPr>
                <w:rStyle w:val="CommentReference"/>
                <w:lang w:eastAsia="x-none"/>
              </w:rPr>
              <w:commentReference w:id="2373"/>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375"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376"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377" w:name="_Toc3566545"/>
      <w:bookmarkStart w:id="2378"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377"/>
      <w:bookmarkEnd w:id="237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379" w:author="nick" w:date="2019-05-05T09:38:00Z">
              <w:r w:rsidRPr="00226A3F" w:rsidDel="003C5489">
                <w:rPr>
                  <w:b/>
                  <w:i/>
                </w:rPr>
                <w:delText>Status</w:delText>
              </w:r>
            </w:del>
            <w:ins w:id="2380"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381" w:name="_Toc413359658"/>
      <w:bookmarkStart w:id="2382" w:name="_Toc3566546"/>
      <w:bookmarkStart w:id="2383"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381"/>
      <w:bookmarkEnd w:id="2382"/>
      <w:bookmarkEnd w:id="238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384" w:name="_Toc3557076"/>
      <w:bookmarkStart w:id="2385" w:name="_Toc7723821"/>
      <w:r w:rsidRPr="007055D9">
        <w:lastRenderedPageBreak/>
        <w:t>Future extensions</w:t>
      </w:r>
      <w:bookmarkEnd w:id="2064"/>
      <w:bookmarkEnd w:id="2319"/>
      <w:bookmarkEnd w:id="2320"/>
      <w:bookmarkEnd w:id="2384"/>
      <w:bookmarkEnd w:id="2385"/>
    </w:p>
    <w:p w14:paraId="73353AE4" w14:textId="77777777" w:rsidR="00C107D0" w:rsidRPr="00226A3F" w:rsidRDefault="00C107D0" w:rsidP="00235336">
      <w:pPr>
        <w:jc w:val="both"/>
      </w:pPr>
      <w:bookmarkStart w:id="2386" w:name="_Toc338938925"/>
      <w:bookmarkStart w:id="238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388" w:name="_Toc338938923"/>
      <w:bookmarkStart w:id="2389" w:name="_Toc338939259"/>
      <w:bookmarkStart w:id="2390" w:name="_Toc413359625"/>
      <w:bookmarkStart w:id="2391" w:name="_Toc3557077"/>
      <w:bookmarkStart w:id="2392" w:name="_Toc7723822"/>
      <w:r w:rsidRPr="00226A3F">
        <w:t>Additional parameters for spot and seam welds</w:t>
      </w:r>
      <w:bookmarkEnd w:id="2388"/>
      <w:bookmarkEnd w:id="2389"/>
      <w:bookmarkEnd w:id="2390"/>
      <w:bookmarkEnd w:id="2391"/>
      <w:bookmarkEnd w:id="239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393" w:name="_Ref338846673"/>
      <w:bookmarkStart w:id="2394" w:name="_Toc338938924"/>
      <w:bookmarkStart w:id="2395" w:name="_Toc338939260"/>
      <w:bookmarkStart w:id="2396" w:name="_Toc413359626"/>
      <w:bookmarkStart w:id="2397" w:name="_Toc3557078"/>
      <w:bookmarkStart w:id="2398" w:name="_Toc7723823"/>
      <w:r w:rsidRPr="00226A3F">
        <w:t>Other relevant and new joint types</w:t>
      </w:r>
      <w:bookmarkEnd w:id="2393"/>
      <w:bookmarkEnd w:id="2394"/>
      <w:bookmarkEnd w:id="2395"/>
      <w:bookmarkEnd w:id="2396"/>
      <w:bookmarkEnd w:id="2397"/>
      <w:bookmarkEnd w:id="239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399" w:name="_Toc3557079"/>
      <w:bookmarkStart w:id="2400" w:name="_Toc7723824"/>
      <w:r w:rsidRPr="009F23CF">
        <w:lastRenderedPageBreak/>
        <w:t>Disclaimer</w:t>
      </w:r>
      <w:bookmarkEnd w:id="2399"/>
      <w:bookmarkEnd w:id="240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401" w:name="_Toc3557080"/>
      <w:bookmarkStart w:id="2402" w:name="_Toc7723825"/>
      <w:r w:rsidRPr="007055D9">
        <w:lastRenderedPageBreak/>
        <w:t>References</w:t>
      </w:r>
      <w:bookmarkEnd w:id="2065"/>
      <w:bookmarkEnd w:id="2066"/>
      <w:bookmarkEnd w:id="2386"/>
      <w:bookmarkEnd w:id="2387"/>
      <w:bookmarkEnd w:id="2401"/>
      <w:bookmarkEnd w:id="2402"/>
    </w:p>
    <w:p w14:paraId="70EC254B" w14:textId="77777777" w:rsidR="00C107D0" w:rsidRPr="00226A3F" w:rsidRDefault="00255787" w:rsidP="00C107D0">
      <w:pPr>
        <w:pStyle w:val="Bibliography"/>
        <w:rPr>
          <w:kern w:val="22"/>
        </w:rPr>
      </w:pPr>
      <w:bookmarkStart w:id="2403" w:name="ReferenceHuf2001"/>
      <w:r w:rsidRPr="007055D9">
        <w:t>[</w:t>
      </w:r>
      <w:r w:rsidR="007A7FDF" w:rsidRPr="007055D9">
        <w:t>1</w:t>
      </w:r>
      <w:r w:rsidRPr="007055D9">
        <w:t>]</w:t>
      </w:r>
      <w:bookmarkEnd w:id="240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404" w:name="ReferenceZha2005"/>
      <w:r w:rsidRPr="00226A3F">
        <w:rPr>
          <w:kern w:val="22"/>
        </w:rPr>
        <w:t>[2]</w:t>
      </w:r>
      <w:bookmarkEnd w:id="240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405" w:name="ReferenceGai2006"/>
      <w:r w:rsidRPr="00226A3F">
        <w:rPr>
          <w:kern w:val="22"/>
        </w:rPr>
        <w:t>[3]</w:t>
      </w:r>
      <w:bookmarkEnd w:id="240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406" w:name="ReferenceBet2008"/>
      <w:r w:rsidRPr="00226A3F">
        <w:rPr>
          <w:kern w:val="22"/>
        </w:rPr>
        <w:t>[4]</w:t>
      </w:r>
      <w:bookmarkEnd w:id="240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407" w:name="ReferenceMik20061"/>
      <w:r w:rsidRPr="00226A3F">
        <w:rPr>
          <w:kern w:val="22"/>
        </w:rPr>
        <w:t>[5]</w:t>
      </w:r>
      <w:bookmarkEnd w:id="240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1" w:author="nick" w:date="2019-05-02T21:18:00Z" w:initials="n">
    <w:p w14:paraId="382B811D" w14:textId="617E729E" w:rsidR="00143140" w:rsidRDefault="00143140">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143140" w:rsidRDefault="00143140">
      <w:pPr>
        <w:pStyle w:val="CommentText"/>
      </w:pPr>
    </w:p>
    <w:p w14:paraId="6705AB35" w14:textId="4A8FBB52" w:rsidR="00143140" w:rsidRDefault="00143140">
      <w:pPr>
        <w:pStyle w:val="CommentText"/>
      </w:pPr>
      <w:r>
        <w:t>All the rest of the ‘Multiplicity’ entries in tables in the document have been modified to follow this convention</w:t>
      </w:r>
    </w:p>
  </w:comment>
  <w:comment w:id="131" w:author="nick" w:date="2019-05-02T21:18:00Z" w:initials="n">
    <w:p w14:paraId="29DC6613" w14:textId="647DADAD" w:rsidR="00143140" w:rsidRDefault="00143140">
      <w:pPr>
        <w:pStyle w:val="CommentText"/>
      </w:pPr>
      <w:r>
        <w:rPr>
          <w:rStyle w:val="CommentReference"/>
        </w:rPr>
        <w:annotationRef/>
      </w:r>
      <w:r>
        <w:t>For consistency:</w:t>
      </w:r>
    </w:p>
    <w:p w14:paraId="2B833B10" w14:textId="366A2651" w:rsidR="00143140" w:rsidRDefault="00143140">
      <w:pPr>
        <w:pStyle w:val="CommentText"/>
      </w:pPr>
      <w:r>
        <w:t>Optional &amp; Multiplicity = 1 means that it if it exists, it must have 1 only occurs</w:t>
      </w:r>
    </w:p>
  </w:comment>
  <w:comment w:id="132" w:author="Dr. Carsten Franke" w:date="2019-05-02T21:18:00Z" w:initials="CF">
    <w:p w14:paraId="5DE89072" w14:textId="2DCFBACB" w:rsidR="00143140" w:rsidRDefault="00143140">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3" w:author="nick" w:date="2019-05-02T21:18:00Z" w:initials="n">
    <w:p w14:paraId="1E2AA886" w14:textId="0DE0A00A" w:rsidR="00143140" w:rsidRDefault="00143140">
      <w:pPr>
        <w:pStyle w:val="CommentText"/>
      </w:pPr>
      <w:r>
        <w:rPr>
          <w:rStyle w:val="CommentReference"/>
        </w:rPr>
        <w:annotationRef/>
      </w:r>
      <w:r>
        <w:t>Done – look at page 26.</w:t>
      </w:r>
    </w:p>
  </w:comment>
  <w:comment w:id="146" w:author="Dr. Carsten Franke" w:date="2019-05-02T21:18:00Z" w:initials="CF">
    <w:p w14:paraId="70787E75" w14:textId="6E923BFE" w:rsidR="00143140" w:rsidRDefault="00143140">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1" w:author="nick" w:date="2019-05-02T21:18:00Z" w:initials="n">
    <w:p w14:paraId="18FC6E71" w14:textId="5B1B36B3" w:rsidR="00143140" w:rsidRDefault="00143140">
      <w:pPr>
        <w:pStyle w:val="CommentText"/>
      </w:pPr>
      <w:r>
        <w:rPr>
          <w:rStyle w:val="CommentReference"/>
        </w:rPr>
        <w:annotationRef/>
      </w:r>
      <w:r>
        <w:t>For consistency</w:t>
      </w:r>
    </w:p>
  </w:comment>
  <w:comment w:id="208" w:author="Dr. Carsten Franke" w:date="2019-05-02T21:18:00Z" w:initials="CF">
    <w:p w14:paraId="04DD4999" w14:textId="1A136C75" w:rsidR="00143140" w:rsidRDefault="00143140">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3" w:author="nick" w:date="2019-05-02T21:18:00Z" w:initials="n">
    <w:p w14:paraId="1A6330A4" w14:textId="7077ACFC" w:rsidR="00143140" w:rsidRDefault="00143140"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143140" w:rsidRDefault="00143140">
      <w:pPr>
        <w:pStyle w:val="CommentText"/>
      </w:pPr>
    </w:p>
  </w:comment>
  <w:comment w:id="216" w:author="nick" w:date="2019-05-02T21:18:00Z" w:initials="n">
    <w:p w14:paraId="4113D12C" w14:textId="7CCA109B" w:rsidR="00143140" w:rsidRDefault="00143140"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143140" w:rsidRDefault="00143140">
      <w:pPr>
        <w:pStyle w:val="CommentText"/>
      </w:pPr>
    </w:p>
  </w:comment>
  <w:comment w:id="287" w:author="nick" w:date="2019-05-02T21:18:00Z" w:initials="n">
    <w:p w14:paraId="077FFE3C" w14:textId="77777777" w:rsidR="00143140" w:rsidRDefault="00143140">
      <w:pPr>
        <w:pStyle w:val="CommentText"/>
      </w:pPr>
      <w:r>
        <w:rPr>
          <w:rStyle w:val="CommentReference"/>
        </w:rPr>
        <w:annotationRef/>
      </w:r>
      <w:r>
        <w:t>@DrCFr, I removed the index (83).</w:t>
      </w:r>
    </w:p>
    <w:p w14:paraId="0E9F05F7" w14:textId="77777777" w:rsidR="00143140" w:rsidRDefault="00143140">
      <w:pPr>
        <w:pStyle w:val="CommentText"/>
      </w:pPr>
    </w:p>
    <w:p w14:paraId="106433F2" w14:textId="318AD262" w:rsidR="00143140" w:rsidRDefault="00143140">
      <w:pPr>
        <w:pStyle w:val="CommentText"/>
      </w:pPr>
      <w:r>
        <w:t>Instead, I used ellipsis, because full attributes they do not help in understanding the overview of the format’s structure.</w:t>
      </w:r>
    </w:p>
    <w:p w14:paraId="73C6ED4F" w14:textId="77777777" w:rsidR="00143140" w:rsidRDefault="00143140">
      <w:pPr>
        <w:pStyle w:val="CommentText"/>
      </w:pPr>
    </w:p>
    <w:p w14:paraId="35B5B59F" w14:textId="43885D1D" w:rsidR="00143140" w:rsidRDefault="00143140">
      <w:pPr>
        <w:pStyle w:val="CommentText"/>
      </w:pPr>
      <w:r>
        <w:t>Ellipsis is used throughout this example to denote unnecessary details, anyway.</w:t>
      </w:r>
    </w:p>
    <w:p w14:paraId="17055B32" w14:textId="77777777" w:rsidR="00143140" w:rsidRDefault="00143140">
      <w:pPr>
        <w:pStyle w:val="CommentText"/>
      </w:pPr>
    </w:p>
    <w:p w14:paraId="6168F41B" w14:textId="31D2C0CF" w:rsidR="00143140" w:rsidRDefault="00143140">
      <w:pPr>
        <w:pStyle w:val="CommentText"/>
      </w:pPr>
      <w:r>
        <w:t>The full example can be found in v3.1/examples</w:t>
      </w:r>
    </w:p>
  </w:comment>
  <w:comment w:id="354" w:author="m.kalaitzaki" w:date="2019-05-02T21:18:00Z" w:initials="m">
    <w:p w14:paraId="28196062" w14:textId="110B4ACF" w:rsidR="00143140" w:rsidRDefault="00143140">
      <w:pPr>
        <w:pStyle w:val="CommentText"/>
      </w:pPr>
      <w:r>
        <w:rPr>
          <w:rStyle w:val="CommentReference"/>
        </w:rPr>
        <w:annotationRef/>
      </w:r>
      <w:r>
        <w:t>Typo – examples use “int” and not “integer”</w:t>
      </w:r>
    </w:p>
  </w:comment>
  <w:comment w:id="355" w:author="Dr. Carsten Franke" w:date="2019-05-02T21:18:00Z" w:initials="CF">
    <w:p w14:paraId="165949E9" w14:textId="0004E920" w:rsidR="00143140" w:rsidRDefault="00143140">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143140" w:rsidRDefault="00143140" w:rsidP="00133C88">
      <w:pPr>
        <w:pStyle w:val="CommentText"/>
        <w:numPr>
          <w:ilvl w:val="0"/>
          <w:numId w:val="57"/>
        </w:numPr>
      </w:pPr>
      <w:r>
        <w:t xml:space="preserve">I suggest discussing this with Dr. Zhang or even the AK. </w:t>
      </w:r>
    </w:p>
  </w:comment>
  <w:comment w:id="466" w:author="nick" w:date="2019-05-02T21:18:00Z" w:initials="n">
    <w:p w14:paraId="6F5C26F8" w14:textId="4A4B82B3" w:rsidR="00143140" w:rsidRDefault="00143140"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143140" w:rsidRDefault="00143140">
      <w:pPr>
        <w:pStyle w:val="CommentText"/>
      </w:pPr>
    </w:p>
  </w:comment>
  <w:comment w:id="513" w:author="m.kalaitzaki" w:date="2019-05-02T21:18:00Z" w:initials="m">
    <w:p w14:paraId="6A3ECB84" w14:textId="18D6E92B" w:rsidR="00143140" w:rsidRDefault="00143140">
      <w:pPr>
        <w:pStyle w:val="CommentText"/>
      </w:pPr>
      <w:r>
        <w:rPr>
          <w:rStyle w:val="CommentReference"/>
        </w:rPr>
        <w:annotationRef/>
      </w:r>
      <w:r>
        <w:t>Screws are &lt;threaded_connections&gt;</w:t>
      </w:r>
    </w:p>
  </w:comment>
  <w:comment w:id="544" w:author="nick" w:date="2019-05-02T21:18:00Z" w:initials="n">
    <w:p w14:paraId="63B0A947" w14:textId="2B431997" w:rsidR="00143140" w:rsidRDefault="00143140">
      <w:pPr>
        <w:pStyle w:val="CommentText"/>
      </w:pPr>
      <w:r>
        <w:rPr>
          <w:rStyle w:val="CommentReference"/>
        </w:rPr>
        <w:annotationRef/>
      </w:r>
      <w:r>
        <w:t>For consistency</w:t>
      </w:r>
    </w:p>
  </w:comment>
  <w:comment w:id="594" w:author="nick" w:date="2019-05-02T21:18:00Z" w:initials="n">
    <w:p w14:paraId="322892D4" w14:textId="6C296B5C" w:rsidR="00143140" w:rsidRDefault="00143140">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143140" w:rsidRDefault="00143140">
      <w:pPr>
        <w:pStyle w:val="CommentText"/>
      </w:pPr>
    </w:p>
    <w:p w14:paraId="3EA56535" w14:textId="7F5B8298" w:rsidR="00143140" w:rsidRDefault="00143140">
      <w:pPr>
        <w:pStyle w:val="CommentText"/>
      </w:pPr>
      <w:r>
        <w:t>“</w:t>
      </w:r>
      <w:proofErr w:type="gramStart"/>
      <w:r>
        <w:t>we</w:t>
      </w:r>
      <w:proofErr w:type="gramEnd"/>
      <w:r>
        <w:t xml:space="preserve"> should allow this attribute for any kind of rivet”</w:t>
      </w:r>
    </w:p>
  </w:comment>
  <w:comment w:id="716" w:author="m.kalaitzaki" w:date="2019-05-02T21:18:00Z" w:initials="m">
    <w:p w14:paraId="4C00160C" w14:textId="7BC23355" w:rsidR="00143140" w:rsidRPr="00B14B2C" w:rsidRDefault="00143140">
      <w:pPr>
        <w:pStyle w:val="CommentText"/>
      </w:pPr>
      <w:r>
        <w:rPr>
          <w:rStyle w:val="CommentReference"/>
        </w:rPr>
        <w:annotationRef/>
      </w:r>
      <w:r>
        <w:t>Perhaps a check sh</w:t>
      </w:r>
      <w:r>
        <w:rPr>
          <w:lang w:val="el-GR"/>
        </w:rPr>
        <w:t>ο</w:t>
      </w:r>
      <w:r>
        <w:t>uld be added to assert that max_grip &gt; min_grip</w:t>
      </w:r>
    </w:p>
  </w:comment>
  <w:comment w:id="717" w:author="Dr. Carsten Franke" w:date="2019-05-02T21:18:00Z" w:initials="CF">
    <w:p w14:paraId="12973899" w14:textId="1B336903" w:rsidR="00143140" w:rsidRDefault="0014314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43140" w:rsidRDefault="0014314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143140" w:rsidRDefault="00143140" w:rsidP="00E901B5">
      <w:pPr>
        <w:pStyle w:val="CommentText"/>
        <w:numPr>
          <w:ilvl w:val="0"/>
          <w:numId w:val="57"/>
        </w:numPr>
      </w:pPr>
      <w:r>
        <w:t xml:space="preserve">I suggest to have them “all or none” – and to discuss this with the AK, on next occasion! </w:t>
      </w:r>
    </w:p>
  </w:comment>
  <w:comment w:id="775" w:author="m.kalaitzaki" w:date="2019-05-02T21:18:00Z" w:initials="m">
    <w:p w14:paraId="64384BDF" w14:textId="5CE92EFF" w:rsidR="00143140" w:rsidRDefault="00143140">
      <w:pPr>
        <w:pStyle w:val="CommentText"/>
      </w:pPr>
      <w:r>
        <w:rPr>
          <w:rStyle w:val="CommentReference"/>
        </w:rPr>
        <w:annotationRef/>
      </w:r>
      <w:r>
        <w:t>Maximum no. of items: cardinality of &lt;connected_to&gt;-1, because &lt;contact_list&gt; can also have 1 extra contact with thread=”true”</w:t>
      </w:r>
    </w:p>
  </w:comment>
  <w:comment w:id="779" w:author="Dr. Carsten Franke" w:date="2019-05-02T21:18:00Z" w:initials="CF">
    <w:p w14:paraId="002E54F1" w14:textId="41815A29" w:rsidR="00143140" w:rsidRDefault="00143140">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82" w:author="nick" w:date="2019-05-02T21:18:00Z" w:initials="n">
    <w:p w14:paraId="7A2202B7" w14:textId="781A0D29" w:rsidR="00143140" w:rsidRDefault="00143140">
      <w:pPr>
        <w:pStyle w:val="CommentText"/>
      </w:pPr>
      <w:r>
        <w:rPr>
          <w:rStyle w:val="CommentReference"/>
        </w:rPr>
        <w:annotationRef/>
      </w:r>
      <w:r>
        <w:t>Done</w:t>
      </w:r>
    </w:p>
  </w:comment>
  <w:comment w:id="1205" w:author="nick" w:date="2019-05-02T21:18:00Z" w:initials="n">
    <w:p w14:paraId="6358ABF7" w14:textId="78C6B90B" w:rsidR="00143140" w:rsidRDefault="00143140">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203" w:author="Dr. Carsten Franke" w:date="2019-05-02T21:18:00Z" w:initials="CF">
    <w:p w14:paraId="32113229" w14:textId="6F3AECE6" w:rsidR="00143140" w:rsidRDefault="00143140">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207" w:author="nick" w:date="2019-05-07T03:02:00Z" w:initials="n">
    <w:p w14:paraId="7C160810" w14:textId="59017C79" w:rsidR="00143140" w:rsidRDefault="00143140">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1211" w:author="Dr. Carsten Franke" w:date="2019-05-02T21:18:00Z" w:initials="CF">
    <w:p w14:paraId="0ED4C6F4" w14:textId="40BFA0E8" w:rsidR="00143140" w:rsidRDefault="00143140">
      <w:pPr>
        <w:pStyle w:val="CommentText"/>
      </w:pPr>
      <w:r>
        <w:rPr>
          <w:rStyle w:val="CommentReference"/>
        </w:rPr>
        <w:annotationRef/>
      </w:r>
      <w:r>
        <w:t xml:space="preserve">To be consistent to other examples. </w:t>
      </w:r>
    </w:p>
  </w:comment>
  <w:comment w:id="1235" w:author="nick" w:date="2019-05-07T02:59:00Z" w:initials="n">
    <w:p w14:paraId="7AB5C9E3" w14:textId="29CF0156" w:rsidR="00143140" w:rsidRDefault="00143140">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260" w:author="nick" w:date="2019-05-02T21:18:00Z" w:initials="n">
    <w:p w14:paraId="2417E0FB" w14:textId="0B3C1428" w:rsidR="00143140" w:rsidRDefault="00143140">
      <w:pPr>
        <w:pStyle w:val="CommentText"/>
      </w:pPr>
      <w:r>
        <w:rPr>
          <w:rStyle w:val="CommentReference"/>
        </w:rPr>
        <w:annotationRef/>
      </w:r>
      <w:r>
        <w:t>For consistency</w:t>
      </w:r>
    </w:p>
  </w:comment>
  <w:comment w:id="1285" w:author="nick" w:date="2019-05-02T21:18:00Z" w:initials="n">
    <w:p w14:paraId="058EDCE5" w14:textId="3A3655C0" w:rsidR="00143140" w:rsidRDefault="00143140">
      <w:pPr>
        <w:pStyle w:val="CommentText"/>
      </w:pPr>
      <w:r>
        <w:rPr>
          <w:rStyle w:val="CommentReference"/>
        </w:rPr>
        <w:annotationRef/>
      </w:r>
      <w:r>
        <w:t>For consistency</w:t>
      </w:r>
    </w:p>
  </w:comment>
  <w:comment w:id="1309" w:author="nick" w:date="2019-05-02T21:18:00Z" w:initials="n">
    <w:p w14:paraId="7AAA6DA9" w14:textId="474F1A6F" w:rsidR="00143140" w:rsidRDefault="00143140">
      <w:pPr>
        <w:pStyle w:val="CommentText"/>
      </w:pPr>
      <w:r>
        <w:rPr>
          <w:rStyle w:val="CommentReference"/>
        </w:rPr>
        <w:annotationRef/>
      </w:r>
      <w:r>
        <w:t>For consistency</w:t>
      </w:r>
    </w:p>
  </w:comment>
  <w:comment w:id="1320" w:author="m.kalaitzaki" w:date="2019-05-02T21:18:00Z" w:initials="m">
    <w:p w14:paraId="6BDEB832" w14:textId="6227FA08" w:rsidR="00143140" w:rsidRDefault="00143140">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143140" w:rsidRDefault="00143140">
      <w:pPr>
        <w:pStyle w:val="CommentText"/>
      </w:pPr>
    </w:p>
    <w:p w14:paraId="64FF3B44" w14:textId="79C20D76" w:rsidR="00143140" w:rsidRDefault="00143140">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332" w:author="nick" w:date="2019-05-02T21:18:00Z" w:initials="n">
    <w:p w14:paraId="436EBC69" w14:textId="28062284" w:rsidR="00143140" w:rsidRDefault="00143140">
      <w:pPr>
        <w:pStyle w:val="CommentText"/>
      </w:pPr>
      <w:r>
        <w:rPr>
          <w:rStyle w:val="CommentReference"/>
        </w:rPr>
        <w:annotationRef/>
      </w:r>
      <w:proofErr w:type="gramStart"/>
      <w:r>
        <w:t>for</w:t>
      </w:r>
      <w:proofErr w:type="gramEnd"/>
      <w:r>
        <w:t xml:space="preserve"> consistency</w:t>
      </w:r>
    </w:p>
  </w:comment>
  <w:comment w:id="1340" w:author="nick" w:date="2019-05-02T21:18:00Z" w:initials="n">
    <w:p w14:paraId="3A7C5FDF" w14:textId="3E0E4E17" w:rsidR="00143140" w:rsidRDefault="00143140">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356" w:author="nick" w:date="2019-05-02T21:18:00Z" w:initials="n">
    <w:p w14:paraId="2A95E904" w14:textId="5D81780F" w:rsidR="00143140" w:rsidRDefault="00143140">
      <w:pPr>
        <w:pStyle w:val="CommentText"/>
      </w:pPr>
      <w:r>
        <w:rPr>
          <w:rStyle w:val="CommentReference"/>
        </w:rPr>
        <w:annotationRef/>
      </w:r>
      <w:proofErr w:type="gramStart"/>
      <w:r>
        <w:t>for</w:t>
      </w:r>
      <w:proofErr w:type="gramEnd"/>
      <w:r>
        <w:t xml:space="preserve"> consistency</w:t>
      </w:r>
    </w:p>
  </w:comment>
  <w:comment w:id="1378" w:author="nick" w:date="2019-05-02T21:18:00Z" w:initials="n">
    <w:p w14:paraId="42E26016" w14:textId="5DAC2D9B" w:rsidR="00143140" w:rsidRDefault="00143140">
      <w:pPr>
        <w:pStyle w:val="CommentText"/>
      </w:pPr>
      <w:r>
        <w:rPr>
          <w:rStyle w:val="CommentReference"/>
        </w:rPr>
        <w:annotationRef/>
      </w:r>
      <w:r>
        <w:t>For consistency</w:t>
      </w:r>
    </w:p>
  </w:comment>
  <w:comment w:id="1450" w:author="m.kalaitzaki" w:date="2019-05-02T21:18:00Z" w:initials="m">
    <w:p w14:paraId="4BA8D719" w14:textId="20614FCD" w:rsidR="00143140" w:rsidRDefault="00143140">
      <w:pPr>
        <w:pStyle w:val="CommentText"/>
      </w:pPr>
      <w:r>
        <w:rPr>
          <w:rStyle w:val="CommentReference"/>
        </w:rPr>
        <w:annotationRef/>
      </w:r>
      <w:r>
        <w:t>Table introduced to describe the attribute ‘index’ of loc_list</w:t>
      </w:r>
    </w:p>
  </w:comment>
  <w:comment w:id="1453" w:author="nick" w:date="2019-05-02T21:18:00Z" w:initials="n">
    <w:p w14:paraId="45CA99EA" w14:textId="17C3816F" w:rsidR="00143140" w:rsidRDefault="00143140">
      <w:pPr>
        <w:pStyle w:val="CommentText"/>
      </w:pPr>
      <w:r>
        <w:rPr>
          <w:rStyle w:val="CommentReference"/>
        </w:rPr>
        <w:annotationRef/>
      </w:r>
      <w:r>
        <w:t>Explains the need of having multiple &lt;loc_lists&gt; in a connection_1d</w:t>
      </w:r>
    </w:p>
  </w:comment>
  <w:comment w:id="1602" w:author="m.kalaitzaki" w:date="2019-05-02T21:18:00Z" w:initials="m">
    <w:p w14:paraId="7C99C0F3" w14:textId="77E9BE3C" w:rsidR="00143140" w:rsidRDefault="00143140">
      <w:pPr>
        <w:pStyle w:val="CommentText"/>
      </w:pPr>
      <w:r>
        <w:rPr>
          <w:rStyle w:val="CommentReference"/>
        </w:rPr>
        <w:annotationRef/>
      </w:r>
      <w:proofErr w:type="gramStart"/>
      <w:r>
        <w:t>base</w:t>
      </w:r>
      <w:proofErr w:type="gramEnd"/>
      <w:r>
        <w:t xml:space="preserve"> attribute should be added because it is used by overlap weld</w:t>
      </w:r>
    </w:p>
  </w:comment>
  <w:comment w:id="1625" w:author="m.kalaitzaki" w:date="2019-05-02T21:18:00Z" w:initials="m">
    <w:p w14:paraId="072C9FC4" w14:textId="5A0A8BB1" w:rsidR="00143140" w:rsidRDefault="00143140">
      <w:pPr>
        <w:pStyle w:val="CommentText"/>
      </w:pPr>
      <w:r>
        <w:rPr>
          <w:rStyle w:val="CommentReference"/>
        </w:rPr>
        <w:annotationRef/>
      </w:r>
    </w:p>
    <w:p w14:paraId="55F9E0D8" w14:textId="32F4C015" w:rsidR="00143140" w:rsidRDefault="0014314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43140" w:rsidRDefault="00143140">
      <w:pPr>
        <w:pStyle w:val="CommentText"/>
      </w:pPr>
    </w:p>
    <w:p w14:paraId="69831420" w14:textId="7ABBFD3D" w:rsidR="00143140" w:rsidRPr="00A142EA" w:rsidRDefault="00143140"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43140" w:rsidRDefault="00143140">
      <w:pPr>
        <w:pStyle w:val="CommentText"/>
      </w:pPr>
    </w:p>
    <w:p w14:paraId="5A502DB2" w14:textId="0917DE50" w:rsidR="00143140" w:rsidRDefault="00143140" w:rsidP="00A142EA">
      <w:pPr>
        <w:pStyle w:val="CommentText"/>
      </w:pPr>
      <w:r>
        <w:t>Note that I-welds do not have “section” attribute, at all.</w:t>
      </w:r>
    </w:p>
    <w:p w14:paraId="6C7CC17E" w14:textId="77777777" w:rsidR="00143140" w:rsidRDefault="00143140" w:rsidP="00A142EA">
      <w:pPr>
        <w:pStyle w:val="CommentText"/>
      </w:pPr>
    </w:p>
    <w:p w14:paraId="73B846F3" w14:textId="7F86D8B3" w:rsidR="00143140" w:rsidRDefault="00143140" w:rsidP="00A142EA">
      <w:pPr>
        <w:pStyle w:val="CommentText"/>
      </w:pPr>
      <w:r>
        <w:t xml:space="preserve">Should we erase this </w:t>
      </w:r>
      <w:proofErr w:type="gramStart"/>
      <w:r>
        <w:t>altogether ?</w:t>
      </w:r>
      <w:proofErr w:type="gramEnd"/>
    </w:p>
  </w:comment>
  <w:comment w:id="1626" w:author="Dr. Carsten Franke" w:date="2019-05-02T21:18:00Z" w:initials="CF">
    <w:p w14:paraId="392216DA" w14:textId="54A4C36F" w:rsidR="00143140" w:rsidRDefault="00143140">
      <w:pPr>
        <w:pStyle w:val="CommentText"/>
      </w:pPr>
      <w:r>
        <w:rPr>
          <w:rStyle w:val="CommentReference"/>
        </w:rPr>
        <w:annotationRef/>
      </w:r>
      <w:r>
        <w:t xml:space="preserve">I suggest discussing this with the AK members. </w:t>
      </w:r>
    </w:p>
  </w:comment>
  <w:comment w:id="1814" w:author="m.kalaitzaki" w:date="2019-05-02T21:18:00Z" w:initials="m">
    <w:p w14:paraId="5F0B58BB" w14:textId="1C98D7DF" w:rsidR="00143140" w:rsidRDefault="00143140">
      <w:pPr>
        <w:pStyle w:val="CommentText"/>
      </w:pPr>
      <w:r>
        <w:rPr>
          <w:rStyle w:val="CommentReference"/>
        </w:rPr>
        <w:annotationRef/>
      </w:r>
      <w:r>
        <w:t>Why 3 and not 2?</w:t>
      </w:r>
    </w:p>
  </w:comment>
  <w:comment w:id="1813" w:author="Dr. Carsten Franke" w:date="2019-05-02T21:18:00Z" w:initials="CF">
    <w:p w14:paraId="7D3EA5E9" w14:textId="2D83B17D" w:rsidR="00143140" w:rsidRDefault="00143140">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812" w:author="nick" w:date="2019-05-02T21:18:00Z" w:initials="n">
    <w:p w14:paraId="741DDA0F" w14:textId="471D22AA" w:rsidR="00143140" w:rsidRDefault="00143140">
      <w:pPr>
        <w:pStyle w:val="CommentText"/>
      </w:pPr>
      <w:r>
        <w:rPr>
          <w:rStyle w:val="CommentReference"/>
        </w:rPr>
        <w:annotationRef/>
      </w:r>
      <w:r>
        <w:t>I added a footnote so that we don’t wonder about this in the future.</w:t>
      </w:r>
    </w:p>
  </w:comment>
  <w:comment w:id="1898" w:author="nick" w:date="2019-05-05T06:56:00Z" w:initials="n">
    <w:p w14:paraId="0AAB5FD6" w14:textId="7A42B9E6" w:rsidR="00143140" w:rsidRDefault="00143140">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2008" w:author="nick" w:date="2019-05-02T21:18:00Z" w:initials="n">
    <w:p w14:paraId="209E0B82" w14:textId="120DC938" w:rsidR="00143140" w:rsidRDefault="00143140">
      <w:pPr>
        <w:pStyle w:val="CommentText"/>
      </w:pPr>
      <w:r>
        <w:rPr>
          <w:rStyle w:val="CommentReference"/>
        </w:rPr>
        <w:annotationRef/>
      </w:r>
      <w:r>
        <w:t>It is sheet_thickness in all other &lt;sheet_parameter&gt; elements</w:t>
      </w:r>
    </w:p>
  </w:comment>
  <w:comment w:id="2071" w:author="nick" w:date="2019-05-02T21:18:00Z" w:initials="n">
    <w:p w14:paraId="60FF2A98" w14:textId="0D68431B" w:rsidR="00143140" w:rsidRDefault="00143140">
      <w:pPr>
        <w:pStyle w:val="CommentText"/>
      </w:pPr>
      <w:r>
        <w:rPr>
          <w:rStyle w:val="CommentReference"/>
        </w:rPr>
        <w:annotationRef/>
      </w:r>
      <w:r>
        <w:t>It is sheet_thickness in all other definitions of &lt;sheet_parameter&gt;</w:t>
      </w:r>
    </w:p>
  </w:comment>
  <w:comment w:id="2103" w:author="m.kalaitzaki" w:date="2019-05-02T21:18:00Z" w:initials="m">
    <w:p w14:paraId="0B243128" w14:textId="6BEED8F5" w:rsidR="00143140" w:rsidRDefault="00143140">
      <w:pPr>
        <w:pStyle w:val="CommentText"/>
      </w:pPr>
      <w:r>
        <w:rPr>
          <w:rStyle w:val="CommentReference"/>
        </w:rPr>
        <w:annotationRef/>
      </w:r>
      <w:r>
        <w:t>Technology values {resistance, laser} are missing.</w:t>
      </w:r>
    </w:p>
    <w:p w14:paraId="2A618788" w14:textId="500F6EBE" w:rsidR="00143140" w:rsidRDefault="00143140">
      <w:pPr>
        <w:pStyle w:val="CommentText"/>
      </w:pPr>
      <w:r>
        <w:t xml:space="preserve">@CF is this </w:t>
      </w:r>
      <w:proofErr w:type="gramStart"/>
      <w:r>
        <w:t>correct ?</w:t>
      </w:r>
      <w:proofErr w:type="gramEnd"/>
    </w:p>
  </w:comment>
  <w:comment w:id="2106" w:author="Dr. Carsten Franke" w:date="2019-05-02T21:54:00Z" w:initials="CF">
    <w:p w14:paraId="037BE70C" w14:textId="77777777" w:rsidR="00143140" w:rsidRDefault="00143140"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143140" w:rsidRDefault="00143140" w:rsidP="00725056">
      <w:pPr>
        <w:pStyle w:val="CommentText"/>
      </w:pPr>
      <w:r>
        <w:t>So, yes: Please allow all technologies!</w:t>
      </w:r>
    </w:p>
  </w:comment>
  <w:comment w:id="2131" w:author="nick" w:date="2019-05-02T21:18:00Z" w:initials="n">
    <w:p w14:paraId="2718EAB7" w14:textId="6191B783" w:rsidR="00143140" w:rsidRDefault="00143140">
      <w:pPr>
        <w:pStyle w:val="CommentText"/>
      </w:pPr>
      <w:r>
        <w:rPr>
          <w:rStyle w:val="CommentReference"/>
        </w:rPr>
        <w:annotationRef/>
      </w:r>
      <w:r>
        <w:t>For consistency</w:t>
      </w:r>
    </w:p>
  </w:comment>
  <w:comment w:id="2181" w:author="nick" w:date="2019-05-02T21:18:00Z" w:initials="n">
    <w:p w14:paraId="2D3A436C" w14:textId="2BE2BFB3" w:rsidR="00143140" w:rsidRDefault="00143140">
      <w:pPr>
        <w:pStyle w:val="CommentText"/>
      </w:pPr>
      <w:r>
        <w:rPr>
          <w:rStyle w:val="CommentReference"/>
        </w:rPr>
        <w:annotationRef/>
      </w:r>
      <w:r>
        <w:t>For consistency</w:t>
      </w:r>
    </w:p>
  </w:comment>
  <w:comment w:id="2183" w:author="Dr. Carsten Franke" w:date="2019-05-02T21:18:00Z" w:initials="CF">
    <w:p w14:paraId="2C211AD6" w14:textId="13268369" w:rsidR="00143140" w:rsidRDefault="00143140">
      <w:pPr>
        <w:pStyle w:val="CommentText"/>
      </w:pPr>
      <w:r>
        <w:rPr>
          <w:rStyle w:val="CommentReference"/>
        </w:rPr>
        <w:annotationRef/>
      </w:r>
      <w:r>
        <w:t xml:space="preserve">Please make sure that an explanation exists about the meaning of multiple &lt;loc_list/&gt;s and point/refer to that explanation! </w:t>
      </w:r>
    </w:p>
  </w:comment>
  <w:comment w:id="2185" w:author="nick" w:date="2019-05-02T21:18:00Z" w:initials="n">
    <w:p w14:paraId="3AAF585D" w14:textId="0A8D79D1" w:rsidR="00143140" w:rsidRDefault="00143140">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233" w:author="nick" w:date="2019-05-02T21:18:00Z" w:initials="n">
    <w:p w14:paraId="061B8944" w14:textId="77777777" w:rsidR="00143140" w:rsidRDefault="00143140">
      <w:pPr>
        <w:pStyle w:val="CommentText"/>
      </w:pPr>
      <w:r>
        <w:rPr>
          <w:rStyle w:val="CommentReference"/>
        </w:rPr>
        <w:annotationRef/>
      </w:r>
      <w:proofErr w:type="gramStart"/>
      <w:r>
        <w:t>description</w:t>
      </w:r>
      <w:proofErr w:type="gramEnd"/>
      <w:r>
        <w:t xml:space="preserve"> added.</w:t>
      </w:r>
    </w:p>
    <w:p w14:paraId="42411481" w14:textId="45CFFC25" w:rsidR="00143140" w:rsidRDefault="00143140">
      <w:pPr>
        <w:pStyle w:val="CommentText"/>
      </w:pPr>
      <w:r>
        <w:t>Prior to this</w:t>
      </w:r>
      <w:proofErr w:type="gramStart"/>
      <w:r>
        <w:t>,  only</w:t>
      </w:r>
      <w:proofErr w:type="gramEnd"/>
      <w:r>
        <w:t xml:space="preserve"> one example referred to these attributes</w:t>
      </w:r>
    </w:p>
  </w:comment>
  <w:comment w:id="2265" w:author="nick" w:date="2019-05-02T21:18:00Z" w:initials="n">
    <w:p w14:paraId="69BE8B71" w14:textId="6444C8DA" w:rsidR="00143140" w:rsidRDefault="00143140">
      <w:pPr>
        <w:pStyle w:val="CommentText"/>
      </w:pPr>
      <w:r>
        <w:rPr>
          <w:rStyle w:val="CommentReference"/>
        </w:rPr>
        <w:annotationRef/>
      </w:r>
    </w:p>
    <w:p w14:paraId="05E7C4CF" w14:textId="3DDA3BB9" w:rsidR="00143140" w:rsidRPr="001B777B" w:rsidRDefault="00143140">
      <w:pPr>
        <w:pStyle w:val="CommentText"/>
        <w:rPr>
          <w:b/>
        </w:rPr>
      </w:pPr>
      <w:r>
        <w:t xml:space="preserve">Inserted relevant documentation under </w:t>
      </w:r>
      <w:r>
        <w:rPr>
          <w:b/>
        </w:rPr>
        <w:t>attributes of &lt;region&gt;</w:t>
      </w:r>
    </w:p>
  </w:comment>
  <w:comment w:id="2295" w:author="nick" w:date="2019-05-02T21:18:00Z" w:initials="n">
    <w:p w14:paraId="1C243FE3" w14:textId="1DFD77EC" w:rsidR="00143140" w:rsidRDefault="00143140">
      <w:pPr>
        <w:pStyle w:val="CommentText"/>
      </w:pPr>
      <w:r>
        <w:rPr>
          <w:rStyle w:val="CommentReference"/>
        </w:rPr>
        <w:annotationRef/>
      </w:r>
      <w:r>
        <w:t>For consistency</w:t>
      </w:r>
    </w:p>
  </w:comment>
  <w:comment w:id="2373" w:author="nick" w:date="2019-05-02T21:18:00Z" w:initials="n">
    <w:p w14:paraId="69284856" w14:textId="4FDED91B" w:rsidR="00143140" w:rsidRDefault="00143140">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F19CD5" w14:textId="77777777" w:rsidR="00EF0491" w:rsidRDefault="00EF0491">
      <w:r>
        <w:separator/>
      </w:r>
    </w:p>
  </w:endnote>
  <w:endnote w:type="continuationSeparator" w:id="0">
    <w:p w14:paraId="4ECC281E" w14:textId="77777777" w:rsidR="00EF0491" w:rsidRDefault="00EF0491">
      <w:r>
        <w:continuationSeparator/>
      </w:r>
    </w:p>
  </w:endnote>
  <w:endnote w:type="continuationNotice" w:id="1">
    <w:p w14:paraId="71541B9C" w14:textId="77777777" w:rsidR="00EF0491" w:rsidRDefault="00EF049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4314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43140" w:rsidRPr="00A713A1" w:rsidRDefault="00143140" w:rsidP="00FC39A1">
          <w:pPr>
            <w:pStyle w:val="Footer"/>
            <w:rPr>
              <w:sz w:val="16"/>
              <w:szCs w:val="16"/>
            </w:rPr>
          </w:pPr>
        </w:p>
      </w:tc>
    </w:tr>
    <w:tr w:rsidR="0014314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143140" w:rsidRPr="00823E25" w:rsidRDefault="0014314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09" w:author="m.kalaitzaki" w:date="2019-05-09T16:37:00Z">
            <w:r w:rsidR="003E2E28">
              <w:rPr>
                <w:noProof/>
                <w:sz w:val="16"/>
                <w:szCs w:val="16"/>
              </w:rPr>
              <w:t>May 9, 2019</w:t>
            </w:r>
          </w:ins>
          <w:ins w:id="2410" w:author="nick" w:date="2019-05-09T10:10:00Z">
            <w:del w:id="2411" w:author="m.kalaitzaki" w:date="2019-05-09T16:37:00Z">
              <w:r w:rsidDel="003E2E28">
                <w:rPr>
                  <w:noProof/>
                  <w:sz w:val="16"/>
                  <w:szCs w:val="16"/>
                </w:rPr>
                <w:delText>May 9, 2019</w:delText>
              </w:r>
            </w:del>
          </w:ins>
          <w:del w:id="2412" w:author="m.kalaitzaki" w:date="2019-05-09T16:37:00Z">
            <w:r w:rsidDel="003E2E28">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43140" w:rsidRPr="00A713A1" w:rsidRDefault="0014314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3E2E28">
            <w:rPr>
              <w:rStyle w:val="PageNumber"/>
              <w:noProof/>
              <w:sz w:val="16"/>
              <w:szCs w:val="16"/>
              <w:lang w:val="de-DE"/>
            </w:rPr>
            <w:t>36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43140" w:rsidRPr="00A713A1" w:rsidRDefault="0014314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43140" w:rsidRPr="00263F8C" w:rsidRDefault="0014314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FB1E66" w14:textId="77777777" w:rsidR="00EF0491" w:rsidRDefault="00EF0491">
      <w:r>
        <w:separator/>
      </w:r>
    </w:p>
  </w:footnote>
  <w:footnote w:type="continuationSeparator" w:id="0">
    <w:p w14:paraId="4481C254" w14:textId="77777777" w:rsidR="00EF0491" w:rsidRDefault="00EF0491">
      <w:r>
        <w:continuationSeparator/>
      </w:r>
    </w:p>
  </w:footnote>
  <w:footnote w:type="continuationNotice" w:id="1">
    <w:p w14:paraId="0D7DFD75" w14:textId="77777777" w:rsidR="00EF0491" w:rsidRDefault="00EF0491">
      <w:pPr>
        <w:spacing w:after="0"/>
      </w:pPr>
    </w:p>
  </w:footnote>
  <w:footnote w:id="2">
    <w:p w14:paraId="6F81E59D" w14:textId="7B35D24D" w:rsidR="00143140" w:rsidRPr="00DB42BD" w:rsidRDefault="00143140"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43140" w:rsidRPr="001C48A8" w:rsidRDefault="0014314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143140" w:rsidRPr="00E211E6" w:rsidRDefault="0014314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43140" w:rsidRPr="00860E71" w:rsidRDefault="0014314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43140" w:rsidRPr="005779C6" w:rsidRDefault="00143140">
      <w:pPr>
        <w:pStyle w:val="FootnoteText"/>
      </w:pPr>
      <w:r>
        <w:rPr>
          <w:rStyle w:val="FootnoteReference"/>
        </w:rPr>
        <w:footnoteRef/>
      </w:r>
      <w:r>
        <w:t xml:space="preserve"> MEDINA support for v3.0 is unforeseen.</w:t>
      </w:r>
    </w:p>
  </w:footnote>
  <w:footnote w:id="7">
    <w:p w14:paraId="44B1FD77" w14:textId="77777777" w:rsidR="00143140" w:rsidRPr="00E11D02" w:rsidRDefault="0014314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143140" w:rsidRPr="005872F9" w:rsidRDefault="00143140"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143140" w:rsidRPr="00B17E85" w:rsidRDefault="0014314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143140" w:rsidRPr="00F70171" w:rsidRDefault="0014314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143140" w:rsidRPr="003974C3" w:rsidRDefault="00143140"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143140" w:rsidRPr="00D74FE5" w:rsidRDefault="0014314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143140" w:rsidRPr="00E41964" w:rsidRDefault="00143140">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143140" w:rsidRPr="00C01C5C" w:rsidRDefault="00143140">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143140" w:rsidRPr="006C3E10" w:rsidRDefault="00143140">
      <w:pPr>
        <w:pStyle w:val="FootnoteText"/>
        <w:rPr>
          <w:lang w:val="de-DE"/>
        </w:rPr>
      </w:pPr>
      <w:r>
        <w:rPr>
          <w:rStyle w:val="FootnoteReference"/>
        </w:rPr>
        <w:footnoteRef/>
      </w:r>
      <w:r w:rsidRPr="006C3E10">
        <w:rPr>
          <w:lang w:val="de-DE"/>
        </w:rPr>
        <w:t xml:space="preserve"> </w:t>
      </w:r>
      <w:r w:rsidR="00EF0491">
        <w:fldChar w:fldCharType="begin"/>
      </w:r>
      <w:r w:rsidR="00EF0491" w:rsidRPr="003E2E28">
        <w:rPr>
          <w:lang w:val="de-DE"/>
        </w:rPr>
        <w:instrText xml:space="preserve"> HYPERLINK "http://www.google.com/patents/EP1926918B1?cl=en" </w:instrText>
      </w:r>
      <w:r w:rsidR="00EF0491">
        <w:fldChar w:fldCharType="separate"/>
      </w:r>
      <w:r w:rsidRPr="006C3E10">
        <w:rPr>
          <w:rStyle w:val="Hyperlink"/>
          <w:lang w:val="de-DE"/>
        </w:rPr>
        <w:t>http://www.google.com/patents/EP1926918B1?cl=en</w:t>
      </w:r>
      <w:r w:rsidR="00EF0491">
        <w:rPr>
          <w:rStyle w:val="Hyperlink"/>
          <w:lang w:val="de-DE"/>
        </w:rPr>
        <w:fldChar w:fldCharType="end"/>
      </w:r>
    </w:p>
  </w:footnote>
  <w:footnote w:id="16">
    <w:p w14:paraId="56AF8D09" w14:textId="762BC998" w:rsidR="00143140" w:rsidRDefault="00143140">
      <w:pPr>
        <w:pStyle w:val="FootnoteText"/>
      </w:pPr>
      <w:ins w:id="1462" w:author="nick" w:date="2019-03-23T23:15:00Z">
        <w:r>
          <w:rPr>
            <w:rStyle w:val="FootnoteReference"/>
          </w:rPr>
          <w:footnoteRef/>
        </w:r>
        <w:r>
          <w:t xml:space="preserve"> </w:t>
        </w:r>
      </w:ins>
      <w:proofErr w:type="gramStart"/>
      <w:ins w:id="1463" w:author="nick" w:date="2019-03-23T23:21:00Z">
        <w:r>
          <w:t>curves</w:t>
        </w:r>
        <w:proofErr w:type="gramEnd"/>
        <w:r>
          <w:t xml:space="preserve"> with sharp corners (e.g. right angles) are not typically represented by a single curve in </w:t>
        </w:r>
      </w:ins>
      <w:ins w:id="1464" w:author="nick" w:date="2019-03-23T23:15:00Z">
        <w:r>
          <w:t xml:space="preserve">CAD </w:t>
        </w:r>
      </w:ins>
      <w:ins w:id="1465" w:author="nick" w:date="2019-03-23T23:17:00Z">
        <w:r>
          <w:t>systems</w:t>
        </w:r>
      </w:ins>
      <w:ins w:id="1466" w:author="nick" w:date="2019-03-23T23:16:00Z">
        <w:r>
          <w:t>.</w:t>
        </w:r>
      </w:ins>
      <w:ins w:id="1467" w:author="nick" w:date="2019-03-23T23:17:00Z">
        <w:r>
          <w:t xml:space="preserve"> </w:t>
        </w:r>
      </w:ins>
      <w:ins w:id="1468" w:author="nick" w:date="2019-03-23T23:18:00Z">
        <w:r>
          <w:t xml:space="preserve">Using multiple </w:t>
        </w:r>
        <w:r w:rsidRPr="005C5466">
          <w:rPr>
            <w:rStyle w:val="elementdeftypeChar"/>
          </w:rPr>
          <w:t>&lt;loc_list&gt;</w:t>
        </w:r>
        <w:r>
          <w:t xml:space="preserve"> </w:t>
        </w:r>
      </w:ins>
      <w:ins w:id="1469" w:author="nick" w:date="2019-03-23T23:22:00Z">
        <w:r>
          <w:t xml:space="preserve">elements </w:t>
        </w:r>
      </w:ins>
      <w:ins w:id="1470" w:author="nick" w:date="2019-03-23T23:18:00Z">
        <w:r>
          <w:t xml:space="preserve">is suitable </w:t>
        </w:r>
      </w:ins>
      <w:ins w:id="1471" w:author="nick" w:date="2019-03-23T23:19:00Z">
        <w:r>
          <w:t>for representing such cases.</w:t>
        </w:r>
      </w:ins>
    </w:p>
  </w:footnote>
  <w:footnote w:id="17">
    <w:p w14:paraId="65624952" w14:textId="22F38ABB" w:rsidR="00143140" w:rsidRDefault="00143140">
      <w:pPr>
        <w:pStyle w:val="FootnoteText"/>
      </w:pPr>
      <w:ins w:id="1816" w:author="nick" w:date="2019-03-23T23:33:00Z">
        <w:r>
          <w:rPr>
            <w:rStyle w:val="FootnoteReference"/>
          </w:rPr>
          <w:footnoteRef/>
        </w:r>
        <w:r>
          <w:t xml:space="preserve"> </w:t>
        </w:r>
        <w:proofErr w:type="gramStart"/>
        <w:r>
          <w:t>four-sheet</w:t>
        </w:r>
        <w:proofErr w:type="gramEnd"/>
        <w:r>
          <w:t xml:space="preserve"> overlap</w:t>
        </w:r>
      </w:ins>
      <w:ins w:id="1817" w:author="nick" w:date="2019-03-23T23:35:00Z">
        <w:r>
          <w:t xml:space="preserve"> weld</w:t>
        </w:r>
      </w:ins>
      <w:ins w:id="1818" w:author="nick" w:date="2019-03-23T23:33:00Z">
        <w:r>
          <w:t>s have been encountered, even though they are not explicitly depicted in this document.</w:t>
        </w:r>
      </w:ins>
    </w:p>
  </w:footnote>
  <w:footnote w:id="18">
    <w:p w14:paraId="72C54970" w14:textId="68E6B344" w:rsidR="00143140" w:rsidRDefault="00143140">
      <w:pPr>
        <w:pStyle w:val="FootnoteText"/>
      </w:pPr>
      <w:ins w:id="1900" w:author="nick" w:date="2019-05-05T06:51:00Z">
        <w:r>
          <w:rPr>
            <w:rStyle w:val="FootnoteReference"/>
          </w:rPr>
          <w:footnoteRef/>
        </w:r>
        <w:r>
          <w:t xml:space="preserve"> </w:t>
        </w:r>
      </w:ins>
      <w:ins w:id="1901" w:author="nick" w:date="2019-05-05T06:52:00Z">
        <w:r>
          <w:t>T</w:t>
        </w:r>
      </w:ins>
      <w:ins w:id="1902" w:author="nick" w:date="2019-05-05T06:54:00Z">
        <w:r>
          <w:t>he t</w:t>
        </w:r>
      </w:ins>
      <w:ins w:id="1903" w:author="nick" w:date="2019-05-05T06:52:00Z">
        <w:r>
          <w:t xml:space="preserve">wo </w:t>
        </w:r>
      </w:ins>
      <w:ins w:id="1904" w:author="nick" w:date="2019-05-05T06:54:00Z">
        <w:r>
          <w:t xml:space="preserve">most common </w:t>
        </w:r>
      </w:ins>
      <w:ins w:id="1905" w:author="nick" w:date="2019-05-05T06:52:00Z">
        <w:r>
          <w:t xml:space="preserve">welding positions are shown in </w:t>
        </w:r>
      </w:ins>
      <w:ins w:id="1906" w:author="nick" w:date="2019-05-05T06:53:00Z">
        <w:r>
          <w:fldChar w:fldCharType="begin"/>
        </w:r>
        <w:r>
          <w:instrText xml:space="preserve"> REF _Ref7931629 \h </w:instrText>
        </w:r>
      </w:ins>
      <w:r>
        <w:fldChar w:fldCharType="separate"/>
      </w:r>
      <w:ins w:id="1907" w:author="nick" w:date="2019-05-05T06:53:00Z">
        <w:r>
          <w:t xml:space="preserve">Figure </w:t>
        </w:r>
        <w:r>
          <w:rPr>
            <w:noProof/>
          </w:rPr>
          <w:t>61</w:t>
        </w:r>
        <w:r>
          <w:fldChar w:fldCharType="end"/>
        </w:r>
        <w:r>
          <w:t>. T</w:t>
        </w:r>
      </w:ins>
      <w:ins w:id="1908" w:author="nick" w:date="2019-05-05T06:51:00Z">
        <w:r>
          <w:t xml:space="preserve">he third welding position </w:t>
        </w:r>
      </w:ins>
      <w:ins w:id="1909" w:author="nick" w:date="2019-05-05T06:54:00Z">
        <w:r>
          <w:t>w</w:t>
        </w:r>
      </w:ins>
      <w:ins w:id="1910" w:author="nick" w:date="2019-05-05T06:51:00Z">
        <w:r>
          <w:t xml:space="preserve">ould be from underneath the base sheet, using a laser. </w:t>
        </w:r>
      </w:ins>
    </w:p>
  </w:footnote>
  <w:footnote w:id="19">
    <w:p w14:paraId="4D521C3E" w14:textId="4C8FEFBC" w:rsidR="00143140" w:rsidRDefault="00143140">
      <w:pPr>
        <w:pStyle w:val="FootnoteText"/>
      </w:pPr>
      <w:ins w:id="1955" w:author="nick" w:date="2019-05-05T07:02:00Z">
        <w:r>
          <w:rPr>
            <w:rStyle w:val="FootnoteReference"/>
          </w:rPr>
          <w:footnoteRef/>
        </w:r>
        <w:r>
          <w:t xml:space="preserve"> </w:t>
        </w:r>
      </w:ins>
      <w:ins w:id="1956" w:author="nick" w:date="2019-05-05T07:13:00Z">
        <w:r>
          <w:t>T</w:t>
        </w:r>
      </w:ins>
      <w:ins w:id="1957" w:author="nick" w:date="2019-05-05T07:04:00Z">
        <w:r>
          <w:t>he three most common weld</w:t>
        </w:r>
      </w:ins>
      <w:ins w:id="1958" w:author="nick" w:date="2019-05-05T07:14:00Z">
        <w:r>
          <w:t>ing position</w:t>
        </w:r>
      </w:ins>
      <w:ins w:id="1959" w:author="nick" w:date="2019-05-05T07:04:00Z">
        <w:r>
          <w:t xml:space="preserve">s are shown </w:t>
        </w:r>
      </w:ins>
      <w:ins w:id="1960" w:author="nick" w:date="2019-05-05T07:03:00Z">
        <w:r>
          <w:t xml:space="preserve">in </w:t>
        </w:r>
        <w:r>
          <w:fldChar w:fldCharType="begin"/>
        </w:r>
        <w:r>
          <w:instrText xml:space="preserve"> REF _Ref7932243 \h </w:instrText>
        </w:r>
      </w:ins>
      <w:r>
        <w:fldChar w:fldCharType="separate"/>
      </w:r>
      <w:ins w:id="1961" w:author="nick" w:date="2019-05-05T07:03:00Z">
        <w:r>
          <w:t xml:space="preserve">Figure </w:t>
        </w:r>
        <w:r>
          <w:rPr>
            <w:noProof/>
          </w:rPr>
          <w:t>63</w:t>
        </w:r>
        <w:r>
          <w:fldChar w:fldCharType="end"/>
        </w:r>
      </w:ins>
      <w:ins w:id="1962" w:author="nick" w:date="2019-05-05T07:04:00Z">
        <w:r>
          <w:t>.</w:t>
        </w:r>
      </w:ins>
      <w:ins w:id="1963" w:author="nick" w:date="2019-05-05T07:11:00Z">
        <w:r>
          <w:t xml:space="preserve"> </w:t>
        </w:r>
      </w:ins>
      <w:ins w:id="1964" w:author="nick" w:date="2019-05-05T07:04:00Z">
        <w:r>
          <w:t>The fourth would be from underneath the base sheet, using a laser.</w:t>
        </w:r>
      </w:ins>
    </w:p>
  </w:footnote>
  <w:footnote w:id="20">
    <w:p w14:paraId="632FB406" w14:textId="77777777" w:rsidR="00143140" w:rsidRPr="00FA0EDB" w:rsidRDefault="0014314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43140" w14:paraId="4D6F4B17" w14:textId="77777777" w:rsidTr="00A713A1">
      <w:trPr>
        <w:trHeight w:val="355"/>
      </w:trPr>
      <w:tc>
        <w:tcPr>
          <w:tcW w:w="2500" w:type="pct"/>
          <w:shd w:val="clear" w:color="auto" w:fill="auto"/>
          <w:vAlign w:val="bottom"/>
        </w:tcPr>
        <w:p w14:paraId="62C79BAD" w14:textId="77777777" w:rsidR="00143140" w:rsidRPr="000C0927" w:rsidRDefault="0014314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143140" w:rsidRPr="000C0927" w:rsidRDefault="0014314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408" w:author="Dr. Carsten Franke" w:date="2019-05-02T21:04:00Z">
            <w:r>
              <w:rPr>
                <w:lang w:val="en-US"/>
              </w:rPr>
              <w:t>.1</w:t>
            </w:r>
          </w:ins>
        </w:p>
      </w:tc>
    </w:tr>
  </w:tbl>
  <w:p w14:paraId="41A09A8E" w14:textId="77777777" w:rsidR="00143140" w:rsidRPr="00263F8C" w:rsidRDefault="0014314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B4EA2-F928-4993-AF25-EE2238D3C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385</TotalTime>
  <Pages>155</Pages>
  <Words>43793</Words>
  <Characters>249624</Characters>
  <Application>Microsoft Office Word</Application>
  <DocSecurity>0</DocSecurity>
  <Lines>2080</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292832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m.kalaitzaki</cp:lastModifiedBy>
  <cp:revision>28</cp:revision>
  <cp:lastPrinted>2015-03-23T00:59:00Z</cp:lastPrinted>
  <dcterms:created xsi:type="dcterms:W3CDTF">2019-03-28T17:45:00Z</dcterms:created>
  <dcterms:modified xsi:type="dcterms:W3CDTF">2019-05-09T14:16:00Z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