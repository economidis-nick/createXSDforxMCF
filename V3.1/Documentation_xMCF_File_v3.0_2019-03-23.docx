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bookmarkStart w:id="0" w:name="_GoBack"/>
      <w:bookmarkEnd w:id="0"/>
    </w:p>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122414"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5307492"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62845355"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ins w:id="1" w:author="Dr. Carsten Franke" w:date="2019-03-15T15:09:00Z">
        <w:r w:rsidR="00401B7D">
          <w:rPr>
            <w:b/>
            <w:sz w:val="40"/>
            <w:szCs w:val="40"/>
          </w:rPr>
          <w:t xml:space="preserve"> </w:t>
        </w:r>
        <w:commentRangeStart w:id="2"/>
        <w:commentRangeStart w:id="3"/>
        <w:del w:id="4" w:author="nick" w:date="2019-03-20T22:08:00Z">
          <w:r w:rsidR="00401B7D" w:rsidRPr="00401B7D" w:rsidDel="009F7B47">
            <w:rPr>
              <w:b/>
              <w:i/>
              <w:sz w:val="40"/>
              <w:szCs w:val="40"/>
            </w:rPr>
            <w:delText>revisited</w:delText>
          </w:r>
          <w:commentRangeEnd w:id="2"/>
          <w:r w:rsidR="00401B7D" w:rsidDel="009F7B47">
            <w:rPr>
              <w:rStyle w:val="CommentReference"/>
              <w:lang w:eastAsia="x-none"/>
            </w:rPr>
            <w:commentReference w:id="2"/>
          </w:r>
        </w:del>
      </w:ins>
      <w:ins w:id="5" w:author="nick" w:date="2019-03-20T22:08:00Z">
        <w:r w:rsidR="009F7B47">
          <w:rPr>
            <w:b/>
            <w:i/>
            <w:sz w:val="40"/>
            <w:szCs w:val="40"/>
          </w:rPr>
          <w:t>revision 1</w:t>
        </w:r>
      </w:ins>
      <w:commentRangeEnd w:id="3"/>
      <w:ins w:id="6" w:author="nick" w:date="2019-03-20T22:09:00Z">
        <w:r w:rsidR="009F7B47">
          <w:rPr>
            <w:rStyle w:val="CommentReference"/>
            <w:lang w:eastAsia="x-none"/>
          </w:rPr>
          <w:commentReference w:id="3"/>
        </w:r>
      </w:ins>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7" w:name="DoCDate"/>
      <w:r>
        <w:t xml:space="preserve">Köln - </w:t>
      </w:r>
      <w:r w:rsidR="00B04257">
        <w:fldChar w:fldCharType="begin"/>
      </w:r>
      <w:r w:rsidR="00B04257">
        <w:instrText xml:space="preserve"> DATE \@ "MMMM d, yyyy" </w:instrText>
      </w:r>
      <w:r w:rsidR="00B04257">
        <w:fldChar w:fldCharType="separate"/>
      </w:r>
      <w:ins w:id="8" w:author="nick" w:date="2019-03-28T19:44:00Z">
        <w:r w:rsidR="00720D1D">
          <w:rPr>
            <w:noProof/>
          </w:rPr>
          <w:t>March 28, 2019</w:t>
        </w:r>
      </w:ins>
      <w:r w:rsidR="00B04257">
        <w:fldChar w:fldCharType="end"/>
      </w:r>
      <w:bookmarkEnd w:id="7"/>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D6E7955" w14:textId="4593F3F7" w:rsidR="00A77087"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3813757" w:history="1">
        <w:r w:rsidR="00A77087" w:rsidRPr="0055541A">
          <w:rPr>
            <w:rStyle w:val="Hyperlink"/>
            <w:noProof/>
            <w14:scene3d>
              <w14:camera w14:prst="orthographicFront"/>
              <w14:lightRig w14:rig="threePt" w14:dir="t">
                <w14:rot w14:lat="0" w14:lon="0" w14:rev="0"/>
              </w14:lightRig>
            </w14:scene3d>
          </w:rPr>
          <w:t>1</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Introduction</w:t>
        </w:r>
        <w:r w:rsidR="00A77087">
          <w:rPr>
            <w:noProof/>
            <w:webHidden/>
          </w:rPr>
          <w:tab/>
        </w:r>
        <w:r w:rsidR="00A77087">
          <w:rPr>
            <w:noProof/>
            <w:webHidden/>
          </w:rPr>
          <w:fldChar w:fldCharType="begin"/>
        </w:r>
        <w:r w:rsidR="00A77087">
          <w:rPr>
            <w:noProof/>
            <w:webHidden/>
          </w:rPr>
          <w:instrText xml:space="preserve"> PAGEREF _Toc3813757 \h </w:instrText>
        </w:r>
        <w:r w:rsidR="00A77087">
          <w:rPr>
            <w:noProof/>
            <w:webHidden/>
          </w:rPr>
        </w:r>
        <w:r w:rsidR="00A77087">
          <w:rPr>
            <w:noProof/>
            <w:webHidden/>
          </w:rPr>
          <w:fldChar w:fldCharType="separate"/>
        </w:r>
        <w:r w:rsidR="00A77087">
          <w:rPr>
            <w:noProof/>
            <w:webHidden/>
          </w:rPr>
          <w:t>17</w:t>
        </w:r>
        <w:r w:rsidR="00A77087">
          <w:rPr>
            <w:noProof/>
            <w:webHidden/>
          </w:rPr>
          <w:fldChar w:fldCharType="end"/>
        </w:r>
      </w:hyperlink>
    </w:p>
    <w:p w14:paraId="22318EA4" w14:textId="5803229F"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58" w:history="1">
        <w:r w:rsidR="00A77087" w:rsidRPr="0055541A">
          <w:rPr>
            <w:rStyle w:val="Hyperlink"/>
            <w:noProof/>
          </w:rPr>
          <w:t>1.1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Motivation</w:t>
        </w:r>
        <w:r w:rsidR="00A77087">
          <w:rPr>
            <w:noProof/>
            <w:webHidden/>
          </w:rPr>
          <w:tab/>
        </w:r>
        <w:r w:rsidR="00A77087">
          <w:rPr>
            <w:noProof/>
            <w:webHidden/>
          </w:rPr>
          <w:fldChar w:fldCharType="begin"/>
        </w:r>
        <w:r w:rsidR="00A77087">
          <w:rPr>
            <w:noProof/>
            <w:webHidden/>
          </w:rPr>
          <w:instrText xml:space="preserve"> PAGEREF _Toc3813758 \h </w:instrText>
        </w:r>
        <w:r w:rsidR="00A77087">
          <w:rPr>
            <w:noProof/>
            <w:webHidden/>
          </w:rPr>
        </w:r>
        <w:r w:rsidR="00A77087">
          <w:rPr>
            <w:noProof/>
            <w:webHidden/>
          </w:rPr>
          <w:fldChar w:fldCharType="separate"/>
        </w:r>
        <w:r w:rsidR="00A77087">
          <w:rPr>
            <w:noProof/>
            <w:webHidden/>
          </w:rPr>
          <w:t>17</w:t>
        </w:r>
        <w:r w:rsidR="00A77087">
          <w:rPr>
            <w:noProof/>
            <w:webHidden/>
          </w:rPr>
          <w:fldChar w:fldCharType="end"/>
        </w:r>
      </w:hyperlink>
    </w:p>
    <w:p w14:paraId="6239FE78" w14:textId="0B540A14"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59" w:history="1">
        <w:r w:rsidR="00A77087" w:rsidRPr="0055541A">
          <w:rPr>
            <w:rStyle w:val="Hyperlink"/>
            <w:noProof/>
          </w:rPr>
          <w:t>1.2</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MCF at Ford</w:t>
        </w:r>
        <w:r w:rsidR="00A77087">
          <w:rPr>
            <w:noProof/>
            <w:webHidden/>
          </w:rPr>
          <w:tab/>
        </w:r>
        <w:r w:rsidR="00A77087">
          <w:rPr>
            <w:noProof/>
            <w:webHidden/>
          </w:rPr>
          <w:fldChar w:fldCharType="begin"/>
        </w:r>
        <w:r w:rsidR="00A77087">
          <w:rPr>
            <w:noProof/>
            <w:webHidden/>
          </w:rPr>
          <w:instrText xml:space="preserve"> PAGEREF _Toc3813759 \h </w:instrText>
        </w:r>
        <w:r w:rsidR="00A77087">
          <w:rPr>
            <w:noProof/>
            <w:webHidden/>
          </w:rPr>
        </w:r>
        <w:r w:rsidR="00A77087">
          <w:rPr>
            <w:noProof/>
            <w:webHidden/>
          </w:rPr>
          <w:fldChar w:fldCharType="separate"/>
        </w:r>
        <w:r w:rsidR="00A77087">
          <w:rPr>
            <w:noProof/>
            <w:webHidden/>
          </w:rPr>
          <w:t>17</w:t>
        </w:r>
        <w:r w:rsidR="00A77087">
          <w:rPr>
            <w:noProof/>
            <w:webHidden/>
          </w:rPr>
          <w:fldChar w:fldCharType="end"/>
        </w:r>
      </w:hyperlink>
    </w:p>
    <w:p w14:paraId="65E43A14" w14:textId="32134C5A"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60" w:history="1">
        <w:r w:rsidR="00A77087" w:rsidRPr="0055541A">
          <w:rPr>
            <w:rStyle w:val="Hyperlink"/>
            <w:noProof/>
          </w:rPr>
          <w:t>1.3</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From MCF to χMCF - The Scope of the Document</w:t>
        </w:r>
        <w:r w:rsidR="00A77087">
          <w:rPr>
            <w:noProof/>
            <w:webHidden/>
          </w:rPr>
          <w:tab/>
        </w:r>
        <w:r w:rsidR="00A77087">
          <w:rPr>
            <w:noProof/>
            <w:webHidden/>
          </w:rPr>
          <w:fldChar w:fldCharType="begin"/>
        </w:r>
        <w:r w:rsidR="00A77087">
          <w:rPr>
            <w:noProof/>
            <w:webHidden/>
          </w:rPr>
          <w:instrText xml:space="preserve"> PAGEREF _Toc3813760 \h </w:instrText>
        </w:r>
        <w:r w:rsidR="00A77087">
          <w:rPr>
            <w:noProof/>
            <w:webHidden/>
          </w:rPr>
        </w:r>
        <w:r w:rsidR="00A77087">
          <w:rPr>
            <w:noProof/>
            <w:webHidden/>
          </w:rPr>
          <w:fldChar w:fldCharType="separate"/>
        </w:r>
        <w:r w:rsidR="00A77087">
          <w:rPr>
            <w:noProof/>
            <w:webHidden/>
          </w:rPr>
          <w:t>17</w:t>
        </w:r>
        <w:r w:rsidR="00A77087">
          <w:rPr>
            <w:noProof/>
            <w:webHidden/>
          </w:rPr>
          <w:fldChar w:fldCharType="end"/>
        </w:r>
      </w:hyperlink>
    </w:p>
    <w:p w14:paraId="7F94EE19" w14:textId="2964DD2E" w:rsidR="00A77087" w:rsidRDefault="0012241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13761" w:history="1">
        <w:r w:rsidR="00A77087" w:rsidRPr="0055541A">
          <w:rPr>
            <w:rStyle w:val="Hyperlink"/>
            <w:noProof/>
            <w14:scene3d>
              <w14:camera w14:prst="orthographicFront"/>
              <w14:lightRig w14:rig="threePt" w14:dir="t">
                <w14:rot w14:lat="0" w14:lon="0" w14:rev="0"/>
              </w14:lightRig>
            </w14:scene3d>
          </w:rPr>
          <w:t>2</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Design Principles and Basic Features of χMCF</w:t>
        </w:r>
        <w:r w:rsidR="00A77087">
          <w:rPr>
            <w:noProof/>
            <w:webHidden/>
          </w:rPr>
          <w:tab/>
        </w:r>
        <w:r w:rsidR="00A77087">
          <w:rPr>
            <w:noProof/>
            <w:webHidden/>
          </w:rPr>
          <w:fldChar w:fldCharType="begin"/>
        </w:r>
        <w:r w:rsidR="00A77087">
          <w:rPr>
            <w:noProof/>
            <w:webHidden/>
          </w:rPr>
          <w:instrText xml:space="preserve"> PAGEREF _Toc3813761 \h </w:instrText>
        </w:r>
        <w:r w:rsidR="00A77087">
          <w:rPr>
            <w:noProof/>
            <w:webHidden/>
          </w:rPr>
        </w:r>
        <w:r w:rsidR="00A77087">
          <w:rPr>
            <w:noProof/>
            <w:webHidden/>
          </w:rPr>
          <w:fldChar w:fldCharType="separate"/>
        </w:r>
        <w:r w:rsidR="00A77087">
          <w:rPr>
            <w:noProof/>
            <w:webHidden/>
          </w:rPr>
          <w:t>19</w:t>
        </w:r>
        <w:r w:rsidR="00A77087">
          <w:rPr>
            <w:noProof/>
            <w:webHidden/>
          </w:rPr>
          <w:fldChar w:fldCharType="end"/>
        </w:r>
      </w:hyperlink>
    </w:p>
    <w:p w14:paraId="0F7F3750" w14:textId="1D86084D"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62" w:history="1">
        <w:r w:rsidR="00A77087" w:rsidRPr="0055541A">
          <w:rPr>
            <w:rStyle w:val="Hyperlink"/>
            <w:noProof/>
          </w:rPr>
          <w:t>2.1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Design Principles</w:t>
        </w:r>
        <w:r w:rsidR="00A77087">
          <w:rPr>
            <w:noProof/>
            <w:webHidden/>
          </w:rPr>
          <w:tab/>
        </w:r>
        <w:r w:rsidR="00A77087">
          <w:rPr>
            <w:noProof/>
            <w:webHidden/>
          </w:rPr>
          <w:fldChar w:fldCharType="begin"/>
        </w:r>
        <w:r w:rsidR="00A77087">
          <w:rPr>
            <w:noProof/>
            <w:webHidden/>
          </w:rPr>
          <w:instrText xml:space="preserve"> PAGEREF _Toc3813762 \h </w:instrText>
        </w:r>
        <w:r w:rsidR="00A77087">
          <w:rPr>
            <w:noProof/>
            <w:webHidden/>
          </w:rPr>
        </w:r>
        <w:r w:rsidR="00A77087">
          <w:rPr>
            <w:noProof/>
            <w:webHidden/>
          </w:rPr>
          <w:fldChar w:fldCharType="separate"/>
        </w:r>
        <w:r w:rsidR="00A77087">
          <w:rPr>
            <w:noProof/>
            <w:webHidden/>
          </w:rPr>
          <w:t>19</w:t>
        </w:r>
        <w:r w:rsidR="00A77087">
          <w:rPr>
            <w:noProof/>
            <w:webHidden/>
          </w:rPr>
          <w:fldChar w:fldCharType="end"/>
        </w:r>
      </w:hyperlink>
    </w:p>
    <w:p w14:paraId="1E799FDA" w14:textId="39F93C9A"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63" w:history="1">
        <w:r w:rsidR="00A77087" w:rsidRPr="0055541A">
          <w:rPr>
            <w:rStyle w:val="Hyperlink"/>
            <w:noProof/>
          </w:rPr>
          <w:t>2.2</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Idealization of Joints</w:t>
        </w:r>
        <w:r w:rsidR="00A77087">
          <w:rPr>
            <w:noProof/>
            <w:webHidden/>
          </w:rPr>
          <w:tab/>
        </w:r>
        <w:r w:rsidR="00A77087">
          <w:rPr>
            <w:noProof/>
            <w:webHidden/>
          </w:rPr>
          <w:fldChar w:fldCharType="begin"/>
        </w:r>
        <w:r w:rsidR="00A77087">
          <w:rPr>
            <w:noProof/>
            <w:webHidden/>
          </w:rPr>
          <w:instrText xml:space="preserve"> PAGEREF _Toc3813763 \h </w:instrText>
        </w:r>
        <w:r w:rsidR="00A77087">
          <w:rPr>
            <w:noProof/>
            <w:webHidden/>
          </w:rPr>
        </w:r>
        <w:r w:rsidR="00A77087">
          <w:rPr>
            <w:noProof/>
            <w:webHidden/>
          </w:rPr>
          <w:fldChar w:fldCharType="separate"/>
        </w:r>
        <w:r w:rsidR="00A77087">
          <w:rPr>
            <w:noProof/>
            <w:webHidden/>
          </w:rPr>
          <w:t>20</w:t>
        </w:r>
        <w:r w:rsidR="00A77087">
          <w:rPr>
            <w:noProof/>
            <w:webHidden/>
          </w:rPr>
          <w:fldChar w:fldCharType="end"/>
        </w:r>
      </w:hyperlink>
    </w:p>
    <w:p w14:paraId="3AF632FB" w14:textId="2996B67D"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64" w:history="1">
        <w:r w:rsidR="00A77087" w:rsidRPr="0055541A">
          <w:rPr>
            <w:rStyle w:val="Hyperlink"/>
            <w:noProof/>
          </w:rPr>
          <w:t>2.3</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Reconstruction of Joints from χMCF</w:t>
        </w:r>
        <w:r w:rsidR="00A77087">
          <w:rPr>
            <w:noProof/>
            <w:webHidden/>
          </w:rPr>
          <w:tab/>
        </w:r>
        <w:r w:rsidR="00A77087">
          <w:rPr>
            <w:noProof/>
            <w:webHidden/>
          </w:rPr>
          <w:fldChar w:fldCharType="begin"/>
        </w:r>
        <w:r w:rsidR="00A77087">
          <w:rPr>
            <w:noProof/>
            <w:webHidden/>
          </w:rPr>
          <w:instrText xml:space="preserve"> PAGEREF _Toc3813764 \h </w:instrText>
        </w:r>
        <w:r w:rsidR="00A77087">
          <w:rPr>
            <w:noProof/>
            <w:webHidden/>
          </w:rPr>
        </w:r>
        <w:r w:rsidR="00A77087">
          <w:rPr>
            <w:noProof/>
            <w:webHidden/>
          </w:rPr>
          <w:fldChar w:fldCharType="separate"/>
        </w:r>
        <w:r w:rsidR="00A77087">
          <w:rPr>
            <w:noProof/>
            <w:webHidden/>
          </w:rPr>
          <w:t>20</w:t>
        </w:r>
        <w:r w:rsidR="00A77087">
          <w:rPr>
            <w:noProof/>
            <w:webHidden/>
          </w:rPr>
          <w:fldChar w:fldCharType="end"/>
        </w:r>
      </w:hyperlink>
    </w:p>
    <w:p w14:paraId="120E9749" w14:textId="15E3AB62"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65" w:history="1">
        <w:r w:rsidR="00A77087" w:rsidRPr="0055541A">
          <w:rPr>
            <w:rStyle w:val="Hyperlink"/>
            <w:noProof/>
          </w:rPr>
          <w:t>2.4</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Description of Topology</w:t>
        </w:r>
        <w:r w:rsidR="00A77087">
          <w:rPr>
            <w:noProof/>
            <w:webHidden/>
          </w:rPr>
          <w:tab/>
        </w:r>
        <w:r w:rsidR="00A77087">
          <w:rPr>
            <w:noProof/>
            <w:webHidden/>
          </w:rPr>
          <w:fldChar w:fldCharType="begin"/>
        </w:r>
        <w:r w:rsidR="00A77087">
          <w:rPr>
            <w:noProof/>
            <w:webHidden/>
          </w:rPr>
          <w:instrText xml:space="preserve"> PAGEREF _Toc3813765 \h </w:instrText>
        </w:r>
        <w:r w:rsidR="00A77087">
          <w:rPr>
            <w:noProof/>
            <w:webHidden/>
          </w:rPr>
        </w:r>
        <w:r w:rsidR="00A77087">
          <w:rPr>
            <w:noProof/>
            <w:webHidden/>
          </w:rPr>
          <w:fldChar w:fldCharType="separate"/>
        </w:r>
        <w:r w:rsidR="00A77087">
          <w:rPr>
            <w:noProof/>
            <w:webHidden/>
          </w:rPr>
          <w:t>20</w:t>
        </w:r>
        <w:r w:rsidR="00A77087">
          <w:rPr>
            <w:noProof/>
            <w:webHidden/>
          </w:rPr>
          <w:fldChar w:fldCharType="end"/>
        </w:r>
      </w:hyperlink>
    </w:p>
    <w:p w14:paraId="54CE85AA" w14:textId="5A329D80"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66" w:history="1">
        <w:r w:rsidR="00A77087" w:rsidRPr="0055541A">
          <w:rPr>
            <w:rStyle w:val="Hyperlink"/>
            <w:noProof/>
          </w:rPr>
          <w:t>2.5</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χMCF in the Development Processes</w:t>
        </w:r>
        <w:r w:rsidR="00A77087">
          <w:rPr>
            <w:noProof/>
            <w:webHidden/>
          </w:rPr>
          <w:tab/>
        </w:r>
        <w:r w:rsidR="00A77087">
          <w:rPr>
            <w:noProof/>
            <w:webHidden/>
          </w:rPr>
          <w:fldChar w:fldCharType="begin"/>
        </w:r>
        <w:r w:rsidR="00A77087">
          <w:rPr>
            <w:noProof/>
            <w:webHidden/>
          </w:rPr>
          <w:instrText xml:space="preserve"> PAGEREF _Toc3813766 \h </w:instrText>
        </w:r>
        <w:r w:rsidR="00A77087">
          <w:rPr>
            <w:noProof/>
            <w:webHidden/>
          </w:rPr>
        </w:r>
        <w:r w:rsidR="00A77087">
          <w:rPr>
            <w:noProof/>
            <w:webHidden/>
          </w:rPr>
          <w:fldChar w:fldCharType="separate"/>
        </w:r>
        <w:r w:rsidR="00A77087">
          <w:rPr>
            <w:noProof/>
            <w:webHidden/>
          </w:rPr>
          <w:t>21</w:t>
        </w:r>
        <w:r w:rsidR="00A77087">
          <w:rPr>
            <w:noProof/>
            <w:webHidden/>
          </w:rPr>
          <w:fldChar w:fldCharType="end"/>
        </w:r>
      </w:hyperlink>
    </w:p>
    <w:p w14:paraId="11EAA2CD" w14:textId="62D11B9A" w:rsidR="00A77087" w:rsidRDefault="0012241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13767" w:history="1">
        <w:r w:rsidR="00A77087" w:rsidRPr="0055541A">
          <w:rPr>
            <w:rStyle w:val="Hyperlink"/>
            <w:noProof/>
            <w14:scene3d>
              <w14:camera w14:prst="orthographicFront"/>
              <w14:lightRig w14:rig="threePt" w14:dir="t">
                <w14:rot w14:lat="0" w14:lon="0" w14:rev="0"/>
              </w14:lightRig>
            </w14:scene3d>
          </w:rPr>
          <w:t>3</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Key-words of XML specification</w:t>
        </w:r>
        <w:r w:rsidR="00A77087">
          <w:rPr>
            <w:noProof/>
            <w:webHidden/>
          </w:rPr>
          <w:tab/>
        </w:r>
        <w:r w:rsidR="00A77087">
          <w:rPr>
            <w:noProof/>
            <w:webHidden/>
          </w:rPr>
          <w:fldChar w:fldCharType="begin"/>
        </w:r>
        <w:r w:rsidR="00A77087">
          <w:rPr>
            <w:noProof/>
            <w:webHidden/>
          </w:rPr>
          <w:instrText xml:space="preserve"> PAGEREF _Toc3813767 \h </w:instrText>
        </w:r>
        <w:r w:rsidR="00A77087">
          <w:rPr>
            <w:noProof/>
            <w:webHidden/>
          </w:rPr>
        </w:r>
        <w:r w:rsidR="00A77087">
          <w:rPr>
            <w:noProof/>
            <w:webHidden/>
          </w:rPr>
          <w:fldChar w:fldCharType="separate"/>
        </w:r>
        <w:r w:rsidR="00A77087">
          <w:rPr>
            <w:noProof/>
            <w:webHidden/>
          </w:rPr>
          <w:t>24</w:t>
        </w:r>
        <w:r w:rsidR="00A77087">
          <w:rPr>
            <w:noProof/>
            <w:webHidden/>
          </w:rPr>
          <w:fldChar w:fldCharType="end"/>
        </w:r>
      </w:hyperlink>
    </w:p>
    <w:p w14:paraId="7174565B" w14:textId="0B1CD690"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68" w:history="1">
        <w:r w:rsidR="00A77087" w:rsidRPr="0055541A">
          <w:rPr>
            <w:rStyle w:val="Hyperlink"/>
            <w:noProof/>
          </w:rPr>
          <w:t>3.1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Key-words</w:t>
        </w:r>
        <w:r w:rsidR="00A77087">
          <w:rPr>
            <w:noProof/>
            <w:webHidden/>
          </w:rPr>
          <w:tab/>
        </w:r>
        <w:r w:rsidR="00A77087">
          <w:rPr>
            <w:noProof/>
            <w:webHidden/>
          </w:rPr>
          <w:fldChar w:fldCharType="begin"/>
        </w:r>
        <w:r w:rsidR="00A77087">
          <w:rPr>
            <w:noProof/>
            <w:webHidden/>
          </w:rPr>
          <w:instrText xml:space="preserve"> PAGEREF _Toc3813768 \h </w:instrText>
        </w:r>
        <w:r w:rsidR="00A77087">
          <w:rPr>
            <w:noProof/>
            <w:webHidden/>
          </w:rPr>
        </w:r>
        <w:r w:rsidR="00A77087">
          <w:rPr>
            <w:noProof/>
            <w:webHidden/>
          </w:rPr>
          <w:fldChar w:fldCharType="separate"/>
        </w:r>
        <w:r w:rsidR="00A77087">
          <w:rPr>
            <w:noProof/>
            <w:webHidden/>
          </w:rPr>
          <w:t>24</w:t>
        </w:r>
        <w:r w:rsidR="00A77087">
          <w:rPr>
            <w:noProof/>
            <w:webHidden/>
          </w:rPr>
          <w:fldChar w:fldCharType="end"/>
        </w:r>
      </w:hyperlink>
    </w:p>
    <w:p w14:paraId="1721D0A1" w14:textId="6C601033" w:rsidR="00A77087" w:rsidRDefault="0012241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13769" w:history="1">
        <w:r w:rsidR="00A77087" w:rsidRPr="0055541A">
          <w:rPr>
            <w:rStyle w:val="Hyperlink"/>
            <w:noProof/>
            <w14:scene3d>
              <w14:camera w14:prst="orthographicFront"/>
              <w14:lightRig w14:rig="threePt" w14:dir="t">
                <w14:rot w14:lat="0" w14:lon="0" w14:rev="0"/>
              </w14:lightRig>
            </w14:scene3d>
          </w:rPr>
          <w:t>4</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Parts, Properties and Assemblies</w:t>
        </w:r>
        <w:r w:rsidR="00A77087">
          <w:rPr>
            <w:noProof/>
            <w:webHidden/>
          </w:rPr>
          <w:tab/>
        </w:r>
        <w:r w:rsidR="00A77087">
          <w:rPr>
            <w:noProof/>
            <w:webHidden/>
          </w:rPr>
          <w:fldChar w:fldCharType="begin"/>
        </w:r>
        <w:r w:rsidR="00A77087">
          <w:rPr>
            <w:noProof/>
            <w:webHidden/>
          </w:rPr>
          <w:instrText xml:space="preserve"> PAGEREF _Toc3813769 \h </w:instrText>
        </w:r>
        <w:r w:rsidR="00A77087">
          <w:rPr>
            <w:noProof/>
            <w:webHidden/>
          </w:rPr>
        </w:r>
        <w:r w:rsidR="00A77087">
          <w:rPr>
            <w:noProof/>
            <w:webHidden/>
          </w:rPr>
          <w:fldChar w:fldCharType="separate"/>
        </w:r>
        <w:r w:rsidR="00A77087">
          <w:rPr>
            <w:noProof/>
            <w:webHidden/>
          </w:rPr>
          <w:t>26</w:t>
        </w:r>
        <w:r w:rsidR="00A77087">
          <w:rPr>
            <w:noProof/>
            <w:webHidden/>
          </w:rPr>
          <w:fldChar w:fldCharType="end"/>
        </w:r>
      </w:hyperlink>
    </w:p>
    <w:p w14:paraId="074D75CD" w14:textId="3C5A7614"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70" w:history="1">
        <w:r w:rsidR="00A77087" w:rsidRPr="0055541A">
          <w:rPr>
            <w:rStyle w:val="Hyperlink"/>
            <w:noProof/>
          </w:rPr>
          <w:t>4.1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Parts</w:t>
        </w:r>
        <w:r w:rsidR="00A77087">
          <w:rPr>
            <w:noProof/>
            <w:webHidden/>
          </w:rPr>
          <w:tab/>
        </w:r>
        <w:r w:rsidR="00A77087">
          <w:rPr>
            <w:noProof/>
            <w:webHidden/>
          </w:rPr>
          <w:fldChar w:fldCharType="begin"/>
        </w:r>
        <w:r w:rsidR="00A77087">
          <w:rPr>
            <w:noProof/>
            <w:webHidden/>
          </w:rPr>
          <w:instrText xml:space="preserve"> PAGEREF _Toc3813770 \h </w:instrText>
        </w:r>
        <w:r w:rsidR="00A77087">
          <w:rPr>
            <w:noProof/>
            <w:webHidden/>
          </w:rPr>
        </w:r>
        <w:r w:rsidR="00A77087">
          <w:rPr>
            <w:noProof/>
            <w:webHidden/>
          </w:rPr>
          <w:fldChar w:fldCharType="separate"/>
        </w:r>
        <w:r w:rsidR="00A77087">
          <w:rPr>
            <w:noProof/>
            <w:webHidden/>
          </w:rPr>
          <w:t>26</w:t>
        </w:r>
        <w:r w:rsidR="00A77087">
          <w:rPr>
            <w:noProof/>
            <w:webHidden/>
          </w:rPr>
          <w:fldChar w:fldCharType="end"/>
        </w:r>
      </w:hyperlink>
    </w:p>
    <w:p w14:paraId="41ACED9F" w14:textId="7570B959" w:rsidR="00A77087" w:rsidRDefault="00122414">
      <w:pPr>
        <w:pStyle w:val="TOC3"/>
        <w:rPr>
          <w:rFonts w:asciiTheme="minorHAnsi" w:eastAsiaTheme="minorEastAsia" w:hAnsiTheme="minorHAnsi" w:cstheme="minorBidi"/>
          <w:noProof/>
          <w:sz w:val="22"/>
          <w:szCs w:val="22"/>
          <w:lang w:eastAsia="en-US"/>
        </w:rPr>
      </w:pPr>
      <w:hyperlink w:anchor="_Toc3813771" w:history="1">
        <w:r w:rsidR="00A77087" w:rsidRPr="0055541A">
          <w:rPr>
            <w:rStyle w:val="Hyperlink"/>
            <w:noProof/>
          </w:rPr>
          <w:t>4.1.1</w:t>
        </w:r>
        <w:r w:rsidR="00A77087">
          <w:rPr>
            <w:rFonts w:asciiTheme="minorHAnsi" w:eastAsiaTheme="minorEastAsia" w:hAnsiTheme="minorHAnsi" w:cstheme="minorBidi"/>
            <w:noProof/>
            <w:sz w:val="22"/>
            <w:szCs w:val="22"/>
            <w:lang w:eastAsia="en-US"/>
          </w:rPr>
          <w:tab/>
        </w:r>
        <w:r w:rsidR="00A77087" w:rsidRPr="0055541A">
          <w:rPr>
            <w:rStyle w:val="Hyperlink"/>
            <w:noProof/>
          </w:rPr>
          <w:t>Part Labels</w:t>
        </w:r>
        <w:r w:rsidR="00A77087">
          <w:rPr>
            <w:noProof/>
            <w:webHidden/>
          </w:rPr>
          <w:tab/>
        </w:r>
        <w:r w:rsidR="00A77087">
          <w:rPr>
            <w:noProof/>
            <w:webHidden/>
          </w:rPr>
          <w:fldChar w:fldCharType="begin"/>
        </w:r>
        <w:r w:rsidR="00A77087">
          <w:rPr>
            <w:noProof/>
            <w:webHidden/>
          </w:rPr>
          <w:instrText xml:space="preserve"> PAGEREF _Toc3813771 \h </w:instrText>
        </w:r>
        <w:r w:rsidR="00A77087">
          <w:rPr>
            <w:noProof/>
            <w:webHidden/>
          </w:rPr>
        </w:r>
        <w:r w:rsidR="00A77087">
          <w:rPr>
            <w:noProof/>
            <w:webHidden/>
          </w:rPr>
          <w:fldChar w:fldCharType="separate"/>
        </w:r>
        <w:r w:rsidR="00A77087">
          <w:rPr>
            <w:noProof/>
            <w:webHidden/>
          </w:rPr>
          <w:t>26</w:t>
        </w:r>
        <w:r w:rsidR="00A77087">
          <w:rPr>
            <w:noProof/>
            <w:webHidden/>
          </w:rPr>
          <w:fldChar w:fldCharType="end"/>
        </w:r>
      </w:hyperlink>
    </w:p>
    <w:p w14:paraId="2224D6CA" w14:textId="0083949B"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72" w:history="1">
        <w:r w:rsidR="00A77087" w:rsidRPr="0055541A">
          <w:rPr>
            <w:rStyle w:val="Hyperlink"/>
            <w:noProof/>
          </w:rPr>
          <w:t>4.2</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Properties</w:t>
        </w:r>
        <w:r w:rsidR="00A77087">
          <w:rPr>
            <w:noProof/>
            <w:webHidden/>
          </w:rPr>
          <w:tab/>
        </w:r>
        <w:r w:rsidR="00A77087">
          <w:rPr>
            <w:noProof/>
            <w:webHidden/>
          </w:rPr>
          <w:fldChar w:fldCharType="begin"/>
        </w:r>
        <w:r w:rsidR="00A77087">
          <w:rPr>
            <w:noProof/>
            <w:webHidden/>
          </w:rPr>
          <w:instrText xml:space="preserve"> PAGEREF _Toc3813772 \h </w:instrText>
        </w:r>
        <w:r w:rsidR="00A77087">
          <w:rPr>
            <w:noProof/>
            <w:webHidden/>
          </w:rPr>
        </w:r>
        <w:r w:rsidR="00A77087">
          <w:rPr>
            <w:noProof/>
            <w:webHidden/>
          </w:rPr>
          <w:fldChar w:fldCharType="separate"/>
        </w:r>
        <w:r w:rsidR="00A77087">
          <w:rPr>
            <w:noProof/>
            <w:webHidden/>
          </w:rPr>
          <w:t>26</w:t>
        </w:r>
        <w:r w:rsidR="00A77087">
          <w:rPr>
            <w:noProof/>
            <w:webHidden/>
          </w:rPr>
          <w:fldChar w:fldCharType="end"/>
        </w:r>
      </w:hyperlink>
    </w:p>
    <w:p w14:paraId="7A50B7AE" w14:textId="52E8A8CB"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73" w:history="1">
        <w:r w:rsidR="00A77087" w:rsidRPr="0055541A">
          <w:rPr>
            <w:rStyle w:val="Hyperlink"/>
            <w:noProof/>
          </w:rPr>
          <w:t>4.3</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Assemblies</w:t>
        </w:r>
        <w:r w:rsidR="00A77087">
          <w:rPr>
            <w:noProof/>
            <w:webHidden/>
          </w:rPr>
          <w:tab/>
        </w:r>
        <w:r w:rsidR="00A77087">
          <w:rPr>
            <w:noProof/>
            <w:webHidden/>
          </w:rPr>
          <w:fldChar w:fldCharType="begin"/>
        </w:r>
        <w:r w:rsidR="00A77087">
          <w:rPr>
            <w:noProof/>
            <w:webHidden/>
          </w:rPr>
          <w:instrText xml:space="preserve"> PAGEREF _Toc3813773 \h </w:instrText>
        </w:r>
        <w:r w:rsidR="00A77087">
          <w:rPr>
            <w:noProof/>
            <w:webHidden/>
          </w:rPr>
        </w:r>
        <w:r w:rsidR="00A77087">
          <w:rPr>
            <w:noProof/>
            <w:webHidden/>
          </w:rPr>
          <w:fldChar w:fldCharType="separate"/>
        </w:r>
        <w:r w:rsidR="00A77087">
          <w:rPr>
            <w:noProof/>
            <w:webHidden/>
          </w:rPr>
          <w:t>27</w:t>
        </w:r>
        <w:r w:rsidR="00A77087">
          <w:rPr>
            <w:noProof/>
            <w:webHidden/>
          </w:rPr>
          <w:fldChar w:fldCharType="end"/>
        </w:r>
      </w:hyperlink>
    </w:p>
    <w:p w14:paraId="05A3862D" w14:textId="42A04D36" w:rsidR="00A77087" w:rsidRDefault="0012241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13774" w:history="1">
        <w:r w:rsidR="00A77087" w:rsidRPr="0055541A">
          <w:rPr>
            <w:rStyle w:val="Hyperlink"/>
            <w:noProof/>
            <w14:scene3d>
              <w14:camera w14:prst="orthographicFront"/>
              <w14:lightRig w14:rig="threePt" w14:dir="t">
                <w14:rot w14:lat="0" w14:lon="0" w14:rev="0"/>
              </w14:lightRig>
            </w14:scene3d>
          </w:rPr>
          <w:t>5</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File Structure of χMCF</w:t>
        </w:r>
        <w:r w:rsidR="00A77087">
          <w:rPr>
            <w:noProof/>
            <w:webHidden/>
          </w:rPr>
          <w:tab/>
        </w:r>
        <w:r w:rsidR="00A77087">
          <w:rPr>
            <w:noProof/>
            <w:webHidden/>
          </w:rPr>
          <w:fldChar w:fldCharType="begin"/>
        </w:r>
        <w:r w:rsidR="00A77087">
          <w:rPr>
            <w:noProof/>
            <w:webHidden/>
          </w:rPr>
          <w:instrText xml:space="preserve"> PAGEREF _Toc3813774 \h </w:instrText>
        </w:r>
        <w:r w:rsidR="00A77087">
          <w:rPr>
            <w:noProof/>
            <w:webHidden/>
          </w:rPr>
        </w:r>
        <w:r w:rsidR="00A77087">
          <w:rPr>
            <w:noProof/>
            <w:webHidden/>
          </w:rPr>
          <w:fldChar w:fldCharType="separate"/>
        </w:r>
        <w:r w:rsidR="00A77087">
          <w:rPr>
            <w:noProof/>
            <w:webHidden/>
          </w:rPr>
          <w:t>28</w:t>
        </w:r>
        <w:r w:rsidR="00A77087">
          <w:rPr>
            <w:noProof/>
            <w:webHidden/>
          </w:rPr>
          <w:fldChar w:fldCharType="end"/>
        </w:r>
      </w:hyperlink>
    </w:p>
    <w:p w14:paraId="6D5F187A" w14:textId="1ABEF147"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75" w:history="1">
        <w:r w:rsidR="00A77087" w:rsidRPr="0055541A">
          <w:rPr>
            <w:rStyle w:val="Hyperlink"/>
            <w:noProof/>
          </w:rPr>
          <w:t>5.1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Elements containing general information</w:t>
        </w:r>
        <w:r w:rsidR="00A77087">
          <w:rPr>
            <w:noProof/>
            <w:webHidden/>
          </w:rPr>
          <w:tab/>
        </w:r>
        <w:r w:rsidR="00A77087">
          <w:rPr>
            <w:noProof/>
            <w:webHidden/>
          </w:rPr>
          <w:fldChar w:fldCharType="begin"/>
        </w:r>
        <w:r w:rsidR="00A77087">
          <w:rPr>
            <w:noProof/>
            <w:webHidden/>
          </w:rPr>
          <w:instrText xml:space="preserve"> PAGEREF _Toc3813775 \h </w:instrText>
        </w:r>
        <w:r w:rsidR="00A77087">
          <w:rPr>
            <w:noProof/>
            <w:webHidden/>
          </w:rPr>
        </w:r>
        <w:r w:rsidR="00A77087">
          <w:rPr>
            <w:noProof/>
            <w:webHidden/>
          </w:rPr>
          <w:fldChar w:fldCharType="separate"/>
        </w:r>
        <w:r w:rsidR="00A77087">
          <w:rPr>
            <w:noProof/>
            <w:webHidden/>
          </w:rPr>
          <w:t>28</w:t>
        </w:r>
        <w:r w:rsidR="00A77087">
          <w:rPr>
            <w:noProof/>
            <w:webHidden/>
          </w:rPr>
          <w:fldChar w:fldCharType="end"/>
        </w:r>
      </w:hyperlink>
    </w:p>
    <w:p w14:paraId="743AFFFF" w14:textId="2A3AF069" w:rsidR="00A77087" w:rsidRDefault="00122414">
      <w:pPr>
        <w:pStyle w:val="TOC3"/>
        <w:rPr>
          <w:rFonts w:asciiTheme="minorHAnsi" w:eastAsiaTheme="minorEastAsia" w:hAnsiTheme="minorHAnsi" w:cstheme="minorBidi"/>
          <w:noProof/>
          <w:sz w:val="22"/>
          <w:szCs w:val="22"/>
          <w:lang w:eastAsia="en-US"/>
        </w:rPr>
      </w:pPr>
      <w:hyperlink w:anchor="_Toc3813776" w:history="1">
        <w:r w:rsidR="00A77087" w:rsidRPr="0055541A">
          <w:rPr>
            <w:rStyle w:val="Hyperlink"/>
            <w:noProof/>
          </w:rPr>
          <w:t>5.1.1</w:t>
        </w:r>
        <w:r w:rsidR="00A77087">
          <w:rPr>
            <w:rFonts w:asciiTheme="minorHAnsi" w:eastAsiaTheme="minorEastAsia" w:hAnsiTheme="minorHAnsi" w:cstheme="minorBidi"/>
            <w:noProof/>
            <w:sz w:val="22"/>
            <w:szCs w:val="22"/>
            <w:lang w:eastAsia="en-US"/>
          </w:rPr>
          <w:tab/>
        </w:r>
        <w:r w:rsidR="00A77087" w:rsidRPr="0055541A">
          <w:rPr>
            <w:rStyle w:val="Hyperlink"/>
            <w:noProof/>
          </w:rPr>
          <w:t>Date</w:t>
        </w:r>
        <w:r w:rsidR="00A77087">
          <w:rPr>
            <w:noProof/>
            <w:webHidden/>
          </w:rPr>
          <w:tab/>
        </w:r>
        <w:r w:rsidR="00A77087">
          <w:rPr>
            <w:noProof/>
            <w:webHidden/>
          </w:rPr>
          <w:fldChar w:fldCharType="begin"/>
        </w:r>
        <w:r w:rsidR="00A77087">
          <w:rPr>
            <w:noProof/>
            <w:webHidden/>
          </w:rPr>
          <w:instrText xml:space="preserve"> PAGEREF _Toc3813776 \h </w:instrText>
        </w:r>
        <w:r w:rsidR="00A77087">
          <w:rPr>
            <w:noProof/>
            <w:webHidden/>
          </w:rPr>
        </w:r>
        <w:r w:rsidR="00A77087">
          <w:rPr>
            <w:noProof/>
            <w:webHidden/>
          </w:rPr>
          <w:fldChar w:fldCharType="separate"/>
        </w:r>
        <w:r w:rsidR="00A77087">
          <w:rPr>
            <w:noProof/>
            <w:webHidden/>
          </w:rPr>
          <w:t>28</w:t>
        </w:r>
        <w:r w:rsidR="00A77087">
          <w:rPr>
            <w:noProof/>
            <w:webHidden/>
          </w:rPr>
          <w:fldChar w:fldCharType="end"/>
        </w:r>
      </w:hyperlink>
    </w:p>
    <w:p w14:paraId="167BC742" w14:textId="3225A7CA" w:rsidR="00A77087" w:rsidRDefault="00122414">
      <w:pPr>
        <w:pStyle w:val="TOC3"/>
        <w:rPr>
          <w:rFonts w:asciiTheme="minorHAnsi" w:eastAsiaTheme="minorEastAsia" w:hAnsiTheme="minorHAnsi" w:cstheme="minorBidi"/>
          <w:noProof/>
          <w:sz w:val="22"/>
          <w:szCs w:val="22"/>
          <w:lang w:eastAsia="en-US"/>
        </w:rPr>
      </w:pPr>
      <w:hyperlink w:anchor="_Toc3813777" w:history="1">
        <w:r w:rsidR="00A77087" w:rsidRPr="0055541A">
          <w:rPr>
            <w:rStyle w:val="Hyperlink"/>
            <w:noProof/>
          </w:rPr>
          <w:t>5.1.2</w:t>
        </w:r>
        <w:r w:rsidR="00A77087">
          <w:rPr>
            <w:rFonts w:asciiTheme="minorHAnsi" w:eastAsiaTheme="minorEastAsia" w:hAnsiTheme="minorHAnsi" w:cstheme="minorBidi"/>
            <w:noProof/>
            <w:sz w:val="22"/>
            <w:szCs w:val="22"/>
            <w:lang w:eastAsia="en-US"/>
          </w:rPr>
          <w:tab/>
        </w:r>
        <w:r w:rsidR="00A77087" w:rsidRPr="0055541A">
          <w:rPr>
            <w:rStyle w:val="Hyperlink"/>
            <w:noProof/>
          </w:rPr>
          <w:t>Version</w:t>
        </w:r>
        <w:r w:rsidR="00A77087">
          <w:rPr>
            <w:noProof/>
            <w:webHidden/>
          </w:rPr>
          <w:tab/>
        </w:r>
        <w:r w:rsidR="00A77087">
          <w:rPr>
            <w:noProof/>
            <w:webHidden/>
          </w:rPr>
          <w:fldChar w:fldCharType="begin"/>
        </w:r>
        <w:r w:rsidR="00A77087">
          <w:rPr>
            <w:noProof/>
            <w:webHidden/>
          </w:rPr>
          <w:instrText xml:space="preserve"> PAGEREF _Toc3813777 \h </w:instrText>
        </w:r>
        <w:r w:rsidR="00A77087">
          <w:rPr>
            <w:noProof/>
            <w:webHidden/>
          </w:rPr>
        </w:r>
        <w:r w:rsidR="00A77087">
          <w:rPr>
            <w:noProof/>
            <w:webHidden/>
          </w:rPr>
          <w:fldChar w:fldCharType="separate"/>
        </w:r>
        <w:r w:rsidR="00A77087">
          <w:rPr>
            <w:noProof/>
            <w:webHidden/>
          </w:rPr>
          <w:t>29</w:t>
        </w:r>
        <w:r w:rsidR="00A77087">
          <w:rPr>
            <w:noProof/>
            <w:webHidden/>
          </w:rPr>
          <w:fldChar w:fldCharType="end"/>
        </w:r>
      </w:hyperlink>
    </w:p>
    <w:p w14:paraId="2597FEED" w14:textId="69A2BA56" w:rsidR="00A77087" w:rsidRDefault="00122414">
      <w:pPr>
        <w:pStyle w:val="TOC3"/>
        <w:rPr>
          <w:rFonts w:asciiTheme="minorHAnsi" w:eastAsiaTheme="minorEastAsia" w:hAnsiTheme="minorHAnsi" w:cstheme="minorBidi"/>
          <w:noProof/>
          <w:sz w:val="22"/>
          <w:szCs w:val="22"/>
          <w:lang w:eastAsia="en-US"/>
        </w:rPr>
      </w:pPr>
      <w:hyperlink w:anchor="_Toc3813778" w:history="1">
        <w:r w:rsidR="00A77087" w:rsidRPr="0055541A">
          <w:rPr>
            <w:rStyle w:val="Hyperlink"/>
            <w:noProof/>
          </w:rPr>
          <w:t>5.1.3</w:t>
        </w:r>
        <w:r w:rsidR="00A77087">
          <w:rPr>
            <w:rFonts w:asciiTheme="minorHAnsi" w:eastAsiaTheme="minorEastAsia" w:hAnsiTheme="minorHAnsi" w:cstheme="minorBidi"/>
            <w:noProof/>
            <w:sz w:val="22"/>
            <w:szCs w:val="22"/>
            <w:lang w:eastAsia="en-US"/>
          </w:rPr>
          <w:tab/>
        </w:r>
        <w:r w:rsidR="00A77087" w:rsidRPr="0055541A">
          <w:rPr>
            <w:rStyle w:val="Hyperlink"/>
            <w:noProof/>
          </w:rPr>
          <w:t>Unit System</w:t>
        </w:r>
        <w:r w:rsidR="00A77087">
          <w:rPr>
            <w:noProof/>
            <w:webHidden/>
          </w:rPr>
          <w:tab/>
        </w:r>
        <w:r w:rsidR="00A77087">
          <w:rPr>
            <w:noProof/>
            <w:webHidden/>
          </w:rPr>
          <w:fldChar w:fldCharType="begin"/>
        </w:r>
        <w:r w:rsidR="00A77087">
          <w:rPr>
            <w:noProof/>
            <w:webHidden/>
          </w:rPr>
          <w:instrText xml:space="preserve"> PAGEREF _Toc3813778 \h </w:instrText>
        </w:r>
        <w:r w:rsidR="00A77087">
          <w:rPr>
            <w:noProof/>
            <w:webHidden/>
          </w:rPr>
        </w:r>
        <w:r w:rsidR="00A77087">
          <w:rPr>
            <w:noProof/>
            <w:webHidden/>
          </w:rPr>
          <w:fldChar w:fldCharType="separate"/>
        </w:r>
        <w:r w:rsidR="00A77087">
          <w:rPr>
            <w:noProof/>
            <w:webHidden/>
          </w:rPr>
          <w:t>29</w:t>
        </w:r>
        <w:r w:rsidR="00A77087">
          <w:rPr>
            <w:noProof/>
            <w:webHidden/>
          </w:rPr>
          <w:fldChar w:fldCharType="end"/>
        </w:r>
      </w:hyperlink>
    </w:p>
    <w:p w14:paraId="531B9CAB" w14:textId="22D359CC"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79" w:history="1">
        <w:r w:rsidR="00A77087" w:rsidRPr="0055541A">
          <w:rPr>
            <w:rStyle w:val="Hyperlink"/>
            <w:noProof/>
          </w:rPr>
          <w:t>5.2</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Application, User and Process Specific Data</w:t>
        </w:r>
        <w:r w:rsidR="00A77087">
          <w:rPr>
            <w:noProof/>
            <w:webHidden/>
          </w:rPr>
          <w:tab/>
        </w:r>
        <w:r w:rsidR="00A77087">
          <w:rPr>
            <w:noProof/>
            <w:webHidden/>
          </w:rPr>
          <w:fldChar w:fldCharType="begin"/>
        </w:r>
        <w:r w:rsidR="00A77087">
          <w:rPr>
            <w:noProof/>
            <w:webHidden/>
          </w:rPr>
          <w:instrText xml:space="preserve"> PAGEREF _Toc3813779 \h </w:instrText>
        </w:r>
        <w:r w:rsidR="00A77087">
          <w:rPr>
            <w:noProof/>
            <w:webHidden/>
          </w:rPr>
        </w:r>
        <w:r w:rsidR="00A77087">
          <w:rPr>
            <w:noProof/>
            <w:webHidden/>
          </w:rPr>
          <w:fldChar w:fldCharType="separate"/>
        </w:r>
        <w:r w:rsidR="00A77087">
          <w:rPr>
            <w:noProof/>
            <w:webHidden/>
          </w:rPr>
          <w:t>30</w:t>
        </w:r>
        <w:r w:rsidR="00A77087">
          <w:rPr>
            <w:noProof/>
            <w:webHidden/>
          </w:rPr>
          <w:fldChar w:fldCharType="end"/>
        </w:r>
      </w:hyperlink>
    </w:p>
    <w:p w14:paraId="65562C67" w14:textId="2128B7CF" w:rsidR="00A77087" w:rsidRDefault="00122414">
      <w:pPr>
        <w:pStyle w:val="TOC3"/>
        <w:rPr>
          <w:rFonts w:asciiTheme="minorHAnsi" w:eastAsiaTheme="minorEastAsia" w:hAnsiTheme="minorHAnsi" w:cstheme="minorBidi"/>
          <w:noProof/>
          <w:sz w:val="22"/>
          <w:szCs w:val="22"/>
          <w:lang w:eastAsia="en-US"/>
        </w:rPr>
      </w:pPr>
      <w:hyperlink w:anchor="_Toc3813780" w:history="1">
        <w:r w:rsidR="00A77087" w:rsidRPr="0055541A">
          <w:rPr>
            <w:rStyle w:val="Hyperlink"/>
            <w:noProof/>
          </w:rPr>
          <w:t>5.2.1</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User Specific Data </w:t>
        </w:r>
        <w:r w:rsidR="00A77087" w:rsidRPr="0055541A">
          <w:rPr>
            <w:rStyle w:val="Hyperlink"/>
            <w:rFonts w:ascii="Courier New" w:hAnsi="Courier New" w:cs="Courier New"/>
            <w:noProof/>
          </w:rPr>
          <w:t>&lt;appdata&gt;</w:t>
        </w:r>
        <w:r w:rsidR="00A77087">
          <w:rPr>
            <w:noProof/>
            <w:webHidden/>
          </w:rPr>
          <w:tab/>
        </w:r>
        <w:r w:rsidR="00A77087">
          <w:rPr>
            <w:noProof/>
            <w:webHidden/>
          </w:rPr>
          <w:fldChar w:fldCharType="begin"/>
        </w:r>
        <w:r w:rsidR="00A77087">
          <w:rPr>
            <w:noProof/>
            <w:webHidden/>
          </w:rPr>
          <w:instrText xml:space="preserve"> PAGEREF _Toc3813780 \h </w:instrText>
        </w:r>
        <w:r w:rsidR="00A77087">
          <w:rPr>
            <w:noProof/>
            <w:webHidden/>
          </w:rPr>
        </w:r>
        <w:r w:rsidR="00A77087">
          <w:rPr>
            <w:noProof/>
            <w:webHidden/>
          </w:rPr>
          <w:fldChar w:fldCharType="separate"/>
        </w:r>
        <w:r w:rsidR="00A77087">
          <w:rPr>
            <w:noProof/>
            <w:webHidden/>
          </w:rPr>
          <w:t>30</w:t>
        </w:r>
        <w:r w:rsidR="00A77087">
          <w:rPr>
            <w:noProof/>
            <w:webHidden/>
          </w:rPr>
          <w:fldChar w:fldCharType="end"/>
        </w:r>
      </w:hyperlink>
    </w:p>
    <w:p w14:paraId="35F254EB" w14:textId="32204BBA" w:rsidR="00A77087" w:rsidRDefault="00122414">
      <w:pPr>
        <w:pStyle w:val="TOC3"/>
        <w:rPr>
          <w:rFonts w:asciiTheme="minorHAnsi" w:eastAsiaTheme="minorEastAsia" w:hAnsiTheme="minorHAnsi" w:cstheme="minorBidi"/>
          <w:noProof/>
          <w:sz w:val="22"/>
          <w:szCs w:val="22"/>
          <w:lang w:eastAsia="en-US"/>
        </w:rPr>
      </w:pPr>
      <w:hyperlink w:anchor="_Toc3813781" w:history="1">
        <w:r w:rsidR="00A77087" w:rsidRPr="0055541A">
          <w:rPr>
            <w:rStyle w:val="Hyperlink"/>
            <w:noProof/>
          </w:rPr>
          <w:t>5.2.2</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Finite Element Specific Data </w:t>
        </w:r>
        <w:r w:rsidR="00A77087" w:rsidRPr="0055541A">
          <w:rPr>
            <w:rStyle w:val="Hyperlink"/>
            <w:rFonts w:ascii="Courier New" w:hAnsi="Courier New" w:cs="Courier New"/>
            <w:noProof/>
          </w:rPr>
          <w:t>&lt;femdata&gt;</w:t>
        </w:r>
        <w:r w:rsidR="00A77087">
          <w:rPr>
            <w:noProof/>
            <w:webHidden/>
          </w:rPr>
          <w:tab/>
        </w:r>
        <w:r w:rsidR="00A77087">
          <w:rPr>
            <w:noProof/>
            <w:webHidden/>
          </w:rPr>
          <w:fldChar w:fldCharType="begin"/>
        </w:r>
        <w:r w:rsidR="00A77087">
          <w:rPr>
            <w:noProof/>
            <w:webHidden/>
          </w:rPr>
          <w:instrText xml:space="preserve"> PAGEREF _Toc3813781 \h </w:instrText>
        </w:r>
        <w:r w:rsidR="00A77087">
          <w:rPr>
            <w:noProof/>
            <w:webHidden/>
          </w:rPr>
        </w:r>
        <w:r w:rsidR="00A77087">
          <w:rPr>
            <w:noProof/>
            <w:webHidden/>
          </w:rPr>
          <w:fldChar w:fldCharType="separate"/>
        </w:r>
        <w:r w:rsidR="00A77087">
          <w:rPr>
            <w:noProof/>
            <w:webHidden/>
          </w:rPr>
          <w:t>32</w:t>
        </w:r>
        <w:r w:rsidR="00A77087">
          <w:rPr>
            <w:noProof/>
            <w:webHidden/>
          </w:rPr>
          <w:fldChar w:fldCharType="end"/>
        </w:r>
      </w:hyperlink>
    </w:p>
    <w:p w14:paraId="2CB08B9F" w14:textId="1C05FC02"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82" w:history="1">
        <w:r w:rsidR="00A77087" w:rsidRPr="0055541A">
          <w:rPr>
            <w:rStyle w:val="Hyperlink"/>
            <w:noProof/>
          </w:rPr>
          <w:t>5.3</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 xml:space="preserve">Connection Data </w:t>
        </w:r>
        <w:r w:rsidR="00A77087" w:rsidRPr="0055541A">
          <w:rPr>
            <w:rStyle w:val="Hyperlink"/>
            <w:rFonts w:ascii="Courier New" w:hAnsi="Courier New" w:cs="Courier New"/>
            <w:noProof/>
          </w:rPr>
          <w:t>&lt;connection_group/&gt;</w:t>
        </w:r>
        <w:r w:rsidR="00A77087">
          <w:rPr>
            <w:noProof/>
            <w:webHidden/>
          </w:rPr>
          <w:tab/>
        </w:r>
        <w:r w:rsidR="00A77087">
          <w:rPr>
            <w:noProof/>
            <w:webHidden/>
          </w:rPr>
          <w:fldChar w:fldCharType="begin"/>
        </w:r>
        <w:r w:rsidR="00A77087">
          <w:rPr>
            <w:noProof/>
            <w:webHidden/>
          </w:rPr>
          <w:instrText xml:space="preserve"> PAGEREF _Toc3813782 \h </w:instrText>
        </w:r>
        <w:r w:rsidR="00A77087">
          <w:rPr>
            <w:noProof/>
            <w:webHidden/>
          </w:rPr>
        </w:r>
        <w:r w:rsidR="00A77087">
          <w:rPr>
            <w:noProof/>
            <w:webHidden/>
          </w:rPr>
          <w:fldChar w:fldCharType="separate"/>
        </w:r>
        <w:r w:rsidR="00A77087">
          <w:rPr>
            <w:noProof/>
            <w:webHidden/>
          </w:rPr>
          <w:t>34</w:t>
        </w:r>
        <w:r w:rsidR="00A77087">
          <w:rPr>
            <w:noProof/>
            <w:webHidden/>
          </w:rPr>
          <w:fldChar w:fldCharType="end"/>
        </w:r>
      </w:hyperlink>
    </w:p>
    <w:p w14:paraId="0BE91AD9" w14:textId="2CA19F9C" w:rsidR="00A77087" w:rsidRDefault="00122414">
      <w:pPr>
        <w:pStyle w:val="TOC3"/>
        <w:rPr>
          <w:rFonts w:asciiTheme="minorHAnsi" w:eastAsiaTheme="minorEastAsia" w:hAnsiTheme="minorHAnsi" w:cstheme="minorBidi"/>
          <w:noProof/>
          <w:sz w:val="22"/>
          <w:szCs w:val="22"/>
          <w:lang w:eastAsia="en-US"/>
        </w:rPr>
      </w:pPr>
      <w:hyperlink w:anchor="_Toc3813783" w:history="1">
        <w:r w:rsidR="00A77087" w:rsidRPr="0055541A">
          <w:rPr>
            <w:rStyle w:val="Hyperlink"/>
            <w:noProof/>
          </w:rPr>
          <w:t>5.3.1</w:t>
        </w:r>
        <w:r w:rsidR="00A77087">
          <w:rPr>
            <w:rFonts w:asciiTheme="minorHAnsi" w:eastAsiaTheme="minorEastAsia" w:hAnsiTheme="minorHAnsi" w:cstheme="minorBidi"/>
            <w:noProof/>
            <w:sz w:val="22"/>
            <w:szCs w:val="22"/>
            <w:lang w:eastAsia="en-US"/>
          </w:rPr>
          <w:tab/>
        </w:r>
        <w:r w:rsidR="00A77087" w:rsidRPr="0055541A">
          <w:rPr>
            <w:rStyle w:val="Hyperlink"/>
            <w:noProof/>
          </w:rPr>
          <w:t>Connected Objects</w:t>
        </w:r>
        <w:r w:rsidR="00A77087">
          <w:rPr>
            <w:noProof/>
            <w:webHidden/>
          </w:rPr>
          <w:tab/>
        </w:r>
        <w:r w:rsidR="00A77087">
          <w:rPr>
            <w:noProof/>
            <w:webHidden/>
          </w:rPr>
          <w:fldChar w:fldCharType="begin"/>
        </w:r>
        <w:r w:rsidR="00A77087">
          <w:rPr>
            <w:noProof/>
            <w:webHidden/>
          </w:rPr>
          <w:instrText xml:space="preserve"> PAGEREF _Toc3813783 \h </w:instrText>
        </w:r>
        <w:r w:rsidR="00A77087">
          <w:rPr>
            <w:noProof/>
            <w:webHidden/>
          </w:rPr>
        </w:r>
        <w:r w:rsidR="00A77087">
          <w:rPr>
            <w:noProof/>
            <w:webHidden/>
          </w:rPr>
          <w:fldChar w:fldCharType="separate"/>
        </w:r>
        <w:r w:rsidR="00A77087">
          <w:rPr>
            <w:noProof/>
            <w:webHidden/>
          </w:rPr>
          <w:t>35</w:t>
        </w:r>
        <w:r w:rsidR="00A77087">
          <w:rPr>
            <w:noProof/>
            <w:webHidden/>
          </w:rPr>
          <w:fldChar w:fldCharType="end"/>
        </w:r>
      </w:hyperlink>
    </w:p>
    <w:p w14:paraId="08B7A045" w14:textId="4F74F711"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784" w:history="1">
        <w:r w:rsidR="00A77087" w:rsidRPr="0055541A">
          <w:rPr>
            <w:rStyle w:val="Hyperlink"/>
            <w:noProof/>
          </w:rPr>
          <w:t>5.3.1.1</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Element </w:t>
        </w:r>
        <w:r w:rsidR="00A77087" w:rsidRPr="0055541A">
          <w:rPr>
            <w:rStyle w:val="Hyperlink"/>
            <w:rFonts w:ascii="Courier New" w:hAnsi="Courier New" w:cs="Courier New"/>
            <w:noProof/>
          </w:rPr>
          <w:t>&lt;part/&gt;</w:t>
        </w:r>
        <w:r w:rsidR="00A77087">
          <w:rPr>
            <w:noProof/>
            <w:webHidden/>
          </w:rPr>
          <w:tab/>
        </w:r>
        <w:r w:rsidR="00A77087">
          <w:rPr>
            <w:noProof/>
            <w:webHidden/>
          </w:rPr>
          <w:fldChar w:fldCharType="begin"/>
        </w:r>
        <w:r w:rsidR="00A77087">
          <w:rPr>
            <w:noProof/>
            <w:webHidden/>
          </w:rPr>
          <w:instrText xml:space="preserve"> PAGEREF _Toc3813784 \h </w:instrText>
        </w:r>
        <w:r w:rsidR="00A77087">
          <w:rPr>
            <w:noProof/>
            <w:webHidden/>
          </w:rPr>
        </w:r>
        <w:r w:rsidR="00A77087">
          <w:rPr>
            <w:noProof/>
            <w:webHidden/>
          </w:rPr>
          <w:fldChar w:fldCharType="separate"/>
        </w:r>
        <w:r w:rsidR="00A77087">
          <w:rPr>
            <w:noProof/>
            <w:webHidden/>
          </w:rPr>
          <w:t>35</w:t>
        </w:r>
        <w:r w:rsidR="00A77087">
          <w:rPr>
            <w:noProof/>
            <w:webHidden/>
          </w:rPr>
          <w:fldChar w:fldCharType="end"/>
        </w:r>
      </w:hyperlink>
    </w:p>
    <w:p w14:paraId="078C3BB4" w14:textId="55372762"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785" w:history="1">
        <w:r w:rsidR="00A77087" w:rsidRPr="0055541A">
          <w:rPr>
            <w:rStyle w:val="Hyperlink"/>
            <w:noProof/>
          </w:rPr>
          <w:t>5.3.1.2</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Element </w:t>
        </w:r>
        <w:r w:rsidR="00A77087" w:rsidRPr="0055541A">
          <w:rPr>
            <w:rStyle w:val="Hyperlink"/>
            <w:rFonts w:ascii="Courier New" w:hAnsi="Courier New" w:cs="Courier New"/>
            <w:noProof/>
          </w:rPr>
          <w:t>&lt;assy/&gt;</w:t>
        </w:r>
        <w:r w:rsidR="00A77087">
          <w:rPr>
            <w:noProof/>
            <w:webHidden/>
          </w:rPr>
          <w:tab/>
        </w:r>
        <w:r w:rsidR="00A77087">
          <w:rPr>
            <w:noProof/>
            <w:webHidden/>
          </w:rPr>
          <w:fldChar w:fldCharType="begin"/>
        </w:r>
        <w:r w:rsidR="00A77087">
          <w:rPr>
            <w:noProof/>
            <w:webHidden/>
          </w:rPr>
          <w:instrText xml:space="preserve"> PAGEREF _Toc3813785 \h </w:instrText>
        </w:r>
        <w:r w:rsidR="00A77087">
          <w:rPr>
            <w:noProof/>
            <w:webHidden/>
          </w:rPr>
        </w:r>
        <w:r w:rsidR="00A77087">
          <w:rPr>
            <w:noProof/>
            <w:webHidden/>
          </w:rPr>
          <w:fldChar w:fldCharType="separate"/>
        </w:r>
        <w:r w:rsidR="00A77087">
          <w:rPr>
            <w:noProof/>
            <w:webHidden/>
          </w:rPr>
          <w:t>36</w:t>
        </w:r>
        <w:r w:rsidR="00A77087">
          <w:rPr>
            <w:noProof/>
            <w:webHidden/>
          </w:rPr>
          <w:fldChar w:fldCharType="end"/>
        </w:r>
      </w:hyperlink>
    </w:p>
    <w:p w14:paraId="29DB2A8E" w14:textId="3FEEBD22" w:rsidR="00A77087" w:rsidRDefault="00122414">
      <w:pPr>
        <w:pStyle w:val="TOC3"/>
        <w:rPr>
          <w:rFonts w:asciiTheme="minorHAnsi" w:eastAsiaTheme="minorEastAsia" w:hAnsiTheme="minorHAnsi" w:cstheme="minorBidi"/>
          <w:noProof/>
          <w:sz w:val="22"/>
          <w:szCs w:val="22"/>
          <w:lang w:eastAsia="en-US"/>
        </w:rPr>
      </w:pPr>
      <w:hyperlink w:anchor="_Toc3813786" w:history="1">
        <w:r w:rsidR="00A77087" w:rsidRPr="0055541A">
          <w:rPr>
            <w:rStyle w:val="Hyperlink"/>
            <w:noProof/>
          </w:rPr>
          <w:t>5.3.2</w:t>
        </w:r>
        <w:r w:rsidR="00A77087">
          <w:rPr>
            <w:rFonts w:asciiTheme="minorHAnsi" w:eastAsiaTheme="minorEastAsia" w:hAnsiTheme="minorHAnsi" w:cstheme="minorBidi"/>
            <w:noProof/>
            <w:sz w:val="22"/>
            <w:szCs w:val="22"/>
            <w:lang w:eastAsia="en-US"/>
          </w:rPr>
          <w:tab/>
        </w:r>
        <w:r w:rsidR="00A77087" w:rsidRPr="0055541A">
          <w:rPr>
            <w:rStyle w:val="Hyperlink"/>
            <w:noProof/>
          </w:rPr>
          <w:t>Contacts and Friction</w:t>
        </w:r>
        <w:r w:rsidR="00A77087">
          <w:rPr>
            <w:noProof/>
            <w:webHidden/>
          </w:rPr>
          <w:tab/>
        </w:r>
        <w:r w:rsidR="00A77087">
          <w:rPr>
            <w:noProof/>
            <w:webHidden/>
          </w:rPr>
          <w:fldChar w:fldCharType="begin"/>
        </w:r>
        <w:r w:rsidR="00A77087">
          <w:rPr>
            <w:noProof/>
            <w:webHidden/>
          </w:rPr>
          <w:instrText xml:space="preserve"> PAGEREF _Toc3813786 \h </w:instrText>
        </w:r>
        <w:r w:rsidR="00A77087">
          <w:rPr>
            <w:noProof/>
            <w:webHidden/>
          </w:rPr>
        </w:r>
        <w:r w:rsidR="00A77087">
          <w:rPr>
            <w:noProof/>
            <w:webHidden/>
          </w:rPr>
          <w:fldChar w:fldCharType="separate"/>
        </w:r>
        <w:r w:rsidR="00A77087">
          <w:rPr>
            <w:noProof/>
            <w:webHidden/>
          </w:rPr>
          <w:t>37</w:t>
        </w:r>
        <w:r w:rsidR="00A77087">
          <w:rPr>
            <w:noProof/>
            <w:webHidden/>
          </w:rPr>
          <w:fldChar w:fldCharType="end"/>
        </w:r>
      </w:hyperlink>
    </w:p>
    <w:p w14:paraId="57FC4BF9" w14:textId="44DA95B9"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787" w:history="1">
        <w:r w:rsidR="00A77087" w:rsidRPr="0055541A">
          <w:rPr>
            <w:rStyle w:val="Hyperlink"/>
            <w:noProof/>
          </w:rPr>
          <w:t>5.3.2.1</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Element </w:t>
        </w:r>
        <w:r w:rsidR="00A77087" w:rsidRPr="0055541A">
          <w:rPr>
            <w:rStyle w:val="Hyperlink"/>
            <w:rFonts w:ascii="Courier New" w:hAnsi="Courier New" w:cs="Courier New"/>
            <w:i/>
            <w:noProof/>
          </w:rPr>
          <w:t>&lt;contact_list/&gt;</w:t>
        </w:r>
        <w:r w:rsidR="00A77087">
          <w:rPr>
            <w:noProof/>
            <w:webHidden/>
          </w:rPr>
          <w:tab/>
        </w:r>
        <w:r w:rsidR="00A77087">
          <w:rPr>
            <w:noProof/>
            <w:webHidden/>
          </w:rPr>
          <w:fldChar w:fldCharType="begin"/>
        </w:r>
        <w:r w:rsidR="00A77087">
          <w:rPr>
            <w:noProof/>
            <w:webHidden/>
          </w:rPr>
          <w:instrText xml:space="preserve"> PAGEREF _Toc3813787 \h </w:instrText>
        </w:r>
        <w:r w:rsidR="00A77087">
          <w:rPr>
            <w:noProof/>
            <w:webHidden/>
          </w:rPr>
        </w:r>
        <w:r w:rsidR="00A77087">
          <w:rPr>
            <w:noProof/>
            <w:webHidden/>
          </w:rPr>
          <w:fldChar w:fldCharType="separate"/>
        </w:r>
        <w:r w:rsidR="00A77087">
          <w:rPr>
            <w:noProof/>
            <w:webHidden/>
          </w:rPr>
          <w:t>37</w:t>
        </w:r>
        <w:r w:rsidR="00A77087">
          <w:rPr>
            <w:noProof/>
            <w:webHidden/>
          </w:rPr>
          <w:fldChar w:fldCharType="end"/>
        </w:r>
      </w:hyperlink>
    </w:p>
    <w:p w14:paraId="04FB66C1" w14:textId="10AEA1EB"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788" w:history="1">
        <w:r w:rsidR="00A77087" w:rsidRPr="0055541A">
          <w:rPr>
            <w:rStyle w:val="Hyperlink"/>
            <w:noProof/>
          </w:rPr>
          <w:t>5.3.2.2</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Element </w:t>
        </w:r>
        <w:r w:rsidR="00A77087" w:rsidRPr="0055541A">
          <w:rPr>
            <w:rStyle w:val="Hyperlink"/>
            <w:rFonts w:ascii="Courier New" w:hAnsi="Courier New" w:cs="Courier New"/>
            <w:i/>
            <w:noProof/>
          </w:rPr>
          <w:t>&lt;contact&gt;</w:t>
        </w:r>
        <w:r w:rsidR="00A77087">
          <w:rPr>
            <w:noProof/>
            <w:webHidden/>
          </w:rPr>
          <w:tab/>
        </w:r>
        <w:r w:rsidR="00A77087">
          <w:rPr>
            <w:noProof/>
            <w:webHidden/>
          </w:rPr>
          <w:fldChar w:fldCharType="begin"/>
        </w:r>
        <w:r w:rsidR="00A77087">
          <w:rPr>
            <w:noProof/>
            <w:webHidden/>
          </w:rPr>
          <w:instrText xml:space="preserve"> PAGEREF _Toc3813788 \h </w:instrText>
        </w:r>
        <w:r w:rsidR="00A77087">
          <w:rPr>
            <w:noProof/>
            <w:webHidden/>
          </w:rPr>
        </w:r>
        <w:r w:rsidR="00A77087">
          <w:rPr>
            <w:noProof/>
            <w:webHidden/>
          </w:rPr>
          <w:fldChar w:fldCharType="separate"/>
        </w:r>
        <w:r w:rsidR="00A77087">
          <w:rPr>
            <w:noProof/>
            <w:webHidden/>
          </w:rPr>
          <w:t>37</w:t>
        </w:r>
        <w:r w:rsidR="00A77087">
          <w:rPr>
            <w:noProof/>
            <w:webHidden/>
          </w:rPr>
          <w:fldChar w:fldCharType="end"/>
        </w:r>
      </w:hyperlink>
    </w:p>
    <w:p w14:paraId="3BA19EAE" w14:textId="16866155"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789" w:history="1">
        <w:r w:rsidR="00A77087" w:rsidRPr="0055541A">
          <w:rPr>
            <w:rStyle w:val="Hyperlink"/>
            <w:i/>
            <w:noProof/>
          </w:rPr>
          <w:t>5.3.2.3</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Element </w:t>
        </w:r>
        <w:r w:rsidR="00A77087" w:rsidRPr="0055541A">
          <w:rPr>
            <w:rStyle w:val="Hyperlink"/>
            <w:rFonts w:ascii="Courier New" w:hAnsi="Courier New" w:cs="Courier New"/>
            <w:i/>
            <w:noProof/>
          </w:rPr>
          <w:t>&lt;partner/&gt;</w:t>
        </w:r>
        <w:r w:rsidR="00A77087">
          <w:rPr>
            <w:noProof/>
            <w:webHidden/>
          </w:rPr>
          <w:tab/>
        </w:r>
        <w:r w:rsidR="00A77087">
          <w:rPr>
            <w:noProof/>
            <w:webHidden/>
          </w:rPr>
          <w:fldChar w:fldCharType="begin"/>
        </w:r>
        <w:r w:rsidR="00A77087">
          <w:rPr>
            <w:noProof/>
            <w:webHidden/>
          </w:rPr>
          <w:instrText xml:space="preserve"> PAGEREF _Toc3813789 \h </w:instrText>
        </w:r>
        <w:r w:rsidR="00A77087">
          <w:rPr>
            <w:noProof/>
            <w:webHidden/>
          </w:rPr>
        </w:r>
        <w:r w:rsidR="00A77087">
          <w:rPr>
            <w:noProof/>
            <w:webHidden/>
          </w:rPr>
          <w:fldChar w:fldCharType="separate"/>
        </w:r>
        <w:r w:rsidR="00A77087">
          <w:rPr>
            <w:noProof/>
            <w:webHidden/>
          </w:rPr>
          <w:t>38</w:t>
        </w:r>
        <w:r w:rsidR="00A77087">
          <w:rPr>
            <w:noProof/>
            <w:webHidden/>
          </w:rPr>
          <w:fldChar w:fldCharType="end"/>
        </w:r>
      </w:hyperlink>
    </w:p>
    <w:p w14:paraId="42514543" w14:textId="3C50ACC1"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790" w:history="1">
        <w:r w:rsidR="00A77087" w:rsidRPr="0055541A">
          <w:rPr>
            <w:rStyle w:val="Hyperlink"/>
            <w:i/>
            <w:noProof/>
          </w:rPr>
          <w:t>5.3.2.4</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Element </w:t>
        </w:r>
        <w:r w:rsidR="00A77087" w:rsidRPr="0055541A">
          <w:rPr>
            <w:rStyle w:val="Hyperlink"/>
            <w:rFonts w:ascii="Courier New" w:hAnsi="Courier New" w:cs="Courier New"/>
            <w:i/>
            <w:noProof/>
          </w:rPr>
          <w:t>&lt;coefficients/&gt;</w:t>
        </w:r>
        <w:r w:rsidR="00A77087">
          <w:rPr>
            <w:noProof/>
            <w:webHidden/>
          </w:rPr>
          <w:tab/>
        </w:r>
        <w:r w:rsidR="00A77087">
          <w:rPr>
            <w:noProof/>
            <w:webHidden/>
          </w:rPr>
          <w:fldChar w:fldCharType="begin"/>
        </w:r>
        <w:r w:rsidR="00A77087">
          <w:rPr>
            <w:noProof/>
            <w:webHidden/>
          </w:rPr>
          <w:instrText xml:space="preserve"> PAGEREF _Toc3813790 \h </w:instrText>
        </w:r>
        <w:r w:rsidR="00A77087">
          <w:rPr>
            <w:noProof/>
            <w:webHidden/>
          </w:rPr>
        </w:r>
        <w:r w:rsidR="00A77087">
          <w:rPr>
            <w:noProof/>
            <w:webHidden/>
          </w:rPr>
          <w:fldChar w:fldCharType="separate"/>
        </w:r>
        <w:r w:rsidR="00A77087">
          <w:rPr>
            <w:noProof/>
            <w:webHidden/>
          </w:rPr>
          <w:t>38</w:t>
        </w:r>
        <w:r w:rsidR="00A77087">
          <w:rPr>
            <w:noProof/>
            <w:webHidden/>
          </w:rPr>
          <w:fldChar w:fldCharType="end"/>
        </w:r>
      </w:hyperlink>
    </w:p>
    <w:p w14:paraId="42DB0331" w14:textId="7E004EC3"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791" w:history="1">
        <w:r w:rsidR="00A77087" w:rsidRPr="0055541A">
          <w:rPr>
            <w:rStyle w:val="Hyperlink"/>
            <w:noProof/>
          </w:rPr>
          <w:t>5.3.2.5</w:t>
        </w:r>
        <w:r w:rsidR="00A77087">
          <w:rPr>
            <w:rFonts w:asciiTheme="minorHAnsi" w:eastAsiaTheme="minorEastAsia" w:hAnsiTheme="minorHAnsi" w:cstheme="minorBidi"/>
            <w:noProof/>
            <w:sz w:val="22"/>
            <w:szCs w:val="22"/>
            <w:lang w:eastAsia="en-US"/>
          </w:rPr>
          <w:tab/>
        </w:r>
        <w:r w:rsidR="00A77087" w:rsidRPr="0055541A">
          <w:rPr>
            <w:rStyle w:val="Hyperlink"/>
            <w:noProof/>
          </w:rPr>
          <w:t>Local Contact Properties</w:t>
        </w:r>
        <w:r w:rsidR="00A77087">
          <w:rPr>
            <w:noProof/>
            <w:webHidden/>
          </w:rPr>
          <w:tab/>
        </w:r>
        <w:r w:rsidR="00A77087">
          <w:rPr>
            <w:noProof/>
            <w:webHidden/>
          </w:rPr>
          <w:fldChar w:fldCharType="begin"/>
        </w:r>
        <w:r w:rsidR="00A77087">
          <w:rPr>
            <w:noProof/>
            <w:webHidden/>
          </w:rPr>
          <w:instrText xml:space="preserve"> PAGEREF _Toc3813791 \h </w:instrText>
        </w:r>
        <w:r w:rsidR="00A77087">
          <w:rPr>
            <w:noProof/>
            <w:webHidden/>
          </w:rPr>
        </w:r>
        <w:r w:rsidR="00A77087">
          <w:rPr>
            <w:noProof/>
            <w:webHidden/>
          </w:rPr>
          <w:fldChar w:fldCharType="separate"/>
        </w:r>
        <w:r w:rsidR="00A77087">
          <w:rPr>
            <w:noProof/>
            <w:webHidden/>
          </w:rPr>
          <w:t>38</w:t>
        </w:r>
        <w:r w:rsidR="00A77087">
          <w:rPr>
            <w:noProof/>
            <w:webHidden/>
          </w:rPr>
          <w:fldChar w:fldCharType="end"/>
        </w:r>
      </w:hyperlink>
    </w:p>
    <w:p w14:paraId="67163F32" w14:textId="6CDA8932" w:rsidR="00A77087" w:rsidRDefault="00122414">
      <w:pPr>
        <w:pStyle w:val="TOC3"/>
        <w:rPr>
          <w:rFonts w:asciiTheme="minorHAnsi" w:eastAsiaTheme="minorEastAsia" w:hAnsiTheme="minorHAnsi" w:cstheme="minorBidi"/>
          <w:noProof/>
          <w:sz w:val="22"/>
          <w:szCs w:val="22"/>
          <w:lang w:eastAsia="en-US"/>
        </w:rPr>
      </w:pPr>
      <w:hyperlink w:anchor="_Toc3813792" w:history="1">
        <w:r w:rsidR="00A77087" w:rsidRPr="0055541A">
          <w:rPr>
            <w:rStyle w:val="Hyperlink"/>
            <w:noProof/>
          </w:rPr>
          <w:t>5.3.3</w:t>
        </w:r>
        <w:r w:rsidR="00A77087">
          <w:rPr>
            <w:rFonts w:asciiTheme="minorHAnsi" w:eastAsiaTheme="minorEastAsia" w:hAnsiTheme="minorHAnsi" w:cstheme="minorBidi"/>
            <w:noProof/>
            <w:sz w:val="22"/>
            <w:szCs w:val="22"/>
            <w:lang w:eastAsia="en-US"/>
          </w:rPr>
          <w:tab/>
        </w:r>
        <w:r w:rsidR="00A77087" w:rsidRPr="0055541A">
          <w:rPr>
            <w:rStyle w:val="Hyperlink"/>
            <w:noProof/>
          </w:rPr>
          <w:t>Joints</w:t>
        </w:r>
        <w:r w:rsidR="00A77087">
          <w:rPr>
            <w:noProof/>
            <w:webHidden/>
          </w:rPr>
          <w:tab/>
        </w:r>
        <w:r w:rsidR="00A77087">
          <w:rPr>
            <w:noProof/>
            <w:webHidden/>
          </w:rPr>
          <w:fldChar w:fldCharType="begin"/>
        </w:r>
        <w:r w:rsidR="00A77087">
          <w:rPr>
            <w:noProof/>
            <w:webHidden/>
          </w:rPr>
          <w:instrText xml:space="preserve"> PAGEREF _Toc3813792 \h </w:instrText>
        </w:r>
        <w:r w:rsidR="00A77087">
          <w:rPr>
            <w:noProof/>
            <w:webHidden/>
          </w:rPr>
        </w:r>
        <w:r w:rsidR="00A77087">
          <w:rPr>
            <w:noProof/>
            <w:webHidden/>
          </w:rPr>
          <w:fldChar w:fldCharType="separate"/>
        </w:r>
        <w:r w:rsidR="00A77087">
          <w:rPr>
            <w:noProof/>
            <w:webHidden/>
          </w:rPr>
          <w:t>39</w:t>
        </w:r>
        <w:r w:rsidR="00A77087">
          <w:rPr>
            <w:noProof/>
            <w:webHidden/>
          </w:rPr>
          <w:fldChar w:fldCharType="end"/>
        </w:r>
      </w:hyperlink>
    </w:p>
    <w:p w14:paraId="5B835D8B" w14:textId="16CE34D5"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93" w:history="1">
        <w:r w:rsidR="00A77087" w:rsidRPr="0055541A">
          <w:rPr>
            <w:rStyle w:val="Hyperlink"/>
            <w:noProof/>
          </w:rPr>
          <w:t>5.4</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A Minimalistic Example of a χMCF file</w:t>
        </w:r>
        <w:r w:rsidR="00A77087">
          <w:rPr>
            <w:noProof/>
            <w:webHidden/>
          </w:rPr>
          <w:tab/>
        </w:r>
        <w:r w:rsidR="00A77087">
          <w:rPr>
            <w:noProof/>
            <w:webHidden/>
          </w:rPr>
          <w:fldChar w:fldCharType="begin"/>
        </w:r>
        <w:r w:rsidR="00A77087">
          <w:rPr>
            <w:noProof/>
            <w:webHidden/>
          </w:rPr>
          <w:instrText xml:space="preserve"> PAGEREF _Toc3813793 \h </w:instrText>
        </w:r>
        <w:r w:rsidR="00A77087">
          <w:rPr>
            <w:noProof/>
            <w:webHidden/>
          </w:rPr>
        </w:r>
        <w:r w:rsidR="00A77087">
          <w:rPr>
            <w:noProof/>
            <w:webHidden/>
          </w:rPr>
          <w:fldChar w:fldCharType="separate"/>
        </w:r>
        <w:r w:rsidR="00A77087">
          <w:rPr>
            <w:noProof/>
            <w:webHidden/>
          </w:rPr>
          <w:t>40</w:t>
        </w:r>
        <w:r w:rsidR="00A77087">
          <w:rPr>
            <w:noProof/>
            <w:webHidden/>
          </w:rPr>
          <w:fldChar w:fldCharType="end"/>
        </w:r>
      </w:hyperlink>
    </w:p>
    <w:p w14:paraId="59A88B6A" w14:textId="7FCD97FB"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94" w:history="1">
        <w:r w:rsidR="00A77087" w:rsidRPr="0055541A">
          <w:rPr>
            <w:rStyle w:val="Hyperlink"/>
            <w:noProof/>
          </w:rPr>
          <w:t>5.5</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XML Schema Definition</w:t>
        </w:r>
        <w:r w:rsidR="00A77087">
          <w:rPr>
            <w:noProof/>
            <w:webHidden/>
          </w:rPr>
          <w:tab/>
        </w:r>
        <w:r w:rsidR="00A77087">
          <w:rPr>
            <w:noProof/>
            <w:webHidden/>
          </w:rPr>
          <w:fldChar w:fldCharType="begin"/>
        </w:r>
        <w:r w:rsidR="00A77087">
          <w:rPr>
            <w:noProof/>
            <w:webHidden/>
          </w:rPr>
          <w:instrText xml:space="preserve"> PAGEREF _Toc3813794 \h </w:instrText>
        </w:r>
        <w:r w:rsidR="00A77087">
          <w:rPr>
            <w:noProof/>
            <w:webHidden/>
          </w:rPr>
        </w:r>
        <w:r w:rsidR="00A77087">
          <w:rPr>
            <w:noProof/>
            <w:webHidden/>
          </w:rPr>
          <w:fldChar w:fldCharType="separate"/>
        </w:r>
        <w:r w:rsidR="00A77087">
          <w:rPr>
            <w:noProof/>
            <w:webHidden/>
          </w:rPr>
          <w:t>41</w:t>
        </w:r>
        <w:r w:rsidR="00A77087">
          <w:rPr>
            <w:noProof/>
            <w:webHidden/>
          </w:rPr>
          <w:fldChar w:fldCharType="end"/>
        </w:r>
      </w:hyperlink>
    </w:p>
    <w:p w14:paraId="31F94D42" w14:textId="0D4C78C4" w:rsidR="00A77087" w:rsidRDefault="0012241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13795" w:history="1">
        <w:r w:rsidR="00A77087" w:rsidRPr="0055541A">
          <w:rPr>
            <w:rStyle w:val="Hyperlink"/>
            <w:noProof/>
            <w14:scene3d>
              <w14:camera w14:prst="orthographicFront"/>
              <w14:lightRig w14:rig="threePt" w14:dir="t">
                <w14:rot w14:lat="0" w14:lon="0" w14:rev="0"/>
              </w14:lightRig>
            </w14:scene3d>
          </w:rPr>
          <w:t>6</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Data Common to any Connection</w:t>
        </w:r>
        <w:r w:rsidR="00A77087">
          <w:rPr>
            <w:noProof/>
            <w:webHidden/>
          </w:rPr>
          <w:tab/>
        </w:r>
        <w:r w:rsidR="00A77087">
          <w:rPr>
            <w:noProof/>
            <w:webHidden/>
          </w:rPr>
          <w:fldChar w:fldCharType="begin"/>
        </w:r>
        <w:r w:rsidR="00A77087">
          <w:rPr>
            <w:noProof/>
            <w:webHidden/>
          </w:rPr>
          <w:instrText xml:space="preserve"> PAGEREF _Toc3813795 \h </w:instrText>
        </w:r>
        <w:r w:rsidR="00A77087">
          <w:rPr>
            <w:noProof/>
            <w:webHidden/>
          </w:rPr>
        </w:r>
        <w:r w:rsidR="00A77087">
          <w:rPr>
            <w:noProof/>
            <w:webHidden/>
          </w:rPr>
          <w:fldChar w:fldCharType="separate"/>
        </w:r>
        <w:r w:rsidR="00A77087">
          <w:rPr>
            <w:noProof/>
            <w:webHidden/>
          </w:rPr>
          <w:t>42</w:t>
        </w:r>
        <w:r w:rsidR="00A77087">
          <w:rPr>
            <w:noProof/>
            <w:webHidden/>
          </w:rPr>
          <w:fldChar w:fldCharType="end"/>
        </w:r>
      </w:hyperlink>
    </w:p>
    <w:p w14:paraId="44159818" w14:textId="49C19EFD"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96" w:history="1">
        <w:r w:rsidR="00A77087" w:rsidRPr="0055541A">
          <w:rPr>
            <w:rStyle w:val="Hyperlink"/>
            <w:noProof/>
          </w:rPr>
          <w:t>6.1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Indices and their properties</w:t>
        </w:r>
        <w:r w:rsidR="00A77087">
          <w:rPr>
            <w:noProof/>
            <w:webHidden/>
          </w:rPr>
          <w:tab/>
        </w:r>
        <w:r w:rsidR="00A77087">
          <w:rPr>
            <w:noProof/>
            <w:webHidden/>
          </w:rPr>
          <w:fldChar w:fldCharType="begin"/>
        </w:r>
        <w:r w:rsidR="00A77087">
          <w:rPr>
            <w:noProof/>
            <w:webHidden/>
          </w:rPr>
          <w:instrText xml:space="preserve"> PAGEREF _Toc3813796 \h </w:instrText>
        </w:r>
        <w:r w:rsidR="00A77087">
          <w:rPr>
            <w:noProof/>
            <w:webHidden/>
          </w:rPr>
        </w:r>
        <w:r w:rsidR="00A77087">
          <w:rPr>
            <w:noProof/>
            <w:webHidden/>
          </w:rPr>
          <w:fldChar w:fldCharType="separate"/>
        </w:r>
        <w:r w:rsidR="00A77087">
          <w:rPr>
            <w:noProof/>
            <w:webHidden/>
          </w:rPr>
          <w:t>42</w:t>
        </w:r>
        <w:r w:rsidR="00A77087">
          <w:rPr>
            <w:noProof/>
            <w:webHidden/>
          </w:rPr>
          <w:fldChar w:fldCharType="end"/>
        </w:r>
      </w:hyperlink>
    </w:p>
    <w:p w14:paraId="0B78B6A0" w14:textId="23FD3B0F"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97" w:history="1">
        <w:r w:rsidR="00A77087" w:rsidRPr="0055541A">
          <w:rPr>
            <w:rStyle w:val="Hyperlink"/>
            <w:noProof/>
          </w:rPr>
          <w:t>6.2</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 xml:space="preserve">Attribute </w:t>
        </w:r>
        <w:r w:rsidR="00A77087" w:rsidRPr="0055541A">
          <w:rPr>
            <w:rStyle w:val="Hyperlink"/>
            <w:rFonts w:ascii="Courier New" w:hAnsi="Courier New" w:cs="Courier New"/>
            <w:noProof/>
            <w:highlight w:val="white"/>
          </w:rPr>
          <w:t>label</w:t>
        </w:r>
        <w:r w:rsidR="00A77087">
          <w:rPr>
            <w:noProof/>
            <w:webHidden/>
          </w:rPr>
          <w:tab/>
        </w:r>
        <w:r w:rsidR="00A77087">
          <w:rPr>
            <w:noProof/>
            <w:webHidden/>
          </w:rPr>
          <w:fldChar w:fldCharType="begin"/>
        </w:r>
        <w:r w:rsidR="00A77087">
          <w:rPr>
            <w:noProof/>
            <w:webHidden/>
          </w:rPr>
          <w:instrText xml:space="preserve"> PAGEREF _Toc3813797 \h </w:instrText>
        </w:r>
        <w:r w:rsidR="00A77087">
          <w:rPr>
            <w:noProof/>
            <w:webHidden/>
          </w:rPr>
        </w:r>
        <w:r w:rsidR="00A77087">
          <w:rPr>
            <w:noProof/>
            <w:webHidden/>
          </w:rPr>
          <w:fldChar w:fldCharType="separate"/>
        </w:r>
        <w:r w:rsidR="00A77087">
          <w:rPr>
            <w:noProof/>
            <w:webHidden/>
          </w:rPr>
          <w:t>42</w:t>
        </w:r>
        <w:r w:rsidR="00A77087">
          <w:rPr>
            <w:noProof/>
            <w:webHidden/>
          </w:rPr>
          <w:fldChar w:fldCharType="end"/>
        </w:r>
      </w:hyperlink>
    </w:p>
    <w:p w14:paraId="3102CCCD" w14:textId="44CF7E8C"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98" w:history="1">
        <w:r w:rsidR="00A77087" w:rsidRPr="0055541A">
          <w:rPr>
            <w:rStyle w:val="Hyperlink"/>
            <w:noProof/>
          </w:rPr>
          <w:t>6.3</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Dimensions and Coordinates</w:t>
        </w:r>
        <w:r w:rsidR="00A77087">
          <w:rPr>
            <w:noProof/>
            <w:webHidden/>
          </w:rPr>
          <w:tab/>
        </w:r>
        <w:r w:rsidR="00A77087">
          <w:rPr>
            <w:noProof/>
            <w:webHidden/>
          </w:rPr>
          <w:fldChar w:fldCharType="begin"/>
        </w:r>
        <w:r w:rsidR="00A77087">
          <w:rPr>
            <w:noProof/>
            <w:webHidden/>
          </w:rPr>
          <w:instrText xml:space="preserve"> PAGEREF _Toc3813798 \h </w:instrText>
        </w:r>
        <w:r w:rsidR="00A77087">
          <w:rPr>
            <w:noProof/>
            <w:webHidden/>
          </w:rPr>
        </w:r>
        <w:r w:rsidR="00A77087">
          <w:rPr>
            <w:noProof/>
            <w:webHidden/>
          </w:rPr>
          <w:fldChar w:fldCharType="separate"/>
        </w:r>
        <w:r w:rsidR="00A77087">
          <w:rPr>
            <w:noProof/>
            <w:webHidden/>
          </w:rPr>
          <w:t>42</w:t>
        </w:r>
        <w:r w:rsidR="00A77087">
          <w:rPr>
            <w:noProof/>
            <w:webHidden/>
          </w:rPr>
          <w:fldChar w:fldCharType="end"/>
        </w:r>
      </w:hyperlink>
    </w:p>
    <w:p w14:paraId="5377A28C" w14:textId="6736A15D"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799" w:history="1">
        <w:r w:rsidR="00A77087" w:rsidRPr="0055541A">
          <w:rPr>
            <w:rStyle w:val="Hyperlink"/>
            <w:noProof/>
          </w:rPr>
          <w:t>6.4</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 xml:space="preserve">Attribute </w:t>
        </w:r>
        <w:r w:rsidR="00A77087" w:rsidRPr="0055541A">
          <w:rPr>
            <w:rStyle w:val="Hyperlink"/>
            <w:rFonts w:ascii="Courier New" w:hAnsi="Courier New" w:cs="Courier New"/>
            <w:noProof/>
            <w:highlight w:val="white"/>
          </w:rPr>
          <w:t>quality_control</w:t>
        </w:r>
        <w:r w:rsidR="00A77087">
          <w:rPr>
            <w:noProof/>
            <w:webHidden/>
          </w:rPr>
          <w:tab/>
        </w:r>
        <w:r w:rsidR="00A77087">
          <w:rPr>
            <w:noProof/>
            <w:webHidden/>
          </w:rPr>
          <w:fldChar w:fldCharType="begin"/>
        </w:r>
        <w:r w:rsidR="00A77087">
          <w:rPr>
            <w:noProof/>
            <w:webHidden/>
          </w:rPr>
          <w:instrText xml:space="preserve"> PAGEREF _Toc3813799 \h </w:instrText>
        </w:r>
        <w:r w:rsidR="00A77087">
          <w:rPr>
            <w:noProof/>
            <w:webHidden/>
          </w:rPr>
        </w:r>
        <w:r w:rsidR="00A77087">
          <w:rPr>
            <w:noProof/>
            <w:webHidden/>
          </w:rPr>
          <w:fldChar w:fldCharType="separate"/>
        </w:r>
        <w:r w:rsidR="00A77087">
          <w:rPr>
            <w:noProof/>
            <w:webHidden/>
          </w:rPr>
          <w:t>42</w:t>
        </w:r>
        <w:r w:rsidR="00A77087">
          <w:rPr>
            <w:noProof/>
            <w:webHidden/>
          </w:rPr>
          <w:fldChar w:fldCharType="end"/>
        </w:r>
      </w:hyperlink>
    </w:p>
    <w:p w14:paraId="2FA3B90A" w14:textId="35D96B31"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00" w:history="1">
        <w:r w:rsidR="00A77087" w:rsidRPr="0055541A">
          <w:rPr>
            <w:rStyle w:val="Hyperlink"/>
            <w:noProof/>
          </w:rPr>
          <w:t>6.5</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Custom Attributes list</w:t>
        </w:r>
        <w:r w:rsidR="00A77087">
          <w:rPr>
            <w:noProof/>
            <w:webHidden/>
          </w:rPr>
          <w:tab/>
        </w:r>
        <w:r w:rsidR="00A77087">
          <w:rPr>
            <w:noProof/>
            <w:webHidden/>
          </w:rPr>
          <w:fldChar w:fldCharType="begin"/>
        </w:r>
        <w:r w:rsidR="00A77087">
          <w:rPr>
            <w:noProof/>
            <w:webHidden/>
          </w:rPr>
          <w:instrText xml:space="preserve"> PAGEREF _Toc3813800 \h </w:instrText>
        </w:r>
        <w:r w:rsidR="00A77087">
          <w:rPr>
            <w:noProof/>
            <w:webHidden/>
          </w:rPr>
        </w:r>
        <w:r w:rsidR="00A77087">
          <w:rPr>
            <w:noProof/>
            <w:webHidden/>
          </w:rPr>
          <w:fldChar w:fldCharType="separate"/>
        </w:r>
        <w:r w:rsidR="00A77087">
          <w:rPr>
            <w:noProof/>
            <w:webHidden/>
          </w:rPr>
          <w:t>43</w:t>
        </w:r>
        <w:r w:rsidR="00A77087">
          <w:rPr>
            <w:noProof/>
            <w:webHidden/>
          </w:rPr>
          <w:fldChar w:fldCharType="end"/>
        </w:r>
      </w:hyperlink>
    </w:p>
    <w:p w14:paraId="36FE88DA" w14:textId="70F1FAAF"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01" w:history="1">
        <w:r w:rsidR="00A77087" w:rsidRPr="0055541A">
          <w:rPr>
            <w:rStyle w:val="Hyperlink"/>
            <w:noProof/>
          </w:rPr>
          <w:t>6.6</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 xml:space="preserve">Distinction between </w:t>
        </w:r>
        <w:r w:rsidR="00A77087" w:rsidRPr="0055541A">
          <w:rPr>
            <w:rStyle w:val="Hyperlink"/>
            <w:rFonts w:ascii="Courier New" w:hAnsi="Courier New" w:cs="Courier New"/>
            <w:noProof/>
          </w:rPr>
          <w:t>&lt;custom_attributes/&gt;</w:t>
        </w:r>
        <w:r w:rsidR="00A77087" w:rsidRPr="0055541A">
          <w:rPr>
            <w:rStyle w:val="Hyperlink"/>
            <w:noProof/>
          </w:rPr>
          <w:t xml:space="preserve"> and </w:t>
        </w:r>
        <w:r w:rsidR="00A77087" w:rsidRPr="0055541A">
          <w:rPr>
            <w:rStyle w:val="Hyperlink"/>
            <w:rFonts w:ascii="Courier New" w:hAnsi="Courier New" w:cs="Courier New"/>
            <w:noProof/>
          </w:rPr>
          <w:t>&lt;appdata/&gt;</w:t>
        </w:r>
        <w:r w:rsidR="00A77087">
          <w:rPr>
            <w:noProof/>
            <w:webHidden/>
          </w:rPr>
          <w:tab/>
        </w:r>
        <w:r w:rsidR="00A77087">
          <w:rPr>
            <w:noProof/>
            <w:webHidden/>
          </w:rPr>
          <w:fldChar w:fldCharType="begin"/>
        </w:r>
        <w:r w:rsidR="00A77087">
          <w:rPr>
            <w:noProof/>
            <w:webHidden/>
          </w:rPr>
          <w:instrText xml:space="preserve"> PAGEREF _Toc3813801 \h </w:instrText>
        </w:r>
        <w:r w:rsidR="00A77087">
          <w:rPr>
            <w:noProof/>
            <w:webHidden/>
          </w:rPr>
        </w:r>
        <w:r w:rsidR="00A77087">
          <w:rPr>
            <w:noProof/>
            <w:webHidden/>
          </w:rPr>
          <w:fldChar w:fldCharType="separate"/>
        </w:r>
        <w:r w:rsidR="00A77087">
          <w:rPr>
            <w:noProof/>
            <w:webHidden/>
          </w:rPr>
          <w:t>48</w:t>
        </w:r>
        <w:r w:rsidR="00A77087">
          <w:rPr>
            <w:noProof/>
            <w:webHidden/>
          </w:rPr>
          <w:fldChar w:fldCharType="end"/>
        </w:r>
      </w:hyperlink>
    </w:p>
    <w:p w14:paraId="5DD4F354" w14:textId="0E2AFB25" w:rsidR="00A77087" w:rsidRDefault="00122414">
      <w:pPr>
        <w:pStyle w:val="TOC3"/>
        <w:rPr>
          <w:rFonts w:asciiTheme="minorHAnsi" w:eastAsiaTheme="minorEastAsia" w:hAnsiTheme="minorHAnsi" w:cstheme="minorBidi"/>
          <w:noProof/>
          <w:sz w:val="22"/>
          <w:szCs w:val="22"/>
          <w:lang w:eastAsia="en-US"/>
        </w:rPr>
      </w:pPr>
      <w:hyperlink w:anchor="_Toc3813802" w:history="1">
        <w:r w:rsidR="00A77087" w:rsidRPr="0055541A">
          <w:rPr>
            <w:rStyle w:val="Hyperlink"/>
            <w:noProof/>
          </w:rPr>
          <w:t>6.6.1</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Needs of different process roles, addressed by </w:t>
        </w:r>
        <w:r w:rsidR="00A77087" w:rsidRPr="0055541A">
          <w:rPr>
            <w:rStyle w:val="Hyperlink"/>
            <w:rFonts w:ascii="Courier New" w:hAnsi="Courier New" w:cs="Courier New"/>
            <w:i/>
            <w:iCs/>
            <w:noProof/>
          </w:rPr>
          <w:t>&lt;custom_attributes/&gt;</w:t>
        </w:r>
        <w:r w:rsidR="00A77087" w:rsidRPr="0055541A">
          <w:rPr>
            <w:rStyle w:val="Hyperlink"/>
            <w:noProof/>
          </w:rPr>
          <w:t xml:space="preserve"> and </w:t>
        </w:r>
        <w:r w:rsidR="00A77087" w:rsidRPr="0055541A">
          <w:rPr>
            <w:rStyle w:val="Hyperlink"/>
            <w:rFonts w:ascii="Courier New" w:hAnsi="Courier New" w:cs="Courier New"/>
            <w:i/>
            <w:iCs/>
            <w:noProof/>
          </w:rPr>
          <w:t>&lt;appdata/&gt;</w:t>
        </w:r>
        <w:r w:rsidR="00A77087">
          <w:rPr>
            <w:noProof/>
            <w:webHidden/>
          </w:rPr>
          <w:tab/>
        </w:r>
        <w:r w:rsidR="00A77087">
          <w:rPr>
            <w:noProof/>
            <w:webHidden/>
          </w:rPr>
          <w:fldChar w:fldCharType="begin"/>
        </w:r>
        <w:r w:rsidR="00A77087">
          <w:rPr>
            <w:noProof/>
            <w:webHidden/>
          </w:rPr>
          <w:instrText xml:space="preserve"> PAGEREF _Toc3813802 \h </w:instrText>
        </w:r>
        <w:r w:rsidR="00A77087">
          <w:rPr>
            <w:noProof/>
            <w:webHidden/>
          </w:rPr>
        </w:r>
        <w:r w:rsidR="00A77087">
          <w:rPr>
            <w:noProof/>
            <w:webHidden/>
          </w:rPr>
          <w:fldChar w:fldCharType="separate"/>
        </w:r>
        <w:r w:rsidR="00A77087">
          <w:rPr>
            <w:noProof/>
            <w:webHidden/>
          </w:rPr>
          <w:t>48</w:t>
        </w:r>
        <w:r w:rsidR="00A77087">
          <w:rPr>
            <w:noProof/>
            <w:webHidden/>
          </w:rPr>
          <w:fldChar w:fldCharType="end"/>
        </w:r>
      </w:hyperlink>
    </w:p>
    <w:p w14:paraId="4D87B914" w14:textId="21F17FC1" w:rsidR="00A77087" w:rsidRDefault="00122414">
      <w:pPr>
        <w:pStyle w:val="TOC3"/>
        <w:rPr>
          <w:rFonts w:asciiTheme="minorHAnsi" w:eastAsiaTheme="minorEastAsia" w:hAnsiTheme="minorHAnsi" w:cstheme="minorBidi"/>
          <w:noProof/>
          <w:sz w:val="22"/>
          <w:szCs w:val="22"/>
          <w:lang w:eastAsia="en-US"/>
        </w:rPr>
      </w:pPr>
      <w:hyperlink w:anchor="_Toc3813803" w:history="1">
        <w:r w:rsidR="00A77087" w:rsidRPr="0055541A">
          <w:rPr>
            <w:rStyle w:val="Hyperlink"/>
            <w:noProof/>
          </w:rPr>
          <w:t>6.6.2</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Needs of different applications, addressed by </w:t>
        </w:r>
        <w:r w:rsidR="00A77087" w:rsidRPr="0055541A">
          <w:rPr>
            <w:rStyle w:val="Hyperlink"/>
            <w:rFonts w:ascii="Courier New" w:hAnsi="Courier New" w:cs="Courier New"/>
            <w:i/>
            <w:iCs/>
            <w:noProof/>
          </w:rPr>
          <w:t>&lt;custom_attributes/&gt;</w:t>
        </w:r>
        <w:r w:rsidR="00A77087" w:rsidRPr="0055541A">
          <w:rPr>
            <w:rStyle w:val="Hyperlink"/>
            <w:noProof/>
          </w:rPr>
          <w:t xml:space="preserve"> and </w:t>
        </w:r>
        <w:r w:rsidR="00A77087" w:rsidRPr="0055541A">
          <w:rPr>
            <w:rStyle w:val="Hyperlink"/>
            <w:rFonts w:ascii="Courier New" w:hAnsi="Courier New" w:cs="Courier New"/>
            <w:i/>
            <w:iCs/>
            <w:noProof/>
          </w:rPr>
          <w:t>&lt;appdata/&gt;</w:t>
        </w:r>
        <w:r w:rsidR="00A77087">
          <w:rPr>
            <w:noProof/>
            <w:webHidden/>
          </w:rPr>
          <w:tab/>
        </w:r>
        <w:r w:rsidR="00A77087">
          <w:rPr>
            <w:noProof/>
            <w:webHidden/>
          </w:rPr>
          <w:fldChar w:fldCharType="begin"/>
        </w:r>
        <w:r w:rsidR="00A77087">
          <w:rPr>
            <w:noProof/>
            <w:webHidden/>
          </w:rPr>
          <w:instrText xml:space="preserve"> PAGEREF _Toc3813803 \h </w:instrText>
        </w:r>
        <w:r w:rsidR="00A77087">
          <w:rPr>
            <w:noProof/>
            <w:webHidden/>
          </w:rPr>
        </w:r>
        <w:r w:rsidR="00A77087">
          <w:rPr>
            <w:noProof/>
            <w:webHidden/>
          </w:rPr>
          <w:fldChar w:fldCharType="separate"/>
        </w:r>
        <w:r w:rsidR="00A77087">
          <w:rPr>
            <w:noProof/>
            <w:webHidden/>
          </w:rPr>
          <w:t>48</w:t>
        </w:r>
        <w:r w:rsidR="00A77087">
          <w:rPr>
            <w:noProof/>
            <w:webHidden/>
          </w:rPr>
          <w:fldChar w:fldCharType="end"/>
        </w:r>
      </w:hyperlink>
    </w:p>
    <w:p w14:paraId="6AD40CC1" w14:textId="48BEC343" w:rsidR="00A77087" w:rsidRDefault="00122414">
      <w:pPr>
        <w:pStyle w:val="TOC3"/>
        <w:rPr>
          <w:rFonts w:asciiTheme="minorHAnsi" w:eastAsiaTheme="minorEastAsia" w:hAnsiTheme="minorHAnsi" w:cstheme="minorBidi"/>
          <w:noProof/>
          <w:sz w:val="22"/>
          <w:szCs w:val="22"/>
          <w:lang w:eastAsia="en-US"/>
        </w:rPr>
      </w:pPr>
      <w:hyperlink w:anchor="_Toc3813804" w:history="1">
        <w:r w:rsidR="00A77087" w:rsidRPr="0055541A">
          <w:rPr>
            <w:rStyle w:val="Hyperlink"/>
            <w:noProof/>
          </w:rPr>
          <w:t>6.6.3</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Different levels of </w:t>
        </w:r>
        <w:r w:rsidR="00A77087" w:rsidRPr="0055541A">
          <w:rPr>
            <w:rStyle w:val="Hyperlink"/>
            <w:rFonts w:ascii="Courier New" w:hAnsi="Courier New" w:cs="Courier New"/>
            <w:i/>
            <w:iCs/>
            <w:noProof/>
          </w:rPr>
          <w:t>&lt;custom_attributes/&gt;</w:t>
        </w:r>
        <w:r w:rsidR="00A77087" w:rsidRPr="0055541A">
          <w:rPr>
            <w:rStyle w:val="Hyperlink"/>
            <w:noProof/>
          </w:rPr>
          <w:t xml:space="preserve"> and </w:t>
        </w:r>
        <w:r w:rsidR="00A77087" w:rsidRPr="0055541A">
          <w:rPr>
            <w:rStyle w:val="Hyperlink"/>
            <w:rFonts w:ascii="Courier New" w:hAnsi="Courier New" w:cs="Courier New"/>
            <w:i/>
            <w:iCs/>
            <w:noProof/>
          </w:rPr>
          <w:t>&lt;appdata/&gt;</w:t>
        </w:r>
        <w:r w:rsidR="00A77087" w:rsidRPr="0055541A">
          <w:rPr>
            <w:rStyle w:val="Hyperlink"/>
            <w:noProof/>
          </w:rPr>
          <w:t xml:space="preserve"> within χMCF data model</w:t>
        </w:r>
        <w:r w:rsidR="00A77087">
          <w:rPr>
            <w:noProof/>
            <w:webHidden/>
          </w:rPr>
          <w:tab/>
        </w:r>
        <w:r w:rsidR="00A77087">
          <w:rPr>
            <w:noProof/>
            <w:webHidden/>
          </w:rPr>
          <w:fldChar w:fldCharType="begin"/>
        </w:r>
        <w:r w:rsidR="00A77087">
          <w:rPr>
            <w:noProof/>
            <w:webHidden/>
          </w:rPr>
          <w:instrText xml:space="preserve"> PAGEREF _Toc3813804 \h </w:instrText>
        </w:r>
        <w:r w:rsidR="00A77087">
          <w:rPr>
            <w:noProof/>
            <w:webHidden/>
          </w:rPr>
        </w:r>
        <w:r w:rsidR="00A77087">
          <w:rPr>
            <w:noProof/>
            <w:webHidden/>
          </w:rPr>
          <w:fldChar w:fldCharType="separate"/>
        </w:r>
        <w:r w:rsidR="00A77087">
          <w:rPr>
            <w:noProof/>
            <w:webHidden/>
          </w:rPr>
          <w:t>49</w:t>
        </w:r>
        <w:r w:rsidR="00A77087">
          <w:rPr>
            <w:noProof/>
            <w:webHidden/>
          </w:rPr>
          <w:fldChar w:fldCharType="end"/>
        </w:r>
      </w:hyperlink>
    </w:p>
    <w:p w14:paraId="63FA35CE" w14:textId="5955CB5D" w:rsidR="00A77087" w:rsidRDefault="0012241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13805" w:history="1">
        <w:r w:rsidR="00A77087" w:rsidRPr="0055541A">
          <w:rPr>
            <w:rStyle w:val="Hyperlink"/>
            <w:noProof/>
            <w14:scene3d>
              <w14:camera w14:prst="orthographicFront"/>
              <w14:lightRig w14:rig="threePt" w14:dir="t">
                <w14:rot w14:lat="0" w14:lon="0" w14:rev="0"/>
              </w14:lightRig>
            </w14:scene3d>
          </w:rPr>
          <w:t>7</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0D connections</w:t>
        </w:r>
        <w:r w:rsidR="00A77087">
          <w:rPr>
            <w:noProof/>
            <w:webHidden/>
          </w:rPr>
          <w:tab/>
        </w:r>
        <w:r w:rsidR="00A77087">
          <w:rPr>
            <w:noProof/>
            <w:webHidden/>
          </w:rPr>
          <w:fldChar w:fldCharType="begin"/>
        </w:r>
        <w:r w:rsidR="00A77087">
          <w:rPr>
            <w:noProof/>
            <w:webHidden/>
          </w:rPr>
          <w:instrText xml:space="preserve"> PAGEREF _Toc3813805 \h </w:instrText>
        </w:r>
        <w:r w:rsidR="00A77087">
          <w:rPr>
            <w:noProof/>
            <w:webHidden/>
          </w:rPr>
        </w:r>
        <w:r w:rsidR="00A77087">
          <w:rPr>
            <w:noProof/>
            <w:webHidden/>
          </w:rPr>
          <w:fldChar w:fldCharType="separate"/>
        </w:r>
        <w:r w:rsidR="00A77087">
          <w:rPr>
            <w:noProof/>
            <w:webHidden/>
          </w:rPr>
          <w:t>50</w:t>
        </w:r>
        <w:r w:rsidR="00A77087">
          <w:rPr>
            <w:noProof/>
            <w:webHidden/>
          </w:rPr>
          <w:fldChar w:fldCharType="end"/>
        </w:r>
      </w:hyperlink>
    </w:p>
    <w:p w14:paraId="10EF1D0B" w14:textId="4B678973"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06" w:history="1">
        <w:r w:rsidR="00A77087" w:rsidRPr="0055541A">
          <w:rPr>
            <w:rStyle w:val="Hyperlink"/>
            <w:noProof/>
          </w:rPr>
          <w:t>7.1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Generic Definitions</w:t>
        </w:r>
        <w:r w:rsidR="00A77087">
          <w:rPr>
            <w:noProof/>
            <w:webHidden/>
          </w:rPr>
          <w:tab/>
        </w:r>
        <w:r w:rsidR="00A77087">
          <w:rPr>
            <w:noProof/>
            <w:webHidden/>
          </w:rPr>
          <w:fldChar w:fldCharType="begin"/>
        </w:r>
        <w:r w:rsidR="00A77087">
          <w:rPr>
            <w:noProof/>
            <w:webHidden/>
          </w:rPr>
          <w:instrText xml:space="preserve"> PAGEREF _Toc3813806 \h </w:instrText>
        </w:r>
        <w:r w:rsidR="00A77087">
          <w:rPr>
            <w:noProof/>
            <w:webHidden/>
          </w:rPr>
        </w:r>
        <w:r w:rsidR="00A77087">
          <w:rPr>
            <w:noProof/>
            <w:webHidden/>
          </w:rPr>
          <w:fldChar w:fldCharType="separate"/>
        </w:r>
        <w:r w:rsidR="00A77087">
          <w:rPr>
            <w:noProof/>
            <w:webHidden/>
          </w:rPr>
          <w:t>50</w:t>
        </w:r>
        <w:r w:rsidR="00A77087">
          <w:rPr>
            <w:noProof/>
            <w:webHidden/>
          </w:rPr>
          <w:fldChar w:fldCharType="end"/>
        </w:r>
      </w:hyperlink>
    </w:p>
    <w:p w14:paraId="4039F67A" w14:textId="5E10D25F" w:rsidR="00A77087" w:rsidRDefault="00122414">
      <w:pPr>
        <w:pStyle w:val="TOC3"/>
        <w:rPr>
          <w:rFonts w:asciiTheme="minorHAnsi" w:eastAsiaTheme="minorEastAsia" w:hAnsiTheme="minorHAnsi" w:cstheme="minorBidi"/>
          <w:noProof/>
          <w:sz w:val="22"/>
          <w:szCs w:val="22"/>
          <w:lang w:eastAsia="en-US"/>
        </w:rPr>
      </w:pPr>
      <w:hyperlink w:anchor="_Toc3813807" w:history="1">
        <w:r w:rsidR="00A77087" w:rsidRPr="0055541A">
          <w:rPr>
            <w:rStyle w:val="Hyperlink"/>
            <w:noProof/>
          </w:rPr>
          <w:t>7.1.1</w:t>
        </w:r>
        <w:r w:rsidR="00A77087">
          <w:rPr>
            <w:rFonts w:asciiTheme="minorHAnsi" w:eastAsiaTheme="minorEastAsia" w:hAnsiTheme="minorHAnsi" w:cstheme="minorBidi"/>
            <w:noProof/>
            <w:sz w:val="22"/>
            <w:szCs w:val="22"/>
            <w:lang w:eastAsia="en-US"/>
          </w:rPr>
          <w:tab/>
        </w:r>
        <w:r w:rsidR="00A77087" w:rsidRPr="0055541A">
          <w:rPr>
            <w:rStyle w:val="Hyperlink"/>
            <w:noProof/>
          </w:rPr>
          <w:t>Identification</w:t>
        </w:r>
        <w:r w:rsidR="00A77087">
          <w:rPr>
            <w:noProof/>
            <w:webHidden/>
          </w:rPr>
          <w:tab/>
        </w:r>
        <w:r w:rsidR="00A77087">
          <w:rPr>
            <w:noProof/>
            <w:webHidden/>
          </w:rPr>
          <w:fldChar w:fldCharType="begin"/>
        </w:r>
        <w:r w:rsidR="00A77087">
          <w:rPr>
            <w:noProof/>
            <w:webHidden/>
          </w:rPr>
          <w:instrText xml:space="preserve"> PAGEREF _Toc3813807 \h </w:instrText>
        </w:r>
        <w:r w:rsidR="00A77087">
          <w:rPr>
            <w:noProof/>
            <w:webHidden/>
          </w:rPr>
        </w:r>
        <w:r w:rsidR="00A77087">
          <w:rPr>
            <w:noProof/>
            <w:webHidden/>
          </w:rPr>
          <w:fldChar w:fldCharType="separate"/>
        </w:r>
        <w:r w:rsidR="00A77087">
          <w:rPr>
            <w:noProof/>
            <w:webHidden/>
          </w:rPr>
          <w:t>50</w:t>
        </w:r>
        <w:r w:rsidR="00A77087">
          <w:rPr>
            <w:noProof/>
            <w:webHidden/>
          </w:rPr>
          <w:fldChar w:fldCharType="end"/>
        </w:r>
      </w:hyperlink>
    </w:p>
    <w:p w14:paraId="0AB18B1A" w14:textId="46637F4C" w:rsidR="00A77087" w:rsidRDefault="00122414">
      <w:pPr>
        <w:pStyle w:val="TOC3"/>
        <w:rPr>
          <w:rFonts w:asciiTheme="minorHAnsi" w:eastAsiaTheme="minorEastAsia" w:hAnsiTheme="minorHAnsi" w:cstheme="minorBidi"/>
          <w:noProof/>
          <w:sz w:val="22"/>
          <w:szCs w:val="22"/>
          <w:lang w:eastAsia="en-US"/>
        </w:rPr>
      </w:pPr>
      <w:hyperlink w:anchor="_Toc3813808" w:history="1">
        <w:r w:rsidR="00A77087" w:rsidRPr="0055541A">
          <w:rPr>
            <w:rStyle w:val="Hyperlink"/>
            <w:noProof/>
          </w:rPr>
          <w:t>7.1.2</w:t>
        </w:r>
        <w:r w:rsidR="00A77087">
          <w:rPr>
            <w:rFonts w:asciiTheme="minorHAnsi" w:eastAsiaTheme="minorEastAsia" w:hAnsiTheme="minorHAnsi" w:cstheme="minorBidi"/>
            <w:noProof/>
            <w:sz w:val="22"/>
            <w:szCs w:val="22"/>
            <w:lang w:eastAsia="en-US"/>
          </w:rPr>
          <w:tab/>
        </w:r>
        <w:r w:rsidR="00A77087" w:rsidRPr="0055541A">
          <w:rPr>
            <w:rStyle w:val="Hyperlink"/>
            <w:noProof/>
          </w:rPr>
          <w:t>Location</w:t>
        </w:r>
        <w:r w:rsidR="00A77087">
          <w:rPr>
            <w:noProof/>
            <w:webHidden/>
          </w:rPr>
          <w:tab/>
        </w:r>
        <w:r w:rsidR="00A77087">
          <w:rPr>
            <w:noProof/>
            <w:webHidden/>
          </w:rPr>
          <w:fldChar w:fldCharType="begin"/>
        </w:r>
        <w:r w:rsidR="00A77087">
          <w:rPr>
            <w:noProof/>
            <w:webHidden/>
          </w:rPr>
          <w:instrText xml:space="preserve"> PAGEREF _Toc3813808 \h </w:instrText>
        </w:r>
        <w:r w:rsidR="00A77087">
          <w:rPr>
            <w:noProof/>
            <w:webHidden/>
          </w:rPr>
        </w:r>
        <w:r w:rsidR="00A77087">
          <w:rPr>
            <w:noProof/>
            <w:webHidden/>
          </w:rPr>
          <w:fldChar w:fldCharType="separate"/>
        </w:r>
        <w:r w:rsidR="00A77087">
          <w:rPr>
            <w:noProof/>
            <w:webHidden/>
          </w:rPr>
          <w:t>50</w:t>
        </w:r>
        <w:r w:rsidR="00A77087">
          <w:rPr>
            <w:noProof/>
            <w:webHidden/>
          </w:rPr>
          <w:fldChar w:fldCharType="end"/>
        </w:r>
      </w:hyperlink>
    </w:p>
    <w:p w14:paraId="583223AF" w14:textId="721758F4" w:rsidR="00A77087" w:rsidRDefault="00122414">
      <w:pPr>
        <w:pStyle w:val="TOC3"/>
        <w:rPr>
          <w:rFonts w:asciiTheme="minorHAnsi" w:eastAsiaTheme="minorEastAsia" w:hAnsiTheme="minorHAnsi" w:cstheme="minorBidi"/>
          <w:noProof/>
          <w:sz w:val="22"/>
          <w:szCs w:val="22"/>
          <w:lang w:eastAsia="en-US"/>
        </w:rPr>
      </w:pPr>
      <w:hyperlink w:anchor="_Toc3813809" w:history="1">
        <w:r w:rsidR="00A77087" w:rsidRPr="0055541A">
          <w:rPr>
            <w:rStyle w:val="Hyperlink"/>
            <w:noProof/>
          </w:rPr>
          <w:t>7.1.3</w:t>
        </w:r>
        <w:r w:rsidR="00A77087">
          <w:rPr>
            <w:rFonts w:asciiTheme="minorHAnsi" w:eastAsiaTheme="minorEastAsia" w:hAnsiTheme="minorHAnsi" w:cstheme="minorBidi"/>
            <w:noProof/>
            <w:sz w:val="22"/>
            <w:szCs w:val="22"/>
            <w:lang w:eastAsia="en-US"/>
          </w:rPr>
          <w:tab/>
        </w:r>
        <w:r w:rsidR="00A77087" w:rsidRPr="0055541A">
          <w:rPr>
            <w:rStyle w:val="Hyperlink"/>
            <w:noProof/>
          </w:rPr>
          <w:t>Direction</w:t>
        </w:r>
        <w:r w:rsidR="00A77087">
          <w:rPr>
            <w:noProof/>
            <w:webHidden/>
          </w:rPr>
          <w:tab/>
        </w:r>
        <w:r w:rsidR="00A77087">
          <w:rPr>
            <w:noProof/>
            <w:webHidden/>
          </w:rPr>
          <w:fldChar w:fldCharType="begin"/>
        </w:r>
        <w:r w:rsidR="00A77087">
          <w:rPr>
            <w:noProof/>
            <w:webHidden/>
          </w:rPr>
          <w:instrText xml:space="preserve"> PAGEREF _Toc3813809 \h </w:instrText>
        </w:r>
        <w:r w:rsidR="00A77087">
          <w:rPr>
            <w:noProof/>
            <w:webHidden/>
          </w:rPr>
        </w:r>
        <w:r w:rsidR="00A77087">
          <w:rPr>
            <w:noProof/>
            <w:webHidden/>
          </w:rPr>
          <w:fldChar w:fldCharType="separate"/>
        </w:r>
        <w:r w:rsidR="00A77087">
          <w:rPr>
            <w:noProof/>
            <w:webHidden/>
          </w:rPr>
          <w:t>51</w:t>
        </w:r>
        <w:r w:rsidR="00A77087">
          <w:rPr>
            <w:noProof/>
            <w:webHidden/>
          </w:rPr>
          <w:fldChar w:fldCharType="end"/>
        </w:r>
      </w:hyperlink>
    </w:p>
    <w:p w14:paraId="168FD61B" w14:textId="04BC7A63" w:rsidR="00A77087" w:rsidRDefault="00122414">
      <w:pPr>
        <w:pStyle w:val="TOC3"/>
        <w:rPr>
          <w:rFonts w:asciiTheme="minorHAnsi" w:eastAsiaTheme="minorEastAsia" w:hAnsiTheme="minorHAnsi" w:cstheme="minorBidi"/>
          <w:noProof/>
          <w:sz w:val="22"/>
          <w:szCs w:val="22"/>
          <w:lang w:eastAsia="en-US"/>
        </w:rPr>
      </w:pPr>
      <w:hyperlink w:anchor="_Toc3813810" w:history="1">
        <w:r w:rsidR="00A77087" w:rsidRPr="0055541A">
          <w:rPr>
            <w:rStyle w:val="Hyperlink"/>
            <w:noProof/>
          </w:rPr>
          <w:t>7.1.4</w:t>
        </w:r>
        <w:r w:rsidR="00A77087">
          <w:rPr>
            <w:rFonts w:asciiTheme="minorHAnsi" w:eastAsiaTheme="minorEastAsia" w:hAnsiTheme="minorHAnsi" w:cstheme="minorBidi"/>
            <w:noProof/>
            <w:sz w:val="22"/>
            <w:szCs w:val="22"/>
            <w:lang w:eastAsia="en-US"/>
          </w:rPr>
          <w:tab/>
        </w:r>
        <w:r w:rsidR="00A77087" w:rsidRPr="0055541A">
          <w:rPr>
            <w:rStyle w:val="Hyperlink"/>
            <w:noProof/>
          </w:rPr>
          <w:t>Type Specification</w:t>
        </w:r>
        <w:r w:rsidR="00A77087">
          <w:rPr>
            <w:noProof/>
            <w:webHidden/>
          </w:rPr>
          <w:tab/>
        </w:r>
        <w:r w:rsidR="00A77087">
          <w:rPr>
            <w:noProof/>
            <w:webHidden/>
          </w:rPr>
          <w:fldChar w:fldCharType="begin"/>
        </w:r>
        <w:r w:rsidR="00A77087">
          <w:rPr>
            <w:noProof/>
            <w:webHidden/>
          </w:rPr>
          <w:instrText xml:space="preserve"> PAGEREF _Toc3813810 \h </w:instrText>
        </w:r>
        <w:r w:rsidR="00A77087">
          <w:rPr>
            <w:noProof/>
            <w:webHidden/>
          </w:rPr>
        </w:r>
        <w:r w:rsidR="00A77087">
          <w:rPr>
            <w:noProof/>
            <w:webHidden/>
          </w:rPr>
          <w:fldChar w:fldCharType="separate"/>
        </w:r>
        <w:r w:rsidR="00A77087">
          <w:rPr>
            <w:noProof/>
            <w:webHidden/>
          </w:rPr>
          <w:t>52</w:t>
        </w:r>
        <w:r w:rsidR="00A77087">
          <w:rPr>
            <w:noProof/>
            <w:webHidden/>
          </w:rPr>
          <w:fldChar w:fldCharType="end"/>
        </w:r>
      </w:hyperlink>
    </w:p>
    <w:p w14:paraId="27158202" w14:textId="4DAFD140"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11" w:history="1">
        <w:r w:rsidR="00A77087" w:rsidRPr="0055541A">
          <w:rPr>
            <w:rStyle w:val="Hyperlink"/>
            <w:noProof/>
          </w:rPr>
          <w:t>7.2</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Spot Welds</w:t>
        </w:r>
        <w:r w:rsidR="00A77087">
          <w:rPr>
            <w:noProof/>
            <w:webHidden/>
          </w:rPr>
          <w:tab/>
        </w:r>
        <w:r w:rsidR="00A77087">
          <w:rPr>
            <w:noProof/>
            <w:webHidden/>
          </w:rPr>
          <w:fldChar w:fldCharType="begin"/>
        </w:r>
        <w:r w:rsidR="00A77087">
          <w:rPr>
            <w:noProof/>
            <w:webHidden/>
          </w:rPr>
          <w:instrText xml:space="preserve"> PAGEREF _Toc3813811 \h </w:instrText>
        </w:r>
        <w:r w:rsidR="00A77087">
          <w:rPr>
            <w:noProof/>
            <w:webHidden/>
          </w:rPr>
        </w:r>
        <w:r w:rsidR="00A77087">
          <w:rPr>
            <w:noProof/>
            <w:webHidden/>
          </w:rPr>
          <w:fldChar w:fldCharType="separate"/>
        </w:r>
        <w:r w:rsidR="00A77087">
          <w:rPr>
            <w:noProof/>
            <w:webHidden/>
          </w:rPr>
          <w:t>52</w:t>
        </w:r>
        <w:r w:rsidR="00A77087">
          <w:rPr>
            <w:noProof/>
            <w:webHidden/>
          </w:rPr>
          <w:fldChar w:fldCharType="end"/>
        </w:r>
      </w:hyperlink>
    </w:p>
    <w:p w14:paraId="7F29430A" w14:textId="6CFB614F"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12" w:history="1">
        <w:r w:rsidR="00A77087" w:rsidRPr="0055541A">
          <w:rPr>
            <w:rStyle w:val="Hyperlink"/>
            <w:noProof/>
          </w:rPr>
          <w:t>7.3</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Robscans</w:t>
        </w:r>
        <w:r w:rsidR="00A77087">
          <w:rPr>
            <w:noProof/>
            <w:webHidden/>
          </w:rPr>
          <w:tab/>
        </w:r>
        <w:r w:rsidR="00A77087">
          <w:rPr>
            <w:noProof/>
            <w:webHidden/>
          </w:rPr>
          <w:fldChar w:fldCharType="begin"/>
        </w:r>
        <w:r w:rsidR="00A77087">
          <w:rPr>
            <w:noProof/>
            <w:webHidden/>
          </w:rPr>
          <w:instrText xml:space="preserve"> PAGEREF _Toc3813812 \h </w:instrText>
        </w:r>
        <w:r w:rsidR="00A77087">
          <w:rPr>
            <w:noProof/>
            <w:webHidden/>
          </w:rPr>
        </w:r>
        <w:r w:rsidR="00A77087">
          <w:rPr>
            <w:noProof/>
            <w:webHidden/>
          </w:rPr>
          <w:fldChar w:fldCharType="separate"/>
        </w:r>
        <w:r w:rsidR="00A77087">
          <w:rPr>
            <w:noProof/>
            <w:webHidden/>
          </w:rPr>
          <w:t>53</w:t>
        </w:r>
        <w:r w:rsidR="00A77087">
          <w:rPr>
            <w:noProof/>
            <w:webHidden/>
          </w:rPr>
          <w:fldChar w:fldCharType="end"/>
        </w:r>
      </w:hyperlink>
    </w:p>
    <w:p w14:paraId="6CFDDF4D" w14:textId="02D10478"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13" w:history="1">
        <w:r w:rsidR="00A77087" w:rsidRPr="0055541A">
          <w:rPr>
            <w:rStyle w:val="Hyperlink"/>
            <w:noProof/>
          </w:rPr>
          <w:t>7.4</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Rivets</w:t>
        </w:r>
        <w:r w:rsidR="00A77087">
          <w:rPr>
            <w:noProof/>
            <w:webHidden/>
          </w:rPr>
          <w:tab/>
        </w:r>
        <w:r w:rsidR="00A77087">
          <w:rPr>
            <w:noProof/>
            <w:webHidden/>
          </w:rPr>
          <w:fldChar w:fldCharType="begin"/>
        </w:r>
        <w:r w:rsidR="00A77087">
          <w:rPr>
            <w:noProof/>
            <w:webHidden/>
          </w:rPr>
          <w:instrText xml:space="preserve"> PAGEREF _Toc3813813 \h </w:instrText>
        </w:r>
        <w:r w:rsidR="00A77087">
          <w:rPr>
            <w:noProof/>
            <w:webHidden/>
          </w:rPr>
        </w:r>
        <w:r w:rsidR="00A77087">
          <w:rPr>
            <w:noProof/>
            <w:webHidden/>
          </w:rPr>
          <w:fldChar w:fldCharType="separate"/>
        </w:r>
        <w:r w:rsidR="00A77087">
          <w:rPr>
            <w:noProof/>
            <w:webHidden/>
          </w:rPr>
          <w:t>56</w:t>
        </w:r>
        <w:r w:rsidR="00A77087">
          <w:rPr>
            <w:noProof/>
            <w:webHidden/>
          </w:rPr>
          <w:fldChar w:fldCharType="end"/>
        </w:r>
      </w:hyperlink>
    </w:p>
    <w:p w14:paraId="626C72CC" w14:textId="27A5314F" w:rsidR="00A77087" w:rsidRDefault="00122414">
      <w:pPr>
        <w:pStyle w:val="TOC3"/>
        <w:rPr>
          <w:rFonts w:asciiTheme="minorHAnsi" w:eastAsiaTheme="minorEastAsia" w:hAnsiTheme="minorHAnsi" w:cstheme="minorBidi"/>
          <w:noProof/>
          <w:sz w:val="22"/>
          <w:szCs w:val="22"/>
          <w:lang w:eastAsia="en-US"/>
        </w:rPr>
      </w:pPr>
      <w:hyperlink w:anchor="_Toc3813814" w:history="1">
        <w:r w:rsidR="00A77087" w:rsidRPr="0055541A">
          <w:rPr>
            <w:rStyle w:val="Hyperlink"/>
            <w:noProof/>
          </w:rPr>
          <w:t>7.4.1</w:t>
        </w:r>
        <w:r w:rsidR="00A77087">
          <w:rPr>
            <w:rFonts w:asciiTheme="minorHAnsi" w:eastAsiaTheme="minorEastAsia" w:hAnsiTheme="minorHAnsi" w:cstheme="minorBidi"/>
            <w:noProof/>
            <w:sz w:val="22"/>
            <w:szCs w:val="22"/>
            <w:lang w:eastAsia="en-US"/>
          </w:rPr>
          <w:tab/>
        </w:r>
        <w:r w:rsidR="00A77087" w:rsidRPr="0055541A">
          <w:rPr>
            <w:rStyle w:val="Hyperlink"/>
            <w:noProof/>
          </w:rPr>
          <w:t>Blind Rivets</w:t>
        </w:r>
        <w:r w:rsidR="00A77087">
          <w:rPr>
            <w:noProof/>
            <w:webHidden/>
          </w:rPr>
          <w:tab/>
        </w:r>
        <w:r w:rsidR="00A77087">
          <w:rPr>
            <w:noProof/>
            <w:webHidden/>
          </w:rPr>
          <w:fldChar w:fldCharType="begin"/>
        </w:r>
        <w:r w:rsidR="00A77087">
          <w:rPr>
            <w:noProof/>
            <w:webHidden/>
          </w:rPr>
          <w:instrText xml:space="preserve"> PAGEREF _Toc3813814 \h </w:instrText>
        </w:r>
        <w:r w:rsidR="00A77087">
          <w:rPr>
            <w:noProof/>
            <w:webHidden/>
          </w:rPr>
        </w:r>
        <w:r w:rsidR="00A77087">
          <w:rPr>
            <w:noProof/>
            <w:webHidden/>
          </w:rPr>
          <w:fldChar w:fldCharType="separate"/>
        </w:r>
        <w:r w:rsidR="00A77087">
          <w:rPr>
            <w:noProof/>
            <w:webHidden/>
          </w:rPr>
          <w:t>58</w:t>
        </w:r>
        <w:r w:rsidR="00A77087">
          <w:rPr>
            <w:noProof/>
            <w:webHidden/>
          </w:rPr>
          <w:fldChar w:fldCharType="end"/>
        </w:r>
      </w:hyperlink>
    </w:p>
    <w:p w14:paraId="757CF69D" w14:textId="076162A5" w:rsidR="00A77087" w:rsidRDefault="00122414">
      <w:pPr>
        <w:pStyle w:val="TOC3"/>
        <w:rPr>
          <w:rFonts w:asciiTheme="minorHAnsi" w:eastAsiaTheme="minorEastAsia" w:hAnsiTheme="minorHAnsi" w:cstheme="minorBidi"/>
          <w:noProof/>
          <w:sz w:val="22"/>
          <w:szCs w:val="22"/>
          <w:lang w:eastAsia="en-US"/>
        </w:rPr>
      </w:pPr>
      <w:hyperlink w:anchor="_Toc3813815" w:history="1">
        <w:r w:rsidR="00A77087" w:rsidRPr="0055541A">
          <w:rPr>
            <w:rStyle w:val="Hyperlink"/>
            <w:noProof/>
          </w:rPr>
          <w:t>7.4.2</w:t>
        </w:r>
        <w:r w:rsidR="00A77087">
          <w:rPr>
            <w:rFonts w:asciiTheme="minorHAnsi" w:eastAsiaTheme="minorEastAsia" w:hAnsiTheme="minorHAnsi" w:cstheme="minorBidi"/>
            <w:noProof/>
            <w:sz w:val="22"/>
            <w:szCs w:val="22"/>
            <w:lang w:eastAsia="en-US"/>
          </w:rPr>
          <w:tab/>
        </w:r>
        <w:r w:rsidR="00A77087" w:rsidRPr="0055541A">
          <w:rPr>
            <w:rStyle w:val="Hyperlink"/>
            <w:noProof/>
          </w:rPr>
          <w:t>Self-Piercing Rivets</w:t>
        </w:r>
        <w:r w:rsidR="00A77087">
          <w:rPr>
            <w:noProof/>
            <w:webHidden/>
          </w:rPr>
          <w:tab/>
        </w:r>
        <w:r w:rsidR="00A77087">
          <w:rPr>
            <w:noProof/>
            <w:webHidden/>
          </w:rPr>
          <w:fldChar w:fldCharType="begin"/>
        </w:r>
        <w:r w:rsidR="00A77087">
          <w:rPr>
            <w:noProof/>
            <w:webHidden/>
          </w:rPr>
          <w:instrText xml:space="preserve"> PAGEREF _Toc3813815 \h </w:instrText>
        </w:r>
        <w:r w:rsidR="00A77087">
          <w:rPr>
            <w:noProof/>
            <w:webHidden/>
          </w:rPr>
        </w:r>
        <w:r w:rsidR="00A77087">
          <w:rPr>
            <w:noProof/>
            <w:webHidden/>
          </w:rPr>
          <w:fldChar w:fldCharType="separate"/>
        </w:r>
        <w:r w:rsidR="00A77087">
          <w:rPr>
            <w:noProof/>
            <w:webHidden/>
          </w:rPr>
          <w:t>60</w:t>
        </w:r>
        <w:r w:rsidR="00A77087">
          <w:rPr>
            <w:noProof/>
            <w:webHidden/>
          </w:rPr>
          <w:fldChar w:fldCharType="end"/>
        </w:r>
      </w:hyperlink>
    </w:p>
    <w:p w14:paraId="560DE490" w14:textId="3E120E3C" w:rsidR="00A77087" w:rsidRDefault="00122414">
      <w:pPr>
        <w:pStyle w:val="TOC3"/>
        <w:rPr>
          <w:rFonts w:asciiTheme="minorHAnsi" w:eastAsiaTheme="minorEastAsia" w:hAnsiTheme="minorHAnsi" w:cstheme="minorBidi"/>
          <w:noProof/>
          <w:sz w:val="22"/>
          <w:szCs w:val="22"/>
          <w:lang w:eastAsia="en-US"/>
        </w:rPr>
      </w:pPr>
      <w:hyperlink w:anchor="_Toc3813816" w:history="1">
        <w:r w:rsidR="00A77087" w:rsidRPr="0055541A">
          <w:rPr>
            <w:rStyle w:val="Hyperlink"/>
            <w:noProof/>
          </w:rPr>
          <w:t>7.4.3</w:t>
        </w:r>
        <w:r w:rsidR="00A77087">
          <w:rPr>
            <w:rFonts w:asciiTheme="minorHAnsi" w:eastAsiaTheme="minorEastAsia" w:hAnsiTheme="minorHAnsi" w:cstheme="minorBidi"/>
            <w:noProof/>
            <w:sz w:val="22"/>
            <w:szCs w:val="22"/>
            <w:lang w:eastAsia="en-US"/>
          </w:rPr>
          <w:tab/>
        </w:r>
        <w:r w:rsidR="00A77087" w:rsidRPr="0055541A">
          <w:rPr>
            <w:rStyle w:val="Hyperlink"/>
            <w:noProof/>
          </w:rPr>
          <w:t>Solid Rivets</w:t>
        </w:r>
        <w:r w:rsidR="00A77087">
          <w:rPr>
            <w:noProof/>
            <w:webHidden/>
          </w:rPr>
          <w:tab/>
        </w:r>
        <w:r w:rsidR="00A77087">
          <w:rPr>
            <w:noProof/>
            <w:webHidden/>
          </w:rPr>
          <w:fldChar w:fldCharType="begin"/>
        </w:r>
        <w:r w:rsidR="00A77087">
          <w:rPr>
            <w:noProof/>
            <w:webHidden/>
          </w:rPr>
          <w:instrText xml:space="preserve"> PAGEREF _Toc3813816 \h </w:instrText>
        </w:r>
        <w:r w:rsidR="00A77087">
          <w:rPr>
            <w:noProof/>
            <w:webHidden/>
          </w:rPr>
        </w:r>
        <w:r w:rsidR="00A77087">
          <w:rPr>
            <w:noProof/>
            <w:webHidden/>
          </w:rPr>
          <w:fldChar w:fldCharType="separate"/>
        </w:r>
        <w:r w:rsidR="00A77087">
          <w:rPr>
            <w:noProof/>
            <w:webHidden/>
          </w:rPr>
          <w:t>61</w:t>
        </w:r>
        <w:r w:rsidR="00A77087">
          <w:rPr>
            <w:noProof/>
            <w:webHidden/>
          </w:rPr>
          <w:fldChar w:fldCharType="end"/>
        </w:r>
      </w:hyperlink>
    </w:p>
    <w:p w14:paraId="6E064825" w14:textId="55B8F9C6" w:rsidR="00A77087" w:rsidRDefault="00122414">
      <w:pPr>
        <w:pStyle w:val="TOC3"/>
        <w:rPr>
          <w:rFonts w:asciiTheme="minorHAnsi" w:eastAsiaTheme="minorEastAsia" w:hAnsiTheme="minorHAnsi" w:cstheme="minorBidi"/>
          <w:noProof/>
          <w:sz w:val="22"/>
          <w:szCs w:val="22"/>
          <w:lang w:eastAsia="en-US"/>
        </w:rPr>
      </w:pPr>
      <w:hyperlink w:anchor="_Toc3813817" w:history="1">
        <w:r w:rsidR="00A77087" w:rsidRPr="0055541A">
          <w:rPr>
            <w:rStyle w:val="Hyperlink"/>
            <w:noProof/>
          </w:rPr>
          <w:t>7.4.4</w:t>
        </w:r>
        <w:r w:rsidR="00A77087">
          <w:rPr>
            <w:rFonts w:asciiTheme="minorHAnsi" w:eastAsiaTheme="minorEastAsia" w:hAnsiTheme="minorHAnsi" w:cstheme="minorBidi"/>
            <w:noProof/>
            <w:sz w:val="22"/>
            <w:szCs w:val="22"/>
            <w:lang w:eastAsia="en-US"/>
          </w:rPr>
          <w:tab/>
        </w:r>
        <w:r w:rsidR="00A77087" w:rsidRPr="0055541A">
          <w:rPr>
            <w:rStyle w:val="Hyperlink"/>
            <w:noProof/>
          </w:rPr>
          <w:t>Swop Rivets</w:t>
        </w:r>
        <w:r w:rsidR="00A77087">
          <w:rPr>
            <w:noProof/>
            <w:webHidden/>
          </w:rPr>
          <w:tab/>
        </w:r>
        <w:r w:rsidR="00A77087">
          <w:rPr>
            <w:noProof/>
            <w:webHidden/>
          </w:rPr>
          <w:fldChar w:fldCharType="begin"/>
        </w:r>
        <w:r w:rsidR="00A77087">
          <w:rPr>
            <w:noProof/>
            <w:webHidden/>
          </w:rPr>
          <w:instrText xml:space="preserve"> PAGEREF _Toc3813817 \h </w:instrText>
        </w:r>
        <w:r w:rsidR="00A77087">
          <w:rPr>
            <w:noProof/>
            <w:webHidden/>
          </w:rPr>
        </w:r>
        <w:r w:rsidR="00A77087">
          <w:rPr>
            <w:noProof/>
            <w:webHidden/>
          </w:rPr>
          <w:fldChar w:fldCharType="separate"/>
        </w:r>
        <w:r w:rsidR="00A77087">
          <w:rPr>
            <w:noProof/>
            <w:webHidden/>
          </w:rPr>
          <w:t>64</w:t>
        </w:r>
        <w:r w:rsidR="00A77087">
          <w:rPr>
            <w:noProof/>
            <w:webHidden/>
          </w:rPr>
          <w:fldChar w:fldCharType="end"/>
        </w:r>
      </w:hyperlink>
    </w:p>
    <w:p w14:paraId="020A997F" w14:textId="345302F0"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18" w:history="1">
        <w:r w:rsidR="00A77087" w:rsidRPr="0055541A">
          <w:rPr>
            <w:rStyle w:val="Hyperlink"/>
            <w:noProof/>
          </w:rPr>
          <w:t>7.5</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Threaded Connections: Bolts and Screws</w:t>
        </w:r>
        <w:r w:rsidR="00A77087">
          <w:rPr>
            <w:noProof/>
            <w:webHidden/>
          </w:rPr>
          <w:tab/>
        </w:r>
        <w:r w:rsidR="00A77087">
          <w:rPr>
            <w:noProof/>
            <w:webHidden/>
          </w:rPr>
          <w:fldChar w:fldCharType="begin"/>
        </w:r>
        <w:r w:rsidR="00A77087">
          <w:rPr>
            <w:noProof/>
            <w:webHidden/>
          </w:rPr>
          <w:instrText xml:space="preserve"> PAGEREF _Toc3813818 \h </w:instrText>
        </w:r>
        <w:r w:rsidR="00A77087">
          <w:rPr>
            <w:noProof/>
            <w:webHidden/>
          </w:rPr>
        </w:r>
        <w:r w:rsidR="00A77087">
          <w:rPr>
            <w:noProof/>
            <w:webHidden/>
          </w:rPr>
          <w:fldChar w:fldCharType="separate"/>
        </w:r>
        <w:r w:rsidR="00A77087">
          <w:rPr>
            <w:noProof/>
            <w:webHidden/>
          </w:rPr>
          <w:t>66</w:t>
        </w:r>
        <w:r w:rsidR="00A77087">
          <w:rPr>
            <w:noProof/>
            <w:webHidden/>
          </w:rPr>
          <w:fldChar w:fldCharType="end"/>
        </w:r>
      </w:hyperlink>
    </w:p>
    <w:p w14:paraId="6BAF5FE5" w14:textId="6FA47B24" w:rsidR="00A77087" w:rsidRDefault="00122414">
      <w:pPr>
        <w:pStyle w:val="TOC3"/>
        <w:rPr>
          <w:rFonts w:asciiTheme="minorHAnsi" w:eastAsiaTheme="minorEastAsia" w:hAnsiTheme="minorHAnsi" w:cstheme="minorBidi"/>
          <w:noProof/>
          <w:sz w:val="22"/>
          <w:szCs w:val="22"/>
          <w:lang w:eastAsia="en-US"/>
        </w:rPr>
      </w:pPr>
      <w:hyperlink w:anchor="_Toc3813819" w:history="1">
        <w:r w:rsidR="00A77087" w:rsidRPr="0055541A">
          <w:rPr>
            <w:rStyle w:val="Hyperlink"/>
            <w:noProof/>
          </w:rPr>
          <w:t>7.5.1</w:t>
        </w:r>
        <w:r w:rsidR="00A77087">
          <w:rPr>
            <w:rFonts w:asciiTheme="minorHAnsi" w:eastAsiaTheme="minorEastAsia" w:hAnsiTheme="minorHAnsi" w:cstheme="minorBidi"/>
            <w:noProof/>
            <w:sz w:val="22"/>
            <w:szCs w:val="22"/>
            <w:lang w:eastAsia="en-US"/>
          </w:rPr>
          <w:tab/>
        </w:r>
        <w:r w:rsidR="00A77087" w:rsidRPr="0055541A">
          <w:rPr>
            <w:rStyle w:val="Hyperlink"/>
            <w:noProof/>
          </w:rPr>
          <w:t>Introduction</w:t>
        </w:r>
        <w:r w:rsidR="00A77087">
          <w:rPr>
            <w:noProof/>
            <w:webHidden/>
          </w:rPr>
          <w:tab/>
        </w:r>
        <w:r w:rsidR="00A77087">
          <w:rPr>
            <w:noProof/>
            <w:webHidden/>
          </w:rPr>
          <w:fldChar w:fldCharType="begin"/>
        </w:r>
        <w:r w:rsidR="00A77087">
          <w:rPr>
            <w:noProof/>
            <w:webHidden/>
          </w:rPr>
          <w:instrText xml:space="preserve"> PAGEREF _Toc3813819 \h </w:instrText>
        </w:r>
        <w:r w:rsidR="00A77087">
          <w:rPr>
            <w:noProof/>
            <w:webHidden/>
          </w:rPr>
        </w:r>
        <w:r w:rsidR="00A77087">
          <w:rPr>
            <w:noProof/>
            <w:webHidden/>
          </w:rPr>
          <w:fldChar w:fldCharType="separate"/>
        </w:r>
        <w:r w:rsidR="00A77087">
          <w:rPr>
            <w:noProof/>
            <w:webHidden/>
          </w:rPr>
          <w:t>66</w:t>
        </w:r>
        <w:r w:rsidR="00A77087">
          <w:rPr>
            <w:noProof/>
            <w:webHidden/>
          </w:rPr>
          <w:fldChar w:fldCharType="end"/>
        </w:r>
      </w:hyperlink>
    </w:p>
    <w:p w14:paraId="41FECE54" w14:textId="1414F8A3" w:rsidR="00A77087" w:rsidRDefault="00122414">
      <w:pPr>
        <w:pStyle w:val="TOC3"/>
        <w:rPr>
          <w:rFonts w:asciiTheme="minorHAnsi" w:eastAsiaTheme="minorEastAsia" w:hAnsiTheme="minorHAnsi" w:cstheme="minorBidi"/>
          <w:noProof/>
          <w:sz w:val="22"/>
          <w:szCs w:val="22"/>
          <w:lang w:eastAsia="en-US"/>
        </w:rPr>
      </w:pPr>
      <w:hyperlink w:anchor="_Toc3813820" w:history="1">
        <w:r w:rsidR="00A77087" w:rsidRPr="0055541A">
          <w:rPr>
            <w:rStyle w:val="Hyperlink"/>
            <w:noProof/>
          </w:rPr>
          <w:t>7.5.2</w:t>
        </w:r>
        <w:r w:rsidR="00A77087">
          <w:rPr>
            <w:rFonts w:asciiTheme="minorHAnsi" w:eastAsiaTheme="minorEastAsia" w:hAnsiTheme="minorHAnsi" w:cstheme="minorBidi"/>
            <w:noProof/>
            <w:sz w:val="22"/>
            <w:szCs w:val="22"/>
            <w:lang w:eastAsia="en-US"/>
          </w:rPr>
          <w:tab/>
        </w:r>
        <w:r w:rsidR="00A77087" w:rsidRPr="0055541A">
          <w:rPr>
            <w:rStyle w:val="Hyperlink"/>
            <w:noProof/>
          </w:rPr>
          <w:t>Contacts and Friction</w:t>
        </w:r>
        <w:r w:rsidR="00A77087">
          <w:rPr>
            <w:noProof/>
            <w:webHidden/>
          </w:rPr>
          <w:tab/>
        </w:r>
        <w:r w:rsidR="00A77087">
          <w:rPr>
            <w:noProof/>
            <w:webHidden/>
          </w:rPr>
          <w:fldChar w:fldCharType="begin"/>
        </w:r>
        <w:r w:rsidR="00A77087">
          <w:rPr>
            <w:noProof/>
            <w:webHidden/>
          </w:rPr>
          <w:instrText xml:space="preserve"> PAGEREF _Toc3813820 \h </w:instrText>
        </w:r>
        <w:r w:rsidR="00A77087">
          <w:rPr>
            <w:noProof/>
            <w:webHidden/>
          </w:rPr>
        </w:r>
        <w:r w:rsidR="00A77087">
          <w:rPr>
            <w:noProof/>
            <w:webHidden/>
          </w:rPr>
          <w:fldChar w:fldCharType="separate"/>
        </w:r>
        <w:r w:rsidR="00A77087">
          <w:rPr>
            <w:noProof/>
            <w:webHidden/>
          </w:rPr>
          <w:t>67</w:t>
        </w:r>
        <w:r w:rsidR="00A77087">
          <w:rPr>
            <w:noProof/>
            <w:webHidden/>
          </w:rPr>
          <w:fldChar w:fldCharType="end"/>
        </w:r>
      </w:hyperlink>
    </w:p>
    <w:p w14:paraId="673E39EA" w14:textId="03932FB4" w:rsidR="00A77087" w:rsidRDefault="00122414">
      <w:pPr>
        <w:pStyle w:val="TOC3"/>
        <w:rPr>
          <w:rFonts w:asciiTheme="minorHAnsi" w:eastAsiaTheme="minorEastAsia" w:hAnsiTheme="minorHAnsi" w:cstheme="minorBidi"/>
          <w:noProof/>
          <w:sz w:val="22"/>
          <w:szCs w:val="22"/>
          <w:lang w:eastAsia="en-US"/>
        </w:rPr>
      </w:pPr>
      <w:hyperlink w:anchor="_Toc3813821" w:history="1">
        <w:r w:rsidR="00A77087" w:rsidRPr="0055541A">
          <w:rPr>
            <w:rStyle w:val="Hyperlink"/>
            <w:noProof/>
          </w:rPr>
          <w:t>7.5.3</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Definition of element </w:t>
        </w:r>
        <w:r w:rsidR="00A77087" w:rsidRPr="0055541A">
          <w:rPr>
            <w:rStyle w:val="Hyperlink"/>
            <w:rFonts w:ascii="Courier New" w:hAnsi="Courier New" w:cs="Courier New"/>
            <w:i/>
            <w:noProof/>
          </w:rPr>
          <w:t>&lt;threaded_connection/&gt;</w:t>
        </w:r>
        <w:r w:rsidR="00A77087">
          <w:rPr>
            <w:noProof/>
            <w:webHidden/>
          </w:rPr>
          <w:tab/>
        </w:r>
        <w:r w:rsidR="00A77087">
          <w:rPr>
            <w:noProof/>
            <w:webHidden/>
          </w:rPr>
          <w:fldChar w:fldCharType="begin"/>
        </w:r>
        <w:r w:rsidR="00A77087">
          <w:rPr>
            <w:noProof/>
            <w:webHidden/>
          </w:rPr>
          <w:instrText xml:space="preserve"> PAGEREF _Toc3813821 \h </w:instrText>
        </w:r>
        <w:r w:rsidR="00A77087">
          <w:rPr>
            <w:noProof/>
            <w:webHidden/>
          </w:rPr>
        </w:r>
        <w:r w:rsidR="00A77087">
          <w:rPr>
            <w:noProof/>
            <w:webHidden/>
          </w:rPr>
          <w:fldChar w:fldCharType="separate"/>
        </w:r>
        <w:r w:rsidR="00A77087">
          <w:rPr>
            <w:noProof/>
            <w:webHidden/>
          </w:rPr>
          <w:t>70</w:t>
        </w:r>
        <w:r w:rsidR="00A77087">
          <w:rPr>
            <w:noProof/>
            <w:webHidden/>
          </w:rPr>
          <w:fldChar w:fldCharType="end"/>
        </w:r>
      </w:hyperlink>
    </w:p>
    <w:p w14:paraId="5940B833" w14:textId="4099BF7E" w:rsidR="00A77087" w:rsidRDefault="00122414">
      <w:pPr>
        <w:pStyle w:val="TOC3"/>
        <w:rPr>
          <w:rFonts w:asciiTheme="minorHAnsi" w:eastAsiaTheme="minorEastAsia" w:hAnsiTheme="minorHAnsi" w:cstheme="minorBidi"/>
          <w:noProof/>
          <w:sz w:val="22"/>
          <w:szCs w:val="22"/>
          <w:lang w:eastAsia="en-US"/>
        </w:rPr>
      </w:pPr>
      <w:hyperlink w:anchor="_Toc3813822" w:history="1">
        <w:r w:rsidR="00A77087" w:rsidRPr="0055541A">
          <w:rPr>
            <w:rStyle w:val="Hyperlink"/>
            <w:noProof/>
          </w:rPr>
          <w:t>7.5.4</w:t>
        </w:r>
        <w:r w:rsidR="00A77087">
          <w:rPr>
            <w:rFonts w:asciiTheme="minorHAnsi" w:eastAsiaTheme="minorEastAsia" w:hAnsiTheme="minorHAnsi" w:cstheme="minorBidi"/>
            <w:noProof/>
            <w:sz w:val="22"/>
            <w:szCs w:val="22"/>
            <w:lang w:eastAsia="en-US"/>
          </w:rPr>
          <w:tab/>
        </w:r>
        <w:r w:rsidR="00A77087" w:rsidRPr="0055541A">
          <w:rPr>
            <w:rStyle w:val="Hyperlink"/>
            <w:noProof/>
          </w:rPr>
          <w:t>Washer</w:t>
        </w:r>
        <w:r w:rsidR="00A77087">
          <w:rPr>
            <w:noProof/>
            <w:webHidden/>
          </w:rPr>
          <w:tab/>
        </w:r>
        <w:r w:rsidR="00A77087">
          <w:rPr>
            <w:noProof/>
            <w:webHidden/>
          </w:rPr>
          <w:fldChar w:fldCharType="begin"/>
        </w:r>
        <w:r w:rsidR="00A77087">
          <w:rPr>
            <w:noProof/>
            <w:webHidden/>
          </w:rPr>
          <w:instrText xml:space="preserve"> PAGEREF _Toc3813822 \h </w:instrText>
        </w:r>
        <w:r w:rsidR="00A77087">
          <w:rPr>
            <w:noProof/>
            <w:webHidden/>
          </w:rPr>
        </w:r>
        <w:r w:rsidR="00A77087">
          <w:rPr>
            <w:noProof/>
            <w:webHidden/>
          </w:rPr>
          <w:fldChar w:fldCharType="separate"/>
        </w:r>
        <w:r w:rsidR="00A77087">
          <w:rPr>
            <w:noProof/>
            <w:webHidden/>
          </w:rPr>
          <w:t>73</w:t>
        </w:r>
        <w:r w:rsidR="00A77087">
          <w:rPr>
            <w:noProof/>
            <w:webHidden/>
          </w:rPr>
          <w:fldChar w:fldCharType="end"/>
        </w:r>
      </w:hyperlink>
    </w:p>
    <w:p w14:paraId="22E74F7A" w14:textId="655419F7" w:rsidR="00A77087" w:rsidRDefault="00122414">
      <w:pPr>
        <w:pStyle w:val="TOC3"/>
        <w:rPr>
          <w:rFonts w:asciiTheme="minorHAnsi" w:eastAsiaTheme="minorEastAsia" w:hAnsiTheme="minorHAnsi" w:cstheme="minorBidi"/>
          <w:noProof/>
          <w:sz w:val="22"/>
          <w:szCs w:val="22"/>
          <w:lang w:eastAsia="en-US"/>
        </w:rPr>
      </w:pPr>
      <w:hyperlink w:anchor="_Toc3813823" w:history="1">
        <w:r w:rsidR="00A77087" w:rsidRPr="0055541A">
          <w:rPr>
            <w:rStyle w:val="Hyperlink"/>
            <w:noProof/>
          </w:rPr>
          <w:t>7.5.5</w:t>
        </w:r>
        <w:r w:rsidR="00A77087">
          <w:rPr>
            <w:rFonts w:asciiTheme="minorHAnsi" w:eastAsiaTheme="minorEastAsia" w:hAnsiTheme="minorHAnsi" w:cstheme="minorBidi"/>
            <w:noProof/>
            <w:sz w:val="22"/>
            <w:szCs w:val="22"/>
            <w:lang w:eastAsia="en-US"/>
          </w:rPr>
          <w:tab/>
        </w:r>
        <w:r w:rsidR="00A77087" w:rsidRPr="0055541A">
          <w:rPr>
            <w:rStyle w:val="Hyperlink"/>
            <w:noProof/>
          </w:rPr>
          <w:t>Nut</w:t>
        </w:r>
        <w:r w:rsidR="00A77087">
          <w:rPr>
            <w:noProof/>
            <w:webHidden/>
          </w:rPr>
          <w:tab/>
        </w:r>
        <w:r w:rsidR="00A77087">
          <w:rPr>
            <w:noProof/>
            <w:webHidden/>
          </w:rPr>
          <w:fldChar w:fldCharType="begin"/>
        </w:r>
        <w:r w:rsidR="00A77087">
          <w:rPr>
            <w:noProof/>
            <w:webHidden/>
          </w:rPr>
          <w:instrText xml:space="preserve"> PAGEREF _Toc3813823 \h </w:instrText>
        </w:r>
        <w:r w:rsidR="00A77087">
          <w:rPr>
            <w:noProof/>
            <w:webHidden/>
          </w:rPr>
        </w:r>
        <w:r w:rsidR="00A77087">
          <w:rPr>
            <w:noProof/>
            <w:webHidden/>
          </w:rPr>
          <w:fldChar w:fldCharType="separate"/>
        </w:r>
        <w:r w:rsidR="00A77087">
          <w:rPr>
            <w:noProof/>
            <w:webHidden/>
          </w:rPr>
          <w:t>73</w:t>
        </w:r>
        <w:r w:rsidR="00A77087">
          <w:rPr>
            <w:noProof/>
            <w:webHidden/>
          </w:rPr>
          <w:fldChar w:fldCharType="end"/>
        </w:r>
      </w:hyperlink>
    </w:p>
    <w:p w14:paraId="1EE0B1B8" w14:textId="667506B9" w:rsidR="00A77087" w:rsidRDefault="00122414">
      <w:pPr>
        <w:pStyle w:val="TOC3"/>
        <w:rPr>
          <w:rFonts w:asciiTheme="minorHAnsi" w:eastAsiaTheme="minorEastAsia" w:hAnsiTheme="minorHAnsi" w:cstheme="minorBidi"/>
          <w:noProof/>
          <w:sz w:val="22"/>
          <w:szCs w:val="22"/>
          <w:lang w:eastAsia="en-US"/>
        </w:rPr>
      </w:pPr>
      <w:hyperlink w:anchor="_Toc3813824" w:history="1">
        <w:r w:rsidR="00A77087" w:rsidRPr="0055541A">
          <w:rPr>
            <w:rStyle w:val="Hyperlink"/>
            <w:noProof/>
          </w:rPr>
          <w:t>7.5.6</w:t>
        </w:r>
        <w:r w:rsidR="00A77087">
          <w:rPr>
            <w:rFonts w:asciiTheme="minorHAnsi" w:eastAsiaTheme="minorEastAsia" w:hAnsiTheme="minorHAnsi" w:cstheme="minorBidi"/>
            <w:noProof/>
            <w:sz w:val="22"/>
            <w:szCs w:val="22"/>
            <w:lang w:eastAsia="en-US"/>
          </w:rPr>
          <w:tab/>
        </w:r>
        <w:r w:rsidR="00A77087" w:rsidRPr="0055541A">
          <w:rPr>
            <w:rStyle w:val="Hyperlink"/>
            <w:noProof/>
          </w:rPr>
          <w:t>Bolt</w:t>
        </w:r>
        <w:r w:rsidR="00A77087">
          <w:rPr>
            <w:noProof/>
            <w:webHidden/>
          </w:rPr>
          <w:tab/>
        </w:r>
        <w:r w:rsidR="00A77087">
          <w:rPr>
            <w:noProof/>
            <w:webHidden/>
          </w:rPr>
          <w:fldChar w:fldCharType="begin"/>
        </w:r>
        <w:r w:rsidR="00A77087">
          <w:rPr>
            <w:noProof/>
            <w:webHidden/>
          </w:rPr>
          <w:instrText xml:space="preserve"> PAGEREF _Toc3813824 \h </w:instrText>
        </w:r>
        <w:r w:rsidR="00A77087">
          <w:rPr>
            <w:noProof/>
            <w:webHidden/>
          </w:rPr>
        </w:r>
        <w:r w:rsidR="00A77087">
          <w:rPr>
            <w:noProof/>
            <w:webHidden/>
          </w:rPr>
          <w:fldChar w:fldCharType="separate"/>
        </w:r>
        <w:r w:rsidR="00A77087">
          <w:rPr>
            <w:noProof/>
            <w:webHidden/>
          </w:rPr>
          <w:t>74</w:t>
        </w:r>
        <w:r w:rsidR="00A77087">
          <w:rPr>
            <w:noProof/>
            <w:webHidden/>
          </w:rPr>
          <w:fldChar w:fldCharType="end"/>
        </w:r>
      </w:hyperlink>
    </w:p>
    <w:p w14:paraId="2D0EB4BD" w14:textId="328FD9EC"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25" w:history="1">
        <w:r w:rsidR="00A77087" w:rsidRPr="0055541A">
          <w:rPr>
            <w:rStyle w:val="Hyperlink"/>
            <w:noProof/>
          </w:rPr>
          <w:t>7.5.6.1</w:t>
        </w:r>
        <w:r w:rsidR="00A77087">
          <w:rPr>
            <w:rFonts w:asciiTheme="minorHAnsi" w:eastAsiaTheme="minorEastAsia" w:hAnsiTheme="minorHAnsi" w:cstheme="minorBidi"/>
            <w:noProof/>
            <w:sz w:val="22"/>
            <w:szCs w:val="22"/>
            <w:lang w:eastAsia="en-US"/>
          </w:rPr>
          <w:tab/>
        </w:r>
        <w:r w:rsidR="00A77087" w:rsidRPr="0055541A">
          <w:rPr>
            <w:rStyle w:val="Hyperlink"/>
            <w:noProof/>
          </w:rPr>
          <w:t>Possible Bolt and Screw Assemblies</w:t>
        </w:r>
        <w:r w:rsidR="00A77087">
          <w:rPr>
            <w:noProof/>
            <w:webHidden/>
          </w:rPr>
          <w:tab/>
        </w:r>
        <w:r w:rsidR="00A77087">
          <w:rPr>
            <w:noProof/>
            <w:webHidden/>
          </w:rPr>
          <w:fldChar w:fldCharType="begin"/>
        </w:r>
        <w:r w:rsidR="00A77087">
          <w:rPr>
            <w:noProof/>
            <w:webHidden/>
          </w:rPr>
          <w:instrText xml:space="preserve"> PAGEREF _Toc3813825 \h </w:instrText>
        </w:r>
        <w:r w:rsidR="00A77087">
          <w:rPr>
            <w:noProof/>
            <w:webHidden/>
          </w:rPr>
        </w:r>
        <w:r w:rsidR="00A77087">
          <w:rPr>
            <w:noProof/>
            <w:webHidden/>
          </w:rPr>
          <w:fldChar w:fldCharType="separate"/>
        </w:r>
        <w:r w:rsidR="00A77087">
          <w:rPr>
            <w:noProof/>
            <w:webHidden/>
          </w:rPr>
          <w:t>78</w:t>
        </w:r>
        <w:r w:rsidR="00A77087">
          <w:rPr>
            <w:noProof/>
            <w:webHidden/>
          </w:rPr>
          <w:fldChar w:fldCharType="end"/>
        </w:r>
      </w:hyperlink>
    </w:p>
    <w:p w14:paraId="283888C9" w14:textId="53A81018" w:rsidR="00A77087" w:rsidRDefault="00122414">
      <w:pPr>
        <w:pStyle w:val="TOC3"/>
        <w:rPr>
          <w:rFonts w:asciiTheme="minorHAnsi" w:eastAsiaTheme="minorEastAsia" w:hAnsiTheme="minorHAnsi" w:cstheme="minorBidi"/>
          <w:noProof/>
          <w:sz w:val="22"/>
          <w:szCs w:val="22"/>
          <w:lang w:eastAsia="en-US"/>
        </w:rPr>
      </w:pPr>
      <w:hyperlink w:anchor="_Toc3813826" w:history="1">
        <w:r w:rsidR="00A77087" w:rsidRPr="0055541A">
          <w:rPr>
            <w:rStyle w:val="Hyperlink"/>
            <w:noProof/>
          </w:rPr>
          <w:t>7.5.7</w:t>
        </w:r>
        <w:r w:rsidR="00A77087">
          <w:rPr>
            <w:rFonts w:asciiTheme="minorHAnsi" w:eastAsiaTheme="minorEastAsia" w:hAnsiTheme="minorHAnsi" w:cstheme="minorBidi"/>
            <w:noProof/>
            <w:sz w:val="22"/>
            <w:szCs w:val="22"/>
            <w:lang w:eastAsia="en-US"/>
          </w:rPr>
          <w:tab/>
        </w:r>
        <w:r w:rsidR="00A77087" w:rsidRPr="0055541A">
          <w:rPr>
            <w:rStyle w:val="Hyperlink"/>
            <w:noProof/>
          </w:rPr>
          <w:t>Screw</w:t>
        </w:r>
        <w:r w:rsidR="00A77087">
          <w:rPr>
            <w:noProof/>
            <w:webHidden/>
          </w:rPr>
          <w:tab/>
        </w:r>
        <w:r w:rsidR="00A77087">
          <w:rPr>
            <w:noProof/>
            <w:webHidden/>
          </w:rPr>
          <w:fldChar w:fldCharType="begin"/>
        </w:r>
        <w:r w:rsidR="00A77087">
          <w:rPr>
            <w:noProof/>
            <w:webHidden/>
          </w:rPr>
          <w:instrText xml:space="preserve"> PAGEREF _Toc3813826 \h </w:instrText>
        </w:r>
        <w:r w:rsidR="00A77087">
          <w:rPr>
            <w:noProof/>
            <w:webHidden/>
          </w:rPr>
        </w:r>
        <w:r w:rsidR="00A77087">
          <w:rPr>
            <w:noProof/>
            <w:webHidden/>
          </w:rPr>
          <w:fldChar w:fldCharType="separate"/>
        </w:r>
        <w:r w:rsidR="00A77087">
          <w:rPr>
            <w:noProof/>
            <w:webHidden/>
          </w:rPr>
          <w:t>80</w:t>
        </w:r>
        <w:r w:rsidR="00A77087">
          <w:rPr>
            <w:noProof/>
            <w:webHidden/>
          </w:rPr>
          <w:fldChar w:fldCharType="end"/>
        </w:r>
      </w:hyperlink>
    </w:p>
    <w:p w14:paraId="1BE43D7F" w14:textId="717E4EFE" w:rsidR="00A77087" w:rsidRDefault="00122414">
      <w:pPr>
        <w:pStyle w:val="TOC4"/>
        <w:tabs>
          <w:tab w:val="right" w:leader="dot" w:pos="9060"/>
        </w:tabs>
        <w:rPr>
          <w:rFonts w:asciiTheme="minorHAnsi" w:eastAsiaTheme="minorEastAsia" w:hAnsiTheme="minorHAnsi" w:cstheme="minorBidi"/>
          <w:noProof/>
          <w:sz w:val="22"/>
          <w:szCs w:val="22"/>
          <w:lang w:eastAsia="en-US"/>
        </w:rPr>
      </w:pPr>
      <w:hyperlink w:anchor="_Toc3813827" w:history="1">
        <w:r w:rsidR="00A77087" w:rsidRPr="0055541A">
          <w:rPr>
            <w:rStyle w:val="Hyperlink"/>
            <w:noProof/>
          </w:rPr>
          <w:t>7.5.7.1 Flow Drilled Screws (FDS)</w:t>
        </w:r>
        <w:r w:rsidR="00A77087">
          <w:rPr>
            <w:noProof/>
            <w:webHidden/>
          </w:rPr>
          <w:tab/>
        </w:r>
        <w:r w:rsidR="00A77087">
          <w:rPr>
            <w:noProof/>
            <w:webHidden/>
          </w:rPr>
          <w:fldChar w:fldCharType="begin"/>
        </w:r>
        <w:r w:rsidR="00A77087">
          <w:rPr>
            <w:noProof/>
            <w:webHidden/>
          </w:rPr>
          <w:instrText xml:space="preserve"> PAGEREF _Toc3813827 \h </w:instrText>
        </w:r>
        <w:r w:rsidR="00A77087">
          <w:rPr>
            <w:noProof/>
            <w:webHidden/>
          </w:rPr>
        </w:r>
        <w:r w:rsidR="00A77087">
          <w:rPr>
            <w:noProof/>
            <w:webHidden/>
          </w:rPr>
          <w:fldChar w:fldCharType="separate"/>
        </w:r>
        <w:r w:rsidR="00A77087">
          <w:rPr>
            <w:noProof/>
            <w:webHidden/>
          </w:rPr>
          <w:t>81</w:t>
        </w:r>
        <w:r w:rsidR="00A77087">
          <w:rPr>
            <w:noProof/>
            <w:webHidden/>
          </w:rPr>
          <w:fldChar w:fldCharType="end"/>
        </w:r>
      </w:hyperlink>
    </w:p>
    <w:p w14:paraId="1E17E6A3" w14:textId="15A96428"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28" w:history="1">
        <w:r w:rsidR="00A77087" w:rsidRPr="0055541A">
          <w:rPr>
            <w:rStyle w:val="Hyperlink"/>
            <w:noProof/>
          </w:rPr>
          <w:t>7.6</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Gum Drops</w:t>
        </w:r>
        <w:r w:rsidR="00A77087">
          <w:rPr>
            <w:noProof/>
            <w:webHidden/>
          </w:rPr>
          <w:tab/>
        </w:r>
        <w:r w:rsidR="00A77087">
          <w:rPr>
            <w:noProof/>
            <w:webHidden/>
          </w:rPr>
          <w:fldChar w:fldCharType="begin"/>
        </w:r>
        <w:r w:rsidR="00A77087">
          <w:rPr>
            <w:noProof/>
            <w:webHidden/>
          </w:rPr>
          <w:instrText xml:space="preserve"> PAGEREF _Toc3813828 \h </w:instrText>
        </w:r>
        <w:r w:rsidR="00A77087">
          <w:rPr>
            <w:noProof/>
            <w:webHidden/>
          </w:rPr>
        </w:r>
        <w:r w:rsidR="00A77087">
          <w:rPr>
            <w:noProof/>
            <w:webHidden/>
          </w:rPr>
          <w:fldChar w:fldCharType="separate"/>
        </w:r>
        <w:r w:rsidR="00A77087">
          <w:rPr>
            <w:noProof/>
            <w:webHidden/>
          </w:rPr>
          <w:t>83</w:t>
        </w:r>
        <w:r w:rsidR="00A77087">
          <w:rPr>
            <w:noProof/>
            <w:webHidden/>
          </w:rPr>
          <w:fldChar w:fldCharType="end"/>
        </w:r>
      </w:hyperlink>
    </w:p>
    <w:p w14:paraId="15F7C938" w14:textId="1E740C01"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29" w:history="1">
        <w:r w:rsidR="00A77087" w:rsidRPr="0055541A">
          <w:rPr>
            <w:rStyle w:val="Hyperlink"/>
            <w:noProof/>
          </w:rPr>
          <w:t>7.7</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Clinches</w:t>
        </w:r>
        <w:r w:rsidR="00A77087">
          <w:rPr>
            <w:noProof/>
            <w:webHidden/>
          </w:rPr>
          <w:tab/>
        </w:r>
        <w:r w:rsidR="00A77087">
          <w:rPr>
            <w:noProof/>
            <w:webHidden/>
          </w:rPr>
          <w:fldChar w:fldCharType="begin"/>
        </w:r>
        <w:r w:rsidR="00A77087">
          <w:rPr>
            <w:noProof/>
            <w:webHidden/>
          </w:rPr>
          <w:instrText xml:space="preserve"> PAGEREF _Toc3813829 \h </w:instrText>
        </w:r>
        <w:r w:rsidR="00A77087">
          <w:rPr>
            <w:noProof/>
            <w:webHidden/>
          </w:rPr>
        </w:r>
        <w:r w:rsidR="00A77087">
          <w:rPr>
            <w:noProof/>
            <w:webHidden/>
          </w:rPr>
          <w:fldChar w:fldCharType="separate"/>
        </w:r>
        <w:r w:rsidR="00A77087">
          <w:rPr>
            <w:noProof/>
            <w:webHidden/>
          </w:rPr>
          <w:t>84</w:t>
        </w:r>
        <w:r w:rsidR="00A77087">
          <w:rPr>
            <w:noProof/>
            <w:webHidden/>
          </w:rPr>
          <w:fldChar w:fldCharType="end"/>
        </w:r>
      </w:hyperlink>
    </w:p>
    <w:p w14:paraId="5DEF2031" w14:textId="64FD420D"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30" w:history="1">
        <w:r w:rsidR="00A77087" w:rsidRPr="0055541A">
          <w:rPr>
            <w:rStyle w:val="Hyperlink"/>
            <w:noProof/>
          </w:rPr>
          <w:t>7.8</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Heat Stakes / Thermal Stakes</w:t>
        </w:r>
        <w:r w:rsidR="00A77087">
          <w:rPr>
            <w:noProof/>
            <w:webHidden/>
          </w:rPr>
          <w:tab/>
        </w:r>
        <w:r w:rsidR="00A77087">
          <w:rPr>
            <w:noProof/>
            <w:webHidden/>
          </w:rPr>
          <w:fldChar w:fldCharType="begin"/>
        </w:r>
        <w:r w:rsidR="00A77087">
          <w:rPr>
            <w:noProof/>
            <w:webHidden/>
          </w:rPr>
          <w:instrText xml:space="preserve"> PAGEREF _Toc3813830 \h </w:instrText>
        </w:r>
        <w:r w:rsidR="00A77087">
          <w:rPr>
            <w:noProof/>
            <w:webHidden/>
          </w:rPr>
        </w:r>
        <w:r w:rsidR="00A77087">
          <w:rPr>
            <w:noProof/>
            <w:webHidden/>
          </w:rPr>
          <w:fldChar w:fldCharType="separate"/>
        </w:r>
        <w:r w:rsidR="00A77087">
          <w:rPr>
            <w:noProof/>
            <w:webHidden/>
          </w:rPr>
          <w:t>87</w:t>
        </w:r>
        <w:r w:rsidR="00A77087">
          <w:rPr>
            <w:noProof/>
            <w:webHidden/>
          </w:rPr>
          <w:fldChar w:fldCharType="end"/>
        </w:r>
      </w:hyperlink>
    </w:p>
    <w:p w14:paraId="39B2D024" w14:textId="62DBD5B2"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31" w:history="1">
        <w:r w:rsidR="00A77087" w:rsidRPr="0055541A">
          <w:rPr>
            <w:rStyle w:val="Hyperlink"/>
            <w:noProof/>
          </w:rPr>
          <w:t>7.9</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Clips/Snap Joints</w:t>
        </w:r>
        <w:r w:rsidR="00A77087">
          <w:rPr>
            <w:noProof/>
            <w:webHidden/>
          </w:rPr>
          <w:tab/>
        </w:r>
        <w:r w:rsidR="00A77087">
          <w:rPr>
            <w:noProof/>
            <w:webHidden/>
          </w:rPr>
          <w:fldChar w:fldCharType="begin"/>
        </w:r>
        <w:r w:rsidR="00A77087">
          <w:rPr>
            <w:noProof/>
            <w:webHidden/>
          </w:rPr>
          <w:instrText xml:space="preserve"> PAGEREF _Toc3813831 \h </w:instrText>
        </w:r>
        <w:r w:rsidR="00A77087">
          <w:rPr>
            <w:noProof/>
            <w:webHidden/>
          </w:rPr>
        </w:r>
        <w:r w:rsidR="00A77087">
          <w:rPr>
            <w:noProof/>
            <w:webHidden/>
          </w:rPr>
          <w:fldChar w:fldCharType="separate"/>
        </w:r>
        <w:r w:rsidR="00A77087">
          <w:rPr>
            <w:noProof/>
            <w:webHidden/>
          </w:rPr>
          <w:t>89</w:t>
        </w:r>
        <w:r w:rsidR="00A77087">
          <w:rPr>
            <w:noProof/>
            <w:webHidden/>
          </w:rPr>
          <w:fldChar w:fldCharType="end"/>
        </w:r>
      </w:hyperlink>
    </w:p>
    <w:p w14:paraId="1BE7D4D7" w14:textId="26A1F9DD"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32" w:history="1">
        <w:r w:rsidR="00A77087" w:rsidRPr="0055541A">
          <w:rPr>
            <w:rStyle w:val="Hyperlink"/>
            <w:noProof/>
          </w:rPr>
          <w:t>7.10</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Nails</w:t>
        </w:r>
        <w:r w:rsidR="00A77087">
          <w:rPr>
            <w:noProof/>
            <w:webHidden/>
          </w:rPr>
          <w:tab/>
        </w:r>
        <w:r w:rsidR="00A77087">
          <w:rPr>
            <w:noProof/>
            <w:webHidden/>
          </w:rPr>
          <w:fldChar w:fldCharType="begin"/>
        </w:r>
        <w:r w:rsidR="00A77087">
          <w:rPr>
            <w:noProof/>
            <w:webHidden/>
          </w:rPr>
          <w:instrText xml:space="preserve"> PAGEREF _Toc3813832 \h </w:instrText>
        </w:r>
        <w:r w:rsidR="00A77087">
          <w:rPr>
            <w:noProof/>
            <w:webHidden/>
          </w:rPr>
        </w:r>
        <w:r w:rsidR="00A77087">
          <w:rPr>
            <w:noProof/>
            <w:webHidden/>
          </w:rPr>
          <w:fldChar w:fldCharType="separate"/>
        </w:r>
        <w:r w:rsidR="00A77087">
          <w:rPr>
            <w:noProof/>
            <w:webHidden/>
          </w:rPr>
          <w:t>92</w:t>
        </w:r>
        <w:r w:rsidR="00A77087">
          <w:rPr>
            <w:noProof/>
            <w:webHidden/>
          </w:rPr>
          <w:fldChar w:fldCharType="end"/>
        </w:r>
      </w:hyperlink>
    </w:p>
    <w:p w14:paraId="27DCF4D4" w14:textId="2EFB51DA" w:rsidR="00A77087" w:rsidRDefault="0012241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13833" w:history="1">
        <w:r w:rsidR="00A77087" w:rsidRPr="0055541A">
          <w:rPr>
            <w:rStyle w:val="Hyperlink"/>
            <w:noProof/>
            <w14:scene3d>
              <w14:camera w14:prst="orthographicFront"/>
              <w14:lightRig w14:rig="threePt" w14:dir="t">
                <w14:rot w14:lat="0" w14:lon="0" w14:rev="0"/>
              </w14:lightRig>
            </w14:scene3d>
          </w:rPr>
          <w:t>8</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1D connections</w:t>
        </w:r>
        <w:r w:rsidR="00A77087">
          <w:rPr>
            <w:noProof/>
            <w:webHidden/>
          </w:rPr>
          <w:tab/>
        </w:r>
        <w:r w:rsidR="00A77087">
          <w:rPr>
            <w:noProof/>
            <w:webHidden/>
          </w:rPr>
          <w:fldChar w:fldCharType="begin"/>
        </w:r>
        <w:r w:rsidR="00A77087">
          <w:rPr>
            <w:noProof/>
            <w:webHidden/>
          </w:rPr>
          <w:instrText xml:space="preserve"> PAGEREF _Toc3813833 \h </w:instrText>
        </w:r>
        <w:r w:rsidR="00A77087">
          <w:rPr>
            <w:noProof/>
            <w:webHidden/>
          </w:rPr>
        </w:r>
        <w:r w:rsidR="00A77087">
          <w:rPr>
            <w:noProof/>
            <w:webHidden/>
          </w:rPr>
          <w:fldChar w:fldCharType="separate"/>
        </w:r>
        <w:r w:rsidR="00A77087">
          <w:rPr>
            <w:noProof/>
            <w:webHidden/>
          </w:rPr>
          <w:t>95</w:t>
        </w:r>
        <w:r w:rsidR="00A77087">
          <w:rPr>
            <w:noProof/>
            <w:webHidden/>
          </w:rPr>
          <w:fldChar w:fldCharType="end"/>
        </w:r>
      </w:hyperlink>
    </w:p>
    <w:p w14:paraId="62A92FBF" w14:textId="7A7FE55E"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34" w:history="1">
        <w:r w:rsidR="00A77087" w:rsidRPr="0055541A">
          <w:rPr>
            <w:rStyle w:val="Hyperlink"/>
            <w:noProof/>
          </w:rPr>
          <w:t>8.1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Generic Definitions</w:t>
        </w:r>
        <w:r w:rsidR="00A77087">
          <w:rPr>
            <w:noProof/>
            <w:webHidden/>
          </w:rPr>
          <w:tab/>
        </w:r>
        <w:r w:rsidR="00A77087">
          <w:rPr>
            <w:noProof/>
            <w:webHidden/>
          </w:rPr>
          <w:fldChar w:fldCharType="begin"/>
        </w:r>
        <w:r w:rsidR="00A77087">
          <w:rPr>
            <w:noProof/>
            <w:webHidden/>
          </w:rPr>
          <w:instrText xml:space="preserve"> PAGEREF _Toc3813834 \h </w:instrText>
        </w:r>
        <w:r w:rsidR="00A77087">
          <w:rPr>
            <w:noProof/>
            <w:webHidden/>
          </w:rPr>
        </w:r>
        <w:r w:rsidR="00A77087">
          <w:rPr>
            <w:noProof/>
            <w:webHidden/>
          </w:rPr>
          <w:fldChar w:fldCharType="separate"/>
        </w:r>
        <w:r w:rsidR="00A77087">
          <w:rPr>
            <w:noProof/>
            <w:webHidden/>
          </w:rPr>
          <w:t>95</w:t>
        </w:r>
        <w:r w:rsidR="00A77087">
          <w:rPr>
            <w:noProof/>
            <w:webHidden/>
          </w:rPr>
          <w:fldChar w:fldCharType="end"/>
        </w:r>
      </w:hyperlink>
    </w:p>
    <w:p w14:paraId="0F999E36" w14:textId="178F4ACD" w:rsidR="00A77087" w:rsidRDefault="00122414">
      <w:pPr>
        <w:pStyle w:val="TOC3"/>
        <w:rPr>
          <w:rFonts w:asciiTheme="minorHAnsi" w:eastAsiaTheme="minorEastAsia" w:hAnsiTheme="minorHAnsi" w:cstheme="minorBidi"/>
          <w:noProof/>
          <w:sz w:val="22"/>
          <w:szCs w:val="22"/>
          <w:lang w:eastAsia="en-US"/>
        </w:rPr>
      </w:pPr>
      <w:hyperlink w:anchor="_Toc3813835" w:history="1">
        <w:r w:rsidR="00A77087" w:rsidRPr="0055541A">
          <w:rPr>
            <w:rStyle w:val="Hyperlink"/>
            <w:noProof/>
          </w:rPr>
          <w:t>8.1.1</w:t>
        </w:r>
        <w:r w:rsidR="00A77087">
          <w:rPr>
            <w:rFonts w:asciiTheme="minorHAnsi" w:eastAsiaTheme="minorEastAsia" w:hAnsiTheme="minorHAnsi" w:cstheme="minorBidi"/>
            <w:noProof/>
            <w:sz w:val="22"/>
            <w:szCs w:val="22"/>
            <w:lang w:eastAsia="en-US"/>
          </w:rPr>
          <w:tab/>
        </w:r>
        <w:r w:rsidR="00A77087" w:rsidRPr="0055541A">
          <w:rPr>
            <w:rStyle w:val="Hyperlink"/>
            <w:noProof/>
          </w:rPr>
          <w:t>Identification</w:t>
        </w:r>
        <w:r w:rsidR="00A77087">
          <w:rPr>
            <w:noProof/>
            <w:webHidden/>
          </w:rPr>
          <w:tab/>
        </w:r>
        <w:r w:rsidR="00A77087">
          <w:rPr>
            <w:noProof/>
            <w:webHidden/>
          </w:rPr>
          <w:fldChar w:fldCharType="begin"/>
        </w:r>
        <w:r w:rsidR="00A77087">
          <w:rPr>
            <w:noProof/>
            <w:webHidden/>
          </w:rPr>
          <w:instrText xml:space="preserve"> PAGEREF _Toc3813835 \h </w:instrText>
        </w:r>
        <w:r w:rsidR="00A77087">
          <w:rPr>
            <w:noProof/>
            <w:webHidden/>
          </w:rPr>
        </w:r>
        <w:r w:rsidR="00A77087">
          <w:rPr>
            <w:noProof/>
            <w:webHidden/>
          </w:rPr>
          <w:fldChar w:fldCharType="separate"/>
        </w:r>
        <w:r w:rsidR="00A77087">
          <w:rPr>
            <w:noProof/>
            <w:webHidden/>
          </w:rPr>
          <w:t>95</w:t>
        </w:r>
        <w:r w:rsidR="00A77087">
          <w:rPr>
            <w:noProof/>
            <w:webHidden/>
          </w:rPr>
          <w:fldChar w:fldCharType="end"/>
        </w:r>
      </w:hyperlink>
    </w:p>
    <w:p w14:paraId="13573FB5" w14:textId="6F35537E" w:rsidR="00A77087" w:rsidRDefault="00122414">
      <w:pPr>
        <w:pStyle w:val="TOC3"/>
        <w:rPr>
          <w:rFonts w:asciiTheme="minorHAnsi" w:eastAsiaTheme="minorEastAsia" w:hAnsiTheme="minorHAnsi" w:cstheme="minorBidi"/>
          <w:noProof/>
          <w:sz w:val="22"/>
          <w:szCs w:val="22"/>
          <w:lang w:eastAsia="en-US"/>
        </w:rPr>
      </w:pPr>
      <w:hyperlink w:anchor="_Toc3813836" w:history="1">
        <w:r w:rsidR="00A77087" w:rsidRPr="0055541A">
          <w:rPr>
            <w:rStyle w:val="Hyperlink"/>
            <w:noProof/>
          </w:rPr>
          <w:t>8.1.2</w:t>
        </w:r>
        <w:r w:rsidR="00A77087">
          <w:rPr>
            <w:rFonts w:asciiTheme="minorHAnsi" w:eastAsiaTheme="minorEastAsia" w:hAnsiTheme="minorHAnsi" w:cstheme="minorBidi"/>
            <w:noProof/>
            <w:sz w:val="22"/>
            <w:szCs w:val="22"/>
            <w:lang w:eastAsia="en-US"/>
          </w:rPr>
          <w:tab/>
        </w:r>
        <w:r w:rsidR="00A77087" w:rsidRPr="0055541A">
          <w:rPr>
            <w:rStyle w:val="Hyperlink"/>
            <w:noProof/>
          </w:rPr>
          <w:t>Location</w:t>
        </w:r>
        <w:r w:rsidR="00A77087">
          <w:rPr>
            <w:noProof/>
            <w:webHidden/>
          </w:rPr>
          <w:tab/>
        </w:r>
        <w:r w:rsidR="00A77087">
          <w:rPr>
            <w:noProof/>
            <w:webHidden/>
          </w:rPr>
          <w:fldChar w:fldCharType="begin"/>
        </w:r>
        <w:r w:rsidR="00A77087">
          <w:rPr>
            <w:noProof/>
            <w:webHidden/>
          </w:rPr>
          <w:instrText xml:space="preserve"> PAGEREF _Toc3813836 \h </w:instrText>
        </w:r>
        <w:r w:rsidR="00A77087">
          <w:rPr>
            <w:noProof/>
            <w:webHidden/>
          </w:rPr>
        </w:r>
        <w:r w:rsidR="00A77087">
          <w:rPr>
            <w:noProof/>
            <w:webHidden/>
          </w:rPr>
          <w:fldChar w:fldCharType="separate"/>
        </w:r>
        <w:r w:rsidR="00A77087">
          <w:rPr>
            <w:noProof/>
            <w:webHidden/>
          </w:rPr>
          <w:t>95</w:t>
        </w:r>
        <w:r w:rsidR="00A77087">
          <w:rPr>
            <w:noProof/>
            <w:webHidden/>
          </w:rPr>
          <w:fldChar w:fldCharType="end"/>
        </w:r>
      </w:hyperlink>
    </w:p>
    <w:p w14:paraId="1533BE2D" w14:textId="6BD0EB60" w:rsidR="00A77087" w:rsidRDefault="00122414">
      <w:pPr>
        <w:pStyle w:val="TOC3"/>
        <w:rPr>
          <w:rFonts w:asciiTheme="minorHAnsi" w:eastAsiaTheme="minorEastAsia" w:hAnsiTheme="minorHAnsi" w:cstheme="minorBidi"/>
          <w:noProof/>
          <w:sz w:val="22"/>
          <w:szCs w:val="22"/>
          <w:lang w:eastAsia="en-US"/>
        </w:rPr>
      </w:pPr>
      <w:hyperlink w:anchor="_Toc3813837" w:history="1">
        <w:r w:rsidR="00A77087" w:rsidRPr="0055541A">
          <w:rPr>
            <w:rStyle w:val="Hyperlink"/>
            <w:noProof/>
          </w:rPr>
          <w:t>8.1.3</w:t>
        </w:r>
        <w:r w:rsidR="00A77087">
          <w:rPr>
            <w:rFonts w:asciiTheme="minorHAnsi" w:eastAsiaTheme="minorEastAsia" w:hAnsiTheme="minorHAnsi" w:cstheme="minorBidi"/>
            <w:noProof/>
            <w:sz w:val="22"/>
            <w:szCs w:val="22"/>
            <w:lang w:eastAsia="en-US"/>
          </w:rPr>
          <w:tab/>
        </w:r>
        <w:r w:rsidR="00A77087" w:rsidRPr="0055541A">
          <w:rPr>
            <w:rStyle w:val="Hyperlink"/>
            <w:noProof/>
          </w:rPr>
          <w:t>Type Specification</w:t>
        </w:r>
        <w:r w:rsidR="00A77087">
          <w:rPr>
            <w:noProof/>
            <w:webHidden/>
          </w:rPr>
          <w:tab/>
        </w:r>
        <w:r w:rsidR="00A77087">
          <w:rPr>
            <w:noProof/>
            <w:webHidden/>
          </w:rPr>
          <w:fldChar w:fldCharType="begin"/>
        </w:r>
        <w:r w:rsidR="00A77087">
          <w:rPr>
            <w:noProof/>
            <w:webHidden/>
          </w:rPr>
          <w:instrText xml:space="preserve"> PAGEREF _Toc3813837 \h </w:instrText>
        </w:r>
        <w:r w:rsidR="00A77087">
          <w:rPr>
            <w:noProof/>
            <w:webHidden/>
          </w:rPr>
        </w:r>
        <w:r w:rsidR="00A77087">
          <w:rPr>
            <w:noProof/>
            <w:webHidden/>
          </w:rPr>
          <w:fldChar w:fldCharType="separate"/>
        </w:r>
        <w:r w:rsidR="00A77087">
          <w:rPr>
            <w:noProof/>
            <w:webHidden/>
          </w:rPr>
          <w:t>96</w:t>
        </w:r>
        <w:r w:rsidR="00A77087">
          <w:rPr>
            <w:noProof/>
            <w:webHidden/>
          </w:rPr>
          <w:fldChar w:fldCharType="end"/>
        </w:r>
      </w:hyperlink>
    </w:p>
    <w:p w14:paraId="7D137965" w14:textId="48E2C393"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838" w:history="1">
        <w:r w:rsidR="00A77087" w:rsidRPr="0055541A">
          <w:rPr>
            <w:rStyle w:val="Hyperlink"/>
            <w:noProof/>
          </w:rPr>
          <w:t>8.2</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Seam Welds</w:t>
        </w:r>
        <w:r w:rsidR="00A77087">
          <w:rPr>
            <w:noProof/>
            <w:webHidden/>
          </w:rPr>
          <w:tab/>
        </w:r>
        <w:r w:rsidR="00A77087">
          <w:rPr>
            <w:noProof/>
            <w:webHidden/>
          </w:rPr>
          <w:fldChar w:fldCharType="begin"/>
        </w:r>
        <w:r w:rsidR="00A77087">
          <w:rPr>
            <w:noProof/>
            <w:webHidden/>
          </w:rPr>
          <w:instrText xml:space="preserve"> PAGEREF _Toc3813838 \h </w:instrText>
        </w:r>
        <w:r w:rsidR="00A77087">
          <w:rPr>
            <w:noProof/>
            <w:webHidden/>
          </w:rPr>
        </w:r>
        <w:r w:rsidR="00A77087">
          <w:rPr>
            <w:noProof/>
            <w:webHidden/>
          </w:rPr>
          <w:fldChar w:fldCharType="separate"/>
        </w:r>
        <w:r w:rsidR="00A77087">
          <w:rPr>
            <w:noProof/>
            <w:webHidden/>
          </w:rPr>
          <w:t>97</w:t>
        </w:r>
        <w:r w:rsidR="00A77087">
          <w:rPr>
            <w:noProof/>
            <w:webHidden/>
          </w:rPr>
          <w:fldChar w:fldCharType="end"/>
        </w:r>
      </w:hyperlink>
    </w:p>
    <w:p w14:paraId="6F25089B" w14:textId="3E75C86D" w:rsidR="00A77087" w:rsidRDefault="00122414">
      <w:pPr>
        <w:pStyle w:val="TOC3"/>
        <w:rPr>
          <w:rFonts w:asciiTheme="minorHAnsi" w:eastAsiaTheme="minorEastAsia" w:hAnsiTheme="minorHAnsi" w:cstheme="minorBidi"/>
          <w:noProof/>
          <w:sz w:val="22"/>
          <w:szCs w:val="22"/>
          <w:lang w:eastAsia="en-US"/>
        </w:rPr>
      </w:pPr>
      <w:hyperlink w:anchor="_Toc3813839" w:history="1">
        <w:r w:rsidR="00A77087" w:rsidRPr="0055541A">
          <w:rPr>
            <w:rStyle w:val="Hyperlink"/>
            <w:noProof/>
          </w:rPr>
          <w:t>8.2.1</w:t>
        </w:r>
        <w:r w:rsidR="00A77087">
          <w:rPr>
            <w:rFonts w:asciiTheme="minorHAnsi" w:eastAsiaTheme="minorEastAsia" w:hAnsiTheme="minorHAnsi" w:cstheme="minorBidi"/>
            <w:noProof/>
            <w:sz w:val="22"/>
            <w:szCs w:val="22"/>
            <w:lang w:eastAsia="en-US"/>
          </w:rPr>
          <w:tab/>
        </w:r>
        <w:r w:rsidR="00A77087" w:rsidRPr="0055541A">
          <w:rPr>
            <w:rStyle w:val="Hyperlink"/>
            <w:noProof/>
          </w:rPr>
          <w:t>Description and Modeling Parameters</w:t>
        </w:r>
        <w:r w:rsidR="00A77087">
          <w:rPr>
            <w:noProof/>
            <w:webHidden/>
          </w:rPr>
          <w:tab/>
        </w:r>
        <w:r w:rsidR="00A77087">
          <w:rPr>
            <w:noProof/>
            <w:webHidden/>
          </w:rPr>
          <w:fldChar w:fldCharType="begin"/>
        </w:r>
        <w:r w:rsidR="00A77087">
          <w:rPr>
            <w:noProof/>
            <w:webHidden/>
          </w:rPr>
          <w:instrText xml:space="preserve"> PAGEREF _Toc3813839 \h </w:instrText>
        </w:r>
        <w:r w:rsidR="00A77087">
          <w:rPr>
            <w:noProof/>
            <w:webHidden/>
          </w:rPr>
        </w:r>
        <w:r w:rsidR="00A77087">
          <w:rPr>
            <w:noProof/>
            <w:webHidden/>
          </w:rPr>
          <w:fldChar w:fldCharType="separate"/>
        </w:r>
        <w:r w:rsidR="00A77087">
          <w:rPr>
            <w:noProof/>
            <w:webHidden/>
          </w:rPr>
          <w:t>97</w:t>
        </w:r>
        <w:r w:rsidR="00A77087">
          <w:rPr>
            <w:noProof/>
            <w:webHidden/>
          </w:rPr>
          <w:fldChar w:fldCharType="end"/>
        </w:r>
      </w:hyperlink>
    </w:p>
    <w:p w14:paraId="7AC81851" w14:textId="4796D843" w:rsidR="00A77087" w:rsidRDefault="00122414">
      <w:pPr>
        <w:pStyle w:val="TOC3"/>
        <w:rPr>
          <w:rFonts w:asciiTheme="minorHAnsi" w:eastAsiaTheme="minorEastAsia" w:hAnsiTheme="minorHAnsi" w:cstheme="minorBidi"/>
          <w:noProof/>
          <w:sz w:val="22"/>
          <w:szCs w:val="22"/>
          <w:lang w:eastAsia="en-US"/>
        </w:rPr>
      </w:pPr>
      <w:hyperlink w:anchor="_Toc3813840" w:history="1">
        <w:r w:rsidR="00A77087" w:rsidRPr="0055541A">
          <w:rPr>
            <w:rStyle w:val="Hyperlink"/>
            <w:noProof/>
          </w:rPr>
          <w:t>8.2.2</w:t>
        </w:r>
        <w:r w:rsidR="00A77087">
          <w:rPr>
            <w:rFonts w:asciiTheme="minorHAnsi" w:eastAsiaTheme="minorEastAsia" w:hAnsiTheme="minorHAnsi" w:cstheme="minorBidi"/>
            <w:noProof/>
            <w:sz w:val="22"/>
            <w:szCs w:val="22"/>
            <w:lang w:eastAsia="en-US"/>
          </w:rPr>
          <w:tab/>
        </w:r>
        <w:r w:rsidR="00A77087" w:rsidRPr="0055541A">
          <w:rPr>
            <w:rStyle w:val="Hyperlink"/>
            <w:noProof/>
          </w:rPr>
          <w:t>Seam Weld Definition Overview</w:t>
        </w:r>
        <w:r w:rsidR="00A77087">
          <w:rPr>
            <w:noProof/>
            <w:webHidden/>
          </w:rPr>
          <w:tab/>
        </w:r>
        <w:r w:rsidR="00A77087">
          <w:rPr>
            <w:noProof/>
            <w:webHidden/>
          </w:rPr>
          <w:fldChar w:fldCharType="begin"/>
        </w:r>
        <w:r w:rsidR="00A77087">
          <w:rPr>
            <w:noProof/>
            <w:webHidden/>
          </w:rPr>
          <w:instrText xml:space="preserve"> PAGEREF _Toc3813840 \h </w:instrText>
        </w:r>
        <w:r w:rsidR="00A77087">
          <w:rPr>
            <w:noProof/>
            <w:webHidden/>
          </w:rPr>
        </w:r>
        <w:r w:rsidR="00A77087">
          <w:rPr>
            <w:noProof/>
            <w:webHidden/>
          </w:rPr>
          <w:fldChar w:fldCharType="separate"/>
        </w:r>
        <w:r w:rsidR="00A77087">
          <w:rPr>
            <w:noProof/>
            <w:webHidden/>
          </w:rPr>
          <w:t>98</w:t>
        </w:r>
        <w:r w:rsidR="00A77087">
          <w:rPr>
            <w:noProof/>
            <w:webHidden/>
          </w:rPr>
          <w:fldChar w:fldCharType="end"/>
        </w:r>
      </w:hyperlink>
    </w:p>
    <w:p w14:paraId="6959DEEC" w14:textId="00F353F1" w:rsidR="00A77087" w:rsidRDefault="00122414">
      <w:pPr>
        <w:pStyle w:val="TOC3"/>
        <w:rPr>
          <w:rFonts w:asciiTheme="minorHAnsi" w:eastAsiaTheme="minorEastAsia" w:hAnsiTheme="minorHAnsi" w:cstheme="minorBidi"/>
          <w:noProof/>
          <w:sz w:val="22"/>
          <w:szCs w:val="22"/>
          <w:lang w:eastAsia="en-US"/>
        </w:rPr>
      </w:pPr>
      <w:hyperlink w:anchor="_Toc3813841" w:history="1">
        <w:r w:rsidR="00A77087" w:rsidRPr="0055541A">
          <w:rPr>
            <w:rStyle w:val="Hyperlink"/>
            <w:noProof/>
          </w:rPr>
          <w:t>8.2.3</w:t>
        </w:r>
        <w:r w:rsidR="00A77087">
          <w:rPr>
            <w:rFonts w:asciiTheme="minorHAnsi" w:eastAsiaTheme="minorEastAsia" w:hAnsiTheme="minorHAnsi" w:cstheme="minorBidi"/>
            <w:noProof/>
            <w:sz w:val="22"/>
            <w:szCs w:val="22"/>
            <w:lang w:eastAsia="en-US"/>
          </w:rPr>
          <w:tab/>
        </w:r>
        <w:r w:rsidR="00A77087" w:rsidRPr="0055541A">
          <w:rPr>
            <w:rStyle w:val="Hyperlink"/>
            <w:noProof/>
          </w:rPr>
          <w:t>Specific XML Realization</w:t>
        </w:r>
        <w:r w:rsidR="00A77087">
          <w:rPr>
            <w:noProof/>
            <w:webHidden/>
          </w:rPr>
          <w:tab/>
        </w:r>
        <w:r w:rsidR="00A77087">
          <w:rPr>
            <w:noProof/>
            <w:webHidden/>
          </w:rPr>
          <w:fldChar w:fldCharType="begin"/>
        </w:r>
        <w:r w:rsidR="00A77087">
          <w:rPr>
            <w:noProof/>
            <w:webHidden/>
          </w:rPr>
          <w:instrText xml:space="preserve"> PAGEREF _Toc3813841 \h </w:instrText>
        </w:r>
        <w:r w:rsidR="00A77087">
          <w:rPr>
            <w:noProof/>
            <w:webHidden/>
          </w:rPr>
        </w:r>
        <w:r w:rsidR="00A77087">
          <w:rPr>
            <w:noProof/>
            <w:webHidden/>
          </w:rPr>
          <w:fldChar w:fldCharType="separate"/>
        </w:r>
        <w:r w:rsidR="00A77087">
          <w:rPr>
            <w:noProof/>
            <w:webHidden/>
          </w:rPr>
          <w:t>100</w:t>
        </w:r>
        <w:r w:rsidR="00A77087">
          <w:rPr>
            <w:noProof/>
            <w:webHidden/>
          </w:rPr>
          <w:fldChar w:fldCharType="end"/>
        </w:r>
      </w:hyperlink>
    </w:p>
    <w:p w14:paraId="37C9FB8C" w14:textId="11E7F09D" w:rsidR="00A77087" w:rsidRDefault="00122414">
      <w:pPr>
        <w:pStyle w:val="TOC3"/>
        <w:rPr>
          <w:rFonts w:asciiTheme="minorHAnsi" w:eastAsiaTheme="minorEastAsia" w:hAnsiTheme="minorHAnsi" w:cstheme="minorBidi"/>
          <w:noProof/>
          <w:sz w:val="22"/>
          <w:szCs w:val="22"/>
          <w:lang w:eastAsia="en-US"/>
        </w:rPr>
      </w:pPr>
      <w:hyperlink w:anchor="_Toc3813842" w:history="1">
        <w:r w:rsidR="00A77087" w:rsidRPr="0055541A">
          <w:rPr>
            <w:rStyle w:val="Hyperlink"/>
            <w:noProof/>
          </w:rPr>
          <w:t>8.2.4</w:t>
        </w:r>
        <w:r w:rsidR="00A77087">
          <w:rPr>
            <w:rFonts w:asciiTheme="minorHAnsi" w:eastAsiaTheme="minorEastAsia" w:hAnsiTheme="minorHAnsi" w:cstheme="minorBidi"/>
            <w:noProof/>
            <w:sz w:val="22"/>
            <w:szCs w:val="22"/>
            <w:lang w:eastAsia="en-US"/>
          </w:rPr>
          <w:tab/>
        </w:r>
        <w:r w:rsidR="00A77087" w:rsidRPr="0055541A">
          <w:rPr>
            <w:rStyle w:val="Hyperlink"/>
            <w:noProof/>
          </w:rPr>
          <w:t>Generic Seam Weld Definition</w:t>
        </w:r>
        <w:r w:rsidR="00A77087">
          <w:rPr>
            <w:noProof/>
            <w:webHidden/>
          </w:rPr>
          <w:tab/>
        </w:r>
        <w:r w:rsidR="00A77087">
          <w:rPr>
            <w:noProof/>
            <w:webHidden/>
          </w:rPr>
          <w:fldChar w:fldCharType="begin"/>
        </w:r>
        <w:r w:rsidR="00A77087">
          <w:rPr>
            <w:noProof/>
            <w:webHidden/>
          </w:rPr>
          <w:instrText xml:space="preserve"> PAGEREF _Toc3813842 \h </w:instrText>
        </w:r>
        <w:r w:rsidR="00A77087">
          <w:rPr>
            <w:noProof/>
            <w:webHidden/>
          </w:rPr>
        </w:r>
        <w:r w:rsidR="00A77087">
          <w:rPr>
            <w:noProof/>
            <w:webHidden/>
          </w:rPr>
          <w:fldChar w:fldCharType="separate"/>
        </w:r>
        <w:r w:rsidR="00A77087">
          <w:rPr>
            <w:noProof/>
            <w:webHidden/>
          </w:rPr>
          <w:t>100</w:t>
        </w:r>
        <w:r w:rsidR="00A77087">
          <w:rPr>
            <w:noProof/>
            <w:webHidden/>
          </w:rPr>
          <w:fldChar w:fldCharType="end"/>
        </w:r>
      </w:hyperlink>
    </w:p>
    <w:p w14:paraId="5AC3EE58" w14:textId="0A066306"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43" w:history="1">
        <w:r w:rsidR="00A77087" w:rsidRPr="0055541A">
          <w:rPr>
            <w:rStyle w:val="Hyperlink"/>
            <w:noProof/>
          </w:rPr>
          <w:t>8.2.4.1</w:t>
        </w:r>
        <w:r w:rsidR="00A77087">
          <w:rPr>
            <w:rFonts w:asciiTheme="minorHAnsi" w:eastAsiaTheme="minorEastAsia" w:hAnsiTheme="minorHAnsi" w:cstheme="minorBidi"/>
            <w:noProof/>
            <w:sz w:val="22"/>
            <w:szCs w:val="22"/>
            <w:lang w:eastAsia="en-US"/>
          </w:rPr>
          <w:tab/>
        </w:r>
        <w:r w:rsidR="00A77087" w:rsidRPr="0055541A">
          <w:rPr>
            <w:rStyle w:val="Hyperlink"/>
            <w:noProof/>
          </w:rPr>
          <w:t>Identification</w:t>
        </w:r>
        <w:r w:rsidR="00A77087">
          <w:rPr>
            <w:noProof/>
            <w:webHidden/>
          </w:rPr>
          <w:tab/>
        </w:r>
        <w:r w:rsidR="00A77087">
          <w:rPr>
            <w:noProof/>
            <w:webHidden/>
          </w:rPr>
          <w:fldChar w:fldCharType="begin"/>
        </w:r>
        <w:r w:rsidR="00A77087">
          <w:rPr>
            <w:noProof/>
            <w:webHidden/>
          </w:rPr>
          <w:instrText xml:space="preserve"> PAGEREF _Toc3813843 \h </w:instrText>
        </w:r>
        <w:r w:rsidR="00A77087">
          <w:rPr>
            <w:noProof/>
            <w:webHidden/>
          </w:rPr>
        </w:r>
        <w:r w:rsidR="00A77087">
          <w:rPr>
            <w:noProof/>
            <w:webHidden/>
          </w:rPr>
          <w:fldChar w:fldCharType="separate"/>
        </w:r>
        <w:r w:rsidR="00A77087">
          <w:rPr>
            <w:noProof/>
            <w:webHidden/>
          </w:rPr>
          <w:t>100</w:t>
        </w:r>
        <w:r w:rsidR="00A77087">
          <w:rPr>
            <w:noProof/>
            <w:webHidden/>
          </w:rPr>
          <w:fldChar w:fldCharType="end"/>
        </w:r>
      </w:hyperlink>
    </w:p>
    <w:p w14:paraId="299B808F" w14:textId="32118DB2"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44" w:history="1">
        <w:r w:rsidR="00A77087" w:rsidRPr="0055541A">
          <w:rPr>
            <w:rStyle w:val="Hyperlink"/>
            <w:noProof/>
          </w:rPr>
          <w:t>8.2.4.2</w:t>
        </w:r>
        <w:r w:rsidR="00A77087">
          <w:rPr>
            <w:rFonts w:asciiTheme="minorHAnsi" w:eastAsiaTheme="minorEastAsia" w:hAnsiTheme="minorHAnsi" w:cstheme="minorBidi"/>
            <w:noProof/>
            <w:sz w:val="22"/>
            <w:szCs w:val="22"/>
            <w:lang w:eastAsia="en-US"/>
          </w:rPr>
          <w:tab/>
        </w:r>
        <w:r w:rsidR="00A77087" w:rsidRPr="0055541A">
          <w:rPr>
            <w:rStyle w:val="Hyperlink"/>
            <w:noProof/>
          </w:rPr>
          <w:t>Type Specification</w:t>
        </w:r>
        <w:r w:rsidR="00A77087">
          <w:rPr>
            <w:noProof/>
            <w:webHidden/>
          </w:rPr>
          <w:tab/>
        </w:r>
        <w:r w:rsidR="00A77087">
          <w:rPr>
            <w:noProof/>
            <w:webHidden/>
          </w:rPr>
          <w:fldChar w:fldCharType="begin"/>
        </w:r>
        <w:r w:rsidR="00A77087">
          <w:rPr>
            <w:noProof/>
            <w:webHidden/>
          </w:rPr>
          <w:instrText xml:space="preserve"> PAGEREF _Toc3813844 \h </w:instrText>
        </w:r>
        <w:r w:rsidR="00A77087">
          <w:rPr>
            <w:noProof/>
            <w:webHidden/>
          </w:rPr>
        </w:r>
        <w:r w:rsidR="00A77087">
          <w:rPr>
            <w:noProof/>
            <w:webHidden/>
          </w:rPr>
          <w:fldChar w:fldCharType="separate"/>
        </w:r>
        <w:r w:rsidR="00A77087">
          <w:rPr>
            <w:noProof/>
            <w:webHidden/>
          </w:rPr>
          <w:t>101</w:t>
        </w:r>
        <w:r w:rsidR="00A77087">
          <w:rPr>
            <w:noProof/>
            <w:webHidden/>
          </w:rPr>
          <w:fldChar w:fldCharType="end"/>
        </w:r>
      </w:hyperlink>
    </w:p>
    <w:p w14:paraId="4D9FB894" w14:textId="6675C3CF"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45" w:history="1">
        <w:r w:rsidR="00A77087" w:rsidRPr="0055541A">
          <w:rPr>
            <w:rStyle w:val="Hyperlink"/>
            <w:noProof/>
          </w:rPr>
          <w:t>8.2.4.3</w:t>
        </w:r>
        <w:r w:rsidR="00A77087">
          <w:rPr>
            <w:rFonts w:asciiTheme="minorHAnsi" w:eastAsiaTheme="minorEastAsia" w:hAnsiTheme="minorHAnsi" w:cstheme="minorBidi"/>
            <w:noProof/>
            <w:sz w:val="22"/>
            <w:szCs w:val="22"/>
            <w:lang w:eastAsia="en-US"/>
          </w:rPr>
          <w:tab/>
        </w:r>
        <w:r w:rsidR="00A77087" w:rsidRPr="0055541A">
          <w:rPr>
            <w:rStyle w:val="Hyperlink"/>
            <w:noProof/>
          </w:rPr>
          <w:t>Weld Position and Sheet Metal Parameters</w:t>
        </w:r>
        <w:r w:rsidR="00A77087">
          <w:rPr>
            <w:noProof/>
            <w:webHidden/>
          </w:rPr>
          <w:tab/>
        </w:r>
        <w:r w:rsidR="00A77087">
          <w:rPr>
            <w:noProof/>
            <w:webHidden/>
          </w:rPr>
          <w:fldChar w:fldCharType="begin"/>
        </w:r>
        <w:r w:rsidR="00A77087">
          <w:rPr>
            <w:noProof/>
            <w:webHidden/>
          </w:rPr>
          <w:instrText xml:space="preserve"> PAGEREF _Toc3813845 \h </w:instrText>
        </w:r>
        <w:r w:rsidR="00A77087">
          <w:rPr>
            <w:noProof/>
            <w:webHidden/>
          </w:rPr>
        </w:r>
        <w:r w:rsidR="00A77087">
          <w:rPr>
            <w:noProof/>
            <w:webHidden/>
          </w:rPr>
          <w:fldChar w:fldCharType="separate"/>
        </w:r>
        <w:r w:rsidR="00A77087">
          <w:rPr>
            <w:noProof/>
            <w:webHidden/>
          </w:rPr>
          <w:t>103</w:t>
        </w:r>
        <w:r w:rsidR="00A77087">
          <w:rPr>
            <w:noProof/>
            <w:webHidden/>
          </w:rPr>
          <w:fldChar w:fldCharType="end"/>
        </w:r>
      </w:hyperlink>
    </w:p>
    <w:p w14:paraId="0378DC50" w14:textId="4EE5D219" w:rsidR="00A77087" w:rsidRDefault="00122414">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3813846" w:history="1">
        <w:r w:rsidR="00A77087" w:rsidRPr="0055541A">
          <w:rPr>
            <w:rStyle w:val="Hyperlink"/>
            <w:noProof/>
          </w:rPr>
          <w:t>8.2.4.3.1</w:t>
        </w:r>
        <w:r w:rsidR="00A77087">
          <w:rPr>
            <w:rFonts w:asciiTheme="minorHAnsi" w:eastAsiaTheme="minorEastAsia" w:hAnsiTheme="minorHAnsi" w:cstheme="minorBidi"/>
            <w:noProof/>
            <w:sz w:val="22"/>
            <w:szCs w:val="22"/>
            <w:lang w:eastAsia="en-US"/>
          </w:rPr>
          <w:tab/>
        </w:r>
        <w:r w:rsidR="00A77087" w:rsidRPr="0055541A">
          <w:rPr>
            <w:rStyle w:val="Hyperlink"/>
            <w:noProof/>
          </w:rPr>
          <w:t>Parameters Assigned to a Specific Sheet of the Flange</w:t>
        </w:r>
        <w:r w:rsidR="00A77087">
          <w:rPr>
            <w:noProof/>
            <w:webHidden/>
          </w:rPr>
          <w:tab/>
        </w:r>
        <w:r w:rsidR="00A77087">
          <w:rPr>
            <w:noProof/>
            <w:webHidden/>
          </w:rPr>
          <w:fldChar w:fldCharType="begin"/>
        </w:r>
        <w:r w:rsidR="00A77087">
          <w:rPr>
            <w:noProof/>
            <w:webHidden/>
          </w:rPr>
          <w:instrText xml:space="preserve"> PAGEREF _Toc3813846 \h </w:instrText>
        </w:r>
        <w:r w:rsidR="00A77087">
          <w:rPr>
            <w:noProof/>
            <w:webHidden/>
          </w:rPr>
        </w:r>
        <w:r w:rsidR="00A77087">
          <w:rPr>
            <w:noProof/>
            <w:webHidden/>
          </w:rPr>
          <w:fldChar w:fldCharType="separate"/>
        </w:r>
        <w:r w:rsidR="00A77087">
          <w:rPr>
            <w:noProof/>
            <w:webHidden/>
          </w:rPr>
          <w:t>103</w:t>
        </w:r>
        <w:r w:rsidR="00A77087">
          <w:rPr>
            <w:noProof/>
            <w:webHidden/>
          </w:rPr>
          <w:fldChar w:fldCharType="end"/>
        </w:r>
      </w:hyperlink>
    </w:p>
    <w:p w14:paraId="4EA894AC" w14:textId="61B9EED5" w:rsidR="00A77087" w:rsidRDefault="00122414">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3813847" w:history="1">
        <w:r w:rsidR="00A77087" w:rsidRPr="0055541A">
          <w:rPr>
            <w:rStyle w:val="Hyperlink"/>
            <w:noProof/>
          </w:rPr>
          <w:t>8.2.4.3.2</w:t>
        </w:r>
        <w:r w:rsidR="00A77087">
          <w:rPr>
            <w:rFonts w:asciiTheme="minorHAnsi" w:eastAsiaTheme="minorEastAsia" w:hAnsiTheme="minorHAnsi" w:cstheme="minorBidi"/>
            <w:noProof/>
            <w:sz w:val="22"/>
            <w:szCs w:val="22"/>
            <w:lang w:eastAsia="en-US"/>
          </w:rPr>
          <w:tab/>
        </w:r>
        <w:r w:rsidR="00A77087" w:rsidRPr="0055541A">
          <w:rPr>
            <w:rStyle w:val="Hyperlink"/>
            <w:noProof/>
          </w:rPr>
          <w:t>Welding Position</w:t>
        </w:r>
        <w:r w:rsidR="00A77087">
          <w:rPr>
            <w:noProof/>
            <w:webHidden/>
          </w:rPr>
          <w:tab/>
        </w:r>
        <w:r w:rsidR="00A77087">
          <w:rPr>
            <w:noProof/>
            <w:webHidden/>
          </w:rPr>
          <w:fldChar w:fldCharType="begin"/>
        </w:r>
        <w:r w:rsidR="00A77087">
          <w:rPr>
            <w:noProof/>
            <w:webHidden/>
          </w:rPr>
          <w:instrText xml:space="preserve"> PAGEREF _Toc3813847 \h </w:instrText>
        </w:r>
        <w:r w:rsidR="00A77087">
          <w:rPr>
            <w:noProof/>
            <w:webHidden/>
          </w:rPr>
        </w:r>
        <w:r w:rsidR="00A77087">
          <w:rPr>
            <w:noProof/>
            <w:webHidden/>
          </w:rPr>
          <w:fldChar w:fldCharType="separate"/>
        </w:r>
        <w:r w:rsidR="00A77087">
          <w:rPr>
            <w:noProof/>
            <w:webHidden/>
          </w:rPr>
          <w:t>104</w:t>
        </w:r>
        <w:r w:rsidR="00A77087">
          <w:rPr>
            <w:noProof/>
            <w:webHidden/>
          </w:rPr>
          <w:fldChar w:fldCharType="end"/>
        </w:r>
      </w:hyperlink>
    </w:p>
    <w:p w14:paraId="345C5963" w14:textId="350C54D8" w:rsidR="00A77087" w:rsidRDefault="00122414">
      <w:pPr>
        <w:pStyle w:val="TOC3"/>
        <w:rPr>
          <w:rFonts w:asciiTheme="minorHAnsi" w:eastAsiaTheme="minorEastAsia" w:hAnsiTheme="minorHAnsi" w:cstheme="minorBidi"/>
          <w:noProof/>
          <w:sz w:val="22"/>
          <w:szCs w:val="22"/>
          <w:lang w:eastAsia="en-US"/>
        </w:rPr>
      </w:pPr>
      <w:hyperlink w:anchor="_Toc3813848" w:history="1">
        <w:r w:rsidR="00A77087" w:rsidRPr="0055541A">
          <w:rPr>
            <w:rStyle w:val="Hyperlink"/>
            <w:noProof/>
          </w:rPr>
          <w:t>8.2.5</w:t>
        </w:r>
        <w:r w:rsidR="00A77087">
          <w:rPr>
            <w:rFonts w:asciiTheme="minorHAnsi" w:eastAsiaTheme="minorEastAsia" w:hAnsiTheme="minorHAnsi" w:cstheme="minorBidi"/>
            <w:noProof/>
            <w:sz w:val="22"/>
            <w:szCs w:val="22"/>
            <w:lang w:eastAsia="en-US"/>
          </w:rPr>
          <w:tab/>
        </w:r>
        <w:r w:rsidR="00A77087" w:rsidRPr="0055541A">
          <w:rPr>
            <w:rStyle w:val="Hyperlink"/>
            <w:noProof/>
          </w:rPr>
          <w:t>Butt Joint</w:t>
        </w:r>
        <w:r w:rsidR="00A77087">
          <w:rPr>
            <w:noProof/>
            <w:webHidden/>
          </w:rPr>
          <w:tab/>
        </w:r>
        <w:r w:rsidR="00A77087">
          <w:rPr>
            <w:noProof/>
            <w:webHidden/>
          </w:rPr>
          <w:fldChar w:fldCharType="begin"/>
        </w:r>
        <w:r w:rsidR="00A77087">
          <w:rPr>
            <w:noProof/>
            <w:webHidden/>
          </w:rPr>
          <w:instrText xml:space="preserve"> PAGEREF _Toc3813848 \h </w:instrText>
        </w:r>
        <w:r w:rsidR="00A77087">
          <w:rPr>
            <w:noProof/>
            <w:webHidden/>
          </w:rPr>
        </w:r>
        <w:r w:rsidR="00A77087">
          <w:rPr>
            <w:noProof/>
            <w:webHidden/>
          </w:rPr>
          <w:fldChar w:fldCharType="separate"/>
        </w:r>
        <w:r w:rsidR="00A77087">
          <w:rPr>
            <w:noProof/>
            <w:webHidden/>
          </w:rPr>
          <w:t>109</w:t>
        </w:r>
        <w:r w:rsidR="00A77087">
          <w:rPr>
            <w:noProof/>
            <w:webHidden/>
          </w:rPr>
          <w:fldChar w:fldCharType="end"/>
        </w:r>
      </w:hyperlink>
    </w:p>
    <w:p w14:paraId="55DDE8B4" w14:textId="351FB8CA"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49" w:history="1">
        <w:r w:rsidR="00A77087" w:rsidRPr="0055541A">
          <w:rPr>
            <w:rStyle w:val="Hyperlink"/>
            <w:noProof/>
          </w:rPr>
          <w:t>8.2.5.1</w:t>
        </w:r>
        <w:r w:rsidR="00A77087">
          <w:rPr>
            <w:rFonts w:asciiTheme="minorHAnsi" w:eastAsiaTheme="minorEastAsia" w:hAnsiTheme="minorHAnsi" w:cstheme="minorBidi"/>
            <w:noProof/>
            <w:sz w:val="22"/>
            <w:szCs w:val="22"/>
            <w:lang w:eastAsia="en-US"/>
          </w:rPr>
          <w:tab/>
        </w:r>
        <w:r w:rsidR="00A77087" w:rsidRPr="0055541A">
          <w:rPr>
            <w:rStyle w:val="Hyperlink"/>
            <w:noProof/>
          </w:rPr>
          <w:t>Sheet Parameters</w:t>
        </w:r>
        <w:r w:rsidR="00A77087">
          <w:rPr>
            <w:noProof/>
            <w:webHidden/>
          </w:rPr>
          <w:tab/>
        </w:r>
        <w:r w:rsidR="00A77087">
          <w:rPr>
            <w:noProof/>
            <w:webHidden/>
          </w:rPr>
          <w:fldChar w:fldCharType="begin"/>
        </w:r>
        <w:r w:rsidR="00A77087">
          <w:rPr>
            <w:noProof/>
            <w:webHidden/>
          </w:rPr>
          <w:instrText xml:space="preserve"> PAGEREF _Toc3813849 \h </w:instrText>
        </w:r>
        <w:r w:rsidR="00A77087">
          <w:rPr>
            <w:noProof/>
            <w:webHidden/>
          </w:rPr>
        </w:r>
        <w:r w:rsidR="00A77087">
          <w:rPr>
            <w:noProof/>
            <w:webHidden/>
          </w:rPr>
          <w:fldChar w:fldCharType="separate"/>
        </w:r>
        <w:r w:rsidR="00A77087">
          <w:rPr>
            <w:noProof/>
            <w:webHidden/>
          </w:rPr>
          <w:t>109</w:t>
        </w:r>
        <w:r w:rsidR="00A77087">
          <w:rPr>
            <w:noProof/>
            <w:webHidden/>
          </w:rPr>
          <w:fldChar w:fldCharType="end"/>
        </w:r>
      </w:hyperlink>
    </w:p>
    <w:p w14:paraId="3D353501" w14:textId="1D00DA74"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50" w:history="1">
        <w:r w:rsidR="00A77087" w:rsidRPr="0055541A">
          <w:rPr>
            <w:rStyle w:val="Hyperlink"/>
            <w:noProof/>
          </w:rPr>
          <w:t>8.2.5.2</w:t>
        </w:r>
        <w:r w:rsidR="00A77087">
          <w:rPr>
            <w:rFonts w:asciiTheme="minorHAnsi" w:eastAsiaTheme="minorEastAsia" w:hAnsiTheme="minorHAnsi" w:cstheme="minorBidi"/>
            <w:noProof/>
            <w:sz w:val="22"/>
            <w:szCs w:val="22"/>
            <w:lang w:eastAsia="en-US"/>
          </w:rPr>
          <w:tab/>
        </w:r>
        <w:r w:rsidR="00A77087" w:rsidRPr="0055541A">
          <w:rPr>
            <w:rStyle w:val="Hyperlink"/>
            <w:noProof/>
          </w:rPr>
          <w:t>Weld Parameters</w:t>
        </w:r>
        <w:r w:rsidR="00A77087">
          <w:rPr>
            <w:noProof/>
            <w:webHidden/>
          </w:rPr>
          <w:tab/>
        </w:r>
        <w:r w:rsidR="00A77087">
          <w:rPr>
            <w:noProof/>
            <w:webHidden/>
          </w:rPr>
          <w:fldChar w:fldCharType="begin"/>
        </w:r>
        <w:r w:rsidR="00A77087">
          <w:rPr>
            <w:noProof/>
            <w:webHidden/>
          </w:rPr>
          <w:instrText xml:space="preserve"> PAGEREF _Toc3813850 \h </w:instrText>
        </w:r>
        <w:r w:rsidR="00A77087">
          <w:rPr>
            <w:noProof/>
            <w:webHidden/>
          </w:rPr>
        </w:r>
        <w:r w:rsidR="00A77087">
          <w:rPr>
            <w:noProof/>
            <w:webHidden/>
          </w:rPr>
          <w:fldChar w:fldCharType="separate"/>
        </w:r>
        <w:r w:rsidR="00A77087">
          <w:rPr>
            <w:noProof/>
            <w:webHidden/>
          </w:rPr>
          <w:t>109</w:t>
        </w:r>
        <w:r w:rsidR="00A77087">
          <w:rPr>
            <w:noProof/>
            <w:webHidden/>
          </w:rPr>
          <w:fldChar w:fldCharType="end"/>
        </w:r>
      </w:hyperlink>
    </w:p>
    <w:p w14:paraId="3D3F4B9E" w14:textId="44C9490A"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51" w:history="1">
        <w:r w:rsidR="00A77087" w:rsidRPr="0055541A">
          <w:rPr>
            <w:rStyle w:val="Hyperlink"/>
            <w:noProof/>
          </w:rPr>
          <w:t>8.2.5.3</w:t>
        </w:r>
        <w:r w:rsidR="00A77087">
          <w:rPr>
            <w:rFonts w:asciiTheme="minorHAnsi" w:eastAsiaTheme="minorEastAsia" w:hAnsiTheme="minorHAnsi" w:cstheme="minorBidi"/>
            <w:noProof/>
            <w:sz w:val="22"/>
            <w:szCs w:val="22"/>
            <w:lang w:eastAsia="en-US"/>
          </w:rPr>
          <w:tab/>
        </w:r>
        <w:r w:rsidR="00A77087" w:rsidRPr="0055541A">
          <w:rPr>
            <w:rStyle w:val="Hyperlink"/>
            <w:noProof/>
          </w:rPr>
          <w:t>Attributes</w:t>
        </w:r>
        <w:r w:rsidR="00A77087">
          <w:rPr>
            <w:noProof/>
            <w:webHidden/>
          </w:rPr>
          <w:tab/>
        </w:r>
        <w:r w:rsidR="00A77087">
          <w:rPr>
            <w:noProof/>
            <w:webHidden/>
          </w:rPr>
          <w:fldChar w:fldCharType="begin"/>
        </w:r>
        <w:r w:rsidR="00A77087">
          <w:rPr>
            <w:noProof/>
            <w:webHidden/>
          </w:rPr>
          <w:instrText xml:space="preserve"> PAGEREF _Toc3813851 \h </w:instrText>
        </w:r>
        <w:r w:rsidR="00A77087">
          <w:rPr>
            <w:noProof/>
            <w:webHidden/>
          </w:rPr>
        </w:r>
        <w:r w:rsidR="00A77087">
          <w:rPr>
            <w:noProof/>
            <w:webHidden/>
          </w:rPr>
          <w:fldChar w:fldCharType="separate"/>
        </w:r>
        <w:r w:rsidR="00A77087">
          <w:rPr>
            <w:noProof/>
            <w:webHidden/>
          </w:rPr>
          <w:t>109</w:t>
        </w:r>
        <w:r w:rsidR="00A77087">
          <w:rPr>
            <w:noProof/>
            <w:webHidden/>
          </w:rPr>
          <w:fldChar w:fldCharType="end"/>
        </w:r>
      </w:hyperlink>
    </w:p>
    <w:p w14:paraId="4044C796" w14:textId="7903E79C"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52" w:history="1">
        <w:r w:rsidR="00A77087" w:rsidRPr="0055541A">
          <w:rPr>
            <w:rStyle w:val="Hyperlink"/>
            <w:noProof/>
          </w:rPr>
          <w:t>8.2.5.4</w:t>
        </w:r>
        <w:r w:rsidR="00A77087">
          <w:rPr>
            <w:rFonts w:asciiTheme="minorHAnsi" w:eastAsiaTheme="minorEastAsia" w:hAnsiTheme="minorHAnsi" w:cstheme="minorBidi"/>
            <w:noProof/>
            <w:sz w:val="22"/>
            <w:szCs w:val="22"/>
            <w:lang w:eastAsia="en-US"/>
          </w:rPr>
          <w:tab/>
        </w:r>
        <w:r w:rsidR="00A77087" w:rsidRPr="0055541A">
          <w:rPr>
            <w:rStyle w:val="Hyperlink"/>
            <w:noProof/>
          </w:rPr>
          <w:t>Element “weld_position”</w:t>
        </w:r>
        <w:r w:rsidR="00A77087">
          <w:rPr>
            <w:noProof/>
            <w:webHidden/>
          </w:rPr>
          <w:tab/>
        </w:r>
        <w:r w:rsidR="00A77087">
          <w:rPr>
            <w:noProof/>
            <w:webHidden/>
          </w:rPr>
          <w:fldChar w:fldCharType="begin"/>
        </w:r>
        <w:r w:rsidR="00A77087">
          <w:rPr>
            <w:noProof/>
            <w:webHidden/>
          </w:rPr>
          <w:instrText xml:space="preserve"> PAGEREF _Toc3813852 \h </w:instrText>
        </w:r>
        <w:r w:rsidR="00A77087">
          <w:rPr>
            <w:noProof/>
            <w:webHidden/>
          </w:rPr>
        </w:r>
        <w:r w:rsidR="00A77087">
          <w:rPr>
            <w:noProof/>
            <w:webHidden/>
          </w:rPr>
          <w:fldChar w:fldCharType="separate"/>
        </w:r>
        <w:r w:rsidR="00A77087">
          <w:rPr>
            <w:noProof/>
            <w:webHidden/>
          </w:rPr>
          <w:t>109</w:t>
        </w:r>
        <w:r w:rsidR="00A77087">
          <w:rPr>
            <w:noProof/>
            <w:webHidden/>
          </w:rPr>
          <w:fldChar w:fldCharType="end"/>
        </w:r>
      </w:hyperlink>
    </w:p>
    <w:p w14:paraId="29A9A181" w14:textId="25D949DA"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53" w:history="1">
        <w:r w:rsidR="00A77087" w:rsidRPr="0055541A">
          <w:rPr>
            <w:rStyle w:val="Hyperlink"/>
            <w:noProof/>
          </w:rPr>
          <w:t>8.2.5.5</w:t>
        </w:r>
        <w:r w:rsidR="00A77087">
          <w:rPr>
            <w:rFonts w:asciiTheme="minorHAnsi" w:eastAsiaTheme="minorEastAsia" w:hAnsiTheme="minorHAnsi" w:cstheme="minorBidi"/>
            <w:noProof/>
            <w:sz w:val="22"/>
            <w:szCs w:val="22"/>
            <w:lang w:eastAsia="en-US"/>
          </w:rPr>
          <w:tab/>
        </w:r>
        <w:r w:rsidR="00A77087" w:rsidRPr="0055541A">
          <w:rPr>
            <w:rStyle w:val="Hyperlink"/>
            <w:noProof/>
          </w:rPr>
          <w:t>Element “sheet_parameter”</w:t>
        </w:r>
        <w:r w:rsidR="00A77087">
          <w:rPr>
            <w:noProof/>
            <w:webHidden/>
          </w:rPr>
          <w:tab/>
        </w:r>
        <w:r w:rsidR="00A77087">
          <w:rPr>
            <w:noProof/>
            <w:webHidden/>
          </w:rPr>
          <w:fldChar w:fldCharType="begin"/>
        </w:r>
        <w:r w:rsidR="00A77087">
          <w:rPr>
            <w:noProof/>
            <w:webHidden/>
          </w:rPr>
          <w:instrText xml:space="preserve"> PAGEREF _Toc3813853 \h </w:instrText>
        </w:r>
        <w:r w:rsidR="00A77087">
          <w:rPr>
            <w:noProof/>
            <w:webHidden/>
          </w:rPr>
        </w:r>
        <w:r w:rsidR="00A77087">
          <w:rPr>
            <w:noProof/>
            <w:webHidden/>
          </w:rPr>
          <w:fldChar w:fldCharType="separate"/>
        </w:r>
        <w:r w:rsidR="00A77087">
          <w:rPr>
            <w:noProof/>
            <w:webHidden/>
          </w:rPr>
          <w:t>111</w:t>
        </w:r>
        <w:r w:rsidR="00A77087">
          <w:rPr>
            <w:noProof/>
            <w:webHidden/>
          </w:rPr>
          <w:fldChar w:fldCharType="end"/>
        </w:r>
      </w:hyperlink>
    </w:p>
    <w:p w14:paraId="6BA5ADCC" w14:textId="1BF3058B" w:rsidR="00A77087" w:rsidRDefault="00122414">
      <w:pPr>
        <w:pStyle w:val="TOC3"/>
        <w:rPr>
          <w:rFonts w:asciiTheme="minorHAnsi" w:eastAsiaTheme="minorEastAsia" w:hAnsiTheme="minorHAnsi" w:cstheme="minorBidi"/>
          <w:noProof/>
          <w:sz w:val="22"/>
          <w:szCs w:val="22"/>
          <w:lang w:eastAsia="en-US"/>
        </w:rPr>
      </w:pPr>
      <w:hyperlink w:anchor="_Toc3813854" w:history="1">
        <w:r w:rsidR="00A77087" w:rsidRPr="0055541A">
          <w:rPr>
            <w:rStyle w:val="Hyperlink"/>
            <w:noProof/>
          </w:rPr>
          <w:t>8.2.6</w:t>
        </w:r>
        <w:r w:rsidR="00A77087">
          <w:rPr>
            <w:rFonts w:asciiTheme="minorHAnsi" w:eastAsiaTheme="minorEastAsia" w:hAnsiTheme="minorHAnsi" w:cstheme="minorBidi"/>
            <w:noProof/>
            <w:sz w:val="22"/>
            <w:szCs w:val="22"/>
            <w:lang w:eastAsia="en-US"/>
          </w:rPr>
          <w:tab/>
        </w:r>
        <w:r w:rsidR="00A77087" w:rsidRPr="0055541A">
          <w:rPr>
            <w:rStyle w:val="Hyperlink"/>
            <w:noProof/>
          </w:rPr>
          <w:t>Corner Weld</w:t>
        </w:r>
        <w:r w:rsidR="00A77087">
          <w:rPr>
            <w:noProof/>
            <w:webHidden/>
          </w:rPr>
          <w:tab/>
        </w:r>
        <w:r w:rsidR="00A77087">
          <w:rPr>
            <w:noProof/>
            <w:webHidden/>
          </w:rPr>
          <w:fldChar w:fldCharType="begin"/>
        </w:r>
        <w:r w:rsidR="00A77087">
          <w:rPr>
            <w:noProof/>
            <w:webHidden/>
          </w:rPr>
          <w:instrText xml:space="preserve"> PAGEREF _Toc3813854 \h </w:instrText>
        </w:r>
        <w:r w:rsidR="00A77087">
          <w:rPr>
            <w:noProof/>
            <w:webHidden/>
          </w:rPr>
        </w:r>
        <w:r w:rsidR="00A77087">
          <w:rPr>
            <w:noProof/>
            <w:webHidden/>
          </w:rPr>
          <w:fldChar w:fldCharType="separate"/>
        </w:r>
        <w:r w:rsidR="00A77087">
          <w:rPr>
            <w:noProof/>
            <w:webHidden/>
          </w:rPr>
          <w:t>111</w:t>
        </w:r>
        <w:r w:rsidR="00A77087">
          <w:rPr>
            <w:noProof/>
            <w:webHidden/>
          </w:rPr>
          <w:fldChar w:fldCharType="end"/>
        </w:r>
      </w:hyperlink>
    </w:p>
    <w:p w14:paraId="4E096671" w14:textId="552854B3"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55" w:history="1">
        <w:r w:rsidR="00A77087" w:rsidRPr="0055541A">
          <w:rPr>
            <w:rStyle w:val="Hyperlink"/>
            <w:noProof/>
          </w:rPr>
          <w:t>8.2.6.1</w:t>
        </w:r>
        <w:r w:rsidR="00A77087">
          <w:rPr>
            <w:rFonts w:asciiTheme="minorHAnsi" w:eastAsiaTheme="minorEastAsia" w:hAnsiTheme="minorHAnsi" w:cstheme="minorBidi"/>
            <w:noProof/>
            <w:sz w:val="22"/>
            <w:szCs w:val="22"/>
            <w:lang w:eastAsia="en-US"/>
          </w:rPr>
          <w:tab/>
        </w:r>
        <w:r w:rsidR="00A77087" w:rsidRPr="0055541A">
          <w:rPr>
            <w:rStyle w:val="Hyperlink"/>
            <w:noProof/>
          </w:rPr>
          <w:t>Sheet Parameters</w:t>
        </w:r>
        <w:r w:rsidR="00A77087">
          <w:rPr>
            <w:noProof/>
            <w:webHidden/>
          </w:rPr>
          <w:tab/>
        </w:r>
        <w:r w:rsidR="00A77087">
          <w:rPr>
            <w:noProof/>
            <w:webHidden/>
          </w:rPr>
          <w:fldChar w:fldCharType="begin"/>
        </w:r>
        <w:r w:rsidR="00A77087">
          <w:rPr>
            <w:noProof/>
            <w:webHidden/>
          </w:rPr>
          <w:instrText xml:space="preserve"> PAGEREF _Toc3813855 \h </w:instrText>
        </w:r>
        <w:r w:rsidR="00A77087">
          <w:rPr>
            <w:noProof/>
            <w:webHidden/>
          </w:rPr>
        </w:r>
        <w:r w:rsidR="00A77087">
          <w:rPr>
            <w:noProof/>
            <w:webHidden/>
          </w:rPr>
          <w:fldChar w:fldCharType="separate"/>
        </w:r>
        <w:r w:rsidR="00A77087">
          <w:rPr>
            <w:noProof/>
            <w:webHidden/>
          </w:rPr>
          <w:t>111</w:t>
        </w:r>
        <w:r w:rsidR="00A77087">
          <w:rPr>
            <w:noProof/>
            <w:webHidden/>
          </w:rPr>
          <w:fldChar w:fldCharType="end"/>
        </w:r>
      </w:hyperlink>
    </w:p>
    <w:p w14:paraId="59ABD64A" w14:textId="07464181"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56" w:history="1">
        <w:r w:rsidR="00A77087" w:rsidRPr="0055541A">
          <w:rPr>
            <w:rStyle w:val="Hyperlink"/>
            <w:noProof/>
          </w:rPr>
          <w:t>8.2.6.2</w:t>
        </w:r>
        <w:r w:rsidR="00A77087">
          <w:rPr>
            <w:rFonts w:asciiTheme="minorHAnsi" w:eastAsiaTheme="minorEastAsia" w:hAnsiTheme="minorHAnsi" w:cstheme="minorBidi"/>
            <w:noProof/>
            <w:sz w:val="22"/>
            <w:szCs w:val="22"/>
            <w:lang w:eastAsia="en-US"/>
          </w:rPr>
          <w:tab/>
        </w:r>
        <w:r w:rsidR="00A77087" w:rsidRPr="0055541A">
          <w:rPr>
            <w:rStyle w:val="Hyperlink"/>
            <w:noProof/>
          </w:rPr>
          <w:t>Weld Parameters</w:t>
        </w:r>
        <w:r w:rsidR="00A77087">
          <w:rPr>
            <w:noProof/>
            <w:webHidden/>
          </w:rPr>
          <w:tab/>
        </w:r>
        <w:r w:rsidR="00A77087">
          <w:rPr>
            <w:noProof/>
            <w:webHidden/>
          </w:rPr>
          <w:fldChar w:fldCharType="begin"/>
        </w:r>
        <w:r w:rsidR="00A77087">
          <w:rPr>
            <w:noProof/>
            <w:webHidden/>
          </w:rPr>
          <w:instrText xml:space="preserve"> PAGEREF _Toc3813856 \h </w:instrText>
        </w:r>
        <w:r w:rsidR="00A77087">
          <w:rPr>
            <w:noProof/>
            <w:webHidden/>
          </w:rPr>
        </w:r>
        <w:r w:rsidR="00A77087">
          <w:rPr>
            <w:noProof/>
            <w:webHidden/>
          </w:rPr>
          <w:fldChar w:fldCharType="separate"/>
        </w:r>
        <w:r w:rsidR="00A77087">
          <w:rPr>
            <w:noProof/>
            <w:webHidden/>
          </w:rPr>
          <w:t>112</w:t>
        </w:r>
        <w:r w:rsidR="00A77087">
          <w:rPr>
            <w:noProof/>
            <w:webHidden/>
          </w:rPr>
          <w:fldChar w:fldCharType="end"/>
        </w:r>
      </w:hyperlink>
    </w:p>
    <w:p w14:paraId="3048BB89" w14:textId="2D4BA99D"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57" w:history="1">
        <w:r w:rsidR="00A77087" w:rsidRPr="0055541A">
          <w:rPr>
            <w:rStyle w:val="Hyperlink"/>
            <w:noProof/>
          </w:rPr>
          <w:t>8.2.6.3</w:t>
        </w:r>
        <w:r w:rsidR="00A77087">
          <w:rPr>
            <w:rFonts w:asciiTheme="minorHAnsi" w:eastAsiaTheme="minorEastAsia" w:hAnsiTheme="minorHAnsi" w:cstheme="minorBidi"/>
            <w:noProof/>
            <w:sz w:val="22"/>
            <w:szCs w:val="22"/>
            <w:lang w:eastAsia="en-US"/>
          </w:rPr>
          <w:tab/>
        </w:r>
        <w:r w:rsidR="00A77087" w:rsidRPr="0055541A">
          <w:rPr>
            <w:rStyle w:val="Hyperlink"/>
            <w:noProof/>
          </w:rPr>
          <w:t>Attributes</w:t>
        </w:r>
        <w:r w:rsidR="00A77087">
          <w:rPr>
            <w:noProof/>
            <w:webHidden/>
          </w:rPr>
          <w:tab/>
        </w:r>
        <w:r w:rsidR="00A77087">
          <w:rPr>
            <w:noProof/>
            <w:webHidden/>
          </w:rPr>
          <w:fldChar w:fldCharType="begin"/>
        </w:r>
        <w:r w:rsidR="00A77087">
          <w:rPr>
            <w:noProof/>
            <w:webHidden/>
          </w:rPr>
          <w:instrText xml:space="preserve"> PAGEREF _Toc3813857 \h </w:instrText>
        </w:r>
        <w:r w:rsidR="00A77087">
          <w:rPr>
            <w:noProof/>
            <w:webHidden/>
          </w:rPr>
        </w:r>
        <w:r w:rsidR="00A77087">
          <w:rPr>
            <w:noProof/>
            <w:webHidden/>
          </w:rPr>
          <w:fldChar w:fldCharType="separate"/>
        </w:r>
        <w:r w:rsidR="00A77087">
          <w:rPr>
            <w:noProof/>
            <w:webHidden/>
          </w:rPr>
          <w:t>112</w:t>
        </w:r>
        <w:r w:rsidR="00A77087">
          <w:rPr>
            <w:noProof/>
            <w:webHidden/>
          </w:rPr>
          <w:fldChar w:fldCharType="end"/>
        </w:r>
      </w:hyperlink>
    </w:p>
    <w:p w14:paraId="714F4AC3" w14:textId="4AB6A4E8"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58" w:history="1">
        <w:r w:rsidR="00A77087" w:rsidRPr="0055541A">
          <w:rPr>
            <w:rStyle w:val="Hyperlink"/>
            <w:noProof/>
          </w:rPr>
          <w:t>8.2.6.4</w:t>
        </w:r>
        <w:r w:rsidR="00A77087">
          <w:rPr>
            <w:rFonts w:asciiTheme="minorHAnsi" w:eastAsiaTheme="minorEastAsia" w:hAnsiTheme="minorHAnsi" w:cstheme="minorBidi"/>
            <w:noProof/>
            <w:sz w:val="22"/>
            <w:szCs w:val="22"/>
            <w:lang w:eastAsia="en-US"/>
          </w:rPr>
          <w:tab/>
        </w:r>
        <w:r w:rsidR="00A77087" w:rsidRPr="0055541A">
          <w:rPr>
            <w:rStyle w:val="Hyperlink"/>
            <w:noProof/>
          </w:rPr>
          <w:t>Element “weld_position”</w:t>
        </w:r>
        <w:r w:rsidR="00A77087">
          <w:rPr>
            <w:noProof/>
            <w:webHidden/>
          </w:rPr>
          <w:tab/>
        </w:r>
        <w:r w:rsidR="00A77087">
          <w:rPr>
            <w:noProof/>
            <w:webHidden/>
          </w:rPr>
          <w:fldChar w:fldCharType="begin"/>
        </w:r>
        <w:r w:rsidR="00A77087">
          <w:rPr>
            <w:noProof/>
            <w:webHidden/>
          </w:rPr>
          <w:instrText xml:space="preserve"> PAGEREF _Toc3813858 \h </w:instrText>
        </w:r>
        <w:r w:rsidR="00A77087">
          <w:rPr>
            <w:noProof/>
            <w:webHidden/>
          </w:rPr>
        </w:r>
        <w:r w:rsidR="00A77087">
          <w:rPr>
            <w:noProof/>
            <w:webHidden/>
          </w:rPr>
          <w:fldChar w:fldCharType="separate"/>
        </w:r>
        <w:r w:rsidR="00A77087">
          <w:rPr>
            <w:noProof/>
            <w:webHidden/>
          </w:rPr>
          <w:t>112</w:t>
        </w:r>
        <w:r w:rsidR="00A77087">
          <w:rPr>
            <w:noProof/>
            <w:webHidden/>
          </w:rPr>
          <w:fldChar w:fldCharType="end"/>
        </w:r>
      </w:hyperlink>
    </w:p>
    <w:p w14:paraId="09F40C6F" w14:textId="5BE12CF3"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59" w:history="1">
        <w:r w:rsidR="00A77087" w:rsidRPr="0055541A">
          <w:rPr>
            <w:rStyle w:val="Hyperlink"/>
            <w:noProof/>
          </w:rPr>
          <w:t>8.2.6.5</w:t>
        </w:r>
        <w:r w:rsidR="00A77087">
          <w:rPr>
            <w:rFonts w:asciiTheme="minorHAnsi" w:eastAsiaTheme="minorEastAsia" w:hAnsiTheme="minorHAnsi" w:cstheme="minorBidi"/>
            <w:noProof/>
            <w:sz w:val="22"/>
            <w:szCs w:val="22"/>
            <w:lang w:eastAsia="en-US"/>
          </w:rPr>
          <w:tab/>
        </w:r>
        <w:r w:rsidR="00A77087" w:rsidRPr="0055541A">
          <w:rPr>
            <w:rStyle w:val="Hyperlink"/>
            <w:noProof/>
          </w:rPr>
          <w:t>Element “sheet_parameter”</w:t>
        </w:r>
        <w:r w:rsidR="00A77087">
          <w:rPr>
            <w:noProof/>
            <w:webHidden/>
          </w:rPr>
          <w:tab/>
        </w:r>
        <w:r w:rsidR="00A77087">
          <w:rPr>
            <w:noProof/>
            <w:webHidden/>
          </w:rPr>
          <w:fldChar w:fldCharType="begin"/>
        </w:r>
        <w:r w:rsidR="00A77087">
          <w:rPr>
            <w:noProof/>
            <w:webHidden/>
          </w:rPr>
          <w:instrText xml:space="preserve"> PAGEREF _Toc3813859 \h </w:instrText>
        </w:r>
        <w:r w:rsidR="00A77087">
          <w:rPr>
            <w:noProof/>
            <w:webHidden/>
          </w:rPr>
        </w:r>
        <w:r w:rsidR="00A77087">
          <w:rPr>
            <w:noProof/>
            <w:webHidden/>
          </w:rPr>
          <w:fldChar w:fldCharType="separate"/>
        </w:r>
        <w:r w:rsidR="00A77087">
          <w:rPr>
            <w:noProof/>
            <w:webHidden/>
          </w:rPr>
          <w:t>114</w:t>
        </w:r>
        <w:r w:rsidR="00A77087">
          <w:rPr>
            <w:noProof/>
            <w:webHidden/>
          </w:rPr>
          <w:fldChar w:fldCharType="end"/>
        </w:r>
      </w:hyperlink>
    </w:p>
    <w:p w14:paraId="728DBFE2" w14:textId="688649DB" w:rsidR="00A77087" w:rsidRDefault="00122414">
      <w:pPr>
        <w:pStyle w:val="TOC3"/>
        <w:rPr>
          <w:rFonts w:asciiTheme="minorHAnsi" w:eastAsiaTheme="minorEastAsia" w:hAnsiTheme="minorHAnsi" w:cstheme="minorBidi"/>
          <w:noProof/>
          <w:sz w:val="22"/>
          <w:szCs w:val="22"/>
          <w:lang w:eastAsia="en-US"/>
        </w:rPr>
      </w:pPr>
      <w:hyperlink w:anchor="_Toc3813860" w:history="1">
        <w:r w:rsidR="00A77087" w:rsidRPr="0055541A">
          <w:rPr>
            <w:rStyle w:val="Hyperlink"/>
            <w:noProof/>
          </w:rPr>
          <w:t>8.2.7</w:t>
        </w:r>
        <w:r w:rsidR="00A77087">
          <w:rPr>
            <w:rFonts w:asciiTheme="minorHAnsi" w:eastAsiaTheme="minorEastAsia" w:hAnsiTheme="minorHAnsi" w:cstheme="minorBidi"/>
            <w:noProof/>
            <w:sz w:val="22"/>
            <w:szCs w:val="22"/>
            <w:lang w:eastAsia="en-US"/>
          </w:rPr>
          <w:tab/>
        </w:r>
        <w:r w:rsidR="00A77087" w:rsidRPr="0055541A">
          <w:rPr>
            <w:rStyle w:val="Hyperlink"/>
            <w:noProof/>
          </w:rPr>
          <w:t>Edge Weld</w:t>
        </w:r>
        <w:r w:rsidR="00A77087">
          <w:rPr>
            <w:noProof/>
            <w:webHidden/>
          </w:rPr>
          <w:tab/>
        </w:r>
        <w:r w:rsidR="00A77087">
          <w:rPr>
            <w:noProof/>
            <w:webHidden/>
          </w:rPr>
          <w:fldChar w:fldCharType="begin"/>
        </w:r>
        <w:r w:rsidR="00A77087">
          <w:rPr>
            <w:noProof/>
            <w:webHidden/>
          </w:rPr>
          <w:instrText xml:space="preserve"> PAGEREF _Toc3813860 \h </w:instrText>
        </w:r>
        <w:r w:rsidR="00A77087">
          <w:rPr>
            <w:noProof/>
            <w:webHidden/>
          </w:rPr>
        </w:r>
        <w:r w:rsidR="00A77087">
          <w:rPr>
            <w:noProof/>
            <w:webHidden/>
          </w:rPr>
          <w:fldChar w:fldCharType="separate"/>
        </w:r>
        <w:r w:rsidR="00A77087">
          <w:rPr>
            <w:noProof/>
            <w:webHidden/>
          </w:rPr>
          <w:t>114</w:t>
        </w:r>
        <w:r w:rsidR="00A77087">
          <w:rPr>
            <w:noProof/>
            <w:webHidden/>
          </w:rPr>
          <w:fldChar w:fldCharType="end"/>
        </w:r>
      </w:hyperlink>
    </w:p>
    <w:p w14:paraId="43073ED5" w14:textId="02CC3FC3"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61" w:history="1">
        <w:r w:rsidR="00A77087" w:rsidRPr="0055541A">
          <w:rPr>
            <w:rStyle w:val="Hyperlink"/>
            <w:noProof/>
          </w:rPr>
          <w:t>8.2.7.1</w:t>
        </w:r>
        <w:r w:rsidR="00A77087">
          <w:rPr>
            <w:rFonts w:asciiTheme="minorHAnsi" w:eastAsiaTheme="minorEastAsia" w:hAnsiTheme="minorHAnsi" w:cstheme="minorBidi"/>
            <w:noProof/>
            <w:sz w:val="22"/>
            <w:szCs w:val="22"/>
            <w:lang w:eastAsia="en-US"/>
          </w:rPr>
          <w:tab/>
        </w:r>
        <w:r w:rsidR="00A77087" w:rsidRPr="0055541A">
          <w:rPr>
            <w:rStyle w:val="Hyperlink"/>
            <w:noProof/>
          </w:rPr>
          <w:t>Sheet Parameters</w:t>
        </w:r>
        <w:r w:rsidR="00A77087">
          <w:rPr>
            <w:noProof/>
            <w:webHidden/>
          </w:rPr>
          <w:tab/>
        </w:r>
        <w:r w:rsidR="00A77087">
          <w:rPr>
            <w:noProof/>
            <w:webHidden/>
          </w:rPr>
          <w:fldChar w:fldCharType="begin"/>
        </w:r>
        <w:r w:rsidR="00A77087">
          <w:rPr>
            <w:noProof/>
            <w:webHidden/>
          </w:rPr>
          <w:instrText xml:space="preserve"> PAGEREF _Toc3813861 \h </w:instrText>
        </w:r>
        <w:r w:rsidR="00A77087">
          <w:rPr>
            <w:noProof/>
            <w:webHidden/>
          </w:rPr>
        </w:r>
        <w:r w:rsidR="00A77087">
          <w:rPr>
            <w:noProof/>
            <w:webHidden/>
          </w:rPr>
          <w:fldChar w:fldCharType="separate"/>
        </w:r>
        <w:r w:rsidR="00A77087">
          <w:rPr>
            <w:noProof/>
            <w:webHidden/>
          </w:rPr>
          <w:t>115</w:t>
        </w:r>
        <w:r w:rsidR="00A77087">
          <w:rPr>
            <w:noProof/>
            <w:webHidden/>
          </w:rPr>
          <w:fldChar w:fldCharType="end"/>
        </w:r>
      </w:hyperlink>
    </w:p>
    <w:p w14:paraId="0802436E" w14:textId="70B6D036"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62" w:history="1">
        <w:r w:rsidR="00A77087" w:rsidRPr="0055541A">
          <w:rPr>
            <w:rStyle w:val="Hyperlink"/>
            <w:noProof/>
          </w:rPr>
          <w:t>8.2.7.2</w:t>
        </w:r>
        <w:r w:rsidR="00A77087">
          <w:rPr>
            <w:rFonts w:asciiTheme="minorHAnsi" w:eastAsiaTheme="minorEastAsia" w:hAnsiTheme="minorHAnsi" w:cstheme="minorBidi"/>
            <w:noProof/>
            <w:sz w:val="22"/>
            <w:szCs w:val="22"/>
            <w:lang w:eastAsia="en-US"/>
          </w:rPr>
          <w:tab/>
        </w:r>
        <w:r w:rsidR="00A77087" w:rsidRPr="0055541A">
          <w:rPr>
            <w:rStyle w:val="Hyperlink"/>
            <w:noProof/>
          </w:rPr>
          <w:t>Weld Parameters</w:t>
        </w:r>
        <w:r w:rsidR="00A77087">
          <w:rPr>
            <w:noProof/>
            <w:webHidden/>
          </w:rPr>
          <w:tab/>
        </w:r>
        <w:r w:rsidR="00A77087">
          <w:rPr>
            <w:noProof/>
            <w:webHidden/>
          </w:rPr>
          <w:fldChar w:fldCharType="begin"/>
        </w:r>
        <w:r w:rsidR="00A77087">
          <w:rPr>
            <w:noProof/>
            <w:webHidden/>
          </w:rPr>
          <w:instrText xml:space="preserve"> PAGEREF _Toc3813862 \h </w:instrText>
        </w:r>
        <w:r w:rsidR="00A77087">
          <w:rPr>
            <w:noProof/>
            <w:webHidden/>
          </w:rPr>
        </w:r>
        <w:r w:rsidR="00A77087">
          <w:rPr>
            <w:noProof/>
            <w:webHidden/>
          </w:rPr>
          <w:fldChar w:fldCharType="separate"/>
        </w:r>
        <w:r w:rsidR="00A77087">
          <w:rPr>
            <w:noProof/>
            <w:webHidden/>
          </w:rPr>
          <w:t>115</w:t>
        </w:r>
        <w:r w:rsidR="00A77087">
          <w:rPr>
            <w:noProof/>
            <w:webHidden/>
          </w:rPr>
          <w:fldChar w:fldCharType="end"/>
        </w:r>
      </w:hyperlink>
    </w:p>
    <w:p w14:paraId="59E18277" w14:textId="305EA68D"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63" w:history="1">
        <w:r w:rsidR="00A77087" w:rsidRPr="0055541A">
          <w:rPr>
            <w:rStyle w:val="Hyperlink"/>
            <w:noProof/>
          </w:rPr>
          <w:t>8.2.7.3</w:t>
        </w:r>
        <w:r w:rsidR="00A77087">
          <w:rPr>
            <w:rFonts w:asciiTheme="minorHAnsi" w:eastAsiaTheme="minorEastAsia" w:hAnsiTheme="minorHAnsi" w:cstheme="minorBidi"/>
            <w:noProof/>
            <w:sz w:val="22"/>
            <w:szCs w:val="22"/>
            <w:lang w:eastAsia="en-US"/>
          </w:rPr>
          <w:tab/>
        </w:r>
        <w:r w:rsidR="00A77087" w:rsidRPr="0055541A">
          <w:rPr>
            <w:rStyle w:val="Hyperlink"/>
            <w:noProof/>
          </w:rPr>
          <w:t>Attributes</w:t>
        </w:r>
        <w:r w:rsidR="00A77087">
          <w:rPr>
            <w:noProof/>
            <w:webHidden/>
          </w:rPr>
          <w:tab/>
        </w:r>
        <w:r w:rsidR="00A77087">
          <w:rPr>
            <w:noProof/>
            <w:webHidden/>
          </w:rPr>
          <w:fldChar w:fldCharType="begin"/>
        </w:r>
        <w:r w:rsidR="00A77087">
          <w:rPr>
            <w:noProof/>
            <w:webHidden/>
          </w:rPr>
          <w:instrText xml:space="preserve"> PAGEREF _Toc3813863 \h </w:instrText>
        </w:r>
        <w:r w:rsidR="00A77087">
          <w:rPr>
            <w:noProof/>
            <w:webHidden/>
          </w:rPr>
        </w:r>
        <w:r w:rsidR="00A77087">
          <w:rPr>
            <w:noProof/>
            <w:webHidden/>
          </w:rPr>
          <w:fldChar w:fldCharType="separate"/>
        </w:r>
        <w:r w:rsidR="00A77087">
          <w:rPr>
            <w:noProof/>
            <w:webHidden/>
          </w:rPr>
          <w:t>115</w:t>
        </w:r>
        <w:r w:rsidR="00A77087">
          <w:rPr>
            <w:noProof/>
            <w:webHidden/>
          </w:rPr>
          <w:fldChar w:fldCharType="end"/>
        </w:r>
      </w:hyperlink>
    </w:p>
    <w:p w14:paraId="3B56EF37" w14:textId="3A282E3D"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64" w:history="1">
        <w:r w:rsidR="00A77087" w:rsidRPr="0055541A">
          <w:rPr>
            <w:rStyle w:val="Hyperlink"/>
            <w:noProof/>
          </w:rPr>
          <w:t>8.2.7.4</w:t>
        </w:r>
        <w:r w:rsidR="00A77087">
          <w:rPr>
            <w:rFonts w:asciiTheme="minorHAnsi" w:eastAsiaTheme="minorEastAsia" w:hAnsiTheme="minorHAnsi" w:cstheme="minorBidi"/>
            <w:noProof/>
            <w:sz w:val="22"/>
            <w:szCs w:val="22"/>
            <w:lang w:eastAsia="en-US"/>
          </w:rPr>
          <w:tab/>
        </w:r>
        <w:r w:rsidR="00A77087" w:rsidRPr="0055541A">
          <w:rPr>
            <w:rStyle w:val="Hyperlink"/>
            <w:noProof/>
          </w:rPr>
          <w:t>Element “weld_position”</w:t>
        </w:r>
        <w:r w:rsidR="00A77087">
          <w:rPr>
            <w:noProof/>
            <w:webHidden/>
          </w:rPr>
          <w:tab/>
        </w:r>
        <w:r w:rsidR="00A77087">
          <w:rPr>
            <w:noProof/>
            <w:webHidden/>
          </w:rPr>
          <w:fldChar w:fldCharType="begin"/>
        </w:r>
        <w:r w:rsidR="00A77087">
          <w:rPr>
            <w:noProof/>
            <w:webHidden/>
          </w:rPr>
          <w:instrText xml:space="preserve"> PAGEREF _Toc3813864 \h </w:instrText>
        </w:r>
        <w:r w:rsidR="00A77087">
          <w:rPr>
            <w:noProof/>
            <w:webHidden/>
          </w:rPr>
        </w:r>
        <w:r w:rsidR="00A77087">
          <w:rPr>
            <w:noProof/>
            <w:webHidden/>
          </w:rPr>
          <w:fldChar w:fldCharType="separate"/>
        </w:r>
        <w:r w:rsidR="00A77087">
          <w:rPr>
            <w:noProof/>
            <w:webHidden/>
          </w:rPr>
          <w:t>115</w:t>
        </w:r>
        <w:r w:rsidR="00A77087">
          <w:rPr>
            <w:noProof/>
            <w:webHidden/>
          </w:rPr>
          <w:fldChar w:fldCharType="end"/>
        </w:r>
      </w:hyperlink>
    </w:p>
    <w:p w14:paraId="1123DE9C" w14:textId="3282AAC9"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65" w:history="1">
        <w:r w:rsidR="00A77087" w:rsidRPr="0055541A">
          <w:rPr>
            <w:rStyle w:val="Hyperlink"/>
            <w:noProof/>
          </w:rPr>
          <w:t>8.2.7.5</w:t>
        </w:r>
        <w:r w:rsidR="00A77087">
          <w:rPr>
            <w:rFonts w:asciiTheme="minorHAnsi" w:eastAsiaTheme="minorEastAsia" w:hAnsiTheme="minorHAnsi" w:cstheme="minorBidi"/>
            <w:noProof/>
            <w:sz w:val="22"/>
            <w:szCs w:val="22"/>
            <w:lang w:eastAsia="en-US"/>
          </w:rPr>
          <w:tab/>
        </w:r>
        <w:r w:rsidR="00A77087" w:rsidRPr="0055541A">
          <w:rPr>
            <w:rStyle w:val="Hyperlink"/>
            <w:noProof/>
          </w:rPr>
          <w:t>Element “sheet_parameter”</w:t>
        </w:r>
        <w:r w:rsidR="00A77087">
          <w:rPr>
            <w:noProof/>
            <w:webHidden/>
          </w:rPr>
          <w:tab/>
        </w:r>
        <w:r w:rsidR="00A77087">
          <w:rPr>
            <w:noProof/>
            <w:webHidden/>
          </w:rPr>
          <w:fldChar w:fldCharType="begin"/>
        </w:r>
        <w:r w:rsidR="00A77087">
          <w:rPr>
            <w:noProof/>
            <w:webHidden/>
          </w:rPr>
          <w:instrText xml:space="preserve"> PAGEREF _Toc3813865 \h </w:instrText>
        </w:r>
        <w:r w:rsidR="00A77087">
          <w:rPr>
            <w:noProof/>
            <w:webHidden/>
          </w:rPr>
        </w:r>
        <w:r w:rsidR="00A77087">
          <w:rPr>
            <w:noProof/>
            <w:webHidden/>
          </w:rPr>
          <w:fldChar w:fldCharType="separate"/>
        </w:r>
        <w:r w:rsidR="00A77087">
          <w:rPr>
            <w:noProof/>
            <w:webHidden/>
          </w:rPr>
          <w:t>116</w:t>
        </w:r>
        <w:r w:rsidR="00A77087">
          <w:rPr>
            <w:noProof/>
            <w:webHidden/>
          </w:rPr>
          <w:fldChar w:fldCharType="end"/>
        </w:r>
      </w:hyperlink>
    </w:p>
    <w:p w14:paraId="281FC10B" w14:textId="59DEA594" w:rsidR="00A77087" w:rsidRDefault="00122414">
      <w:pPr>
        <w:pStyle w:val="TOC3"/>
        <w:rPr>
          <w:rFonts w:asciiTheme="minorHAnsi" w:eastAsiaTheme="minorEastAsia" w:hAnsiTheme="minorHAnsi" w:cstheme="minorBidi"/>
          <w:noProof/>
          <w:sz w:val="22"/>
          <w:szCs w:val="22"/>
          <w:lang w:eastAsia="en-US"/>
        </w:rPr>
      </w:pPr>
      <w:hyperlink w:anchor="_Toc3813866" w:history="1">
        <w:r w:rsidR="00A77087" w:rsidRPr="0055541A">
          <w:rPr>
            <w:rStyle w:val="Hyperlink"/>
            <w:noProof/>
          </w:rPr>
          <w:t>8.2.8</w:t>
        </w:r>
        <w:r w:rsidR="00A77087">
          <w:rPr>
            <w:rFonts w:asciiTheme="minorHAnsi" w:eastAsiaTheme="minorEastAsia" w:hAnsiTheme="minorHAnsi" w:cstheme="minorBidi"/>
            <w:noProof/>
            <w:sz w:val="22"/>
            <w:szCs w:val="22"/>
            <w:lang w:eastAsia="en-US"/>
          </w:rPr>
          <w:tab/>
        </w:r>
        <w:r w:rsidR="00A77087" w:rsidRPr="0055541A">
          <w:rPr>
            <w:rStyle w:val="Hyperlink"/>
            <w:noProof/>
          </w:rPr>
          <w:t>I-Weld</w:t>
        </w:r>
        <w:r w:rsidR="00A77087">
          <w:rPr>
            <w:noProof/>
            <w:webHidden/>
          </w:rPr>
          <w:tab/>
        </w:r>
        <w:r w:rsidR="00A77087">
          <w:rPr>
            <w:noProof/>
            <w:webHidden/>
          </w:rPr>
          <w:fldChar w:fldCharType="begin"/>
        </w:r>
        <w:r w:rsidR="00A77087">
          <w:rPr>
            <w:noProof/>
            <w:webHidden/>
          </w:rPr>
          <w:instrText xml:space="preserve"> PAGEREF _Toc3813866 \h </w:instrText>
        </w:r>
        <w:r w:rsidR="00A77087">
          <w:rPr>
            <w:noProof/>
            <w:webHidden/>
          </w:rPr>
        </w:r>
        <w:r w:rsidR="00A77087">
          <w:rPr>
            <w:noProof/>
            <w:webHidden/>
          </w:rPr>
          <w:fldChar w:fldCharType="separate"/>
        </w:r>
        <w:r w:rsidR="00A77087">
          <w:rPr>
            <w:noProof/>
            <w:webHidden/>
          </w:rPr>
          <w:t>117</w:t>
        </w:r>
        <w:r w:rsidR="00A77087">
          <w:rPr>
            <w:noProof/>
            <w:webHidden/>
          </w:rPr>
          <w:fldChar w:fldCharType="end"/>
        </w:r>
      </w:hyperlink>
    </w:p>
    <w:p w14:paraId="653D8994" w14:textId="4D830052"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67" w:history="1">
        <w:r w:rsidR="00A77087" w:rsidRPr="0055541A">
          <w:rPr>
            <w:rStyle w:val="Hyperlink"/>
            <w:noProof/>
          </w:rPr>
          <w:t>8.2.8.1</w:t>
        </w:r>
        <w:r w:rsidR="00A77087">
          <w:rPr>
            <w:rFonts w:asciiTheme="minorHAnsi" w:eastAsiaTheme="minorEastAsia" w:hAnsiTheme="minorHAnsi" w:cstheme="minorBidi"/>
            <w:noProof/>
            <w:sz w:val="22"/>
            <w:szCs w:val="22"/>
            <w:lang w:eastAsia="en-US"/>
          </w:rPr>
          <w:tab/>
        </w:r>
        <w:r w:rsidR="00A77087" w:rsidRPr="0055541A">
          <w:rPr>
            <w:rStyle w:val="Hyperlink"/>
            <w:noProof/>
          </w:rPr>
          <w:t>Sheet Parameters</w:t>
        </w:r>
        <w:r w:rsidR="00A77087">
          <w:rPr>
            <w:noProof/>
            <w:webHidden/>
          </w:rPr>
          <w:tab/>
        </w:r>
        <w:r w:rsidR="00A77087">
          <w:rPr>
            <w:noProof/>
            <w:webHidden/>
          </w:rPr>
          <w:fldChar w:fldCharType="begin"/>
        </w:r>
        <w:r w:rsidR="00A77087">
          <w:rPr>
            <w:noProof/>
            <w:webHidden/>
          </w:rPr>
          <w:instrText xml:space="preserve"> PAGEREF _Toc3813867 \h </w:instrText>
        </w:r>
        <w:r w:rsidR="00A77087">
          <w:rPr>
            <w:noProof/>
            <w:webHidden/>
          </w:rPr>
        </w:r>
        <w:r w:rsidR="00A77087">
          <w:rPr>
            <w:noProof/>
            <w:webHidden/>
          </w:rPr>
          <w:fldChar w:fldCharType="separate"/>
        </w:r>
        <w:r w:rsidR="00A77087">
          <w:rPr>
            <w:noProof/>
            <w:webHidden/>
          </w:rPr>
          <w:t>117</w:t>
        </w:r>
        <w:r w:rsidR="00A77087">
          <w:rPr>
            <w:noProof/>
            <w:webHidden/>
          </w:rPr>
          <w:fldChar w:fldCharType="end"/>
        </w:r>
      </w:hyperlink>
    </w:p>
    <w:p w14:paraId="04D3D0A8" w14:textId="35B036A9"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68" w:history="1">
        <w:r w:rsidR="00A77087" w:rsidRPr="0055541A">
          <w:rPr>
            <w:rStyle w:val="Hyperlink"/>
            <w:noProof/>
          </w:rPr>
          <w:t>8.2.8.2</w:t>
        </w:r>
        <w:r w:rsidR="00A77087">
          <w:rPr>
            <w:rFonts w:asciiTheme="minorHAnsi" w:eastAsiaTheme="minorEastAsia" w:hAnsiTheme="minorHAnsi" w:cstheme="minorBidi"/>
            <w:noProof/>
            <w:sz w:val="22"/>
            <w:szCs w:val="22"/>
            <w:lang w:eastAsia="en-US"/>
          </w:rPr>
          <w:tab/>
        </w:r>
        <w:r w:rsidR="00A77087" w:rsidRPr="0055541A">
          <w:rPr>
            <w:rStyle w:val="Hyperlink"/>
            <w:noProof/>
          </w:rPr>
          <w:t>Weld Parameters</w:t>
        </w:r>
        <w:r w:rsidR="00A77087">
          <w:rPr>
            <w:noProof/>
            <w:webHidden/>
          </w:rPr>
          <w:tab/>
        </w:r>
        <w:r w:rsidR="00A77087">
          <w:rPr>
            <w:noProof/>
            <w:webHidden/>
          </w:rPr>
          <w:fldChar w:fldCharType="begin"/>
        </w:r>
        <w:r w:rsidR="00A77087">
          <w:rPr>
            <w:noProof/>
            <w:webHidden/>
          </w:rPr>
          <w:instrText xml:space="preserve"> PAGEREF _Toc3813868 \h </w:instrText>
        </w:r>
        <w:r w:rsidR="00A77087">
          <w:rPr>
            <w:noProof/>
            <w:webHidden/>
          </w:rPr>
        </w:r>
        <w:r w:rsidR="00A77087">
          <w:rPr>
            <w:noProof/>
            <w:webHidden/>
          </w:rPr>
          <w:fldChar w:fldCharType="separate"/>
        </w:r>
        <w:r w:rsidR="00A77087">
          <w:rPr>
            <w:noProof/>
            <w:webHidden/>
          </w:rPr>
          <w:t>117</w:t>
        </w:r>
        <w:r w:rsidR="00A77087">
          <w:rPr>
            <w:noProof/>
            <w:webHidden/>
          </w:rPr>
          <w:fldChar w:fldCharType="end"/>
        </w:r>
      </w:hyperlink>
    </w:p>
    <w:p w14:paraId="4CF860FF" w14:textId="442DC850"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69" w:history="1">
        <w:r w:rsidR="00A77087" w:rsidRPr="0055541A">
          <w:rPr>
            <w:rStyle w:val="Hyperlink"/>
            <w:noProof/>
          </w:rPr>
          <w:t>8.2.8.3</w:t>
        </w:r>
        <w:r w:rsidR="00A77087">
          <w:rPr>
            <w:rFonts w:asciiTheme="minorHAnsi" w:eastAsiaTheme="minorEastAsia" w:hAnsiTheme="minorHAnsi" w:cstheme="minorBidi"/>
            <w:noProof/>
            <w:sz w:val="22"/>
            <w:szCs w:val="22"/>
            <w:lang w:eastAsia="en-US"/>
          </w:rPr>
          <w:tab/>
        </w:r>
        <w:r w:rsidR="00A77087" w:rsidRPr="0055541A">
          <w:rPr>
            <w:rStyle w:val="Hyperlink"/>
            <w:noProof/>
          </w:rPr>
          <w:t>Attributes</w:t>
        </w:r>
        <w:r w:rsidR="00A77087">
          <w:rPr>
            <w:noProof/>
            <w:webHidden/>
          </w:rPr>
          <w:tab/>
        </w:r>
        <w:r w:rsidR="00A77087">
          <w:rPr>
            <w:noProof/>
            <w:webHidden/>
          </w:rPr>
          <w:fldChar w:fldCharType="begin"/>
        </w:r>
        <w:r w:rsidR="00A77087">
          <w:rPr>
            <w:noProof/>
            <w:webHidden/>
          </w:rPr>
          <w:instrText xml:space="preserve"> PAGEREF _Toc3813869 \h </w:instrText>
        </w:r>
        <w:r w:rsidR="00A77087">
          <w:rPr>
            <w:noProof/>
            <w:webHidden/>
          </w:rPr>
        </w:r>
        <w:r w:rsidR="00A77087">
          <w:rPr>
            <w:noProof/>
            <w:webHidden/>
          </w:rPr>
          <w:fldChar w:fldCharType="separate"/>
        </w:r>
        <w:r w:rsidR="00A77087">
          <w:rPr>
            <w:noProof/>
            <w:webHidden/>
          </w:rPr>
          <w:t>117</w:t>
        </w:r>
        <w:r w:rsidR="00A77087">
          <w:rPr>
            <w:noProof/>
            <w:webHidden/>
          </w:rPr>
          <w:fldChar w:fldCharType="end"/>
        </w:r>
      </w:hyperlink>
    </w:p>
    <w:p w14:paraId="6FADF7AB" w14:textId="2B6A7384"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70" w:history="1">
        <w:r w:rsidR="00A77087" w:rsidRPr="0055541A">
          <w:rPr>
            <w:rStyle w:val="Hyperlink"/>
            <w:noProof/>
          </w:rPr>
          <w:t>8.2.8.4</w:t>
        </w:r>
        <w:r w:rsidR="00A77087">
          <w:rPr>
            <w:rFonts w:asciiTheme="minorHAnsi" w:eastAsiaTheme="minorEastAsia" w:hAnsiTheme="minorHAnsi" w:cstheme="minorBidi"/>
            <w:noProof/>
            <w:sz w:val="22"/>
            <w:szCs w:val="22"/>
            <w:lang w:eastAsia="en-US"/>
          </w:rPr>
          <w:tab/>
        </w:r>
        <w:r w:rsidR="00A77087" w:rsidRPr="0055541A">
          <w:rPr>
            <w:rStyle w:val="Hyperlink"/>
            <w:noProof/>
          </w:rPr>
          <w:t>Element “weld_position”</w:t>
        </w:r>
        <w:r w:rsidR="00A77087">
          <w:rPr>
            <w:noProof/>
            <w:webHidden/>
          </w:rPr>
          <w:tab/>
        </w:r>
        <w:r w:rsidR="00A77087">
          <w:rPr>
            <w:noProof/>
            <w:webHidden/>
          </w:rPr>
          <w:fldChar w:fldCharType="begin"/>
        </w:r>
        <w:r w:rsidR="00A77087">
          <w:rPr>
            <w:noProof/>
            <w:webHidden/>
          </w:rPr>
          <w:instrText xml:space="preserve"> PAGEREF _Toc3813870 \h </w:instrText>
        </w:r>
        <w:r w:rsidR="00A77087">
          <w:rPr>
            <w:noProof/>
            <w:webHidden/>
          </w:rPr>
        </w:r>
        <w:r w:rsidR="00A77087">
          <w:rPr>
            <w:noProof/>
            <w:webHidden/>
          </w:rPr>
          <w:fldChar w:fldCharType="separate"/>
        </w:r>
        <w:r w:rsidR="00A77087">
          <w:rPr>
            <w:noProof/>
            <w:webHidden/>
          </w:rPr>
          <w:t>118</w:t>
        </w:r>
        <w:r w:rsidR="00A77087">
          <w:rPr>
            <w:noProof/>
            <w:webHidden/>
          </w:rPr>
          <w:fldChar w:fldCharType="end"/>
        </w:r>
      </w:hyperlink>
    </w:p>
    <w:p w14:paraId="00033D95" w14:textId="2DDE4940"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71" w:history="1">
        <w:r w:rsidR="00A77087" w:rsidRPr="0055541A">
          <w:rPr>
            <w:rStyle w:val="Hyperlink"/>
            <w:noProof/>
          </w:rPr>
          <w:t>8.2.8.5</w:t>
        </w:r>
        <w:r w:rsidR="00A77087">
          <w:rPr>
            <w:rFonts w:asciiTheme="minorHAnsi" w:eastAsiaTheme="minorEastAsia" w:hAnsiTheme="minorHAnsi" w:cstheme="minorBidi"/>
            <w:noProof/>
            <w:sz w:val="22"/>
            <w:szCs w:val="22"/>
            <w:lang w:eastAsia="en-US"/>
          </w:rPr>
          <w:tab/>
        </w:r>
        <w:r w:rsidR="00A77087" w:rsidRPr="0055541A">
          <w:rPr>
            <w:rStyle w:val="Hyperlink"/>
            <w:noProof/>
          </w:rPr>
          <w:t>Element “sheet_parameter”</w:t>
        </w:r>
        <w:r w:rsidR="00A77087">
          <w:rPr>
            <w:noProof/>
            <w:webHidden/>
          </w:rPr>
          <w:tab/>
        </w:r>
        <w:r w:rsidR="00A77087">
          <w:rPr>
            <w:noProof/>
            <w:webHidden/>
          </w:rPr>
          <w:fldChar w:fldCharType="begin"/>
        </w:r>
        <w:r w:rsidR="00A77087">
          <w:rPr>
            <w:noProof/>
            <w:webHidden/>
          </w:rPr>
          <w:instrText xml:space="preserve"> PAGEREF _Toc3813871 \h </w:instrText>
        </w:r>
        <w:r w:rsidR="00A77087">
          <w:rPr>
            <w:noProof/>
            <w:webHidden/>
          </w:rPr>
        </w:r>
        <w:r w:rsidR="00A77087">
          <w:rPr>
            <w:noProof/>
            <w:webHidden/>
          </w:rPr>
          <w:fldChar w:fldCharType="separate"/>
        </w:r>
        <w:r w:rsidR="00A77087">
          <w:rPr>
            <w:noProof/>
            <w:webHidden/>
          </w:rPr>
          <w:t>118</w:t>
        </w:r>
        <w:r w:rsidR="00A77087">
          <w:rPr>
            <w:noProof/>
            <w:webHidden/>
          </w:rPr>
          <w:fldChar w:fldCharType="end"/>
        </w:r>
      </w:hyperlink>
    </w:p>
    <w:p w14:paraId="175E2452" w14:textId="43ACDBDD" w:rsidR="00A77087" w:rsidRDefault="00122414">
      <w:pPr>
        <w:pStyle w:val="TOC3"/>
        <w:rPr>
          <w:rFonts w:asciiTheme="minorHAnsi" w:eastAsiaTheme="minorEastAsia" w:hAnsiTheme="minorHAnsi" w:cstheme="minorBidi"/>
          <w:noProof/>
          <w:sz w:val="22"/>
          <w:szCs w:val="22"/>
          <w:lang w:eastAsia="en-US"/>
        </w:rPr>
      </w:pPr>
      <w:hyperlink w:anchor="_Toc3813872" w:history="1">
        <w:r w:rsidR="00A77087" w:rsidRPr="0055541A">
          <w:rPr>
            <w:rStyle w:val="Hyperlink"/>
            <w:noProof/>
          </w:rPr>
          <w:t>8.2.9</w:t>
        </w:r>
        <w:r w:rsidR="00A77087">
          <w:rPr>
            <w:rFonts w:asciiTheme="minorHAnsi" w:eastAsiaTheme="minorEastAsia" w:hAnsiTheme="minorHAnsi" w:cstheme="minorBidi"/>
            <w:noProof/>
            <w:sz w:val="22"/>
            <w:szCs w:val="22"/>
            <w:lang w:eastAsia="en-US"/>
          </w:rPr>
          <w:tab/>
        </w:r>
        <w:r w:rsidR="00A77087" w:rsidRPr="0055541A">
          <w:rPr>
            <w:rStyle w:val="Hyperlink"/>
            <w:noProof/>
          </w:rPr>
          <w:t>Overlap Weld</w:t>
        </w:r>
        <w:r w:rsidR="00A77087">
          <w:rPr>
            <w:noProof/>
            <w:webHidden/>
          </w:rPr>
          <w:tab/>
        </w:r>
        <w:r w:rsidR="00A77087">
          <w:rPr>
            <w:noProof/>
            <w:webHidden/>
          </w:rPr>
          <w:fldChar w:fldCharType="begin"/>
        </w:r>
        <w:r w:rsidR="00A77087">
          <w:rPr>
            <w:noProof/>
            <w:webHidden/>
          </w:rPr>
          <w:instrText xml:space="preserve"> PAGEREF _Toc3813872 \h </w:instrText>
        </w:r>
        <w:r w:rsidR="00A77087">
          <w:rPr>
            <w:noProof/>
            <w:webHidden/>
          </w:rPr>
        </w:r>
        <w:r w:rsidR="00A77087">
          <w:rPr>
            <w:noProof/>
            <w:webHidden/>
          </w:rPr>
          <w:fldChar w:fldCharType="separate"/>
        </w:r>
        <w:r w:rsidR="00A77087">
          <w:rPr>
            <w:noProof/>
            <w:webHidden/>
          </w:rPr>
          <w:t>119</w:t>
        </w:r>
        <w:r w:rsidR="00A77087">
          <w:rPr>
            <w:noProof/>
            <w:webHidden/>
          </w:rPr>
          <w:fldChar w:fldCharType="end"/>
        </w:r>
      </w:hyperlink>
    </w:p>
    <w:p w14:paraId="11A41132" w14:textId="597B8F4A"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73" w:history="1">
        <w:r w:rsidR="00A77087" w:rsidRPr="0055541A">
          <w:rPr>
            <w:rStyle w:val="Hyperlink"/>
            <w:noProof/>
          </w:rPr>
          <w:t>8.2.9.1</w:t>
        </w:r>
        <w:r w:rsidR="00A77087">
          <w:rPr>
            <w:rFonts w:asciiTheme="minorHAnsi" w:eastAsiaTheme="minorEastAsia" w:hAnsiTheme="minorHAnsi" w:cstheme="minorBidi"/>
            <w:noProof/>
            <w:sz w:val="22"/>
            <w:szCs w:val="22"/>
            <w:lang w:eastAsia="en-US"/>
          </w:rPr>
          <w:tab/>
        </w:r>
        <w:r w:rsidR="00A77087" w:rsidRPr="0055541A">
          <w:rPr>
            <w:rStyle w:val="Hyperlink"/>
            <w:noProof/>
          </w:rPr>
          <w:t>Simple Overlap Weld</w:t>
        </w:r>
        <w:r w:rsidR="00A77087">
          <w:rPr>
            <w:noProof/>
            <w:webHidden/>
          </w:rPr>
          <w:tab/>
        </w:r>
        <w:r w:rsidR="00A77087">
          <w:rPr>
            <w:noProof/>
            <w:webHidden/>
          </w:rPr>
          <w:fldChar w:fldCharType="begin"/>
        </w:r>
        <w:r w:rsidR="00A77087">
          <w:rPr>
            <w:noProof/>
            <w:webHidden/>
          </w:rPr>
          <w:instrText xml:space="preserve"> PAGEREF _Toc3813873 \h </w:instrText>
        </w:r>
        <w:r w:rsidR="00A77087">
          <w:rPr>
            <w:noProof/>
            <w:webHidden/>
          </w:rPr>
        </w:r>
        <w:r w:rsidR="00A77087">
          <w:rPr>
            <w:noProof/>
            <w:webHidden/>
          </w:rPr>
          <w:fldChar w:fldCharType="separate"/>
        </w:r>
        <w:r w:rsidR="00A77087">
          <w:rPr>
            <w:noProof/>
            <w:webHidden/>
          </w:rPr>
          <w:t>119</w:t>
        </w:r>
        <w:r w:rsidR="00A77087">
          <w:rPr>
            <w:noProof/>
            <w:webHidden/>
          </w:rPr>
          <w:fldChar w:fldCharType="end"/>
        </w:r>
      </w:hyperlink>
    </w:p>
    <w:p w14:paraId="5E345D54" w14:textId="7434FA33"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74" w:history="1">
        <w:r w:rsidR="00A77087" w:rsidRPr="0055541A">
          <w:rPr>
            <w:rStyle w:val="Hyperlink"/>
            <w:noProof/>
          </w:rPr>
          <w:t>8.2.9.2</w:t>
        </w:r>
        <w:r w:rsidR="00A77087">
          <w:rPr>
            <w:rFonts w:asciiTheme="minorHAnsi" w:eastAsiaTheme="minorEastAsia" w:hAnsiTheme="minorHAnsi" w:cstheme="minorBidi"/>
            <w:noProof/>
            <w:sz w:val="22"/>
            <w:szCs w:val="22"/>
            <w:lang w:eastAsia="en-US"/>
          </w:rPr>
          <w:tab/>
        </w:r>
        <w:r w:rsidR="00A77087" w:rsidRPr="0055541A">
          <w:rPr>
            <w:rStyle w:val="Hyperlink"/>
            <w:noProof/>
          </w:rPr>
          <w:t>Single Sided Double Overlap Weld</w:t>
        </w:r>
        <w:r w:rsidR="00A77087">
          <w:rPr>
            <w:noProof/>
            <w:webHidden/>
          </w:rPr>
          <w:tab/>
        </w:r>
        <w:r w:rsidR="00A77087">
          <w:rPr>
            <w:noProof/>
            <w:webHidden/>
          </w:rPr>
          <w:fldChar w:fldCharType="begin"/>
        </w:r>
        <w:r w:rsidR="00A77087">
          <w:rPr>
            <w:noProof/>
            <w:webHidden/>
          </w:rPr>
          <w:instrText xml:space="preserve"> PAGEREF _Toc3813874 \h </w:instrText>
        </w:r>
        <w:r w:rsidR="00A77087">
          <w:rPr>
            <w:noProof/>
            <w:webHidden/>
          </w:rPr>
        </w:r>
        <w:r w:rsidR="00A77087">
          <w:rPr>
            <w:noProof/>
            <w:webHidden/>
          </w:rPr>
          <w:fldChar w:fldCharType="separate"/>
        </w:r>
        <w:r w:rsidR="00A77087">
          <w:rPr>
            <w:noProof/>
            <w:webHidden/>
          </w:rPr>
          <w:t>120</w:t>
        </w:r>
        <w:r w:rsidR="00A77087">
          <w:rPr>
            <w:noProof/>
            <w:webHidden/>
          </w:rPr>
          <w:fldChar w:fldCharType="end"/>
        </w:r>
      </w:hyperlink>
    </w:p>
    <w:p w14:paraId="19ED3D84" w14:textId="2F6F5B15"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75" w:history="1">
        <w:r w:rsidR="00A77087" w:rsidRPr="0055541A">
          <w:rPr>
            <w:rStyle w:val="Hyperlink"/>
            <w:noProof/>
          </w:rPr>
          <w:t>8.2.9.3</w:t>
        </w:r>
        <w:r w:rsidR="00A77087">
          <w:rPr>
            <w:rFonts w:asciiTheme="minorHAnsi" w:eastAsiaTheme="minorEastAsia" w:hAnsiTheme="minorHAnsi" w:cstheme="minorBidi"/>
            <w:noProof/>
            <w:sz w:val="22"/>
            <w:szCs w:val="22"/>
            <w:lang w:eastAsia="en-US"/>
          </w:rPr>
          <w:tab/>
        </w:r>
        <w:r w:rsidR="00A77087" w:rsidRPr="0055541A">
          <w:rPr>
            <w:rStyle w:val="Hyperlink"/>
            <w:noProof/>
          </w:rPr>
          <w:t>Double Sided Double Overlap Weld</w:t>
        </w:r>
        <w:r w:rsidR="00A77087">
          <w:rPr>
            <w:noProof/>
            <w:webHidden/>
          </w:rPr>
          <w:tab/>
        </w:r>
        <w:r w:rsidR="00A77087">
          <w:rPr>
            <w:noProof/>
            <w:webHidden/>
          </w:rPr>
          <w:fldChar w:fldCharType="begin"/>
        </w:r>
        <w:r w:rsidR="00A77087">
          <w:rPr>
            <w:noProof/>
            <w:webHidden/>
          </w:rPr>
          <w:instrText xml:space="preserve"> PAGEREF _Toc3813875 \h </w:instrText>
        </w:r>
        <w:r w:rsidR="00A77087">
          <w:rPr>
            <w:noProof/>
            <w:webHidden/>
          </w:rPr>
        </w:r>
        <w:r w:rsidR="00A77087">
          <w:rPr>
            <w:noProof/>
            <w:webHidden/>
          </w:rPr>
          <w:fldChar w:fldCharType="separate"/>
        </w:r>
        <w:r w:rsidR="00A77087">
          <w:rPr>
            <w:noProof/>
            <w:webHidden/>
          </w:rPr>
          <w:t>120</w:t>
        </w:r>
        <w:r w:rsidR="00A77087">
          <w:rPr>
            <w:noProof/>
            <w:webHidden/>
          </w:rPr>
          <w:fldChar w:fldCharType="end"/>
        </w:r>
      </w:hyperlink>
    </w:p>
    <w:p w14:paraId="3D5DB297" w14:textId="5E06057A"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76" w:history="1">
        <w:r w:rsidR="00A77087" w:rsidRPr="0055541A">
          <w:rPr>
            <w:rStyle w:val="Hyperlink"/>
            <w:noProof/>
          </w:rPr>
          <w:t>8.2.9.4</w:t>
        </w:r>
        <w:r w:rsidR="00A77087">
          <w:rPr>
            <w:rFonts w:asciiTheme="minorHAnsi" w:eastAsiaTheme="minorEastAsia" w:hAnsiTheme="minorHAnsi" w:cstheme="minorBidi"/>
            <w:noProof/>
            <w:sz w:val="22"/>
            <w:szCs w:val="22"/>
            <w:lang w:eastAsia="en-US"/>
          </w:rPr>
          <w:tab/>
        </w:r>
        <w:r w:rsidR="00A77087" w:rsidRPr="0055541A">
          <w:rPr>
            <w:rStyle w:val="Hyperlink"/>
            <w:noProof/>
          </w:rPr>
          <w:t>Attributes</w:t>
        </w:r>
        <w:r w:rsidR="00A77087">
          <w:rPr>
            <w:noProof/>
            <w:webHidden/>
          </w:rPr>
          <w:tab/>
        </w:r>
        <w:r w:rsidR="00A77087">
          <w:rPr>
            <w:noProof/>
            <w:webHidden/>
          </w:rPr>
          <w:fldChar w:fldCharType="begin"/>
        </w:r>
        <w:r w:rsidR="00A77087">
          <w:rPr>
            <w:noProof/>
            <w:webHidden/>
          </w:rPr>
          <w:instrText xml:space="preserve"> PAGEREF _Toc3813876 \h </w:instrText>
        </w:r>
        <w:r w:rsidR="00A77087">
          <w:rPr>
            <w:noProof/>
            <w:webHidden/>
          </w:rPr>
        </w:r>
        <w:r w:rsidR="00A77087">
          <w:rPr>
            <w:noProof/>
            <w:webHidden/>
          </w:rPr>
          <w:fldChar w:fldCharType="separate"/>
        </w:r>
        <w:r w:rsidR="00A77087">
          <w:rPr>
            <w:noProof/>
            <w:webHidden/>
          </w:rPr>
          <w:t>121</w:t>
        </w:r>
        <w:r w:rsidR="00A77087">
          <w:rPr>
            <w:noProof/>
            <w:webHidden/>
          </w:rPr>
          <w:fldChar w:fldCharType="end"/>
        </w:r>
      </w:hyperlink>
    </w:p>
    <w:p w14:paraId="4E992931" w14:textId="280CF2C9"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77" w:history="1">
        <w:r w:rsidR="00A77087" w:rsidRPr="0055541A">
          <w:rPr>
            <w:rStyle w:val="Hyperlink"/>
            <w:noProof/>
          </w:rPr>
          <w:t>8.2.9.5</w:t>
        </w:r>
        <w:r w:rsidR="00A77087">
          <w:rPr>
            <w:rFonts w:asciiTheme="minorHAnsi" w:eastAsiaTheme="minorEastAsia" w:hAnsiTheme="minorHAnsi" w:cstheme="minorBidi"/>
            <w:noProof/>
            <w:sz w:val="22"/>
            <w:szCs w:val="22"/>
            <w:lang w:eastAsia="en-US"/>
          </w:rPr>
          <w:tab/>
        </w:r>
        <w:r w:rsidR="00A77087" w:rsidRPr="0055541A">
          <w:rPr>
            <w:rStyle w:val="Hyperlink"/>
            <w:noProof/>
          </w:rPr>
          <w:t>Element “weld_position”</w:t>
        </w:r>
        <w:r w:rsidR="00A77087">
          <w:rPr>
            <w:noProof/>
            <w:webHidden/>
          </w:rPr>
          <w:tab/>
        </w:r>
        <w:r w:rsidR="00A77087">
          <w:rPr>
            <w:noProof/>
            <w:webHidden/>
          </w:rPr>
          <w:fldChar w:fldCharType="begin"/>
        </w:r>
        <w:r w:rsidR="00A77087">
          <w:rPr>
            <w:noProof/>
            <w:webHidden/>
          </w:rPr>
          <w:instrText xml:space="preserve"> PAGEREF _Toc3813877 \h </w:instrText>
        </w:r>
        <w:r w:rsidR="00A77087">
          <w:rPr>
            <w:noProof/>
            <w:webHidden/>
          </w:rPr>
        </w:r>
        <w:r w:rsidR="00A77087">
          <w:rPr>
            <w:noProof/>
            <w:webHidden/>
          </w:rPr>
          <w:fldChar w:fldCharType="separate"/>
        </w:r>
        <w:r w:rsidR="00A77087">
          <w:rPr>
            <w:noProof/>
            <w:webHidden/>
          </w:rPr>
          <w:t>121</w:t>
        </w:r>
        <w:r w:rsidR="00A77087">
          <w:rPr>
            <w:noProof/>
            <w:webHidden/>
          </w:rPr>
          <w:fldChar w:fldCharType="end"/>
        </w:r>
      </w:hyperlink>
    </w:p>
    <w:p w14:paraId="64CE0A93" w14:textId="13CADE37"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78" w:history="1">
        <w:r w:rsidR="00A77087" w:rsidRPr="0055541A">
          <w:rPr>
            <w:rStyle w:val="Hyperlink"/>
            <w:noProof/>
          </w:rPr>
          <w:t>8.2.9.6</w:t>
        </w:r>
        <w:r w:rsidR="00A77087">
          <w:rPr>
            <w:rFonts w:asciiTheme="minorHAnsi" w:eastAsiaTheme="minorEastAsia" w:hAnsiTheme="minorHAnsi" w:cstheme="minorBidi"/>
            <w:noProof/>
            <w:sz w:val="22"/>
            <w:szCs w:val="22"/>
            <w:lang w:eastAsia="en-US"/>
          </w:rPr>
          <w:tab/>
        </w:r>
        <w:r w:rsidR="00A77087" w:rsidRPr="0055541A">
          <w:rPr>
            <w:rStyle w:val="Hyperlink"/>
            <w:noProof/>
          </w:rPr>
          <w:t>Element “sheet_parameter”</w:t>
        </w:r>
        <w:r w:rsidR="00A77087">
          <w:rPr>
            <w:noProof/>
            <w:webHidden/>
          </w:rPr>
          <w:tab/>
        </w:r>
        <w:r w:rsidR="00A77087">
          <w:rPr>
            <w:noProof/>
            <w:webHidden/>
          </w:rPr>
          <w:fldChar w:fldCharType="begin"/>
        </w:r>
        <w:r w:rsidR="00A77087">
          <w:rPr>
            <w:noProof/>
            <w:webHidden/>
          </w:rPr>
          <w:instrText xml:space="preserve"> PAGEREF _Toc3813878 \h </w:instrText>
        </w:r>
        <w:r w:rsidR="00A77087">
          <w:rPr>
            <w:noProof/>
            <w:webHidden/>
          </w:rPr>
        </w:r>
        <w:r w:rsidR="00A77087">
          <w:rPr>
            <w:noProof/>
            <w:webHidden/>
          </w:rPr>
          <w:fldChar w:fldCharType="separate"/>
        </w:r>
        <w:r w:rsidR="00A77087">
          <w:rPr>
            <w:noProof/>
            <w:webHidden/>
          </w:rPr>
          <w:t>123</w:t>
        </w:r>
        <w:r w:rsidR="00A77087">
          <w:rPr>
            <w:noProof/>
            <w:webHidden/>
          </w:rPr>
          <w:fldChar w:fldCharType="end"/>
        </w:r>
      </w:hyperlink>
    </w:p>
    <w:p w14:paraId="4F789812" w14:textId="68BBAB9C" w:rsidR="00A77087" w:rsidRDefault="00122414">
      <w:pPr>
        <w:pStyle w:val="TOC3"/>
        <w:rPr>
          <w:rFonts w:asciiTheme="minorHAnsi" w:eastAsiaTheme="minorEastAsia" w:hAnsiTheme="minorHAnsi" w:cstheme="minorBidi"/>
          <w:noProof/>
          <w:sz w:val="22"/>
          <w:szCs w:val="22"/>
          <w:lang w:eastAsia="en-US"/>
        </w:rPr>
      </w:pPr>
      <w:hyperlink w:anchor="_Toc3813879" w:history="1">
        <w:r w:rsidR="00A77087" w:rsidRPr="0055541A">
          <w:rPr>
            <w:rStyle w:val="Hyperlink"/>
            <w:noProof/>
          </w:rPr>
          <w:t>8.2.10</w:t>
        </w:r>
        <w:r w:rsidR="00A77087">
          <w:rPr>
            <w:rFonts w:asciiTheme="minorHAnsi" w:eastAsiaTheme="minorEastAsia" w:hAnsiTheme="minorHAnsi" w:cstheme="minorBidi"/>
            <w:noProof/>
            <w:sz w:val="22"/>
            <w:szCs w:val="22"/>
            <w:lang w:eastAsia="en-US"/>
          </w:rPr>
          <w:tab/>
        </w:r>
        <w:r w:rsidR="00A77087" w:rsidRPr="0055541A">
          <w:rPr>
            <w:rStyle w:val="Hyperlink"/>
            <w:noProof/>
          </w:rPr>
          <w:t>Y-Joint</w:t>
        </w:r>
        <w:r w:rsidR="00A77087">
          <w:rPr>
            <w:noProof/>
            <w:webHidden/>
          </w:rPr>
          <w:tab/>
        </w:r>
        <w:r w:rsidR="00A77087">
          <w:rPr>
            <w:noProof/>
            <w:webHidden/>
          </w:rPr>
          <w:fldChar w:fldCharType="begin"/>
        </w:r>
        <w:r w:rsidR="00A77087">
          <w:rPr>
            <w:noProof/>
            <w:webHidden/>
          </w:rPr>
          <w:instrText xml:space="preserve"> PAGEREF _Toc3813879 \h </w:instrText>
        </w:r>
        <w:r w:rsidR="00A77087">
          <w:rPr>
            <w:noProof/>
            <w:webHidden/>
          </w:rPr>
        </w:r>
        <w:r w:rsidR="00A77087">
          <w:rPr>
            <w:noProof/>
            <w:webHidden/>
          </w:rPr>
          <w:fldChar w:fldCharType="separate"/>
        </w:r>
        <w:r w:rsidR="00A77087">
          <w:rPr>
            <w:noProof/>
            <w:webHidden/>
          </w:rPr>
          <w:t>124</w:t>
        </w:r>
        <w:r w:rsidR="00A77087">
          <w:rPr>
            <w:noProof/>
            <w:webHidden/>
          </w:rPr>
          <w:fldChar w:fldCharType="end"/>
        </w:r>
      </w:hyperlink>
    </w:p>
    <w:p w14:paraId="606ECF3E" w14:textId="02B37264"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80" w:history="1">
        <w:r w:rsidR="00A77087" w:rsidRPr="0055541A">
          <w:rPr>
            <w:rStyle w:val="Hyperlink"/>
            <w:noProof/>
          </w:rPr>
          <w:t>8.2.10.1</w:t>
        </w:r>
        <w:r w:rsidR="00A77087">
          <w:rPr>
            <w:rFonts w:asciiTheme="minorHAnsi" w:eastAsiaTheme="minorEastAsia" w:hAnsiTheme="minorHAnsi" w:cstheme="minorBidi"/>
            <w:noProof/>
            <w:sz w:val="22"/>
            <w:szCs w:val="22"/>
            <w:lang w:eastAsia="en-US"/>
          </w:rPr>
          <w:tab/>
        </w:r>
        <w:r w:rsidR="00A77087" w:rsidRPr="0055541A">
          <w:rPr>
            <w:rStyle w:val="Hyperlink"/>
            <w:noProof/>
          </w:rPr>
          <w:t>Sheet Parameters</w:t>
        </w:r>
        <w:r w:rsidR="00A77087">
          <w:rPr>
            <w:noProof/>
            <w:webHidden/>
          </w:rPr>
          <w:tab/>
        </w:r>
        <w:r w:rsidR="00A77087">
          <w:rPr>
            <w:noProof/>
            <w:webHidden/>
          </w:rPr>
          <w:fldChar w:fldCharType="begin"/>
        </w:r>
        <w:r w:rsidR="00A77087">
          <w:rPr>
            <w:noProof/>
            <w:webHidden/>
          </w:rPr>
          <w:instrText xml:space="preserve"> PAGEREF _Toc3813880 \h </w:instrText>
        </w:r>
        <w:r w:rsidR="00A77087">
          <w:rPr>
            <w:noProof/>
            <w:webHidden/>
          </w:rPr>
        </w:r>
        <w:r w:rsidR="00A77087">
          <w:rPr>
            <w:noProof/>
            <w:webHidden/>
          </w:rPr>
          <w:fldChar w:fldCharType="separate"/>
        </w:r>
        <w:r w:rsidR="00A77087">
          <w:rPr>
            <w:noProof/>
            <w:webHidden/>
          </w:rPr>
          <w:t>124</w:t>
        </w:r>
        <w:r w:rsidR="00A77087">
          <w:rPr>
            <w:noProof/>
            <w:webHidden/>
          </w:rPr>
          <w:fldChar w:fldCharType="end"/>
        </w:r>
      </w:hyperlink>
    </w:p>
    <w:p w14:paraId="16115C29" w14:textId="39381D54"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81" w:history="1">
        <w:r w:rsidR="00A77087" w:rsidRPr="0055541A">
          <w:rPr>
            <w:rStyle w:val="Hyperlink"/>
            <w:noProof/>
          </w:rPr>
          <w:t>8.2.10.2</w:t>
        </w:r>
        <w:r w:rsidR="00A77087">
          <w:rPr>
            <w:rFonts w:asciiTheme="minorHAnsi" w:eastAsiaTheme="minorEastAsia" w:hAnsiTheme="minorHAnsi" w:cstheme="minorBidi"/>
            <w:noProof/>
            <w:sz w:val="22"/>
            <w:szCs w:val="22"/>
            <w:lang w:eastAsia="en-US"/>
          </w:rPr>
          <w:tab/>
        </w:r>
        <w:r w:rsidR="00A77087" w:rsidRPr="0055541A">
          <w:rPr>
            <w:rStyle w:val="Hyperlink"/>
            <w:noProof/>
          </w:rPr>
          <w:t>Weld Parameters</w:t>
        </w:r>
        <w:r w:rsidR="00A77087">
          <w:rPr>
            <w:noProof/>
            <w:webHidden/>
          </w:rPr>
          <w:tab/>
        </w:r>
        <w:r w:rsidR="00A77087">
          <w:rPr>
            <w:noProof/>
            <w:webHidden/>
          </w:rPr>
          <w:fldChar w:fldCharType="begin"/>
        </w:r>
        <w:r w:rsidR="00A77087">
          <w:rPr>
            <w:noProof/>
            <w:webHidden/>
          </w:rPr>
          <w:instrText xml:space="preserve"> PAGEREF _Toc3813881 \h </w:instrText>
        </w:r>
        <w:r w:rsidR="00A77087">
          <w:rPr>
            <w:noProof/>
            <w:webHidden/>
          </w:rPr>
        </w:r>
        <w:r w:rsidR="00A77087">
          <w:rPr>
            <w:noProof/>
            <w:webHidden/>
          </w:rPr>
          <w:fldChar w:fldCharType="separate"/>
        </w:r>
        <w:r w:rsidR="00A77087">
          <w:rPr>
            <w:noProof/>
            <w:webHidden/>
          </w:rPr>
          <w:t>124</w:t>
        </w:r>
        <w:r w:rsidR="00A77087">
          <w:rPr>
            <w:noProof/>
            <w:webHidden/>
          </w:rPr>
          <w:fldChar w:fldCharType="end"/>
        </w:r>
      </w:hyperlink>
    </w:p>
    <w:p w14:paraId="3309542E" w14:textId="38C9DF6F"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82" w:history="1">
        <w:r w:rsidR="00A77087" w:rsidRPr="0055541A">
          <w:rPr>
            <w:rStyle w:val="Hyperlink"/>
            <w:noProof/>
          </w:rPr>
          <w:t>8.2.10.3</w:t>
        </w:r>
        <w:r w:rsidR="00A77087">
          <w:rPr>
            <w:rFonts w:asciiTheme="minorHAnsi" w:eastAsiaTheme="minorEastAsia" w:hAnsiTheme="minorHAnsi" w:cstheme="minorBidi"/>
            <w:noProof/>
            <w:sz w:val="22"/>
            <w:szCs w:val="22"/>
            <w:lang w:eastAsia="en-US"/>
          </w:rPr>
          <w:tab/>
        </w:r>
        <w:r w:rsidR="00A77087" w:rsidRPr="0055541A">
          <w:rPr>
            <w:rStyle w:val="Hyperlink"/>
            <w:noProof/>
          </w:rPr>
          <w:t>Attributes</w:t>
        </w:r>
        <w:r w:rsidR="00A77087">
          <w:rPr>
            <w:noProof/>
            <w:webHidden/>
          </w:rPr>
          <w:tab/>
        </w:r>
        <w:r w:rsidR="00A77087">
          <w:rPr>
            <w:noProof/>
            <w:webHidden/>
          </w:rPr>
          <w:fldChar w:fldCharType="begin"/>
        </w:r>
        <w:r w:rsidR="00A77087">
          <w:rPr>
            <w:noProof/>
            <w:webHidden/>
          </w:rPr>
          <w:instrText xml:space="preserve"> PAGEREF _Toc3813882 \h </w:instrText>
        </w:r>
        <w:r w:rsidR="00A77087">
          <w:rPr>
            <w:noProof/>
            <w:webHidden/>
          </w:rPr>
        </w:r>
        <w:r w:rsidR="00A77087">
          <w:rPr>
            <w:noProof/>
            <w:webHidden/>
          </w:rPr>
          <w:fldChar w:fldCharType="separate"/>
        </w:r>
        <w:r w:rsidR="00A77087">
          <w:rPr>
            <w:noProof/>
            <w:webHidden/>
          </w:rPr>
          <w:t>124</w:t>
        </w:r>
        <w:r w:rsidR="00A77087">
          <w:rPr>
            <w:noProof/>
            <w:webHidden/>
          </w:rPr>
          <w:fldChar w:fldCharType="end"/>
        </w:r>
      </w:hyperlink>
    </w:p>
    <w:p w14:paraId="07EF46E6" w14:textId="338D6D7B"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83" w:history="1">
        <w:r w:rsidR="00A77087" w:rsidRPr="0055541A">
          <w:rPr>
            <w:rStyle w:val="Hyperlink"/>
            <w:noProof/>
          </w:rPr>
          <w:t>8.2.10.4</w:t>
        </w:r>
        <w:r w:rsidR="00A77087">
          <w:rPr>
            <w:rFonts w:asciiTheme="minorHAnsi" w:eastAsiaTheme="minorEastAsia" w:hAnsiTheme="minorHAnsi" w:cstheme="minorBidi"/>
            <w:noProof/>
            <w:sz w:val="22"/>
            <w:szCs w:val="22"/>
            <w:lang w:eastAsia="en-US"/>
          </w:rPr>
          <w:tab/>
        </w:r>
        <w:r w:rsidR="00A77087" w:rsidRPr="0055541A">
          <w:rPr>
            <w:rStyle w:val="Hyperlink"/>
            <w:noProof/>
          </w:rPr>
          <w:t>Element “weld_position”</w:t>
        </w:r>
        <w:r w:rsidR="00A77087">
          <w:rPr>
            <w:noProof/>
            <w:webHidden/>
          </w:rPr>
          <w:tab/>
        </w:r>
        <w:r w:rsidR="00A77087">
          <w:rPr>
            <w:noProof/>
            <w:webHidden/>
          </w:rPr>
          <w:fldChar w:fldCharType="begin"/>
        </w:r>
        <w:r w:rsidR="00A77087">
          <w:rPr>
            <w:noProof/>
            <w:webHidden/>
          </w:rPr>
          <w:instrText xml:space="preserve"> PAGEREF _Toc3813883 \h </w:instrText>
        </w:r>
        <w:r w:rsidR="00A77087">
          <w:rPr>
            <w:noProof/>
            <w:webHidden/>
          </w:rPr>
        </w:r>
        <w:r w:rsidR="00A77087">
          <w:rPr>
            <w:noProof/>
            <w:webHidden/>
          </w:rPr>
          <w:fldChar w:fldCharType="separate"/>
        </w:r>
        <w:r w:rsidR="00A77087">
          <w:rPr>
            <w:noProof/>
            <w:webHidden/>
          </w:rPr>
          <w:t>125</w:t>
        </w:r>
        <w:r w:rsidR="00A77087">
          <w:rPr>
            <w:noProof/>
            <w:webHidden/>
          </w:rPr>
          <w:fldChar w:fldCharType="end"/>
        </w:r>
      </w:hyperlink>
    </w:p>
    <w:p w14:paraId="017FA566" w14:textId="53ADDE73"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84" w:history="1">
        <w:r w:rsidR="00A77087" w:rsidRPr="0055541A">
          <w:rPr>
            <w:rStyle w:val="Hyperlink"/>
            <w:noProof/>
          </w:rPr>
          <w:t>8.2.10.5</w:t>
        </w:r>
        <w:r w:rsidR="00A77087">
          <w:rPr>
            <w:rFonts w:asciiTheme="minorHAnsi" w:eastAsiaTheme="minorEastAsia" w:hAnsiTheme="minorHAnsi" w:cstheme="minorBidi"/>
            <w:noProof/>
            <w:sz w:val="22"/>
            <w:szCs w:val="22"/>
            <w:lang w:eastAsia="en-US"/>
          </w:rPr>
          <w:tab/>
        </w:r>
        <w:r w:rsidR="00A77087" w:rsidRPr="0055541A">
          <w:rPr>
            <w:rStyle w:val="Hyperlink"/>
            <w:noProof/>
          </w:rPr>
          <w:t>Element “sheet_parameter”</w:t>
        </w:r>
        <w:r w:rsidR="00A77087">
          <w:rPr>
            <w:noProof/>
            <w:webHidden/>
          </w:rPr>
          <w:tab/>
        </w:r>
        <w:r w:rsidR="00A77087">
          <w:rPr>
            <w:noProof/>
            <w:webHidden/>
          </w:rPr>
          <w:fldChar w:fldCharType="begin"/>
        </w:r>
        <w:r w:rsidR="00A77087">
          <w:rPr>
            <w:noProof/>
            <w:webHidden/>
          </w:rPr>
          <w:instrText xml:space="preserve"> PAGEREF _Toc3813884 \h </w:instrText>
        </w:r>
        <w:r w:rsidR="00A77087">
          <w:rPr>
            <w:noProof/>
            <w:webHidden/>
          </w:rPr>
        </w:r>
        <w:r w:rsidR="00A77087">
          <w:rPr>
            <w:noProof/>
            <w:webHidden/>
          </w:rPr>
          <w:fldChar w:fldCharType="separate"/>
        </w:r>
        <w:r w:rsidR="00A77087">
          <w:rPr>
            <w:noProof/>
            <w:webHidden/>
          </w:rPr>
          <w:t>126</w:t>
        </w:r>
        <w:r w:rsidR="00A77087">
          <w:rPr>
            <w:noProof/>
            <w:webHidden/>
          </w:rPr>
          <w:fldChar w:fldCharType="end"/>
        </w:r>
      </w:hyperlink>
    </w:p>
    <w:p w14:paraId="18F8E43E" w14:textId="503BC8A7" w:rsidR="00A77087" w:rsidRDefault="00122414">
      <w:pPr>
        <w:pStyle w:val="TOC3"/>
        <w:rPr>
          <w:rFonts w:asciiTheme="minorHAnsi" w:eastAsiaTheme="minorEastAsia" w:hAnsiTheme="minorHAnsi" w:cstheme="minorBidi"/>
          <w:noProof/>
          <w:sz w:val="22"/>
          <w:szCs w:val="22"/>
          <w:lang w:eastAsia="en-US"/>
        </w:rPr>
      </w:pPr>
      <w:hyperlink w:anchor="_Toc3813885" w:history="1">
        <w:r w:rsidR="00A77087" w:rsidRPr="0055541A">
          <w:rPr>
            <w:rStyle w:val="Hyperlink"/>
            <w:noProof/>
          </w:rPr>
          <w:t>8.2.11</w:t>
        </w:r>
        <w:r w:rsidR="00A77087">
          <w:rPr>
            <w:rFonts w:asciiTheme="minorHAnsi" w:eastAsiaTheme="minorEastAsia" w:hAnsiTheme="minorHAnsi" w:cstheme="minorBidi"/>
            <w:noProof/>
            <w:sz w:val="22"/>
            <w:szCs w:val="22"/>
            <w:lang w:eastAsia="en-US"/>
          </w:rPr>
          <w:tab/>
        </w:r>
        <w:r w:rsidR="00A77087" w:rsidRPr="0055541A">
          <w:rPr>
            <w:rStyle w:val="Hyperlink"/>
            <w:noProof/>
          </w:rPr>
          <w:t>K-Joint</w:t>
        </w:r>
        <w:r w:rsidR="00A77087">
          <w:rPr>
            <w:noProof/>
            <w:webHidden/>
          </w:rPr>
          <w:tab/>
        </w:r>
        <w:r w:rsidR="00A77087">
          <w:rPr>
            <w:noProof/>
            <w:webHidden/>
          </w:rPr>
          <w:fldChar w:fldCharType="begin"/>
        </w:r>
        <w:r w:rsidR="00A77087">
          <w:rPr>
            <w:noProof/>
            <w:webHidden/>
          </w:rPr>
          <w:instrText xml:space="preserve"> PAGEREF _Toc3813885 \h </w:instrText>
        </w:r>
        <w:r w:rsidR="00A77087">
          <w:rPr>
            <w:noProof/>
            <w:webHidden/>
          </w:rPr>
        </w:r>
        <w:r w:rsidR="00A77087">
          <w:rPr>
            <w:noProof/>
            <w:webHidden/>
          </w:rPr>
          <w:fldChar w:fldCharType="separate"/>
        </w:r>
        <w:r w:rsidR="00A77087">
          <w:rPr>
            <w:noProof/>
            <w:webHidden/>
          </w:rPr>
          <w:t>127</w:t>
        </w:r>
        <w:r w:rsidR="00A77087">
          <w:rPr>
            <w:noProof/>
            <w:webHidden/>
          </w:rPr>
          <w:fldChar w:fldCharType="end"/>
        </w:r>
      </w:hyperlink>
    </w:p>
    <w:p w14:paraId="1F58DC1E" w14:textId="208D9792"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86" w:history="1">
        <w:r w:rsidR="00A77087" w:rsidRPr="0055541A">
          <w:rPr>
            <w:rStyle w:val="Hyperlink"/>
            <w:noProof/>
          </w:rPr>
          <w:t>8.2.11.1</w:t>
        </w:r>
        <w:r w:rsidR="00A77087">
          <w:rPr>
            <w:rFonts w:asciiTheme="minorHAnsi" w:eastAsiaTheme="minorEastAsia" w:hAnsiTheme="minorHAnsi" w:cstheme="minorBidi"/>
            <w:noProof/>
            <w:sz w:val="22"/>
            <w:szCs w:val="22"/>
            <w:lang w:eastAsia="en-US"/>
          </w:rPr>
          <w:tab/>
        </w:r>
        <w:r w:rsidR="00A77087" w:rsidRPr="0055541A">
          <w:rPr>
            <w:rStyle w:val="Hyperlink"/>
            <w:noProof/>
          </w:rPr>
          <w:t>Sheet Parameters</w:t>
        </w:r>
        <w:r w:rsidR="00A77087">
          <w:rPr>
            <w:noProof/>
            <w:webHidden/>
          </w:rPr>
          <w:tab/>
        </w:r>
        <w:r w:rsidR="00A77087">
          <w:rPr>
            <w:noProof/>
            <w:webHidden/>
          </w:rPr>
          <w:fldChar w:fldCharType="begin"/>
        </w:r>
        <w:r w:rsidR="00A77087">
          <w:rPr>
            <w:noProof/>
            <w:webHidden/>
          </w:rPr>
          <w:instrText xml:space="preserve"> PAGEREF _Toc3813886 \h </w:instrText>
        </w:r>
        <w:r w:rsidR="00A77087">
          <w:rPr>
            <w:noProof/>
            <w:webHidden/>
          </w:rPr>
        </w:r>
        <w:r w:rsidR="00A77087">
          <w:rPr>
            <w:noProof/>
            <w:webHidden/>
          </w:rPr>
          <w:fldChar w:fldCharType="separate"/>
        </w:r>
        <w:r w:rsidR="00A77087">
          <w:rPr>
            <w:noProof/>
            <w:webHidden/>
          </w:rPr>
          <w:t>127</w:t>
        </w:r>
        <w:r w:rsidR="00A77087">
          <w:rPr>
            <w:noProof/>
            <w:webHidden/>
          </w:rPr>
          <w:fldChar w:fldCharType="end"/>
        </w:r>
      </w:hyperlink>
    </w:p>
    <w:p w14:paraId="2F0135B7" w14:textId="72FC7AE7"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87" w:history="1">
        <w:r w:rsidR="00A77087" w:rsidRPr="0055541A">
          <w:rPr>
            <w:rStyle w:val="Hyperlink"/>
            <w:noProof/>
          </w:rPr>
          <w:t>8.2.11.2</w:t>
        </w:r>
        <w:r w:rsidR="00A77087">
          <w:rPr>
            <w:rFonts w:asciiTheme="minorHAnsi" w:eastAsiaTheme="minorEastAsia" w:hAnsiTheme="minorHAnsi" w:cstheme="minorBidi"/>
            <w:noProof/>
            <w:sz w:val="22"/>
            <w:szCs w:val="22"/>
            <w:lang w:eastAsia="en-US"/>
          </w:rPr>
          <w:tab/>
        </w:r>
        <w:r w:rsidR="00A77087" w:rsidRPr="0055541A">
          <w:rPr>
            <w:rStyle w:val="Hyperlink"/>
            <w:noProof/>
          </w:rPr>
          <w:t>Weld Parameters</w:t>
        </w:r>
        <w:r w:rsidR="00A77087">
          <w:rPr>
            <w:noProof/>
            <w:webHidden/>
          </w:rPr>
          <w:tab/>
        </w:r>
        <w:r w:rsidR="00A77087">
          <w:rPr>
            <w:noProof/>
            <w:webHidden/>
          </w:rPr>
          <w:fldChar w:fldCharType="begin"/>
        </w:r>
        <w:r w:rsidR="00A77087">
          <w:rPr>
            <w:noProof/>
            <w:webHidden/>
          </w:rPr>
          <w:instrText xml:space="preserve"> PAGEREF _Toc3813887 \h </w:instrText>
        </w:r>
        <w:r w:rsidR="00A77087">
          <w:rPr>
            <w:noProof/>
            <w:webHidden/>
          </w:rPr>
        </w:r>
        <w:r w:rsidR="00A77087">
          <w:rPr>
            <w:noProof/>
            <w:webHidden/>
          </w:rPr>
          <w:fldChar w:fldCharType="separate"/>
        </w:r>
        <w:r w:rsidR="00A77087">
          <w:rPr>
            <w:noProof/>
            <w:webHidden/>
          </w:rPr>
          <w:t>127</w:t>
        </w:r>
        <w:r w:rsidR="00A77087">
          <w:rPr>
            <w:noProof/>
            <w:webHidden/>
          </w:rPr>
          <w:fldChar w:fldCharType="end"/>
        </w:r>
      </w:hyperlink>
    </w:p>
    <w:p w14:paraId="5C768243" w14:textId="5B03D8F7"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88" w:history="1">
        <w:r w:rsidR="00A77087" w:rsidRPr="0055541A">
          <w:rPr>
            <w:rStyle w:val="Hyperlink"/>
            <w:noProof/>
          </w:rPr>
          <w:t>8.2.11.3</w:t>
        </w:r>
        <w:r w:rsidR="00A77087">
          <w:rPr>
            <w:rFonts w:asciiTheme="minorHAnsi" w:eastAsiaTheme="minorEastAsia" w:hAnsiTheme="minorHAnsi" w:cstheme="minorBidi"/>
            <w:noProof/>
            <w:sz w:val="22"/>
            <w:szCs w:val="22"/>
            <w:lang w:eastAsia="en-US"/>
          </w:rPr>
          <w:tab/>
        </w:r>
        <w:r w:rsidR="00A77087" w:rsidRPr="0055541A">
          <w:rPr>
            <w:rStyle w:val="Hyperlink"/>
            <w:noProof/>
          </w:rPr>
          <w:t>Attributes</w:t>
        </w:r>
        <w:r w:rsidR="00A77087">
          <w:rPr>
            <w:noProof/>
            <w:webHidden/>
          </w:rPr>
          <w:tab/>
        </w:r>
        <w:r w:rsidR="00A77087">
          <w:rPr>
            <w:noProof/>
            <w:webHidden/>
          </w:rPr>
          <w:fldChar w:fldCharType="begin"/>
        </w:r>
        <w:r w:rsidR="00A77087">
          <w:rPr>
            <w:noProof/>
            <w:webHidden/>
          </w:rPr>
          <w:instrText xml:space="preserve"> PAGEREF _Toc3813888 \h </w:instrText>
        </w:r>
        <w:r w:rsidR="00A77087">
          <w:rPr>
            <w:noProof/>
            <w:webHidden/>
          </w:rPr>
        </w:r>
        <w:r w:rsidR="00A77087">
          <w:rPr>
            <w:noProof/>
            <w:webHidden/>
          </w:rPr>
          <w:fldChar w:fldCharType="separate"/>
        </w:r>
        <w:r w:rsidR="00A77087">
          <w:rPr>
            <w:noProof/>
            <w:webHidden/>
          </w:rPr>
          <w:t>128</w:t>
        </w:r>
        <w:r w:rsidR="00A77087">
          <w:rPr>
            <w:noProof/>
            <w:webHidden/>
          </w:rPr>
          <w:fldChar w:fldCharType="end"/>
        </w:r>
      </w:hyperlink>
    </w:p>
    <w:p w14:paraId="49701F31" w14:textId="3DA76F0C"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89" w:history="1">
        <w:r w:rsidR="00A77087" w:rsidRPr="0055541A">
          <w:rPr>
            <w:rStyle w:val="Hyperlink"/>
            <w:noProof/>
          </w:rPr>
          <w:t>8.2.11.4</w:t>
        </w:r>
        <w:r w:rsidR="00A77087">
          <w:rPr>
            <w:rFonts w:asciiTheme="minorHAnsi" w:eastAsiaTheme="minorEastAsia" w:hAnsiTheme="minorHAnsi" w:cstheme="minorBidi"/>
            <w:noProof/>
            <w:sz w:val="22"/>
            <w:szCs w:val="22"/>
            <w:lang w:eastAsia="en-US"/>
          </w:rPr>
          <w:tab/>
        </w:r>
        <w:r w:rsidR="00A77087" w:rsidRPr="0055541A">
          <w:rPr>
            <w:rStyle w:val="Hyperlink"/>
            <w:noProof/>
          </w:rPr>
          <w:t>Element “weld_position”</w:t>
        </w:r>
        <w:r w:rsidR="00A77087">
          <w:rPr>
            <w:noProof/>
            <w:webHidden/>
          </w:rPr>
          <w:tab/>
        </w:r>
        <w:r w:rsidR="00A77087">
          <w:rPr>
            <w:noProof/>
            <w:webHidden/>
          </w:rPr>
          <w:fldChar w:fldCharType="begin"/>
        </w:r>
        <w:r w:rsidR="00A77087">
          <w:rPr>
            <w:noProof/>
            <w:webHidden/>
          </w:rPr>
          <w:instrText xml:space="preserve"> PAGEREF _Toc3813889 \h </w:instrText>
        </w:r>
        <w:r w:rsidR="00A77087">
          <w:rPr>
            <w:noProof/>
            <w:webHidden/>
          </w:rPr>
        </w:r>
        <w:r w:rsidR="00A77087">
          <w:rPr>
            <w:noProof/>
            <w:webHidden/>
          </w:rPr>
          <w:fldChar w:fldCharType="separate"/>
        </w:r>
        <w:r w:rsidR="00A77087">
          <w:rPr>
            <w:noProof/>
            <w:webHidden/>
          </w:rPr>
          <w:t>128</w:t>
        </w:r>
        <w:r w:rsidR="00A77087">
          <w:rPr>
            <w:noProof/>
            <w:webHidden/>
          </w:rPr>
          <w:fldChar w:fldCharType="end"/>
        </w:r>
      </w:hyperlink>
    </w:p>
    <w:p w14:paraId="6D696AAC" w14:textId="5B5BE7BD"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90" w:history="1">
        <w:r w:rsidR="00A77087" w:rsidRPr="0055541A">
          <w:rPr>
            <w:rStyle w:val="Hyperlink"/>
            <w:noProof/>
          </w:rPr>
          <w:t>8.2.11.5</w:t>
        </w:r>
        <w:r w:rsidR="00A77087">
          <w:rPr>
            <w:rFonts w:asciiTheme="minorHAnsi" w:eastAsiaTheme="minorEastAsia" w:hAnsiTheme="minorHAnsi" w:cstheme="minorBidi"/>
            <w:noProof/>
            <w:sz w:val="22"/>
            <w:szCs w:val="22"/>
            <w:lang w:eastAsia="en-US"/>
          </w:rPr>
          <w:tab/>
        </w:r>
        <w:r w:rsidR="00A77087" w:rsidRPr="0055541A">
          <w:rPr>
            <w:rStyle w:val="Hyperlink"/>
            <w:noProof/>
          </w:rPr>
          <w:t>Element “sheet_parameter”</w:t>
        </w:r>
        <w:r w:rsidR="00A77087">
          <w:rPr>
            <w:noProof/>
            <w:webHidden/>
          </w:rPr>
          <w:tab/>
        </w:r>
        <w:r w:rsidR="00A77087">
          <w:rPr>
            <w:noProof/>
            <w:webHidden/>
          </w:rPr>
          <w:fldChar w:fldCharType="begin"/>
        </w:r>
        <w:r w:rsidR="00A77087">
          <w:rPr>
            <w:noProof/>
            <w:webHidden/>
          </w:rPr>
          <w:instrText xml:space="preserve"> PAGEREF _Toc3813890 \h </w:instrText>
        </w:r>
        <w:r w:rsidR="00A77087">
          <w:rPr>
            <w:noProof/>
            <w:webHidden/>
          </w:rPr>
        </w:r>
        <w:r w:rsidR="00A77087">
          <w:rPr>
            <w:noProof/>
            <w:webHidden/>
          </w:rPr>
          <w:fldChar w:fldCharType="separate"/>
        </w:r>
        <w:r w:rsidR="00A77087">
          <w:rPr>
            <w:noProof/>
            <w:webHidden/>
          </w:rPr>
          <w:t>130</w:t>
        </w:r>
        <w:r w:rsidR="00A77087">
          <w:rPr>
            <w:noProof/>
            <w:webHidden/>
          </w:rPr>
          <w:fldChar w:fldCharType="end"/>
        </w:r>
      </w:hyperlink>
    </w:p>
    <w:p w14:paraId="002E3A74" w14:textId="6FD62954" w:rsidR="00A77087" w:rsidRDefault="00122414">
      <w:pPr>
        <w:pStyle w:val="TOC3"/>
        <w:rPr>
          <w:rFonts w:asciiTheme="minorHAnsi" w:eastAsiaTheme="minorEastAsia" w:hAnsiTheme="minorHAnsi" w:cstheme="minorBidi"/>
          <w:noProof/>
          <w:sz w:val="22"/>
          <w:szCs w:val="22"/>
          <w:lang w:eastAsia="en-US"/>
        </w:rPr>
      </w:pPr>
      <w:hyperlink w:anchor="_Toc3813891" w:history="1">
        <w:r w:rsidR="00A77087" w:rsidRPr="0055541A">
          <w:rPr>
            <w:rStyle w:val="Hyperlink"/>
            <w:noProof/>
          </w:rPr>
          <w:t>8.2.12</w:t>
        </w:r>
        <w:r w:rsidR="00A77087">
          <w:rPr>
            <w:rFonts w:asciiTheme="minorHAnsi" w:eastAsiaTheme="minorEastAsia" w:hAnsiTheme="minorHAnsi" w:cstheme="minorBidi"/>
            <w:noProof/>
            <w:sz w:val="22"/>
            <w:szCs w:val="22"/>
            <w:lang w:eastAsia="en-US"/>
          </w:rPr>
          <w:tab/>
        </w:r>
        <w:r w:rsidR="00A77087" w:rsidRPr="0055541A">
          <w:rPr>
            <w:rStyle w:val="Hyperlink"/>
            <w:noProof/>
          </w:rPr>
          <w:t>Cruciform Joint</w:t>
        </w:r>
        <w:r w:rsidR="00A77087">
          <w:rPr>
            <w:noProof/>
            <w:webHidden/>
          </w:rPr>
          <w:tab/>
        </w:r>
        <w:r w:rsidR="00A77087">
          <w:rPr>
            <w:noProof/>
            <w:webHidden/>
          </w:rPr>
          <w:fldChar w:fldCharType="begin"/>
        </w:r>
        <w:r w:rsidR="00A77087">
          <w:rPr>
            <w:noProof/>
            <w:webHidden/>
          </w:rPr>
          <w:instrText xml:space="preserve"> PAGEREF _Toc3813891 \h </w:instrText>
        </w:r>
        <w:r w:rsidR="00A77087">
          <w:rPr>
            <w:noProof/>
            <w:webHidden/>
          </w:rPr>
        </w:r>
        <w:r w:rsidR="00A77087">
          <w:rPr>
            <w:noProof/>
            <w:webHidden/>
          </w:rPr>
          <w:fldChar w:fldCharType="separate"/>
        </w:r>
        <w:r w:rsidR="00A77087">
          <w:rPr>
            <w:noProof/>
            <w:webHidden/>
          </w:rPr>
          <w:t>130</w:t>
        </w:r>
        <w:r w:rsidR="00A77087">
          <w:rPr>
            <w:noProof/>
            <w:webHidden/>
          </w:rPr>
          <w:fldChar w:fldCharType="end"/>
        </w:r>
      </w:hyperlink>
    </w:p>
    <w:p w14:paraId="08853243" w14:textId="05FC7C65"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92" w:history="1">
        <w:r w:rsidR="00A77087" w:rsidRPr="0055541A">
          <w:rPr>
            <w:rStyle w:val="Hyperlink"/>
            <w:noProof/>
          </w:rPr>
          <w:t>8.2.12.1</w:t>
        </w:r>
        <w:r w:rsidR="00A77087">
          <w:rPr>
            <w:rFonts w:asciiTheme="minorHAnsi" w:eastAsiaTheme="minorEastAsia" w:hAnsiTheme="minorHAnsi" w:cstheme="minorBidi"/>
            <w:noProof/>
            <w:sz w:val="22"/>
            <w:szCs w:val="22"/>
            <w:lang w:eastAsia="en-US"/>
          </w:rPr>
          <w:tab/>
        </w:r>
        <w:r w:rsidR="00A77087" w:rsidRPr="0055541A">
          <w:rPr>
            <w:rStyle w:val="Hyperlink"/>
            <w:noProof/>
          </w:rPr>
          <w:t>Sheet Parameters</w:t>
        </w:r>
        <w:r w:rsidR="00A77087">
          <w:rPr>
            <w:noProof/>
            <w:webHidden/>
          </w:rPr>
          <w:tab/>
        </w:r>
        <w:r w:rsidR="00A77087">
          <w:rPr>
            <w:noProof/>
            <w:webHidden/>
          </w:rPr>
          <w:fldChar w:fldCharType="begin"/>
        </w:r>
        <w:r w:rsidR="00A77087">
          <w:rPr>
            <w:noProof/>
            <w:webHidden/>
          </w:rPr>
          <w:instrText xml:space="preserve"> PAGEREF _Toc3813892 \h </w:instrText>
        </w:r>
        <w:r w:rsidR="00A77087">
          <w:rPr>
            <w:noProof/>
            <w:webHidden/>
          </w:rPr>
        </w:r>
        <w:r w:rsidR="00A77087">
          <w:rPr>
            <w:noProof/>
            <w:webHidden/>
          </w:rPr>
          <w:fldChar w:fldCharType="separate"/>
        </w:r>
        <w:r w:rsidR="00A77087">
          <w:rPr>
            <w:noProof/>
            <w:webHidden/>
          </w:rPr>
          <w:t>131</w:t>
        </w:r>
        <w:r w:rsidR="00A77087">
          <w:rPr>
            <w:noProof/>
            <w:webHidden/>
          </w:rPr>
          <w:fldChar w:fldCharType="end"/>
        </w:r>
      </w:hyperlink>
    </w:p>
    <w:p w14:paraId="78E5D7B4" w14:textId="423CF25A"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93" w:history="1">
        <w:r w:rsidR="00A77087" w:rsidRPr="0055541A">
          <w:rPr>
            <w:rStyle w:val="Hyperlink"/>
            <w:noProof/>
          </w:rPr>
          <w:t>8.2.12.2</w:t>
        </w:r>
        <w:r w:rsidR="00A77087">
          <w:rPr>
            <w:rFonts w:asciiTheme="minorHAnsi" w:eastAsiaTheme="minorEastAsia" w:hAnsiTheme="minorHAnsi" w:cstheme="minorBidi"/>
            <w:noProof/>
            <w:sz w:val="22"/>
            <w:szCs w:val="22"/>
            <w:lang w:eastAsia="en-US"/>
          </w:rPr>
          <w:tab/>
        </w:r>
        <w:r w:rsidR="00A77087" w:rsidRPr="0055541A">
          <w:rPr>
            <w:rStyle w:val="Hyperlink"/>
            <w:noProof/>
          </w:rPr>
          <w:t>Weld Parameters</w:t>
        </w:r>
        <w:r w:rsidR="00A77087">
          <w:rPr>
            <w:noProof/>
            <w:webHidden/>
          </w:rPr>
          <w:tab/>
        </w:r>
        <w:r w:rsidR="00A77087">
          <w:rPr>
            <w:noProof/>
            <w:webHidden/>
          </w:rPr>
          <w:fldChar w:fldCharType="begin"/>
        </w:r>
        <w:r w:rsidR="00A77087">
          <w:rPr>
            <w:noProof/>
            <w:webHidden/>
          </w:rPr>
          <w:instrText xml:space="preserve"> PAGEREF _Toc3813893 \h </w:instrText>
        </w:r>
        <w:r w:rsidR="00A77087">
          <w:rPr>
            <w:noProof/>
            <w:webHidden/>
          </w:rPr>
        </w:r>
        <w:r w:rsidR="00A77087">
          <w:rPr>
            <w:noProof/>
            <w:webHidden/>
          </w:rPr>
          <w:fldChar w:fldCharType="separate"/>
        </w:r>
        <w:r w:rsidR="00A77087">
          <w:rPr>
            <w:noProof/>
            <w:webHidden/>
          </w:rPr>
          <w:t>131</w:t>
        </w:r>
        <w:r w:rsidR="00A77087">
          <w:rPr>
            <w:noProof/>
            <w:webHidden/>
          </w:rPr>
          <w:fldChar w:fldCharType="end"/>
        </w:r>
      </w:hyperlink>
    </w:p>
    <w:p w14:paraId="249118C8" w14:textId="372A415C"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94" w:history="1">
        <w:r w:rsidR="00A77087" w:rsidRPr="0055541A">
          <w:rPr>
            <w:rStyle w:val="Hyperlink"/>
            <w:noProof/>
          </w:rPr>
          <w:t>8.2.12.3</w:t>
        </w:r>
        <w:r w:rsidR="00A77087">
          <w:rPr>
            <w:rFonts w:asciiTheme="minorHAnsi" w:eastAsiaTheme="minorEastAsia" w:hAnsiTheme="minorHAnsi" w:cstheme="minorBidi"/>
            <w:noProof/>
            <w:sz w:val="22"/>
            <w:szCs w:val="22"/>
            <w:lang w:eastAsia="en-US"/>
          </w:rPr>
          <w:tab/>
        </w:r>
        <w:r w:rsidR="00A77087" w:rsidRPr="0055541A">
          <w:rPr>
            <w:rStyle w:val="Hyperlink"/>
            <w:noProof/>
          </w:rPr>
          <w:t>Attributes</w:t>
        </w:r>
        <w:r w:rsidR="00A77087">
          <w:rPr>
            <w:noProof/>
            <w:webHidden/>
          </w:rPr>
          <w:tab/>
        </w:r>
        <w:r w:rsidR="00A77087">
          <w:rPr>
            <w:noProof/>
            <w:webHidden/>
          </w:rPr>
          <w:fldChar w:fldCharType="begin"/>
        </w:r>
        <w:r w:rsidR="00A77087">
          <w:rPr>
            <w:noProof/>
            <w:webHidden/>
          </w:rPr>
          <w:instrText xml:space="preserve"> PAGEREF _Toc3813894 \h </w:instrText>
        </w:r>
        <w:r w:rsidR="00A77087">
          <w:rPr>
            <w:noProof/>
            <w:webHidden/>
          </w:rPr>
        </w:r>
        <w:r w:rsidR="00A77087">
          <w:rPr>
            <w:noProof/>
            <w:webHidden/>
          </w:rPr>
          <w:fldChar w:fldCharType="separate"/>
        </w:r>
        <w:r w:rsidR="00A77087">
          <w:rPr>
            <w:noProof/>
            <w:webHidden/>
          </w:rPr>
          <w:t>131</w:t>
        </w:r>
        <w:r w:rsidR="00A77087">
          <w:rPr>
            <w:noProof/>
            <w:webHidden/>
          </w:rPr>
          <w:fldChar w:fldCharType="end"/>
        </w:r>
      </w:hyperlink>
    </w:p>
    <w:p w14:paraId="6D7079B5" w14:textId="6B1A3804"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95" w:history="1">
        <w:r w:rsidR="00A77087" w:rsidRPr="0055541A">
          <w:rPr>
            <w:rStyle w:val="Hyperlink"/>
            <w:noProof/>
          </w:rPr>
          <w:t>8.2.12.4</w:t>
        </w:r>
        <w:r w:rsidR="00A77087">
          <w:rPr>
            <w:rFonts w:asciiTheme="minorHAnsi" w:eastAsiaTheme="minorEastAsia" w:hAnsiTheme="minorHAnsi" w:cstheme="minorBidi"/>
            <w:noProof/>
            <w:sz w:val="22"/>
            <w:szCs w:val="22"/>
            <w:lang w:eastAsia="en-US"/>
          </w:rPr>
          <w:tab/>
        </w:r>
        <w:r w:rsidR="00A77087" w:rsidRPr="0055541A">
          <w:rPr>
            <w:rStyle w:val="Hyperlink"/>
            <w:noProof/>
          </w:rPr>
          <w:t>Element “weld_position”</w:t>
        </w:r>
        <w:r w:rsidR="00A77087">
          <w:rPr>
            <w:noProof/>
            <w:webHidden/>
          </w:rPr>
          <w:tab/>
        </w:r>
        <w:r w:rsidR="00A77087">
          <w:rPr>
            <w:noProof/>
            <w:webHidden/>
          </w:rPr>
          <w:fldChar w:fldCharType="begin"/>
        </w:r>
        <w:r w:rsidR="00A77087">
          <w:rPr>
            <w:noProof/>
            <w:webHidden/>
          </w:rPr>
          <w:instrText xml:space="preserve"> PAGEREF _Toc3813895 \h </w:instrText>
        </w:r>
        <w:r w:rsidR="00A77087">
          <w:rPr>
            <w:noProof/>
            <w:webHidden/>
          </w:rPr>
        </w:r>
        <w:r w:rsidR="00A77087">
          <w:rPr>
            <w:noProof/>
            <w:webHidden/>
          </w:rPr>
          <w:fldChar w:fldCharType="separate"/>
        </w:r>
        <w:r w:rsidR="00A77087">
          <w:rPr>
            <w:noProof/>
            <w:webHidden/>
          </w:rPr>
          <w:t>132</w:t>
        </w:r>
        <w:r w:rsidR="00A77087">
          <w:rPr>
            <w:noProof/>
            <w:webHidden/>
          </w:rPr>
          <w:fldChar w:fldCharType="end"/>
        </w:r>
      </w:hyperlink>
    </w:p>
    <w:p w14:paraId="0EFA18C8" w14:textId="67E3EA3C"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96" w:history="1">
        <w:r w:rsidR="00A77087" w:rsidRPr="0055541A">
          <w:rPr>
            <w:rStyle w:val="Hyperlink"/>
            <w:noProof/>
          </w:rPr>
          <w:t>8.2.12.5</w:t>
        </w:r>
        <w:r w:rsidR="00A77087">
          <w:rPr>
            <w:rFonts w:asciiTheme="minorHAnsi" w:eastAsiaTheme="minorEastAsia" w:hAnsiTheme="minorHAnsi" w:cstheme="minorBidi"/>
            <w:noProof/>
            <w:sz w:val="22"/>
            <w:szCs w:val="22"/>
            <w:lang w:eastAsia="en-US"/>
          </w:rPr>
          <w:tab/>
        </w:r>
        <w:r w:rsidR="00A77087" w:rsidRPr="0055541A">
          <w:rPr>
            <w:rStyle w:val="Hyperlink"/>
            <w:noProof/>
          </w:rPr>
          <w:t>Element “sheet_parameter”</w:t>
        </w:r>
        <w:r w:rsidR="00A77087">
          <w:rPr>
            <w:noProof/>
            <w:webHidden/>
          </w:rPr>
          <w:tab/>
        </w:r>
        <w:r w:rsidR="00A77087">
          <w:rPr>
            <w:noProof/>
            <w:webHidden/>
          </w:rPr>
          <w:fldChar w:fldCharType="begin"/>
        </w:r>
        <w:r w:rsidR="00A77087">
          <w:rPr>
            <w:noProof/>
            <w:webHidden/>
          </w:rPr>
          <w:instrText xml:space="preserve"> PAGEREF _Toc3813896 \h </w:instrText>
        </w:r>
        <w:r w:rsidR="00A77087">
          <w:rPr>
            <w:noProof/>
            <w:webHidden/>
          </w:rPr>
        </w:r>
        <w:r w:rsidR="00A77087">
          <w:rPr>
            <w:noProof/>
            <w:webHidden/>
          </w:rPr>
          <w:fldChar w:fldCharType="separate"/>
        </w:r>
        <w:r w:rsidR="00A77087">
          <w:rPr>
            <w:noProof/>
            <w:webHidden/>
          </w:rPr>
          <w:t>134</w:t>
        </w:r>
        <w:r w:rsidR="00A77087">
          <w:rPr>
            <w:noProof/>
            <w:webHidden/>
          </w:rPr>
          <w:fldChar w:fldCharType="end"/>
        </w:r>
      </w:hyperlink>
    </w:p>
    <w:p w14:paraId="2B95663B" w14:textId="2D9DF882" w:rsidR="00A77087" w:rsidRDefault="00122414">
      <w:pPr>
        <w:pStyle w:val="TOC3"/>
        <w:rPr>
          <w:rFonts w:asciiTheme="minorHAnsi" w:eastAsiaTheme="minorEastAsia" w:hAnsiTheme="minorHAnsi" w:cstheme="minorBidi"/>
          <w:noProof/>
          <w:sz w:val="22"/>
          <w:szCs w:val="22"/>
          <w:lang w:eastAsia="en-US"/>
        </w:rPr>
      </w:pPr>
      <w:hyperlink w:anchor="_Toc3813897" w:history="1">
        <w:r w:rsidR="00A77087" w:rsidRPr="0055541A">
          <w:rPr>
            <w:rStyle w:val="Hyperlink"/>
            <w:noProof/>
          </w:rPr>
          <w:t>8.2.13</w:t>
        </w:r>
        <w:r w:rsidR="00A77087">
          <w:rPr>
            <w:rFonts w:asciiTheme="minorHAnsi" w:eastAsiaTheme="minorEastAsia" w:hAnsiTheme="minorHAnsi" w:cstheme="minorBidi"/>
            <w:noProof/>
            <w:sz w:val="22"/>
            <w:szCs w:val="22"/>
            <w:lang w:eastAsia="en-US"/>
          </w:rPr>
          <w:tab/>
        </w:r>
        <w:r w:rsidR="00A77087" w:rsidRPr="0055541A">
          <w:rPr>
            <w:rStyle w:val="Hyperlink"/>
            <w:noProof/>
          </w:rPr>
          <w:t>Flared Joint</w:t>
        </w:r>
        <w:r w:rsidR="00A77087">
          <w:rPr>
            <w:noProof/>
            <w:webHidden/>
          </w:rPr>
          <w:tab/>
        </w:r>
        <w:r w:rsidR="00A77087">
          <w:rPr>
            <w:noProof/>
            <w:webHidden/>
          </w:rPr>
          <w:fldChar w:fldCharType="begin"/>
        </w:r>
        <w:r w:rsidR="00A77087">
          <w:rPr>
            <w:noProof/>
            <w:webHidden/>
          </w:rPr>
          <w:instrText xml:space="preserve"> PAGEREF _Toc3813897 \h </w:instrText>
        </w:r>
        <w:r w:rsidR="00A77087">
          <w:rPr>
            <w:noProof/>
            <w:webHidden/>
          </w:rPr>
        </w:r>
        <w:r w:rsidR="00A77087">
          <w:rPr>
            <w:noProof/>
            <w:webHidden/>
          </w:rPr>
          <w:fldChar w:fldCharType="separate"/>
        </w:r>
        <w:r w:rsidR="00A77087">
          <w:rPr>
            <w:noProof/>
            <w:webHidden/>
          </w:rPr>
          <w:t>134</w:t>
        </w:r>
        <w:r w:rsidR="00A77087">
          <w:rPr>
            <w:noProof/>
            <w:webHidden/>
          </w:rPr>
          <w:fldChar w:fldCharType="end"/>
        </w:r>
      </w:hyperlink>
    </w:p>
    <w:p w14:paraId="1D7FBA68" w14:textId="20535E9B"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98" w:history="1">
        <w:r w:rsidR="00A77087" w:rsidRPr="0055541A">
          <w:rPr>
            <w:rStyle w:val="Hyperlink"/>
            <w:noProof/>
          </w:rPr>
          <w:t>8.2.13.1</w:t>
        </w:r>
        <w:r w:rsidR="00A77087">
          <w:rPr>
            <w:rFonts w:asciiTheme="minorHAnsi" w:eastAsiaTheme="minorEastAsia" w:hAnsiTheme="minorHAnsi" w:cstheme="minorBidi"/>
            <w:noProof/>
            <w:sz w:val="22"/>
            <w:szCs w:val="22"/>
            <w:lang w:eastAsia="en-US"/>
          </w:rPr>
          <w:tab/>
        </w:r>
        <w:r w:rsidR="00A77087" w:rsidRPr="0055541A">
          <w:rPr>
            <w:rStyle w:val="Hyperlink"/>
            <w:noProof/>
          </w:rPr>
          <w:t>Attributes</w:t>
        </w:r>
        <w:r w:rsidR="00A77087">
          <w:rPr>
            <w:noProof/>
            <w:webHidden/>
          </w:rPr>
          <w:tab/>
        </w:r>
        <w:r w:rsidR="00A77087">
          <w:rPr>
            <w:noProof/>
            <w:webHidden/>
          </w:rPr>
          <w:fldChar w:fldCharType="begin"/>
        </w:r>
        <w:r w:rsidR="00A77087">
          <w:rPr>
            <w:noProof/>
            <w:webHidden/>
          </w:rPr>
          <w:instrText xml:space="preserve"> PAGEREF _Toc3813898 \h </w:instrText>
        </w:r>
        <w:r w:rsidR="00A77087">
          <w:rPr>
            <w:noProof/>
            <w:webHidden/>
          </w:rPr>
        </w:r>
        <w:r w:rsidR="00A77087">
          <w:rPr>
            <w:noProof/>
            <w:webHidden/>
          </w:rPr>
          <w:fldChar w:fldCharType="separate"/>
        </w:r>
        <w:r w:rsidR="00A77087">
          <w:rPr>
            <w:noProof/>
            <w:webHidden/>
          </w:rPr>
          <w:t>135</w:t>
        </w:r>
        <w:r w:rsidR="00A77087">
          <w:rPr>
            <w:noProof/>
            <w:webHidden/>
          </w:rPr>
          <w:fldChar w:fldCharType="end"/>
        </w:r>
      </w:hyperlink>
    </w:p>
    <w:p w14:paraId="481EDA82" w14:textId="39612FCF"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899" w:history="1">
        <w:r w:rsidR="00A77087" w:rsidRPr="0055541A">
          <w:rPr>
            <w:rStyle w:val="Hyperlink"/>
            <w:noProof/>
          </w:rPr>
          <w:t>8.2.13.2</w:t>
        </w:r>
        <w:r w:rsidR="00A77087">
          <w:rPr>
            <w:rFonts w:asciiTheme="minorHAnsi" w:eastAsiaTheme="minorEastAsia" w:hAnsiTheme="minorHAnsi" w:cstheme="minorBidi"/>
            <w:noProof/>
            <w:sz w:val="22"/>
            <w:szCs w:val="22"/>
            <w:lang w:eastAsia="en-US"/>
          </w:rPr>
          <w:tab/>
        </w:r>
        <w:r w:rsidR="00A77087" w:rsidRPr="0055541A">
          <w:rPr>
            <w:rStyle w:val="Hyperlink"/>
            <w:noProof/>
          </w:rPr>
          <w:t>Element “weld_position”</w:t>
        </w:r>
        <w:r w:rsidR="00A77087">
          <w:rPr>
            <w:noProof/>
            <w:webHidden/>
          </w:rPr>
          <w:tab/>
        </w:r>
        <w:r w:rsidR="00A77087">
          <w:rPr>
            <w:noProof/>
            <w:webHidden/>
          </w:rPr>
          <w:fldChar w:fldCharType="begin"/>
        </w:r>
        <w:r w:rsidR="00A77087">
          <w:rPr>
            <w:noProof/>
            <w:webHidden/>
          </w:rPr>
          <w:instrText xml:space="preserve"> PAGEREF _Toc3813899 \h </w:instrText>
        </w:r>
        <w:r w:rsidR="00A77087">
          <w:rPr>
            <w:noProof/>
            <w:webHidden/>
          </w:rPr>
        </w:r>
        <w:r w:rsidR="00A77087">
          <w:rPr>
            <w:noProof/>
            <w:webHidden/>
          </w:rPr>
          <w:fldChar w:fldCharType="separate"/>
        </w:r>
        <w:r w:rsidR="00A77087">
          <w:rPr>
            <w:noProof/>
            <w:webHidden/>
          </w:rPr>
          <w:t>135</w:t>
        </w:r>
        <w:r w:rsidR="00A77087">
          <w:rPr>
            <w:noProof/>
            <w:webHidden/>
          </w:rPr>
          <w:fldChar w:fldCharType="end"/>
        </w:r>
      </w:hyperlink>
    </w:p>
    <w:p w14:paraId="62B185F1" w14:textId="6073E752" w:rsidR="00A77087" w:rsidRDefault="00122414">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13900" w:history="1">
        <w:r w:rsidR="00A77087" w:rsidRPr="0055541A">
          <w:rPr>
            <w:rStyle w:val="Hyperlink"/>
            <w:noProof/>
          </w:rPr>
          <w:t>8.2.13.4</w:t>
        </w:r>
        <w:r w:rsidR="00A77087">
          <w:rPr>
            <w:rFonts w:asciiTheme="minorHAnsi" w:eastAsiaTheme="minorEastAsia" w:hAnsiTheme="minorHAnsi" w:cstheme="minorBidi"/>
            <w:noProof/>
            <w:sz w:val="22"/>
            <w:szCs w:val="22"/>
            <w:lang w:eastAsia="en-US"/>
          </w:rPr>
          <w:tab/>
        </w:r>
        <w:r w:rsidR="00A77087" w:rsidRPr="0055541A">
          <w:rPr>
            <w:rStyle w:val="Hyperlink"/>
            <w:noProof/>
          </w:rPr>
          <w:t>Element “sheet_parameter”</w:t>
        </w:r>
        <w:r w:rsidR="00A77087">
          <w:rPr>
            <w:noProof/>
            <w:webHidden/>
          </w:rPr>
          <w:tab/>
        </w:r>
        <w:r w:rsidR="00A77087">
          <w:rPr>
            <w:noProof/>
            <w:webHidden/>
          </w:rPr>
          <w:fldChar w:fldCharType="begin"/>
        </w:r>
        <w:r w:rsidR="00A77087">
          <w:rPr>
            <w:noProof/>
            <w:webHidden/>
          </w:rPr>
          <w:instrText xml:space="preserve"> PAGEREF _Toc3813900 \h </w:instrText>
        </w:r>
        <w:r w:rsidR="00A77087">
          <w:rPr>
            <w:noProof/>
            <w:webHidden/>
          </w:rPr>
        </w:r>
        <w:r w:rsidR="00A77087">
          <w:rPr>
            <w:noProof/>
            <w:webHidden/>
          </w:rPr>
          <w:fldChar w:fldCharType="separate"/>
        </w:r>
        <w:r w:rsidR="00A77087">
          <w:rPr>
            <w:noProof/>
            <w:webHidden/>
          </w:rPr>
          <w:t>136</w:t>
        </w:r>
        <w:r w:rsidR="00A77087">
          <w:rPr>
            <w:noProof/>
            <w:webHidden/>
          </w:rPr>
          <w:fldChar w:fldCharType="end"/>
        </w:r>
      </w:hyperlink>
    </w:p>
    <w:p w14:paraId="4F6C4AC9" w14:textId="597E2DCC"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901" w:history="1">
        <w:r w:rsidR="00A77087" w:rsidRPr="0055541A">
          <w:rPr>
            <w:rStyle w:val="Hyperlink"/>
            <w:noProof/>
          </w:rPr>
          <w:t>8.3</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Adhesive Lines</w:t>
        </w:r>
        <w:r w:rsidR="00A77087">
          <w:rPr>
            <w:noProof/>
            <w:webHidden/>
          </w:rPr>
          <w:tab/>
        </w:r>
        <w:r w:rsidR="00A77087">
          <w:rPr>
            <w:noProof/>
            <w:webHidden/>
          </w:rPr>
          <w:fldChar w:fldCharType="begin"/>
        </w:r>
        <w:r w:rsidR="00A77087">
          <w:rPr>
            <w:noProof/>
            <w:webHidden/>
          </w:rPr>
          <w:instrText xml:space="preserve"> PAGEREF _Toc3813901 \h </w:instrText>
        </w:r>
        <w:r w:rsidR="00A77087">
          <w:rPr>
            <w:noProof/>
            <w:webHidden/>
          </w:rPr>
        </w:r>
        <w:r w:rsidR="00A77087">
          <w:rPr>
            <w:noProof/>
            <w:webHidden/>
          </w:rPr>
          <w:fldChar w:fldCharType="separate"/>
        </w:r>
        <w:r w:rsidR="00A77087">
          <w:rPr>
            <w:noProof/>
            <w:webHidden/>
          </w:rPr>
          <w:t>136</w:t>
        </w:r>
        <w:r w:rsidR="00A77087">
          <w:rPr>
            <w:noProof/>
            <w:webHidden/>
          </w:rPr>
          <w:fldChar w:fldCharType="end"/>
        </w:r>
      </w:hyperlink>
    </w:p>
    <w:p w14:paraId="087DF1DE" w14:textId="58AFD25C"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902" w:history="1">
        <w:r w:rsidR="00A77087" w:rsidRPr="0055541A">
          <w:rPr>
            <w:rStyle w:val="Hyperlink"/>
            <w:noProof/>
          </w:rPr>
          <w:t>8.4</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Hemming Flanges</w:t>
        </w:r>
        <w:r w:rsidR="00A77087">
          <w:rPr>
            <w:noProof/>
            <w:webHidden/>
          </w:rPr>
          <w:tab/>
        </w:r>
        <w:r w:rsidR="00A77087">
          <w:rPr>
            <w:noProof/>
            <w:webHidden/>
          </w:rPr>
          <w:fldChar w:fldCharType="begin"/>
        </w:r>
        <w:r w:rsidR="00A77087">
          <w:rPr>
            <w:noProof/>
            <w:webHidden/>
          </w:rPr>
          <w:instrText xml:space="preserve"> PAGEREF _Toc3813902 \h </w:instrText>
        </w:r>
        <w:r w:rsidR="00A77087">
          <w:rPr>
            <w:noProof/>
            <w:webHidden/>
          </w:rPr>
        </w:r>
        <w:r w:rsidR="00A77087">
          <w:rPr>
            <w:noProof/>
            <w:webHidden/>
          </w:rPr>
          <w:fldChar w:fldCharType="separate"/>
        </w:r>
        <w:r w:rsidR="00A77087">
          <w:rPr>
            <w:noProof/>
            <w:webHidden/>
          </w:rPr>
          <w:t>138</w:t>
        </w:r>
        <w:r w:rsidR="00A77087">
          <w:rPr>
            <w:noProof/>
            <w:webHidden/>
          </w:rPr>
          <w:fldChar w:fldCharType="end"/>
        </w:r>
      </w:hyperlink>
    </w:p>
    <w:p w14:paraId="62B473E4" w14:textId="6C25F8CC" w:rsidR="00A77087" w:rsidRDefault="00122414">
      <w:pPr>
        <w:pStyle w:val="TOC3"/>
        <w:rPr>
          <w:rFonts w:asciiTheme="minorHAnsi" w:eastAsiaTheme="minorEastAsia" w:hAnsiTheme="minorHAnsi" w:cstheme="minorBidi"/>
          <w:noProof/>
          <w:sz w:val="22"/>
          <w:szCs w:val="22"/>
          <w:lang w:eastAsia="en-US"/>
        </w:rPr>
      </w:pPr>
      <w:hyperlink w:anchor="_Toc3813903" w:history="1">
        <w:r w:rsidR="00A77087" w:rsidRPr="0055541A">
          <w:rPr>
            <w:rStyle w:val="Hyperlink"/>
            <w:noProof/>
          </w:rPr>
          <w:t>8.4.1</w:t>
        </w:r>
        <w:r w:rsidR="00A77087">
          <w:rPr>
            <w:rFonts w:asciiTheme="minorHAnsi" w:eastAsiaTheme="minorEastAsia" w:hAnsiTheme="minorHAnsi" w:cstheme="minorBidi"/>
            <w:noProof/>
            <w:sz w:val="22"/>
            <w:szCs w:val="22"/>
            <w:lang w:eastAsia="en-US"/>
          </w:rPr>
          <w:tab/>
        </w:r>
        <w:r w:rsidR="00A77087" w:rsidRPr="0055541A">
          <w:rPr>
            <w:rStyle w:val="Hyperlink"/>
            <w:noProof/>
          </w:rPr>
          <w:t>Introduction</w:t>
        </w:r>
        <w:r w:rsidR="00A77087">
          <w:rPr>
            <w:noProof/>
            <w:webHidden/>
          </w:rPr>
          <w:tab/>
        </w:r>
        <w:r w:rsidR="00A77087">
          <w:rPr>
            <w:noProof/>
            <w:webHidden/>
          </w:rPr>
          <w:fldChar w:fldCharType="begin"/>
        </w:r>
        <w:r w:rsidR="00A77087">
          <w:rPr>
            <w:noProof/>
            <w:webHidden/>
          </w:rPr>
          <w:instrText xml:space="preserve"> PAGEREF _Toc3813903 \h </w:instrText>
        </w:r>
        <w:r w:rsidR="00A77087">
          <w:rPr>
            <w:noProof/>
            <w:webHidden/>
          </w:rPr>
        </w:r>
        <w:r w:rsidR="00A77087">
          <w:rPr>
            <w:noProof/>
            <w:webHidden/>
          </w:rPr>
          <w:fldChar w:fldCharType="separate"/>
        </w:r>
        <w:r w:rsidR="00A77087">
          <w:rPr>
            <w:noProof/>
            <w:webHidden/>
          </w:rPr>
          <w:t>138</w:t>
        </w:r>
        <w:r w:rsidR="00A77087">
          <w:rPr>
            <w:noProof/>
            <w:webHidden/>
          </w:rPr>
          <w:fldChar w:fldCharType="end"/>
        </w:r>
      </w:hyperlink>
    </w:p>
    <w:p w14:paraId="3FCECC0B" w14:textId="07C6A119" w:rsidR="00A77087" w:rsidRDefault="00122414">
      <w:pPr>
        <w:pStyle w:val="TOC3"/>
        <w:rPr>
          <w:rFonts w:asciiTheme="minorHAnsi" w:eastAsiaTheme="minorEastAsia" w:hAnsiTheme="minorHAnsi" w:cstheme="minorBidi"/>
          <w:noProof/>
          <w:sz w:val="22"/>
          <w:szCs w:val="22"/>
          <w:lang w:eastAsia="en-US"/>
        </w:rPr>
      </w:pPr>
      <w:hyperlink w:anchor="_Toc3813904" w:history="1">
        <w:r w:rsidR="00A77087" w:rsidRPr="0055541A">
          <w:rPr>
            <w:rStyle w:val="Hyperlink"/>
            <w:noProof/>
          </w:rPr>
          <w:t>8.4.2</w:t>
        </w:r>
        <w:r w:rsidR="00A77087">
          <w:rPr>
            <w:rFonts w:asciiTheme="minorHAnsi" w:eastAsiaTheme="minorEastAsia" w:hAnsiTheme="minorHAnsi" w:cstheme="minorBidi"/>
            <w:noProof/>
            <w:sz w:val="22"/>
            <w:szCs w:val="22"/>
            <w:lang w:eastAsia="en-US"/>
          </w:rPr>
          <w:tab/>
        </w:r>
        <w:r w:rsidR="00A77087" w:rsidRPr="0055541A">
          <w:rPr>
            <w:rStyle w:val="Hyperlink"/>
            <w:noProof/>
          </w:rPr>
          <w:t xml:space="preserve">Definition of element </w:t>
        </w:r>
        <w:r w:rsidR="00A77087" w:rsidRPr="0055541A">
          <w:rPr>
            <w:rStyle w:val="Hyperlink"/>
            <w:rFonts w:ascii="Courier New" w:hAnsi="Courier New" w:cs="Courier New"/>
            <w:noProof/>
          </w:rPr>
          <w:t>&lt;hemming/&gt;</w:t>
        </w:r>
        <w:r w:rsidR="00A77087">
          <w:rPr>
            <w:noProof/>
            <w:webHidden/>
          </w:rPr>
          <w:tab/>
        </w:r>
        <w:r w:rsidR="00A77087">
          <w:rPr>
            <w:noProof/>
            <w:webHidden/>
          </w:rPr>
          <w:fldChar w:fldCharType="begin"/>
        </w:r>
        <w:r w:rsidR="00A77087">
          <w:rPr>
            <w:noProof/>
            <w:webHidden/>
          </w:rPr>
          <w:instrText xml:space="preserve"> PAGEREF _Toc3813904 \h </w:instrText>
        </w:r>
        <w:r w:rsidR="00A77087">
          <w:rPr>
            <w:noProof/>
            <w:webHidden/>
          </w:rPr>
        </w:r>
        <w:r w:rsidR="00A77087">
          <w:rPr>
            <w:noProof/>
            <w:webHidden/>
          </w:rPr>
          <w:fldChar w:fldCharType="separate"/>
        </w:r>
        <w:r w:rsidR="00A77087">
          <w:rPr>
            <w:noProof/>
            <w:webHidden/>
          </w:rPr>
          <w:t>140</w:t>
        </w:r>
        <w:r w:rsidR="00A77087">
          <w:rPr>
            <w:noProof/>
            <w:webHidden/>
          </w:rPr>
          <w:fldChar w:fldCharType="end"/>
        </w:r>
      </w:hyperlink>
    </w:p>
    <w:p w14:paraId="7B769025" w14:textId="6A1F00A4"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905" w:history="1">
        <w:r w:rsidR="00A77087" w:rsidRPr="0055541A">
          <w:rPr>
            <w:rStyle w:val="Hyperlink"/>
            <w:noProof/>
          </w:rPr>
          <w:t>8.5</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Sequence Connections</w:t>
        </w:r>
        <w:r w:rsidR="00A77087">
          <w:rPr>
            <w:noProof/>
            <w:webHidden/>
          </w:rPr>
          <w:tab/>
        </w:r>
        <w:r w:rsidR="00A77087">
          <w:rPr>
            <w:noProof/>
            <w:webHidden/>
          </w:rPr>
          <w:fldChar w:fldCharType="begin"/>
        </w:r>
        <w:r w:rsidR="00A77087">
          <w:rPr>
            <w:noProof/>
            <w:webHidden/>
          </w:rPr>
          <w:instrText xml:space="preserve"> PAGEREF _Toc3813905 \h </w:instrText>
        </w:r>
        <w:r w:rsidR="00A77087">
          <w:rPr>
            <w:noProof/>
            <w:webHidden/>
          </w:rPr>
        </w:r>
        <w:r w:rsidR="00A77087">
          <w:rPr>
            <w:noProof/>
            <w:webHidden/>
          </w:rPr>
          <w:fldChar w:fldCharType="separate"/>
        </w:r>
        <w:r w:rsidR="00A77087">
          <w:rPr>
            <w:noProof/>
            <w:webHidden/>
          </w:rPr>
          <w:t>143</w:t>
        </w:r>
        <w:r w:rsidR="00A77087">
          <w:rPr>
            <w:noProof/>
            <w:webHidden/>
          </w:rPr>
          <w:fldChar w:fldCharType="end"/>
        </w:r>
      </w:hyperlink>
    </w:p>
    <w:p w14:paraId="0E84C698" w14:textId="42687523" w:rsidR="00A77087" w:rsidRDefault="0012241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13906" w:history="1">
        <w:r w:rsidR="00A77087" w:rsidRPr="0055541A">
          <w:rPr>
            <w:rStyle w:val="Hyperlink"/>
            <w:noProof/>
            <w14:scene3d>
              <w14:camera w14:prst="orthographicFront"/>
              <w14:lightRig w14:rig="threePt" w14:dir="t">
                <w14:rot w14:lat="0" w14:lon="0" w14:rev="0"/>
              </w14:lightRig>
            </w14:scene3d>
          </w:rPr>
          <w:t>9</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2D connections</w:t>
        </w:r>
        <w:r w:rsidR="00A77087">
          <w:rPr>
            <w:noProof/>
            <w:webHidden/>
          </w:rPr>
          <w:tab/>
        </w:r>
        <w:r w:rsidR="00A77087">
          <w:rPr>
            <w:noProof/>
            <w:webHidden/>
          </w:rPr>
          <w:fldChar w:fldCharType="begin"/>
        </w:r>
        <w:r w:rsidR="00A77087">
          <w:rPr>
            <w:noProof/>
            <w:webHidden/>
          </w:rPr>
          <w:instrText xml:space="preserve"> PAGEREF _Toc3813906 \h </w:instrText>
        </w:r>
        <w:r w:rsidR="00A77087">
          <w:rPr>
            <w:noProof/>
            <w:webHidden/>
          </w:rPr>
        </w:r>
        <w:r w:rsidR="00A77087">
          <w:rPr>
            <w:noProof/>
            <w:webHidden/>
          </w:rPr>
          <w:fldChar w:fldCharType="separate"/>
        </w:r>
        <w:r w:rsidR="00A77087">
          <w:rPr>
            <w:noProof/>
            <w:webHidden/>
          </w:rPr>
          <w:t>146</w:t>
        </w:r>
        <w:r w:rsidR="00A77087">
          <w:rPr>
            <w:noProof/>
            <w:webHidden/>
          </w:rPr>
          <w:fldChar w:fldCharType="end"/>
        </w:r>
      </w:hyperlink>
    </w:p>
    <w:p w14:paraId="16C35F1B" w14:textId="3C628639"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907" w:history="1">
        <w:r w:rsidR="00A77087" w:rsidRPr="0055541A">
          <w:rPr>
            <w:rStyle w:val="Hyperlink"/>
            <w:noProof/>
          </w:rPr>
          <w:t>9.1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Generic Definitions</w:t>
        </w:r>
        <w:r w:rsidR="00A77087">
          <w:rPr>
            <w:noProof/>
            <w:webHidden/>
          </w:rPr>
          <w:tab/>
        </w:r>
        <w:r w:rsidR="00A77087">
          <w:rPr>
            <w:noProof/>
            <w:webHidden/>
          </w:rPr>
          <w:fldChar w:fldCharType="begin"/>
        </w:r>
        <w:r w:rsidR="00A77087">
          <w:rPr>
            <w:noProof/>
            <w:webHidden/>
          </w:rPr>
          <w:instrText xml:space="preserve"> PAGEREF _Toc3813907 \h </w:instrText>
        </w:r>
        <w:r w:rsidR="00A77087">
          <w:rPr>
            <w:noProof/>
            <w:webHidden/>
          </w:rPr>
        </w:r>
        <w:r w:rsidR="00A77087">
          <w:rPr>
            <w:noProof/>
            <w:webHidden/>
          </w:rPr>
          <w:fldChar w:fldCharType="separate"/>
        </w:r>
        <w:r w:rsidR="00A77087">
          <w:rPr>
            <w:noProof/>
            <w:webHidden/>
          </w:rPr>
          <w:t>146</w:t>
        </w:r>
        <w:r w:rsidR="00A77087">
          <w:rPr>
            <w:noProof/>
            <w:webHidden/>
          </w:rPr>
          <w:fldChar w:fldCharType="end"/>
        </w:r>
      </w:hyperlink>
    </w:p>
    <w:p w14:paraId="602456E3" w14:textId="2AC40FA0" w:rsidR="00A77087" w:rsidRDefault="00122414">
      <w:pPr>
        <w:pStyle w:val="TOC3"/>
        <w:rPr>
          <w:rFonts w:asciiTheme="minorHAnsi" w:eastAsiaTheme="minorEastAsia" w:hAnsiTheme="minorHAnsi" w:cstheme="minorBidi"/>
          <w:noProof/>
          <w:sz w:val="22"/>
          <w:szCs w:val="22"/>
          <w:lang w:eastAsia="en-US"/>
        </w:rPr>
      </w:pPr>
      <w:hyperlink w:anchor="_Toc3813908" w:history="1">
        <w:r w:rsidR="00A77087" w:rsidRPr="0055541A">
          <w:rPr>
            <w:rStyle w:val="Hyperlink"/>
            <w:noProof/>
          </w:rPr>
          <w:t>9.1.1</w:t>
        </w:r>
        <w:r w:rsidR="00A77087">
          <w:rPr>
            <w:rFonts w:asciiTheme="minorHAnsi" w:eastAsiaTheme="minorEastAsia" w:hAnsiTheme="minorHAnsi" w:cstheme="minorBidi"/>
            <w:noProof/>
            <w:sz w:val="22"/>
            <w:szCs w:val="22"/>
            <w:lang w:eastAsia="en-US"/>
          </w:rPr>
          <w:tab/>
        </w:r>
        <w:r w:rsidR="00A77087" w:rsidRPr="0055541A">
          <w:rPr>
            <w:rStyle w:val="Hyperlink"/>
            <w:noProof/>
          </w:rPr>
          <w:t>Identification</w:t>
        </w:r>
        <w:r w:rsidR="00A77087">
          <w:rPr>
            <w:noProof/>
            <w:webHidden/>
          </w:rPr>
          <w:tab/>
        </w:r>
        <w:r w:rsidR="00A77087">
          <w:rPr>
            <w:noProof/>
            <w:webHidden/>
          </w:rPr>
          <w:fldChar w:fldCharType="begin"/>
        </w:r>
        <w:r w:rsidR="00A77087">
          <w:rPr>
            <w:noProof/>
            <w:webHidden/>
          </w:rPr>
          <w:instrText xml:space="preserve"> PAGEREF _Toc3813908 \h </w:instrText>
        </w:r>
        <w:r w:rsidR="00A77087">
          <w:rPr>
            <w:noProof/>
            <w:webHidden/>
          </w:rPr>
        </w:r>
        <w:r w:rsidR="00A77087">
          <w:rPr>
            <w:noProof/>
            <w:webHidden/>
          </w:rPr>
          <w:fldChar w:fldCharType="separate"/>
        </w:r>
        <w:r w:rsidR="00A77087">
          <w:rPr>
            <w:noProof/>
            <w:webHidden/>
          </w:rPr>
          <w:t>146</w:t>
        </w:r>
        <w:r w:rsidR="00A77087">
          <w:rPr>
            <w:noProof/>
            <w:webHidden/>
          </w:rPr>
          <w:fldChar w:fldCharType="end"/>
        </w:r>
      </w:hyperlink>
    </w:p>
    <w:p w14:paraId="6D2638A0" w14:textId="3E983B93" w:rsidR="00A77087" w:rsidRDefault="00122414">
      <w:pPr>
        <w:pStyle w:val="TOC3"/>
        <w:rPr>
          <w:rFonts w:asciiTheme="minorHAnsi" w:eastAsiaTheme="minorEastAsia" w:hAnsiTheme="minorHAnsi" w:cstheme="minorBidi"/>
          <w:noProof/>
          <w:sz w:val="22"/>
          <w:szCs w:val="22"/>
          <w:lang w:eastAsia="en-US"/>
        </w:rPr>
      </w:pPr>
      <w:hyperlink w:anchor="_Toc3813909" w:history="1">
        <w:r w:rsidR="00A77087" w:rsidRPr="0055541A">
          <w:rPr>
            <w:rStyle w:val="Hyperlink"/>
            <w:noProof/>
          </w:rPr>
          <w:t>9.1.2</w:t>
        </w:r>
        <w:r w:rsidR="00A77087">
          <w:rPr>
            <w:rFonts w:asciiTheme="minorHAnsi" w:eastAsiaTheme="minorEastAsia" w:hAnsiTheme="minorHAnsi" w:cstheme="minorBidi"/>
            <w:noProof/>
            <w:sz w:val="22"/>
            <w:szCs w:val="22"/>
            <w:lang w:eastAsia="en-US"/>
          </w:rPr>
          <w:tab/>
        </w:r>
        <w:r w:rsidR="00A77087" w:rsidRPr="0055541A">
          <w:rPr>
            <w:rStyle w:val="Hyperlink"/>
            <w:noProof/>
          </w:rPr>
          <w:t>Connection Face</w:t>
        </w:r>
        <w:r w:rsidR="00A77087">
          <w:rPr>
            <w:noProof/>
            <w:webHidden/>
          </w:rPr>
          <w:tab/>
        </w:r>
        <w:r w:rsidR="00A77087">
          <w:rPr>
            <w:noProof/>
            <w:webHidden/>
          </w:rPr>
          <w:fldChar w:fldCharType="begin"/>
        </w:r>
        <w:r w:rsidR="00A77087">
          <w:rPr>
            <w:noProof/>
            <w:webHidden/>
          </w:rPr>
          <w:instrText xml:space="preserve"> PAGEREF _Toc3813909 \h </w:instrText>
        </w:r>
        <w:r w:rsidR="00A77087">
          <w:rPr>
            <w:noProof/>
            <w:webHidden/>
          </w:rPr>
        </w:r>
        <w:r w:rsidR="00A77087">
          <w:rPr>
            <w:noProof/>
            <w:webHidden/>
          </w:rPr>
          <w:fldChar w:fldCharType="separate"/>
        </w:r>
        <w:r w:rsidR="00A77087">
          <w:rPr>
            <w:noProof/>
            <w:webHidden/>
          </w:rPr>
          <w:t>146</w:t>
        </w:r>
        <w:r w:rsidR="00A77087">
          <w:rPr>
            <w:noProof/>
            <w:webHidden/>
          </w:rPr>
          <w:fldChar w:fldCharType="end"/>
        </w:r>
      </w:hyperlink>
    </w:p>
    <w:p w14:paraId="6E573D1F" w14:textId="7132570F" w:rsidR="00A77087" w:rsidRDefault="00122414">
      <w:pPr>
        <w:pStyle w:val="TOC3"/>
        <w:rPr>
          <w:rFonts w:asciiTheme="minorHAnsi" w:eastAsiaTheme="minorEastAsia" w:hAnsiTheme="minorHAnsi" w:cstheme="minorBidi"/>
          <w:noProof/>
          <w:sz w:val="22"/>
          <w:szCs w:val="22"/>
          <w:lang w:eastAsia="en-US"/>
        </w:rPr>
      </w:pPr>
      <w:hyperlink w:anchor="_Toc3813910" w:history="1">
        <w:r w:rsidR="00A77087" w:rsidRPr="0055541A">
          <w:rPr>
            <w:rStyle w:val="Hyperlink"/>
            <w:noProof/>
          </w:rPr>
          <w:t>9.1.3</w:t>
        </w:r>
        <w:r w:rsidR="00A77087">
          <w:rPr>
            <w:rFonts w:asciiTheme="minorHAnsi" w:eastAsiaTheme="minorEastAsia" w:hAnsiTheme="minorHAnsi" w:cstheme="minorBidi"/>
            <w:noProof/>
            <w:sz w:val="22"/>
            <w:szCs w:val="22"/>
            <w:lang w:eastAsia="en-US"/>
          </w:rPr>
          <w:tab/>
        </w:r>
        <w:r w:rsidR="00A77087" w:rsidRPr="0055541A">
          <w:rPr>
            <w:rStyle w:val="Hyperlink"/>
            <w:noProof/>
          </w:rPr>
          <w:t>Type Specification</w:t>
        </w:r>
        <w:r w:rsidR="00A77087">
          <w:rPr>
            <w:noProof/>
            <w:webHidden/>
          </w:rPr>
          <w:tab/>
        </w:r>
        <w:r w:rsidR="00A77087">
          <w:rPr>
            <w:noProof/>
            <w:webHidden/>
          </w:rPr>
          <w:fldChar w:fldCharType="begin"/>
        </w:r>
        <w:r w:rsidR="00A77087">
          <w:rPr>
            <w:noProof/>
            <w:webHidden/>
          </w:rPr>
          <w:instrText xml:space="preserve"> PAGEREF _Toc3813910 \h </w:instrText>
        </w:r>
        <w:r w:rsidR="00A77087">
          <w:rPr>
            <w:noProof/>
            <w:webHidden/>
          </w:rPr>
        </w:r>
        <w:r w:rsidR="00A77087">
          <w:rPr>
            <w:noProof/>
            <w:webHidden/>
          </w:rPr>
          <w:fldChar w:fldCharType="separate"/>
        </w:r>
        <w:r w:rsidR="00A77087">
          <w:rPr>
            <w:noProof/>
            <w:webHidden/>
          </w:rPr>
          <w:t>148</w:t>
        </w:r>
        <w:r w:rsidR="00A77087">
          <w:rPr>
            <w:noProof/>
            <w:webHidden/>
          </w:rPr>
          <w:fldChar w:fldCharType="end"/>
        </w:r>
      </w:hyperlink>
    </w:p>
    <w:p w14:paraId="23D0B6CA" w14:textId="3342C06D"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911" w:history="1">
        <w:r w:rsidR="00A77087" w:rsidRPr="0055541A">
          <w:rPr>
            <w:rStyle w:val="Hyperlink"/>
            <w:noProof/>
          </w:rPr>
          <w:t>9.2</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Adhesive Faces</w:t>
        </w:r>
        <w:r w:rsidR="00A77087">
          <w:rPr>
            <w:noProof/>
            <w:webHidden/>
          </w:rPr>
          <w:tab/>
        </w:r>
        <w:r w:rsidR="00A77087">
          <w:rPr>
            <w:noProof/>
            <w:webHidden/>
          </w:rPr>
          <w:fldChar w:fldCharType="begin"/>
        </w:r>
        <w:r w:rsidR="00A77087">
          <w:rPr>
            <w:noProof/>
            <w:webHidden/>
          </w:rPr>
          <w:instrText xml:space="preserve"> PAGEREF _Toc3813911 \h </w:instrText>
        </w:r>
        <w:r w:rsidR="00A77087">
          <w:rPr>
            <w:noProof/>
            <w:webHidden/>
          </w:rPr>
        </w:r>
        <w:r w:rsidR="00A77087">
          <w:rPr>
            <w:noProof/>
            <w:webHidden/>
          </w:rPr>
          <w:fldChar w:fldCharType="separate"/>
        </w:r>
        <w:r w:rsidR="00A77087">
          <w:rPr>
            <w:noProof/>
            <w:webHidden/>
          </w:rPr>
          <w:t>149</w:t>
        </w:r>
        <w:r w:rsidR="00A77087">
          <w:rPr>
            <w:noProof/>
            <w:webHidden/>
          </w:rPr>
          <w:fldChar w:fldCharType="end"/>
        </w:r>
      </w:hyperlink>
    </w:p>
    <w:p w14:paraId="190125D9" w14:textId="22DCF7AE" w:rsidR="00A77087" w:rsidRDefault="00122414">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3813912" w:history="1">
        <w:r w:rsidR="00A77087" w:rsidRPr="0055541A">
          <w:rPr>
            <w:rStyle w:val="Hyperlink"/>
            <w:noProof/>
            <w14:scene3d>
              <w14:camera w14:prst="orthographicFront"/>
              <w14:lightRig w14:rig="threePt" w14:dir="t">
                <w14:rot w14:lat="0" w14:lon="0" w14:rev="0"/>
              </w14:lightRig>
            </w14:scene3d>
          </w:rPr>
          <w:t>10</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Future extensions</w:t>
        </w:r>
        <w:r w:rsidR="00A77087">
          <w:rPr>
            <w:noProof/>
            <w:webHidden/>
          </w:rPr>
          <w:tab/>
        </w:r>
        <w:r w:rsidR="00A77087">
          <w:rPr>
            <w:noProof/>
            <w:webHidden/>
          </w:rPr>
          <w:fldChar w:fldCharType="begin"/>
        </w:r>
        <w:r w:rsidR="00A77087">
          <w:rPr>
            <w:noProof/>
            <w:webHidden/>
          </w:rPr>
          <w:instrText xml:space="preserve"> PAGEREF _Toc3813912 \h </w:instrText>
        </w:r>
        <w:r w:rsidR="00A77087">
          <w:rPr>
            <w:noProof/>
            <w:webHidden/>
          </w:rPr>
        </w:r>
        <w:r w:rsidR="00A77087">
          <w:rPr>
            <w:noProof/>
            <w:webHidden/>
          </w:rPr>
          <w:fldChar w:fldCharType="separate"/>
        </w:r>
        <w:r w:rsidR="00A77087">
          <w:rPr>
            <w:noProof/>
            <w:webHidden/>
          </w:rPr>
          <w:t>151</w:t>
        </w:r>
        <w:r w:rsidR="00A77087">
          <w:rPr>
            <w:noProof/>
            <w:webHidden/>
          </w:rPr>
          <w:fldChar w:fldCharType="end"/>
        </w:r>
      </w:hyperlink>
    </w:p>
    <w:p w14:paraId="5C15ADBA" w14:textId="12169F23"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913" w:history="1">
        <w:r w:rsidR="00A77087" w:rsidRPr="0055541A">
          <w:rPr>
            <w:rStyle w:val="Hyperlink"/>
            <w:noProof/>
          </w:rPr>
          <w:t>10.1</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Additional parameters for spot and seam welds</w:t>
        </w:r>
        <w:r w:rsidR="00A77087">
          <w:rPr>
            <w:noProof/>
            <w:webHidden/>
          </w:rPr>
          <w:tab/>
        </w:r>
        <w:r w:rsidR="00A77087">
          <w:rPr>
            <w:noProof/>
            <w:webHidden/>
          </w:rPr>
          <w:fldChar w:fldCharType="begin"/>
        </w:r>
        <w:r w:rsidR="00A77087">
          <w:rPr>
            <w:noProof/>
            <w:webHidden/>
          </w:rPr>
          <w:instrText xml:space="preserve"> PAGEREF _Toc3813913 \h </w:instrText>
        </w:r>
        <w:r w:rsidR="00A77087">
          <w:rPr>
            <w:noProof/>
            <w:webHidden/>
          </w:rPr>
        </w:r>
        <w:r w:rsidR="00A77087">
          <w:rPr>
            <w:noProof/>
            <w:webHidden/>
          </w:rPr>
          <w:fldChar w:fldCharType="separate"/>
        </w:r>
        <w:r w:rsidR="00A77087">
          <w:rPr>
            <w:noProof/>
            <w:webHidden/>
          </w:rPr>
          <w:t>151</w:t>
        </w:r>
        <w:r w:rsidR="00A77087">
          <w:rPr>
            <w:noProof/>
            <w:webHidden/>
          </w:rPr>
          <w:fldChar w:fldCharType="end"/>
        </w:r>
      </w:hyperlink>
    </w:p>
    <w:p w14:paraId="46B6A5BE" w14:textId="08E3BBCA" w:rsidR="00A77087" w:rsidRDefault="00122414">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13914" w:history="1">
        <w:r w:rsidR="00A77087" w:rsidRPr="0055541A">
          <w:rPr>
            <w:rStyle w:val="Hyperlink"/>
            <w:noProof/>
          </w:rPr>
          <w:t>10.2</w:t>
        </w:r>
        <w:r w:rsidR="00A77087">
          <w:rPr>
            <w:rFonts w:asciiTheme="minorHAnsi" w:eastAsiaTheme="minorEastAsia" w:hAnsiTheme="minorHAnsi" w:cstheme="minorBidi"/>
            <w:b w:val="0"/>
            <w:bCs w:val="0"/>
            <w:noProof/>
            <w:sz w:val="22"/>
            <w:szCs w:val="22"/>
            <w:lang w:eastAsia="en-US"/>
          </w:rPr>
          <w:tab/>
        </w:r>
        <w:r w:rsidR="00A77087" w:rsidRPr="0055541A">
          <w:rPr>
            <w:rStyle w:val="Hyperlink"/>
            <w:noProof/>
          </w:rPr>
          <w:t>Other relevant and new joint types</w:t>
        </w:r>
        <w:r w:rsidR="00A77087">
          <w:rPr>
            <w:noProof/>
            <w:webHidden/>
          </w:rPr>
          <w:tab/>
        </w:r>
        <w:r w:rsidR="00A77087">
          <w:rPr>
            <w:noProof/>
            <w:webHidden/>
          </w:rPr>
          <w:fldChar w:fldCharType="begin"/>
        </w:r>
        <w:r w:rsidR="00A77087">
          <w:rPr>
            <w:noProof/>
            <w:webHidden/>
          </w:rPr>
          <w:instrText xml:space="preserve"> PAGEREF _Toc3813914 \h </w:instrText>
        </w:r>
        <w:r w:rsidR="00A77087">
          <w:rPr>
            <w:noProof/>
            <w:webHidden/>
          </w:rPr>
        </w:r>
        <w:r w:rsidR="00A77087">
          <w:rPr>
            <w:noProof/>
            <w:webHidden/>
          </w:rPr>
          <w:fldChar w:fldCharType="separate"/>
        </w:r>
        <w:r w:rsidR="00A77087">
          <w:rPr>
            <w:noProof/>
            <w:webHidden/>
          </w:rPr>
          <w:t>151</w:t>
        </w:r>
        <w:r w:rsidR="00A77087">
          <w:rPr>
            <w:noProof/>
            <w:webHidden/>
          </w:rPr>
          <w:fldChar w:fldCharType="end"/>
        </w:r>
      </w:hyperlink>
    </w:p>
    <w:p w14:paraId="68013673" w14:textId="23A7DF18" w:rsidR="00A77087" w:rsidRDefault="00122414">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3813915" w:history="1">
        <w:r w:rsidR="00A77087" w:rsidRPr="0055541A">
          <w:rPr>
            <w:rStyle w:val="Hyperlink"/>
            <w:noProof/>
            <w14:scene3d>
              <w14:camera w14:prst="orthographicFront"/>
              <w14:lightRig w14:rig="threePt" w14:dir="t">
                <w14:rot w14:lat="0" w14:lon="0" w14:rev="0"/>
              </w14:lightRig>
            </w14:scene3d>
          </w:rPr>
          <w:t>11</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Disclaimer</w:t>
        </w:r>
        <w:r w:rsidR="00A77087">
          <w:rPr>
            <w:noProof/>
            <w:webHidden/>
          </w:rPr>
          <w:tab/>
        </w:r>
        <w:r w:rsidR="00A77087">
          <w:rPr>
            <w:noProof/>
            <w:webHidden/>
          </w:rPr>
          <w:fldChar w:fldCharType="begin"/>
        </w:r>
        <w:r w:rsidR="00A77087">
          <w:rPr>
            <w:noProof/>
            <w:webHidden/>
          </w:rPr>
          <w:instrText xml:space="preserve"> PAGEREF _Toc3813915 \h </w:instrText>
        </w:r>
        <w:r w:rsidR="00A77087">
          <w:rPr>
            <w:noProof/>
            <w:webHidden/>
          </w:rPr>
        </w:r>
        <w:r w:rsidR="00A77087">
          <w:rPr>
            <w:noProof/>
            <w:webHidden/>
          </w:rPr>
          <w:fldChar w:fldCharType="separate"/>
        </w:r>
        <w:r w:rsidR="00A77087">
          <w:rPr>
            <w:noProof/>
            <w:webHidden/>
          </w:rPr>
          <w:t>152</w:t>
        </w:r>
        <w:r w:rsidR="00A77087">
          <w:rPr>
            <w:noProof/>
            <w:webHidden/>
          </w:rPr>
          <w:fldChar w:fldCharType="end"/>
        </w:r>
      </w:hyperlink>
    </w:p>
    <w:p w14:paraId="1192BE1C" w14:textId="7A2663B9" w:rsidR="00A77087" w:rsidRDefault="00122414">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3813916" w:history="1">
        <w:r w:rsidR="00A77087" w:rsidRPr="0055541A">
          <w:rPr>
            <w:rStyle w:val="Hyperlink"/>
            <w:noProof/>
            <w14:scene3d>
              <w14:camera w14:prst="orthographicFront"/>
              <w14:lightRig w14:rig="threePt" w14:dir="t">
                <w14:rot w14:lat="0" w14:lon="0" w14:rev="0"/>
              </w14:lightRig>
            </w14:scene3d>
          </w:rPr>
          <w:t>12</w:t>
        </w:r>
        <w:r w:rsidR="00A77087">
          <w:rPr>
            <w:rFonts w:asciiTheme="minorHAnsi" w:eastAsiaTheme="minorEastAsia" w:hAnsiTheme="minorHAnsi" w:cstheme="minorBidi"/>
            <w:b w:val="0"/>
            <w:bCs w:val="0"/>
            <w:caps w:val="0"/>
            <w:noProof/>
            <w:sz w:val="22"/>
            <w:szCs w:val="22"/>
            <w:lang w:eastAsia="en-US"/>
          </w:rPr>
          <w:tab/>
        </w:r>
        <w:r w:rsidR="00A77087" w:rsidRPr="0055541A">
          <w:rPr>
            <w:rStyle w:val="Hyperlink"/>
            <w:noProof/>
          </w:rPr>
          <w:t>References</w:t>
        </w:r>
        <w:r w:rsidR="00A77087">
          <w:rPr>
            <w:noProof/>
            <w:webHidden/>
          </w:rPr>
          <w:tab/>
        </w:r>
        <w:r w:rsidR="00A77087">
          <w:rPr>
            <w:noProof/>
            <w:webHidden/>
          </w:rPr>
          <w:fldChar w:fldCharType="begin"/>
        </w:r>
        <w:r w:rsidR="00A77087">
          <w:rPr>
            <w:noProof/>
            <w:webHidden/>
          </w:rPr>
          <w:instrText xml:space="preserve"> PAGEREF _Toc3813916 \h </w:instrText>
        </w:r>
        <w:r w:rsidR="00A77087">
          <w:rPr>
            <w:noProof/>
            <w:webHidden/>
          </w:rPr>
        </w:r>
        <w:r w:rsidR="00A77087">
          <w:rPr>
            <w:noProof/>
            <w:webHidden/>
          </w:rPr>
          <w:fldChar w:fldCharType="separate"/>
        </w:r>
        <w:r w:rsidR="00A77087">
          <w:rPr>
            <w:noProof/>
            <w:webHidden/>
          </w:rPr>
          <w:t>153</w:t>
        </w:r>
        <w:r w:rsidR="00A77087">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7777777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3953B19" w14:textId="0F9C58BD" w:rsidR="00A77087"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813680" w:history="1">
        <w:r w:rsidR="00A77087" w:rsidRPr="001031CD">
          <w:rPr>
            <w:rStyle w:val="Hyperlink"/>
            <w:noProof/>
          </w:rPr>
          <w:t>Figure 1: Seam weld as 1</w:t>
        </w:r>
        <w:r w:rsidR="00A77087" w:rsidRPr="001031CD">
          <w:rPr>
            <w:rStyle w:val="Hyperlink"/>
            <w:noProof/>
          </w:rPr>
          <w:noBreakHyphen/>
          <w:t>dimensional joint</w:t>
        </w:r>
        <w:r w:rsidR="00A77087">
          <w:rPr>
            <w:noProof/>
            <w:webHidden/>
          </w:rPr>
          <w:tab/>
        </w:r>
        <w:r w:rsidR="00A77087">
          <w:rPr>
            <w:noProof/>
            <w:webHidden/>
          </w:rPr>
          <w:fldChar w:fldCharType="begin"/>
        </w:r>
        <w:r w:rsidR="00A77087">
          <w:rPr>
            <w:noProof/>
            <w:webHidden/>
          </w:rPr>
          <w:instrText xml:space="preserve"> PAGEREF _Toc3813680 \h </w:instrText>
        </w:r>
        <w:r w:rsidR="00A77087">
          <w:rPr>
            <w:noProof/>
            <w:webHidden/>
          </w:rPr>
        </w:r>
        <w:r w:rsidR="00A77087">
          <w:rPr>
            <w:noProof/>
            <w:webHidden/>
          </w:rPr>
          <w:fldChar w:fldCharType="separate"/>
        </w:r>
        <w:r w:rsidR="00A77087">
          <w:rPr>
            <w:noProof/>
            <w:webHidden/>
          </w:rPr>
          <w:t>20</w:t>
        </w:r>
        <w:r w:rsidR="00A77087">
          <w:rPr>
            <w:noProof/>
            <w:webHidden/>
          </w:rPr>
          <w:fldChar w:fldCharType="end"/>
        </w:r>
      </w:hyperlink>
    </w:p>
    <w:p w14:paraId="4F08FBDB" w14:textId="7C04F19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81" w:history="1">
        <w:r w:rsidR="00A77087" w:rsidRPr="001031CD">
          <w:rPr>
            <w:rStyle w:val="Hyperlink"/>
            <w:noProof/>
          </w:rPr>
          <w:t>Figure 2: Topological Relations between Parts and Assemblies</w:t>
        </w:r>
        <w:r w:rsidR="00A77087">
          <w:rPr>
            <w:noProof/>
            <w:webHidden/>
          </w:rPr>
          <w:tab/>
        </w:r>
        <w:r w:rsidR="00A77087">
          <w:rPr>
            <w:noProof/>
            <w:webHidden/>
          </w:rPr>
          <w:fldChar w:fldCharType="begin"/>
        </w:r>
        <w:r w:rsidR="00A77087">
          <w:rPr>
            <w:noProof/>
            <w:webHidden/>
          </w:rPr>
          <w:instrText xml:space="preserve"> PAGEREF _Toc3813681 \h </w:instrText>
        </w:r>
        <w:r w:rsidR="00A77087">
          <w:rPr>
            <w:noProof/>
            <w:webHidden/>
          </w:rPr>
        </w:r>
        <w:r w:rsidR="00A77087">
          <w:rPr>
            <w:noProof/>
            <w:webHidden/>
          </w:rPr>
          <w:fldChar w:fldCharType="separate"/>
        </w:r>
        <w:r w:rsidR="00A77087">
          <w:rPr>
            <w:noProof/>
            <w:webHidden/>
          </w:rPr>
          <w:t>21</w:t>
        </w:r>
        <w:r w:rsidR="00A77087">
          <w:rPr>
            <w:noProof/>
            <w:webHidden/>
          </w:rPr>
          <w:fldChar w:fldCharType="end"/>
        </w:r>
      </w:hyperlink>
    </w:p>
    <w:p w14:paraId="26B2EF3B" w14:textId="64B64BF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82" w:history="1">
        <w:r w:rsidR="00A77087" w:rsidRPr="001031CD">
          <w:rPr>
            <w:rStyle w:val="Hyperlink"/>
            <w:noProof/>
          </w:rPr>
          <w:t>Figure 3: Product Structures Fitting to Previous Figure.</w:t>
        </w:r>
        <w:r w:rsidR="00A77087">
          <w:rPr>
            <w:noProof/>
            <w:webHidden/>
          </w:rPr>
          <w:tab/>
        </w:r>
        <w:r w:rsidR="00A77087">
          <w:rPr>
            <w:noProof/>
            <w:webHidden/>
          </w:rPr>
          <w:fldChar w:fldCharType="begin"/>
        </w:r>
        <w:r w:rsidR="00A77087">
          <w:rPr>
            <w:noProof/>
            <w:webHidden/>
          </w:rPr>
          <w:instrText xml:space="preserve"> PAGEREF _Toc3813682 \h </w:instrText>
        </w:r>
        <w:r w:rsidR="00A77087">
          <w:rPr>
            <w:noProof/>
            <w:webHidden/>
          </w:rPr>
        </w:r>
        <w:r w:rsidR="00A77087">
          <w:rPr>
            <w:noProof/>
            <w:webHidden/>
          </w:rPr>
          <w:fldChar w:fldCharType="separate"/>
        </w:r>
        <w:r w:rsidR="00A77087">
          <w:rPr>
            <w:noProof/>
            <w:webHidden/>
          </w:rPr>
          <w:t>21</w:t>
        </w:r>
        <w:r w:rsidR="00A77087">
          <w:rPr>
            <w:noProof/>
            <w:webHidden/>
          </w:rPr>
          <w:fldChar w:fldCharType="end"/>
        </w:r>
      </w:hyperlink>
    </w:p>
    <w:p w14:paraId="399068C6" w14:textId="408DD9B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83" w:history="1">
        <w:r w:rsidR="00A77087" w:rsidRPr="001031CD">
          <w:rPr>
            <w:rStyle w:val="Hyperlink"/>
            <w:noProof/>
          </w:rPr>
          <w:t>Figure 4: The Development Process</w:t>
        </w:r>
        <w:r w:rsidR="00A77087">
          <w:rPr>
            <w:noProof/>
            <w:webHidden/>
          </w:rPr>
          <w:tab/>
        </w:r>
        <w:r w:rsidR="00A77087">
          <w:rPr>
            <w:noProof/>
            <w:webHidden/>
          </w:rPr>
          <w:fldChar w:fldCharType="begin"/>
        </w:r>
        <w:r w:rsidR="00A77087">
          <w:rPr>
            <w:noProof/>
            <w:webHidden/>
          </w:rPr>
          <w:instrText xml:space="preserve"> PAGEREF _Toc3813683 \h </w:instrText>
        </w:r>
        <w:r w:rsidR="00A77087">
          <w:rPr>
            <w:noProof/>
            <w:webHidden/>
          </w:rPr>
        </w:r>
        <w:r w:rsidR="00A77087">
          <w:rPr>
            <w:noProof/>
            <w:webHidden/>
          </w:rPr>
          <w:fldChar w:fldCharType="separate"/>
        </w:r>
        <w:r w:rsidR="00A77087">
          <w:rPr>
            <w:noProof/>
            <w:webHidden/>
          </w:rPr>
          <w:t>22</w:t>
        </w:r>
        <w:r w:rsidR="00A77087">
          <w:rPr>
            <w:noProof/>
            <w:webHidden/>
          </w:rPr>
          <w:fldChar w:fldCharType="end"/>
        </w:r>
      </w:hyperlink>
    </w:p>
    <w:p w14:paraId="74105290" w14:textId="1CE5184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84" w:history="1">
        <w:r w:rsidR="00A77087" w:rsidRPr="001031CD">
          <w:rPr>
            <w:rStyle w:val="Hyperlink"/>
            <w:noProof/>
          </w:rPr>
          <w:t>Figure 5: χMCF as a Platform for Connection Information in the Complete Development Process</w:t>
        </w:r>
        <w:r w:rsidR="00A77087">
          <w:rPr>
            <w:noProof/>
            <w:webHidden/>
          </w:rPr>
          <w:tab/>
        </w:r>
        <w:r w:rsidR="00A77087">
          <w:rPr>
            <w:noProof/>
            <w:webHidden/>
          </w:rPr>
          <w:fldChar w:fldCharType="begin"/>
        </w:r>
        <w:r w:rsidR="00A77087">
          <w:rPr>
            <w:noProof/>
            <w:webHidden/>
          </w:rPr>
          <w:instrText xml:space="preserve"> PAGEREF _Toc3813684 \h </w:instrText>
        </w:r>
        <w:r w:rsidR="00A77087">
          <w:rPr>
            <w:noProof/>
            <w:webHidden/>
          </w:rPr>
        </w:r>
        <w:r w:rsidR="00A77087">
          <w:rPr>
            <w:noProof/>
            <w:webHidden/>
          </w:rPr>
          <w:fldChar w:fldCharType="separate"/>
        </w:r>
        <w:r w:rsidR="00A77087">
          <w:rPr>
            <w:noProof/>
            <w:webHidden/>
          </w:rPr>
          <w:t>22</w:t>
        </w:r>
        <w:r w:rsidR="00A77087">
          <w:rPr>
            <w:noProof/>
            <w:webHidden/>
          </w:rPr>
          <w:fldChar w:fldCharType="end"/>
        </w:r>
      </w:hyperlink>
    </w:p>
    <w:p w14:paraId="313C47F6" w14:textId="1BE1C98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85" w:history="1">
        <w:r w:rsidR="00A77087" w:rsidRPr="001031CD">
          <w:rPr>
            <w:rStyle w:val="Hyperlink"/>
            <w:noProof/>
          </w:rPr>
          <w:t>Figure 6: Weld line crossing tailored blank vs. weld line crossing physical gap</w:t>
        </w:r>
        <w:r w:rsidR="00A77087">
          <w:rPr>
            <w:noProof/>
            <w:webHidden/>
          </w:rPr>
          <w:tab/>
        </w:r>
        <w:r w:rsidR="00A77087">
          <w:rPr>
            <w:noProof/>
            <w:webHidden/>
          </w:rPr>
          <w:fldChar w:fldCharType="begin"/>
        </w:r>
        <w:r w:rsidR="00A77087">
          <w:rPr>
            <w:noProof/>
            <w:webHidden/>
          </w:rPr>
          <w:instrText xml:space="preserve"> PAGEREF _Toc3813685 \h </w:instrText>
        </w:r>
        <w:r w:rsidR="00A77087">
          <w:rPr>
            <w:noProof/>
            <w:webHidden/>
          </w:rPr>
        </w:r>
        <w:r w:rsidR="00A77087">
          <w:rPr>
            <w:noProof/>
            <w:webHidden/>
          </w:rPr>
          <w:fldChar w:fldCharType="separate"/>
        </w:r>
        <w:r w:rsidR="00A77087">
          <w:rPr>
            <w:noProof/>
            <w:webHidden/>
          </w:rPr>
          <w:t>27</w:t>
        </w:r>
        <w:r w:rsidR="00A77087">
          <w:rPr>
            <w:noProof/>
            <w:webHidden/>
          </w:rPr>
          <w:fldChar w:fldCharType="end"/>
        </w:r>
      </w:hyperlink>
    </w:p>
    <w:p w14:paraId="70A186B3" w14:textId="3FFD9A3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86" w:history="1">
        <w:r w:rsidR="00A77087" w:rsidRPr="001031CD">
          <w:rPr>
            <w:rStyle w:val="Hyperlink"/>
            <w:noProof/>
          </w:rPr>
          <w:t>Figure 7: Robscans with Different Rotation Angles; Two of them Mirrored</w:t>
        </w:r>
        <w:r w:rsidR="00A77087">
          <w:rPr>
            <w:noProof/>
            <w:webHidden/>
          </w:rPr>
          <w:tab/>
        </w:r>
        <w:r w:rsidR="00A77087">
          <w:rPr>
            <w:noProof/>
            <w:webHidden/>
          </w:rPr>
          <w:fldChar w:fldCharType="begin"/>
        </w:r>
        <w:r w:rsidR="00A77087">
          <w:rPr>
            <w:noProof/>
            <w:webHidden/>
          </w:rPr>
          <w:instrText xml:space="preserve"> PAGEREF _Toc3813686 \h </w:instrText>
        </w:r>
        <w:r w:rsidR="00A77087">
          <w:rPr>
            <w:noProof/>
            <w:webHidden/>
          </w:rPr>
        </w:r>
        <w:r w:rsidR="00A77087">
          <w:rPr>
            <w:noProof/>
            <w:webHidden/>
          </w:rPr>
          <w:fldChar w:fldCharType="separate"/>
        </w:r>
        <w:r w:rsidR="00A77087">
          <w:rPr>
            <w:noProof/>
            <w:webHidden/>
          </w:rPr>
          <w:t>54</w:t>
        </w:r>
        <w:r w:rsidR="00A77087">
          <w:rPr>
            <w:noProof/>
            <w:webHidden/>
          </w:rPr>
          <w:fldChar w:fldCharType="end"/>
        </w:r>
      </w:hyperlink>
    </w:p>
    <w:p w14:paraId="7FB9752A" w14:textId="7F12C73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87" w:history="1">
        <w:r w:rsidR="00A77087" w:rsidRPr="001031CD">
          <w:rPr>
            <w:rStyle w:val="Hyperlink"/>
            <w:noProof/>
          </w:rPr>
          <w:t>Figure 8: Rivet head types</w:t>
        </w:r>
        <w:r w:rsidR="00A77087">
          <w:rPr>
            <w:noProof/>
            <w:webHidden/>
          </w:rPr>
          <w:tab/>
        </w:r>
        <w:r w:rsidR="00A77087">
          <w:rPr>
            <w:noProof/>
            <w:webHidden/>
          </w:rPr>
          <w:fldChar w:fldCharType="begin"/>
        </w:r>
        <w:r w:rsidR="00A77087">
          <w:rPr>
            <w:noProof/>
            <w:webHidden/>
          </w:rPr>
          <w:instrText xml:space="preserve"> PAGEREF _Toc3813687 \h </w:instrText>
        </w:r>
        <w:r w:rsidR="00A77087">
          <w:rPr>
            <w:noProof/>
            <w:webHidden/>
          </w:rPr>
        </w:r>
        <w:r w:rsidR="00A77087">
          <w:rPr>
            <w:noProof/>
            <w:webHidden/>
          </w:rPr>
          <w:fldChar w:fldCharType="separate"/>
        </w:r>
        <w:r w:rsidR="00A77087">
          <w:rPr>
            <w:noProof/>
            <w:webHidden/>
          </w:rPr>
          <w:t>57</w:t>
        </w:r>
        <w:r w:rsidR="00A77087">
          <w:rPr>
            <w:noProof/>
            <w:webHidden/>
          </w:rPr>
          <w:fldChar w:fldCharType="end"/>
        </w:r>
      </w:hyperlink>
    </w:p>
    <w:p w14:paraId="08D0BB15" w14:textId="0E724807"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88" w:history="1">
        <w:r w:rsidR="00A77087" w:rsidRPr="001031CD">
          <w:rPr>
            <w:rStyle w:val="Hyperlink"/>
            <w:noProof/>
          </w:rPr>
          <w:t>Figure 9: Cross Section of a blind rivet</w:t>
        </w:r>
        <w:r w:rsidR="00A77087">
          <w:rPr>
            <w:noProof/>
            <w:webHidden/>
          </w:rPr>
          <w:tab/>
        </w:r>
        <w:r w:rsidR="00A77087">
          <w:rPr>
            <w:noProof/>
            <w:webHidden/>
          </w:rPr>
          <w:fldChar w:fldCharType="begin"/>
        </w:r>
        <w:r w:rsidR="00A77087">
          <w:rPr>
            <w:noProof/>
            <w:webHidden/>
          </w:rPr>
          <w:instrText xml:space="preserve"> PAGEREF _Toc3813688 \h </w:instrText>
        </w:r>
        <w:r w:rsidR="00A77087">
          <w:rPr>
            <w:noProof/>
            <w:webHidden/>
          </w:rPr>
        </w:r>
        <w:r w:rsidR="00A77087">
          <w:rPr>
            <w:noProof/>
            <w:webHidden/>
          </w:rPr>
          <w:fldChar w:fldCharType="separate"/>
        </w:r>
        <w:r w:rsidR="00A77087">
          <w:rPr>
            <w:noProof/>
            <w:webHidden/>
          </w:rPr>
          <w:t>58</w:t>
        </w:r>
        <w:r w:rsidR="00A77087">
          <w:rPr>
            <w:noProof/>
            <w:webHidden/>
          </w:rPr>
          <w:fldChar w:fldCharType="end"/>
        </w:r>
      </w:hyperlink>
    </w:p>
    <w:p w14:paraId="4AA5BA9E" w14:textId="5141F88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89" w:history="1">
        <w:r w:rsidR="00A77087" w:rsidRPr="001031CD">
          <w:rPr>
            <w:rStyle w:val="Hyperlink"/>
            <w:noProof/>
          </w:rPr>
          <w:t>Figure 10: Thick and Thin Assembling</w:t>
        </w:r>
        <w:r w:rsidR="00A77087">
          <w:rPr>
            <w:noProof/>
            <w:webHidden/>
          </w:rPr>
          <w:tab/>
        </w:r>
        <w:r w:rsidR="00A77087">
          <w:rPr>
            <w:noProof/>
            <w:webHidden/>
          </w:rPr>
          <w:fldChar w:fldCharType="begin"/>
        </w:r>
        <w:r w:rsidR="00A77087">
          <w:rPr>
            <w:noProof/>
            <w:webHidden/>
          </w:rPr>
          <w:instrText xml:space="preserve"> PAGEREF _Toc3813689 \h </w:instrText>
        </w:r>
        <w:r w:rsidR="00A77087">
          <w:rPr>
            <w:noProof/>
            <w:webHidden/>
          </w:rPr>
        </w:r>
        <w:r w:rsidR="00A77087">
          <w:rPr>
            <w:noProof/>
            <w:webHidden/>
          </w:rPr>
          <w:fldChar w:fldCharType="separate"/>
        </w:r>
        <w:r w:rsidR="00A77087">
          <w:rPr>
            <w:noProof/>
            <w:webHidden/>
          </w:rPr>
          <w:t>59</w:t>
        </w:r>
        <w:r w:rsidR="00A77087">
          <w:rPr>
            <w:noProof/>
            <w:webHidden/>
          </w:rPr>
          <w:fldChar w:fldCharType="end"/>
        </w:r>
      </w:hyperlink>
    </w:p>
    <w:p w14:paraId="52F51CC2" w14:textId="6AE73D0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0" w:history="1">
        <w:r w:rsidR="00A77087" w:rsidRPr="001031CD">
          <w:rPr>
            <w:rStyle w:val="Hyperlink"/>
            <w:noProof/>
          </w:rPr>
          <w:t>Figure 11: Fastening Soft and Hard</w:t>
        </w:r>
        <w:r w:rsidR="00A77087">
          <w:rPr>
            <w:noProof/>
            <w:webHidden/>
          </w:rPr>
          <w:tab/>
        </w:r>
        <w:r w:rsidR="00A77087">
          <w:rPr>
            <w:noProof/>
            <w:webHidden/>
          </w:rPr>
          <w:fldChar w:fldCharType="begin"/>
        </w:r>
        <w:r w:rsidR="00A77087">
          <w:rPr>
            <w:noProof/>
            <w:webHidden/>
          </w:rPr>
          <w:instrText xml:space="preserve"> PAGEREF _Toc3813690 \h </w:instrText>
        </w:r>
        <w:r w:rsidR="00A77087">
          <w:rPr>
            <w:noProof/>
            <w:webHidden/>
          </w:rPr>
        </w:r>
        <w:r w:rsidR="00A77087">
          <w:rPr>
            <w:noProof/>
            <w:webHidden/>
          </w:rPr>
          <w:fldChar w:fldCharType="separate"/>
        </w:r>
        <w:r w:rsidR="00A77087">
          <w:rPr>
            <w:noProof/>
            <w:webHidden/>
          </w:rPr>
          <w:t>59</w:t>
        </w:r>
        <w:r w:rsidR="00A77087">
          <w:rPr>
            <w:noProof/>
            <w:webHidden/>
          </w:rPr>
          <w:fldChar w:fldCharType="end"/>
        </w:r>
      </w:hyperlink>
    </w:p>
    <w:p w14:paraId="205D24C2" w14:textId="441D69B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1" w:history="1">
        <w:r w:rsidR="00A77087" w:rsidRPr="001031CD">
          <w:rPr>
            <w:rStyle w:val="Hyperlink"/>
            <w:noProof/>
          </w:rPr>
          <w:t>Figure 12: Cross Section of a Self-Piercing Rivet</w:t>
        </w:r>
        <w:r w:rsidR="00A77087">
          <w:rPr>
            <w:noProof/>
            <w:webHidden/>
          </w:rPr>
          <w:tab/>
        </w:r>
        <w:r w:rsidR="00A77087">
          <w:rPr>
            <w:noProof/>
            <w:webHidden/>
          </w:rPr>
          <w:fldChar w:fldCharType="begin"/>
        </w:r>
        <w:r w:rsidR="00A77087">
          <w:rPr>
            <w:noProof/>
            <w:webHidden/>
          </w:rPr>
          <w:instrText xml:space="preserve"> PAGEREF _Toc3813691 \h </w:instrText>
        </w:r>
        <w:r w:rsidR="00A77087">
          <w:rPr>
            <w:noProof/>
            <w:webHidden/>
          </w:rPr>
        </w:r>
        <w:r w:rsidR="00A77087">
          <w:rPr>
            <w:noProof/>
            <w:webHidden/>
          </w:rPr>
          <w:fldChar w:fldCharType="separate"/>
        </w:r>
        <w:r w:rsidR="00A77087">
          <w:rPr>
            <w:noProof/>
            <w:webHidden/>
          </w:rPr>
          <w:t>60</w:t>
        </w:r>
        <w:r w:rsidR="00A77087">
          <w:rPr>
            <w:noProof/>
            <w:webHidden/>
          </w:rPr>
          <w:fldChar w:fldCharType="end"/>
        </w:r>
      </w:hyperlink>
    </w:p>
    <w:p w14:paraId="3057D7A1" w14:textId="376E986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2" w:history="1">
        <w:r w:rsidR="00A77087" w:rsidRPr="001031CD">
          <w:rPr>
            <w:rStyle w:val="Hyperlink"/>
            <w:noProof/>
          </w:rPr>
          <w:t>Figure 13: S</w:t>
        </w:r>
        <w:r w:rsidR="00A77087" w:rsidRPr="001031CD">
          <w:rPr>
            <w:rStyle w:val="Hyperlink"/>
            <w:rFonts w:ascii="Arial" w:hAnsi="Arial" w:cs="Arial"/>
            <w:noProof/>
            <w:shd w:val="clear" w:color="auto" w:fill="FFFFFF"/>
          </w:rPr>
          <w:t>elf-piercing rivet setting apparatus</w:t>
        </w:r>
        <w:r w:rsidR="00A77087">
          <w:rPr>
            <w:noProof/>
            <w:webHidden/>
          </w:rPr>
          <w:tab/>
        </w:r>
        <w:r w:rsidR="00A77087">
          <w:rPr>
            <w:noProof/>
            <w:webHidden/>
          </w:rPr>
          <w:fldChar w:fldCharType="begin"/>
        </w:r>
        <w:r w:rsidR="00A77087">
          <w:rPr>
            <w:noProof/>
            <w:webHidden/>
          </w:rPr>
          <w:instrText xml:space="preserve"> PAGEREF _Toc3813692 \h </w:instrText>
        </w:r>
        <w:r w:rsidR="00A77087">
          <w:rPr>
            <w:noProof/>
            <w:webHidden/>
          </w:rPr>
        </w:r>
        <w:r w:rsidR="00A77087">
          <w:rPr>
            <w:noProof/>
            <w:webHidden/>
          </w:rPr>
          <w:fldChar w:fldCharType="separate"/>
        </w:r>
        <w:r w:rsidR="00A77087">
          <w:rPr>
            <w:noProof/>
            <w:webHidden/>
          </w:rPr>
          <w:t>60</w:t>
        </w:r>
        <w:r w:rsidR="00A77087">
          <w:rPr>
            <w:noProof/>
            <w:webHidden/>
          </w:rPr>
          <w:fldChar w:fldCharType="end"/>
        </w:r>
      </w:hyperlink>
    </w:p>
    <w:p w14:paraId="34F81B53" w14:textId="28D8B2D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3" w:history="1">
        <w:r w:rsidR="00A77087" w:rsidRPr="001031CD">
          <w:rPr>
            <w:rStyle w:val="Hyperlink"/>
            <w:noProof/>
          </w:rPr>
          <w:t>Figure 14: Dimensions of Solid Rivets</w:t>
        </w:r>
        <w:r w:rsidR="00A77087">
          <w:rPr>
            <w:noProof/>
            <w:webHidden/>
          </w:rPr>
          <w:tab/>
        </w:r>
        <w:r w:rsidR="00A77087">
          <w:rPr>
            <w:noProof/>
            <w:webHidden/>
          </w:rPr>
          <w:fldChar w:fldCharType="begin"/>
        </w:r>
        <w:r w:rsidR="00A77087">
          <w:rPr>
            <w:noProof/>
            <w:webHidden/>
          </w:rPr>
          <w:instrText xml:space="preserve"> PAGEREF _Toc3813693 \h </w:instrText>
        </w:r>
        <w:r w:rsidR="00A77087">
          <w:rPr>
            <w:noProof/>
            <w:webHidden/>
          </w:rPr>
        </w:r>
        <w:r w:rsidR="00A77087">
          <w:rPr>
            <w:noProof/>
            <w:webHidden/>
          </w:rPr>
          <w:fldChar w:fldCharType="separate"/>
        </w:r>
        <w:r w:rsidR="00A77087">
          <w:rPr>
            <w:noProof/>
            <w:webHidden/>
          </w:rPr>
          <w:t>62</w:t>
        </w:r>
        <w:r w:rsidR="00A77087">
          <w:rPr>
            <w:noProof/>
            <w:webHidden/>
          </w:rPr>
          <w:fldChar w:fldCharType="end"/>
        </w:r>
      </w:hyperlink>
    </w:p>
    <w:p w14:paraId="2D3CFED8" w14:textId="1C5156F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4" w:history="1">
        <w:r w:rsidR="00A77087" w:rsidRPr="001031CD">
          <w:rPr>
            <w:rStyle w:val="Hyperlink"/>
            <w:noProof/>
          </w:rPr>
          <w:t>Figure 15: Clinch allowance of solid rivet</w:t>
        </w:r>
        <w:r w:rsidR="00A77087">
          <w:rPr>
            <w:noProof/>
            <w:webHidden/>
          </w:rPr>
          <w:tab/>
        </w:r>
        <w:r w:rsidR="00A77087">
          <w:rPr>
            <w:noProof/>
            <w:webHidden/>
          </w:rPr>
          <w:fldChar w:fldCharType="begin"/>
        </w:r>
        <w:r w:rsidR="00A77087">
          <w:rPr>
            <w:noProof/>
            <w:webHidden/>
          </w:rPr>
          <w:instrText xml:space="preserve"> PAGEREF _Toc3813694 \h </w:instrText>
        </w:r>
        <w:r w:rsidR="00A77087">
          <w:rPr>
            <w:noProof/>
            <w:webHidden/>
          </w:rPr>
        </w:r>
        <w:r w:rsidR="00A77087">
          <w:rPr>
            <w:noProof/>
            <w:webHidden/>
          </w:rPr>
          <w:fldChar w:fldCharType="separate"/>
        </w:r>
        <w:r w:rsidR="00A77087">
          <w:rPr>
            <w:noProof/>
            <w:webHidden/>
          </w:rPr>
          <w:t>63</w:t>
        </w:r>
        <w:r w:rsidR="00A77087">
          <w:rPr>
            <w:noProof/>
            <w:webHidden/>
          </w:rPr>
          <w:fldChar w:fldCharType="end"/>
        </w:r>
      </w:hyperlink>
    </w:p>
    <w:p w14:paraId="18096715" w14:textId="778132E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5" w:history="1">
        <w:r w:rsidR="00A77087" w:rsidRPr="001031CD">
          <w:rPr>
            <w:rStyle w:val="Hyperlink"/>
            <w:noProof/>
          </w:rPr>
          <w:t>Figure 16: Cross section of a SWOP Rivet</w:t>
        </w:r>
        <w:r w:rsidR="00A77087">
          <w:rPr>
            <w:noProof/>
            <w:webHidden/>
          </w:rPr>
          <w:tab/>
        </w:r>
        <w:r w:rsidR="00A77087">
          <w:rPr>
            <w:noProof/>
            <w:webHidden/>
          </w:rPr>
          <w:fldChar w:fldCharType="begin"/>
        </w:r>
        <w:r w:rsidR="00A77087">
          <w:rPr>
            <w:noProof/>
            <w:webHidden/>
          </w:rPr>
          <w:instrText xml:space="preserve"> PAGEREF _Toc3813695 \h </w:instrText>
        </w:r>
        <w:r w:rsidR="00A77087">
          <w:rPr>
            <w:noProof/>
            <w:webHidden/>
          </w:rPr>
        </w:r>
        <w:r w:rsidR="00A77087">
          <w:rPr>
            <w:noProof/>
            <w:webHidden/>
          </w:rPr>
          <w:fldChar w:fldCharType="separate"/>
        </w:r>
        <w:r w:rsidR="00A77087">
          <w:rPr>
            <w:noProof/>
            <w:webHidden/>
          </w:rPr>
          <w:t>64</w:t>
        </w:r>
        <w:r w:rsidR="00A77087">
          <w:rPr>
            <w:noProof/>
            <w:webHidden/>
          </w:rPr>
          <w:fldChar w:fldCharType="end"/>
        </w:r>
      </w:hyperlink>
    </w:p>
    <w:p w14:paraId="3BC45676" w14:textId="328B334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6" w:history="1">
        <w:r w:rsidR="00A77087" w:rsidRPr="001031CD">
          <w:rPr>
            <w:rStyle w:val="Hyperlink"/>
            <w:noProof/>
          </w:rPr>
          <w:t>Figure 17: Bolts and Screws</w:t>
        </w:r>
        <w:r w:rsidR="00A77087">
          <w:rPr>
            <w:noProof/>
            <w:webHidden/>
          </w:rPr>
          <w:tab/>
        </w:r>
        <w:r w:rsidR="00A77087">
          <w:rPr>
            <w:noProof/>
            <w:webHidden/>
          </w:rPr>
          <w:fldChar w:fldCharType="begin"/>
        </w:r>
        <w:r w:rsidR="00A77087">
          <w:rPr>
            <w:noProof/>
            <w:webHidden/>
          </w:rPr>
          <w:instrText xml:space="preserve"> PAGEREF _Toc3813696 \h </w:instrText>
        </w:r>
        <w:r w:rsidR="00A77087">
          <w:rPr>
            <w:noProof/>
            <w:webHidden/>
          </w:rPr>
        </w:r>
        <w:r w:rsidR="00A77087">
          <w:rPr>
            <w:noProof/>
            <w:webHidden/>
          </w:rPr>
          <w:fldChar w:fldCharType="separate"/>
        </w:r>
        <w:r w:rsidR="00A77087">
          <w:rPr>
            <w:noProof/>
            <w:webHidden/>
          </w:rPr>
          <w:t>66</w:t>
        </w:r>
        <w:r w:rsidR="00A77087">
          <w:rPr>
            <w:noProof/>
            <w:webHidden/>
          </w:rPr>
          <w:fldChar w:fldCharType="end"/>
        </w:r>
      </w:hyperlink>
    </w:p>
    <w:p w14:paraId="7635D1CB" w14:textId="213AA61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7" w:history="1">
        <w:r w:rsidR="00A77087" w:rsidRPr="001031CD">
          <w:rPr>
            <w:rStyle w:val="Hyperlink"/>
            <w:noProof/>
          </w:rPr>
          <w:t>Figure 18: Different Screw Forms</w:t>
        </w:r>
        <w:r w:rsidR="00A77087">
          <w:rPr>
            <w:noProof/>
            <w:webHidden/>
          </w:rPr>
          <w:tab/>
        </w:r>
        <w:r w:rsidR="00A77087">
          <w:rPr>
            <w:noProof/>
            <w:webHidden/>
          </w:rPr>
          <w:fldChar w:fldCharType="begin"/>
        </w:r>
        <w:r w:rsidR="00A77087">
          <w:rPr>
            <w:noProof/>
            <w:webHidden/>
          </w:rPr>
          <w:instrText xml:space="preserve"> PAGEREF _Toc3813697 \h </w:instrText>
        </w:r>
        <w:r w:rsidR="00A77087">
          <w:rPr>
            <w:noProof/>
            <w:webHidden/>
          </w:rPr>
        </w:r>
        <w:r w:rsidR="00A77087">
          <w:rPr>
            <w:noProof/>
            <w:webHidden/>
          </w:rPr>
          <w:fldChar w:fldCharType="separate"/>
        </w:r>
        <w:r w:rsidR="00A77087">
          <w:rPr>
            <w:noProof/>
            <w:webHidden/>
          </w:rPr>
          <w:t>66</w:t>
        </w:r>
        <w:r w:rsidR="00A77087">
          <w:rPr>
            <w:noProof/>
            <w:webHidden/>
          </w:rPr>
          <w:fldChar w:fldCharType="end"/>
        </w:r>
      </w:hyperlink>
    </w:p>
    <w:p w14:paraId="09BE4C4A" w14:textId="6201EFB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8" w:history="1">
        <w:r w:rsidR="00A77087" w:rsidRPr="001031CD">
          <w:rPr>
            <w:rStyle w:val="Hyperlink"/>
            <w:noProof/>
          </w:rPr>
          <w:t>Figure 19: Definition of Length and Head Sizes</w:t>
        </w:r>
        <w:r w:rsidR="00A77087">
          <w:rPr>
            <w:noProof/>
            <w:webHidden/>
          </w:rPr>
          <w:tab/>
        </w:r>
        <w:r w:rsidR="00A77087">
          <w:rPr>
            <w:noProof/>
            <w:webHidden/>
          </w:rPr>
          <w:fldChar w:fldCharType="begin"/>
        </w:r>
        <w:r w:rsidR="00A77087">
          <w:rPr>
            <w:noProof/>
            <w:webHidden/>
          </w:rPr>
          <w:instrText xml:space="preserve"> PAGEREF _Toc3813698 \h </w:instrText>
        </w:r>
        <w:r w:rsidR="00A77087">
          <w:rPr>
            <w:noProof/>
            <w:webHidden/>
          </w:rPr>
        </w:r>
        <w:r w:rsidR="00A77087">
          <w:rPr>
            <w:noProof/>
            <w:webHidden/>
          </w:rPr>
          <w:fldChar w:fldCharType="separate"/>
        </w:r>
        <w:r w:rsidR="00A77087">
          <w:rPr>
            <w:noProof/>
            <w:webHidden/>
          </w:rPr>
          <w:t>67</w:t>
        </w:r>
        <w:r w:rsidR="00A77087">
          <w:rPr>
            <w:noProof/>
            <w:webHidden/>
          </w:rPr>
          <w:fldChar w:fldCharType="end"/>
        </w:r>
      </w:hyperlink>
    </w:p>
    <w:p w14:paraId="648169F4" w14:textId="7F56C80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99" w:history="1">
        <w:r w:rsidR="00A77087" w:rsidRPr="001031CD">
          <w:rPr>
            <w:rStyle w:val="Hyperlink"/>
            <w:noProof/>
          </w:rPr>
          <w:t>Figure 20: Definition of lead, pitch and starts of a thread.</w:t>
        </w:r>
        <w:r w:rsidR="00A77087">
          <w:rPr>
            <w:noProof/>
            <w:webHidden/>
          </w:rPr>
          <w:tab/>
        </w:r>
        <w:r w:rsidR="00A77087">
          <w:rPr>
            <w:noProof/>
            <w:webHidden/>
          </w:rPr>
          <w:fldChar w:fldCharType="begin"/>
        </w:r>
        <w:r w:rsidR="00A77087">
          <w:rPr>
            <w:noProof/>
            <w:webHidden/>
          </w:rPr>
          <w:instrText xml:space="preserve"> PAGEREF _Toc3813699 \h </w:instrText>
        </w:r>
        <w:r w:rsidR="00A77087">
          <w:rPr>
            <w:noProof/>
            <w:webHidden/>
          </w:rPr>
        </w:r>
        <w:r w:rsidR="00A77087">
          <w:rPr>
            <w:noProof/>
            <w:webHidden/>
          </w:rPr>
          <w:fldChar w:fldCharType="separate"/>
        </w:r>
        <w:r w:rsidR="00A77087">
          <w:rPr>
            <w:noProof/>
            <w:webHidden/>
          </w:rPr>
          <w:t>67</w:t>
        </w:r>
        <w:r w:rsidR="00A77087">
          <w:rPr>
            <w:noProof/>
            <w:webHidden/>
          </w:rPr>
          <w:fldChar w:fldCharType="end"/>
        </w:r>
      </w:hyperlink>
    </w:p>
    <w:p w14:paraId="53CAA2E3" w14:textId="3F4582E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0" w:history="1">
        <w:r w:rsidR="00A77087" w:rsidRPr="001031CD">
          <w:rPr>
            <w:rStyle w:val="Hyperlink"/>
            <w:noProof/>
          </w:rPr>
          <w:t>Figure 21: Bolt with welded nut</w:t>
        </w:r>
        <w:r w:rsidR="00A77087">
          <w:rPr>
            <w:noProof/>
            <w:webHidden/>
          </w:rPr>
          <w:tab/>
        </w:r>
        <w:r w:rsidR="00A77087">
          <w:rPr>
            <w:noProof/>
            <w:webHidden/>
          </w:rPr>
          <w:fldChar w:fldCharType="begin"/>
        </w:r>
        <w:r w:rsidR="00A77087">
          <w:rPr>
            <w:noProof/>
            <w:webHidden/>
          </w:rPr>
          <w:instrText xml:space="preserve"> PAGEREF _Toc3813700 \h </w:instrText>
        </w:r>
        <w:r w:rsidR="00A77087">
          <w:rPr>
            <w:noProof/>
            <w:webHidden/>
          </w:rPr>
        </w:r>
        <w:r w:rsidR="00A77087">
          <w:rPr>
            <w:noProof/>
            <w:webHidden/>
          </w:rPr>
          <w:fldChar w:fldCharType="separate"/>
        </w:r>
        <w:r w:rsidR="00A77087">
          <w:rPr>
            <w:noProof/>
            <w:webHidden/>
          </w:rPr>
          <w:t>78</w:t>
        </w:r>
        <w:r w:rsidR="00A77087">
          <w:rPr>
            <w:noProof/>
            <w:webHidden/>
          </w:rPr>
          <w:fldChar w:fldCharType="end"/>
        </w:r>
      </w:hyperlink>
    </w:p>
    <w:p w14:paraId="1FD7B1DD" w14:textId="68BA916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1" w:history="1">
        <w:r w:rsidR="00A77087" w:rsidRPr="001031CD">
          <w:rPr>
            <w:rStyle w:val="Hyperlink"/>
            <w:noProof/>
          </w:rPr>
          <w:t>Figure 22: Bolt with free nut</w:t>
        </w:r>
        <w:r w:rsidR="00A77087">
          <w:rPr>
            <w:noProof/>
            <w:webHidden/>
          </w:rPr>
          <w:tab/>
        </w:r>
        <w:r w:rsidR="00A77087">
          <w:rPr>
            <w:noProof/>
            <w:webHidden/>
          </w:rPr>
          <w:fldChar w:fldCharType="begin"/>
        </w:r>
        <w:r w:rsidR="00A77087">
          <w:rPr>
            <w:noProof/>
            <w:webHidden/>
          </w:rPr>
          <w:instrText xml:space="preserve"> PAGEREF _Toc3813701 \h </w:instrText>
        </w:r>
        <w:r w:rsidR="00A77087">
          <w:rPr>
            <w:noProof/>
            <w:webHidden/>
          </w:rPr>
        </w:r>
        <w:r w:rsidR="00A77087">
          <w:rPr>
            <w:noProof/>
            <w:webHidden/>
          </w:rPr>
          <w:fldChar w:fldCharType="separate"/>
        </w:r>
        <w:r w:rsidR="00A77087">
          <w:rPr>
            <w:noProof/>
            <w:webHidden/>
          </w:rPr>
          <w:t>78</w:t>
        </w:r>
        <w:r w:rsidR="00A77087">
          <w:rPr>
            <w:noProof/>
            <w:webHidden/>
          </w:rPr>
          <w:fldChar w:fldCharType="end"/>
        </w:r>
      </w:hyperlink>
    </w:p>
    <w:p w14:paraId="30CF2522" w14:textId="586A22C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2" w:history="1">
        <w:r w:rsidR="00A77087" w:rsidRPr="001031CD">
          <w:rPr>
            <w:rStyle w:val="Hyperlink"/>
            <w:noProof/>
          </w:rPr>
          <w:t>Figure 23: Screw without nut</w:t>
        </w:r>
        <w:r w:rsidR="00A77087">
          <w:rPr>
            <w:noProof/>
            <w:webHidden/>
          </w:rPr>
          <w:tab/>
        </w:r>
        <w:r w:rsidR="00A77087">
          <w:rPr>
            <w:noProof/>
            <w:webHidden/>
          </w:rPr>
          <w:fldChar w:fldCharType="begin"/>
        </w:r>
        <w:r w:rsidR="00A77087">
          <w:rPr>
            <w:noProof/>
            <w:webHidden/>
          </w:rPr>
          <w:instrText xml:space="preserve"> PAGEREF _Toc3813702 \h </w:instrText>
        </w:r>
        <w:r w:rsidR="00A77087">
          <w:rPr>
            <w:noProof/>
            <w:webHidden/>
          </w:rPr>
        </w:r>
        <w:r w:rsidR="00A77087">
          <w:rPr>
            <w:noProof/>
            <w:webHidden/>
          </w:rPr>
          <w:fldChar w:fldCharType="separate"/>
        </w:r>
        <w:r w:rsidR="00A77087">
          <w:rPr>
            <w:noProof/>
            <w:webHidden/>
          </w:rPr>
          <w:t>78</w:t>
        </w:r>
        <w:r w:rsidR="00A77087">
          <w:rPr>
            <w:noProof/>
            <w:webHidden/>
          </w:rPr>
          <w:fldChar w:fldCharType="end"/>
        </w:r>
      </w:hyperlink>
    </w:p>
    <w:p w14:paraId="15D04586" w14:textId="7AC5ACE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3" w:history="1">
        <w:r w:rsidR="00A77087" w:rsidRPr="001031CD">
          <w:rPr>
            <w:rStyle w:val="Hyperlink"/>
            <w:noProof/>
          </w:rPr>
          <w:t>Figure 24: Welded stud with free nut</w:t>
        </w:r>
        <w:r w:rsidR="00A77087">
          <w:rPr>
            <w:noProof/>
            <w:webHidden/>
          </w:rPr>
          <w:tab/>
        </w:r>
        <w:r w:rsidR="00A77087">
          <w:rPr>
            <w:noProof/>
            <w:webHidden/>
          </w:rPr>
          <w:fldChar w:fldCharType="begin"/>
        </w:r>
        <w:r w:rsidR="00A77087">
          <w:rPr>
            <w:noProof/>
            <w:webHidden/>
          </w:rPr>
          <w:instrText xml:space="preserve"> PAGEREF _Toc3813703 \h </w:instrText>
        </w:r>
        <w:r w:rsidR="00A77087">
          <w:rPr>
            <w:noProof/>
            <w:webHidden/>
          </w:rPr>
        </w:r>
        <w:r w:rsidR="00A77087">
          <w:rPr>
            <w:noProof/>
            <w:webHidden/>
          </w:rPr>
          <w:fldChar w:fldCharType="separate"/>
        </w:r>
        <w:r w:rsidR="00A77087">
          <w:rPr>
            <w:noProof/>
            <w:webHidden/>
          </w:rPr>
          <w:t>79</w:t>
        </w:r>
        <w:r w:rsidR="00A77087">
          <w:rPr>
            <w:noProof/>
            <w:webHidden/>
          </w:rPr>
          <w:fldChar w:fldCharType="end"/>
        </w:r>
      </w:hyperlink>
    </w:p>
    <w:p w14:paraId="7207D3AF" w14:textId="0C87B82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4" w:history="1">
        <w:r w:rsidR="00A77087" w:rsidRPr="001031CD">
          <w:rPr>
            <w:rStyle w:val="Hyperlink"/>
            <w:noProof/>
          </w:rPr>
          <w:t>Figure 25: Plain stud</w:t>
        </w:r>
        <w:r w:rsidR="00A77087">
          <w:rPr>
            <w:noProof/>
            <w:webHidden/>
          </w:rPr>
          <w:tab/>
        </w:r>
        <w:r w:rsidR="00A77087">
          <w:rPr>
            <w:noProof/>
            <w:webHidden/>
          </w:rPr>
          <w:fldChar w:fldCharType="begin"/>
        </w:r>
        <w:r w:rsidR="00A77087">
          <w:rPr>
            <w:noProof/>
            <w:webHidden/>
          </w:rPr>
          <w:instrText xml:space="preserve"> PAGEREF _Toc3813704 \h </w:instrText>
        </w:r>
        <w:r w:rsidR="00A77087">
          <w:rPr>
            <w:noProof/>
            <w:webHidden/>
          </w:rPr>
        </w:r>
        <w:r w:rsidR="00A77087">
          <w:rPr>
            <w:noProof/>
            <w:webHidden/>
          </w:rPr>
          <w:fldChar w:fldCharType="separate"/>
        </w:r>
        <w:r w:rsidR="00A77087">
          <w:rPr>
            <w:noProof/>
            <w:webHidden/>
          </w:rPr>
          <w:t>79</w:t>
        </w:r>
        <w:r w:rsidR="00A77087">
          <w:rPr>
            <w:noProof/>
            <w:webHidden/>
          </w:rPr>
          <w:fldChar w:fldCharType="end"/>
        </w:r>
      </w:hyperlink>
    </w:p>
    <w:p w14:paraId="3150CEA5" w14:textId="4DB0382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5" w:history="1">
        <w:r w:rsidR="00A77087" w:rsidRPr="001031CD">
          <w:rPr>
            <w:rStyle w:val="Hyperlink"/>
            <w:noProof/>
          </w:rPr>
          <w:t>Figure 26: Process of Flow Drill Screwing</w:t>
        </w:r>
        <w:r w:rsidR="00A77087">
          <w:rPr>
            <w:noProof/>
            <w:webHidden/>
          </w:rPr>
          <w:tab/>
        </w:r>
        <w:r w:rsidR="00A77087">
          <w:rPr>
            <w:noProof/>
            <w:webHidden/>
          </w:rPr>
          <w:fldChar w:fldCharType="begin"/>
        </w:r>
        <w:r w:rsidR="00A77087">
          <w:rPr>
            <w:noProof/>
            <w:webHidden/>
          </w:rPr>
          <w:instrText xml:space="preserve"> PAGEREF _Toc3813705 \h </w:instrText>
        </w:r>
        <w:r w:rsidR="00A77087">
          <w:rPr>
            <w:noProof/>
            <w:webHidden/>
          </w:rPr>
        </w:r>
        <w:r w:rsidR="00A77087">
          <w:rPr>
            <w:noProof/>
            <w:webHidden/>
          </w:rPr>
          <w:fldChar w:fldCharType="separate"/>
        </w:r>
        <w:r w:rsidR="00A77087">
          <w:rPr>
            <w:noProof/>
            <w:webHidden/>
          </w:rPr>
          <w:t>81</w:t>
        </w:r>
        <w:r w:rsidR="00A77087">
          <w:rPr>
            <w:noProof/>
            <w:webHidden/>
          </w:rPr>
          <w:fldChar w:fldCharType="end"/>
        </w:r>
      </w:hyperlink>
    </w:p>
    <w:p w14:paraId="04146357" w14:textId="7C684D9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6" w:history="1">
        <w:r w:rsidR="00A77087" w:rsidRPr="001031CD">
          <w:rPr>
            <w:rStyle w:val="Hyperlink"/>
            <w:noProof/>
          </w:rPr>
          <w:t>Figure 27: Measures of applied FDS</w:t>
        </w:r>
        <w:r w:rsidR="00A77087">
          <w:rPr>
            <w:noProof/>
            <w:webHidden/>
          </w:rPr>
          <w:tab/>
        </w:r>
        <w:r w:rsidR="00A77087">
          <w:rPr>
            <w:noProof/>
            <w:webHidden/>
          </w:rPr>
          <w:fldChar w:fldCharType="begin"/>
        </w:r>
        <w:r w:rsidR="00A77087">
          <w:rPr>
            <w:noProof/>
            <w:webHidden/>
          </w:rPr>
          <w:instrText xml:space="preserve"> PAGEREF _Toc3813706 \h </w:instrText>
        </w:r>
        <w:r w:rsidR="00A77087">
          <w:rPr>
            <w:noProof/>
            <w:webHidden/>
          </w:rPr>
        </w:r>
        <w:r w:rsidR="00A77087">
          <w:rPr>
            <w:noProof/>
            <w:webHidden/>
          </w:rPr>
          <w:fldChar w:fldCharType="separate"/>
        </w:r>
        <w:r w:rsidR="00A77087">
          <w:rPr>
            <w:noProof/>
            <w:webHidden/>
          </w:rPr>
          <w:t>81</w:t>
        </w:r>
        <w:r w:rsidR="00A77087">
          <w:rPr>
            <w:noProof/>
            <w:webHidden/>
          </w:rPr>
          <w:fldChar w:fldCharType="end"/>
        </w:r>
      </w:hyperlink>
    </w:p>
    <w:p w14:paraId="1D33BA74" w14:textId="4876B1D7"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7" w:history="1">
        <w:r w:rsidR="00A77087" w:rsidRPr="001031CD">
          <w:rPr>
            <w:rStyle w:val="Hyperlink"/>
            <w:noProof/>
          </w:rPr>
          <w:t>Figure 28: Pre-machined or clearance hole in FDS connection</w:t>
        </w:r>
        <w:r w:rsidR="00A77087">
          <w:rPr>
            <w:noProof/>
            <w:webHidden/>
          </w:rPr>
          <w:tab/>
        </w:r>
        <w:r w:rsidR="00A77087">
          <w:rPr>
            <w:noProof/>
            <w:webHidden/>
          </w:rPr>
          <w:fldChar w:fldCharType="begin"/>
        </w:r>
        <w:r w:rsidR="00A77087">
          <w:rPr>
            <w:noProof/>
            <w:webHidden/>
          </w:rPr>
          <w:instrText xml:space="preserve"> PAGEREF _Toc3813707 \h </w:instrText>
        </w:r>
        <w:r w:rsidR="00A77087">
          <w:rPr>
            <w:noProof/>
            <w:webHidden/>
          </w:rPr>
        </w:r>
        <w:r w:rsidR="00A77087">
          <w:rPr>
            <w:noProof/>
            <w:webHidden/>
          </w:rPr>
          <w:fldChar w:fldCharType="separate"/>
        </w:r>
        <w:r w:rsidR="00A77087">
          <w:rPr>
            <w:noProof/>
            <w:webHidden/>
          </w:rPr>
          <w:t>82</w:t>
        </w:r>
        <w:r w:rsidR="00A77087">
          <w:rPr>
            <w:noProof/>
            <w:webHidden/>
          </w:rPr>
          <w:fldChar w:fldCharType="end"/>
        </w:r>
      </w:hyperlink>
    </w:p>
    <w:p w14:paraId="6484B04E" w14:textId="0C91604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8" w:history="1">
        <w:r w:rsidR="00A77087" w:rsidRPr="001031CD">
          <w:rPr>
            <w:rStyle w:val="Hyperlink"/>
            <w:noProof/>
          </w:rPr>
          <w:t>Figure 29: Pilot hole on sheet metal</w:t>
        </w:r>
        <w:r w:rsidR="00A77087">
          <w:rPr>
            <w:noProof/>
            <w:webHidden/>
          </w:rPr>
          <w:tab/>
        </w:r>
        <w:r w:rsidR="00A77087">
          <w:rPr>
            <w:noProof/>
            <w:webHidden/>
          </w:rPr>
          <w:fldChar w:fldCharType="begin"/>
        </w:r>
        <w:r w:rsidR="00A77087">
          <w:rPr>
            <w:noProof/>
            <w:webHidden/>
          </w:rPr>
          <w:instrText xml:space="preserve"> PAGEREF _Toc3813708 \h </w:instrText>
        </w:r>
        <w:r w:rsidR="00A77087">
          <w:rPr>
            <w:noProof/>
            <w:webHidden/>
          </w:rPr>
        </w:r>
        <w:r w:rsidR="00A77087">
          <w:rPr>
            <w:noProof/>
            <w:webHidden/>
          </w:rPr>
          <w:fldChar w:fldCharType="separate"/>
        </w:r>
        <w:r w:rsidR="00A77087">
          <w:rPr>
            <w:noProof/>
            <w:webHidden/>
          </w:rPr>
          <w:t>82</w:t>
        </w:r>
        <w:r w:rsidR="00A77087">
          <w:rPr>
            <w:noProof/>
            <w:webHidden/>
          </w:rPr>
          <w:fldChar w:fldCharType="end"/>
        </w:r>
      </w:hyperlink>
    </w:p>
    <w:p w14:paraId="516C9B11" w14:textId="4027F94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09" w:history="1">
        <w:r w:rsidR="00A77087" w:rsidRPr="001031CD">
          <w:rPr>
            <w:rStyle w:val="Hyperlink"/>
            <w:noProof/>
          </w:rPr>
          <w:t>Figure 30: Schematic representation of the clinching operation</w:t>
        </w:r>
        <w:r w:rsidR="00A77087">
          <w:rPr>
            <w:noProof/>
            <w:webHidden/>
          </w:rPr>
          <w:tab/>
        </w:r>
        <w:r w:rsidR="00A77087">
          <w:rPr>
            <w:noProof/>
            <w:webHidden/>
          </w:rPr>
          <w:fldChar w:fldCharType="begin"/>
        </w:r>
        <w:r w:rsidR="00A77087">
          <w:rPr>
            <w:noProof/>
            <w:webHidden/>
          </w:rPr>
          <w:instrText xml:space="preserve"> PAGEREF _Toc3813709 \h </w:instrText>
        </w:r>
        <w:r w:rsidR="00A77087">
          <w:rPr>
            <w:noProof/>
            <w:webHidden/>
          </w:rPr>
        </w:r>
        <w:r w:rsidR="00A77087">
          <w:rPr>
            <w:noProof/>
            <w:webHidden/>
          </w:rPr>
          <w:fldChar w:fldCharType="separate"/>
        </w:r>
        <w:r w:rsidR="00A77087">
          <w:rPr>
            <w:noProof/>
            <w:webHidden/>
          </w:rPr>
          <w:t>84</w:t>
        </w:r>
        <w:r w:rsidR="00A77087">
          <w:rPr>
            <w:noProof/>
            <w:webHidden/>
          </w:rPr>
          <w:fldChar w:fldCharType="end"/>
        </w:r>
      </w:hyperlink>
    </w:p>
    <w:p w14:paraId="4E85C93F" w14:textId="589234E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0" w:history="1">
        <w:r w:rsidR="00A77087" w:rsidRPr="001031CD">
          <w:rPr>
            <w:rStyle w:val="Hyperlink"/>
            <w:noProof/>
          </w:rPr>
          <w:t>Figure 31: Clinch Joint Dimensions</w:t>
        </w:r>
        <w:r w:rsidR="00A77087">
          <w:rPr>
            <w:noProof/>
            <w:webHidden/>
          </w:rPr>
          <w:tab/>
        </w:r>
        <w:r w:rsidR="00A77087">
          <w:rPr>
            <w:noProof/>
            <w:webHidden/>
          </w:rPr>
          <w:fldChar w:fldCharType="begin"/>
        </w:r>
        <w:r w:rsidR="00A77087">
          <w:rPr>
            <w:noProof/>
            <w:webHidden/>
          </w:rPr>
          <w:instrText xml:space="preserve"> PAGEREF _Toc3813710 \h </w:instrText>
        </w:r>
        <w:r w:rsidR="00A77087">
          <w:rPr>
            <w:noProof/>
            <w:webHidden/>
          </w:rPr>
        </w:r>
        <w:r w:rsidR="00A77087">
          <w:rPr>
            <w:noProof/>
            <w:webHidden/>
          </w:rPr>
          <w:fldChar w:fldCharType="separate"/>
        </w:r>
        <w:r w:rsidR="00A77087">
          <w:rPr>
            <w:noProof/>
            <w:webHidden/>
          </w:rPr>
          <w:t>84</w:t>
        </w:r>
        <w:r w:rsidR="00A77087">
          <w:rPr>
            <w:noProof/>
            <w:webHidden/>
          </w:rPr>
          <w:fldChar w:fldCharType="end"/>
        </w:r>
      </w:hyperlink>
    </w:p>
    <w:p w14:paraId="7D864934" w14:textId="7C04C9F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1" w:history="1">
        <w:r w:rsidR="00A77087" w:rsidRPr="001031CD">
          <w:rPr>
            <w:rStyle w:val="Hyperlink"/>
            <w:noProof/>
          </w:rPr>
          <w:t>Figure 32: TOX (left) and BTM’s Tog-L-Loc system</w:t>
        </w:r>
        <w:r w:rsidR="00A77087">
          <w:rPr>
            <w:noProof/>
            <w:webHidden/>
          </w:rPr>
          <w:tab/>
        </w:r>
        <w:r w:rsidR="00A77087">
          <w:rPr>
            <w:noProof/>
            <w:webHidden/>
          </w:rPr>
          <w:fldChar w:fldCharType="begin"/>
        </w:r>
        <w:r w:rsidR="00A77087">
          <w:rPr>
            <w:noProof/>
            <w:webHidden/>
          </w:rPr>
          <w:instrText xml:space="preserve"> PAGEREF _Toc3813711 \h </w:instrText>
        </w:r>
        <w:r w:rsidR="00A77087">
          <w:rPr>
            <w:noProof/>
            <w:webHidden/>
          </w:rPr>
        </w:r>
        <w:r w:rsidR="00A77087">
          <w:rPr>
            <w:noProof/>
            <w:webHidden/>
          </w:rPr>
          <w:fldChar w:fldCharType="separate"/>
        </w:r>
        <w:r w:rsidR="00A77087">
          <w:rPr>
            <w:noProof/>
            <w:webHidden/>
          </w:rPr>
          <w:t>85</w:t>
        </w:r>
        <w:r w:rsidR="00A77087">
          <w:rPr>
            <w:noProof/>
            <w:webHidden/>
          </w:rPr>
          <w:fldChar w:fldCharType="end"/>
        </w:r>
      </w:hyperlink>
    </w:p>
    <w:p w14:paraId="23B34F7F" w14:textId="5EC554E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2" w:history="1">
        <w:r w:rsidR="00A77087" w:rsidRPr="001031CD">
          <w:rPr>
            <w:rStyle w:val="Hyperlink"/>
            <w:noProof/>
          </w:rPr>
          <w:t>Figure 33: Cross Section of a Heat Stake</w:t>
        </w:r>
        <w:r w:rsidR="00A77087">
          <w:rPr>
            <w:noProof/>
            <w:webHidden/>
          </w:rPr>
          <w:tab/>
        </w:r>
        <w:r w:rsidR="00A77087">
          <w:rPr>
            <w:noProof/>
            <w:webHidden/>
          </w:rPr>
          <w:fldChar w:fldCharType="begin"/>
        </w:r>
        <w:r w:rsidR="00A77087">
          <w:rPr>
            <w:noProof/>
            <w:webHidden/>
          </w:rPr>
          <w:instrText xml:space="preserve"> PAGEREF _Toc3813712 \h </w:instrText>
        </w:r>
        <w:r w:rsidR="00A77087">
          <w:rPr>
            <w:noProof/>
            <w:webHidden/>
          </w:rPr>
        </w:r>
        <w:r w:rsidR="00A77087">
          <w:rPr>
            <w:noProof/>
            <w:webHidden/>
          </w:rPr>
          <w:fldChar w:fldCharType="separate"/>
        </w:r>
        <w:r w:rsidR="00A77087">
          <w:rPr>
            <w:noProof/>
            <w:webHidden/>
          </w:rPr>
          <w:t>87</w:t>
        </w:r>
        <w:r w:rsidR="00A77087">
          <w:rPr>
            <w:noProof/>
            <w:webHidden/>
          </w:rPr>
          <w:fldChar w:fldCharType="end"/>
        </w:r>
      </w:hyperlink>
    </w:p>
    <w:p w14:paraId="30FD7B80" w14:textId="5357476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3" w:history="1">
        <w:r w:rsidR="00A77087" w:rsidRPr="001031CD">
          <w:rPr>
            <w:rStyle w:val="Hyperlink"/>
            <w:noProof/>
          </w:rPr>
          <w:t>Figure 34: A "Hairpin Clip"</w:t>
        </w:r>
        <w:r w:rsidR="00A77087">
          <w:rPr>
            <w:noProof/>
            <w:webHidden/>
          </w:rPr>
          <w:tab/>
        </w:r>
        <w:r w:rsidR="00A77087">
          <w:rPr>
            <w:noProof/>
            <w:webHidden/>
          </w:rPr>
          <w:fldChar w:fldCharType="begin"/>
        </w:r>
        <w:r w:rsidR="00A77087">
          <w:rPr>
            <w:noProof/>
            <w:webHidden/>
          </w:rPr>
          <w:instrText xml:space="preserve"> PAGEREF _Toc3813713 \h </w:instrText>
        </w:r>
        <w:r w:rsidR="00A77087">
          <w:rPr>
            <w:noProof/>
            <w:webHidden/>
          </w:rPr>
        </w:r>
        <w:r w:rsidR="00A77087">
          <w:rPr>
            <w:noProof/>
            <w:webHidden/>
          </w:rPr>
          <w:fldChar w:fldCharType="separate"/>
        </w:r>
        <w:r w:rsidR="00A77087">
          <w:rPr>
            <w:noProof/>
            <w:webHidden/>
          </w:rPr>
          <w:t>89</w:t>
        </w:r>
        <w:r w:rsidR="00A77087">
          <w:rPr>
            <w:noProof/>
            <w:webHidden/>
          </w:rPr>
          <w:fldChar w:fldCharType="end"/>
        </w:r>
      </w:hyperlink>
    </w:p>
    <w:p w14:paraId="0777B877" w14:textId="565C5087"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4" w:history="1">
        <w:r w:rsidR="00A77087" w:rsidRPr="001031CD">
          <w:rPr>
            <w:rStyle w:val="Hyperlink"/>
            <w:noProof/>
          </w:rPr>
          <w:t>Figure 35: Internal and External Circlips</w:t>
        </w:r>
        <w:r w:rsidR="00A77087">
          <w:rPr>
            <w:noProof/>
            <w:webHidden/>
          </w:rPr>
          <w:tab/>
        </w:r>
        <w:r w:rsidR="00A77087">
          <w:rPr>
            <w:noProof/>
            <w:webHidden/>
          </w:rPr>
          <w:fldChar w:fldCharType="begin"/>
        </w:r>
        <w:r w:rsidR="00A77087">
          <w:rPr>
            <w:noProof/>
            <w:webHidden/>
          </w:rPr>
          <w:instrText xml:space="preserve"> PAGEREF _Toc3813714 \h </w:instrText>
        </w:r>
        <w:r w:rsidR="00A77087">
          <w:rPr>
            <w:noProof/>
            <w:webHidden/>
          </w:rPr>
        </w:r>
        <w:r w:rsidR="00A77087">
          <w:rPr>
            <w:noProof/>
            <w:webHidden/>
          </w:rPr>
          <w:fldChar w:fldCharType="separate"/>
        </w:r>
        <w:r w:rsidR="00A77087">
          <w:rPr>
            <w:noProof/>
            <w:webHidden/>
          </w:rPr>
          <w:t>89</w:t>
        </w:r>
        <w:r w:rsidR="00A77087">
          <w:rPr>
            <w:noProof/>
            <w:webHidden/>
          </w:rPr>
          <w:fldChar w:fldCharType="end"/>
        </w:r>
      </w:hyperlink>
    </w:p>
    <w:p w14:paraId="16EC7457" w14:textId="2E8A37C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5" w:history="1">
        <w:r w:rsidR="00A77087" w:rsidRPr="001031CD">
          <w:rPr>
            <w:rStyle w:val="Hyperlink"/>
            <w:noProof/>
          </w:rPr>
          <w:t>Figure 36: Clips Pushed into a Hole</w:t>
        </w:r>
        <w:r w:rsidR="00A77087">
          <w:rPr>
            <w:noProof/>
            <w:webHidden/>
          </w:rPr>
          <w:tab/>
        </w:r>
        <w:r w:rsidR="00A77087">
          <w:rPr>
            <w:noProof/>
            <w:webHidden/>
          </w:rPr>
          <w:fldChar w:fldCharType="begin"/>
        </w:r>
        <w:r w:rsidR="00A77087">
          <w:rPr>
            <w:noProof/>
            <w:webHidden/>
          </w:rPr>
          <w:instrText xml:space="preserve"> PAGEREF _Toc3813715 \h </w:instrText>
        </w:r>
        <w:r w:rsidR="00A77087">
          <w:rPr>
            <w:noProof/>
            <w:webHidden/>
          </w:rPr>
        </w:r>
        <w:r w:rsidR="00A77087">
          <w:rPr>
            <w:noProof/>
            <w:webHidden/>
          </w:rPr>
          <w:fldChar w:fldCharType="separate"/>
        </w:r>
        <w:r w:rsidR="00A77087">
          <w:rPr>
            <w:noProof/>
            <w:webHidden/>
          </w:rPr>
          <w:t>90</w:t>
        </w:r>
        <w:r w:rsidR="00A77087">
          <w:rPr>
            <w:noProof/>
            <w:webHidden/>
          </w:rPr>
          <w:fldChar w:fldCharType="end"/>
        </w:r>
      </w:hyperlink>
    </w:p>
    <w:p w14:paraId="0837EF8C" w14:textId="078A233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6" w:history="1">
        <w:r w:rsidR="00A77087" w:rsidRPr="001031CD">
          <w:rPr>
            <w:rStyle w:val="Hyperlink"/>
            <w:noProof/>
          </w:rPr>
          <w:t>Figure 37: Clips Sliding onto a Flat Surface</w:t>
        </w:r>
        <w:r w:rsidR="00A77087">
          <w:rPr>
            <w:noProof/>
            <w:webHidden/>
          </w:rPr>
          <w:tab/>
        </w:r>
        <w:r w:rsidR="00A77087">
          <w:rPr>
            <w:noProof/>
            <w:webHidden/>
          </w:rPr>
          <w:fldChar w:fldCharType="begin"/>
        </w:r>
        <w:r w:rsidR="00A77087">
          <w:rPr>
            <w:noProof/>
            <w:webHidden/>
          </w:rPr>
          <w:instrText xml:space="preserve"> PAGEREF _Toc3813716 \h </w:instrText>
        </w:r>
        <w:r w:rsidR="00A77087">
          <w:rPr>
            <w:noProof/>
            <w:webHidden/>
          </w:rPr>
        </w:r>
        <w:r w:rsidR="00A77087">
          <w:rPr>
            <w:noProof/>
            <w:webHidden/>
          </w:rPr>
          <w:fldChar w:fldCharType="separate"/>
        </w:r>
        <w:r w:rsidR="00A77087">
          <w:rPr>
            <w:noProof/>
            <w:webHidden/>
          </w:rPr>
          <w:t>90</w:t>
        </w:r>
        <w:r w:rsidR="00A77087">
          <w:rPr>
            <w:noProof/>
            <w:webHidden/>
          </w:rPr>
          <w:fldChar w:fldCharType="end"/>
        </w:r>
      </w:hyperlink>
    </w:p>
    <w:p w14:paraId="64ED7B57" w14:textId="597498C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7" w:history="1">
        <w:r w:rsidR="00A77087" w:rsidRPr="001031CD">
          <w:rPr>
            <w:rStyle w:val="Hyperlink"/>
            <w:noProof/>
          </w:rPr>
          <w:t>Figure 38: RIVTAC</w:t>
        </w:r>
        <w:r w:rsidR="00A77087" w:rsidRPr="001031CD">
          <w:rPr>
            <w:rStyle w:val="Hyperlink"/>
            <w:rFonts w:cs="Calibri"/>
            <w:noProof/>
          </w:rPr>
          <w:t>®</w:t>
        </w:r>
        <w:r w:rsidR="00A77087" w:rsidRPr="001031CD">
          <w:rPr>
            <w:rStyle w:val="Hyperlink"/>
            <w:noProof/>
          </w:rPr>
          <w:t xml:space="preserve"> Nail</w:t>
        </w:r>
        <w:r w:rsidR="00A77087">
          <w:rPr>
            <w:noProof/>
            <w:webHidden/>
          </w:rPr>
          <w:tab/>
        </w:r>
        <w:r w:rsidR="00A77087">
          <w:rPr>
            <w:noProof/>
            <w:webHidden/>
          </w:rPr>
          <w:fldChar w:fldCharType="begin"/>
        </w:r>
        <w:r w:rsidR="00A77087">
          <w:rPr>
            <w:noProof/>
            <w:webHidden/>
          </w:rPr>
          <w:instrText xml:space="preserve"> PAGEREF _Toc3813717 \h </w:instrText>
        </w:r>
        <w:r w:rsidR="00A77087">
          <w:rPr>
            <w:noProof/>
            <w:webHidden/>
          </w:rPr>
        </w:r>
        <w:r w:rsidR="00A77087">
          <w:rPr>
            <w:noProof/>
            <w:webHidden/>
          </w:rPr>
          <w:fldChar w:fldCharType="separate"/>
        </w:r>
        <w:r w:rsidR="00A77087">
          <w:rPr>
            <w:noProof/>
            <w:webHidden/>
          </w:rPr>
          <w:t>92</w:t>
        </w:r>
        <w:r w:rsidR="00A77087">
          <w:rPr>
            <w:noProof/>
            <w:webHidden/>
          </w:rPr>
          <w:fldChar w:fldCharType="end"/>
        </w:r>
      </w:hyperlink>
    </w:p>
    <w:p w14:paraId="05A19C44" w14:textId="6915771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8" w:history="1">
        <w:r w:rsidR="00A77087" w:rsidRPr="001031CD">
          <w:rPr>
            <w:rStyle w:val="Hyperlink"/>
            <w:noProof/>
          </w:rPr>
          <w:t>Figure 39: Cross Section of a Nail, Connecting Two Sheets</w:t>
        </w:r>
        <w:r w:rsidR="00A77087">
          <w:rPr>
            <w:noProof/>
            <w:webHidden/>
          </w:rPr>
          <w:tab/>
        </w:r>
        <w:r w:rsidR="00A77087">
          <w:rPr>
            <w:noProof/>
            <w:webHidden/>
          </w:rPr>
          <w:fldChar w:fldCharType="begin"/>
        </w:r>
        <w:r w:rsidR="00A77087">
          <w:rPr>
            <w:noProof/>
            <w:webHidden/>
          </w:rPr>
          <w:instrText xml:space="preserve"> PAGEREF _Toc3813718 \h </w:instrText>
        </w:r>
        <w:r w:rsidR="00A77087">
          <w:rPr>
            <w:noProof/>
            <w:webHidden/>
          </w:rPr>
        </w:r>
        <w:r w:rsidR="00A77087">
          <w:rPr>
            <w:noProof/>
            <w:webHidden/>
          </w:rPr>
          <w:fldChar w:fldCharType="separate"/>
        </w:r>
        <w:r w:rsidR="00A77087">
          <w:rPr>
            <w:noProof/>
            <w:webHidden/>
          </w:rPr>
          <w:t>92</w:t>
        </w:r>
        <w:r w:rsidR="00A77087">
          <w:rPr>
            <w:noProof/>
            <w:webHidden/>
          </w:rPr>
          <w:fldChar w:fldCharType="end"/>
        </w:r>
      </w:hyperlink>
    </w:p>
    <w:p w14:paraId="23F48025" w14:textId="77875A3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19" w:history="1">
        <w:r w:rsidR="00A77087" w:rsidRPr="001031CD">
          <w:rPr>
            <w:rStyle w:val="Hyperlink"/>
            <w:noProof/>
          </w:rPr>
          <w:t>Figure 40: Weld Line Changing from Y-Joint to Overlap-Joint</w:t>
        </w:r>
        <w:r w:rsidR="00A77087">
          <w:rPr>
            <w:noProof/>
            <w:webHidden/>
          </w:rPr>
          <w:tab/>
        </w:r>
        <w:r w:rsidR="00A77087">
          <w:rPr>
            <w:noProof/>
            <w:webHidden/>
          </w:rPr>
          <w:fldChar w:fldCharType="begin"/>
        </w:r>
        <w:r w:rsidR="00A77087">
          <w:rPr>
            <w:noProof/>
            <w:webHidden/>
          </w:rPr>
          <w:instrText xml:space="preserve"> PAGEREF _Toc3813719 \h </w:instrText>
        </w:r>
        <w:r w:rsidR="00A77087">
          <w:rPr>
            <w:noProof/>
            <w:webHidden/>
          </w:rPr>
        </w:r>
        <w:r w:rsidR="00A77087">
          <w:rPr>
            <w:noProof/>
            <w:webHidden/>
          </w:rPr>
          <w:fldChar w:fldCharType="separate"/>
        </w:r>
        <w:r w:rsidR="00A77087">
          <w:rPr>
            <w:noProof/>
            <w:webHidden/>
          </w:rPr>
          <w:t>97</w:t>
        </w:r>
        <w:r w:rsidR="00A77087">
          <w:rPr>
            <w:noProof/>
            <w:webHidden/>
          </w:rPr>
          <w:fldChar w:fldCharType="end"/>
        </w:r>
      </w:hyperlink>
    </w:p>
    <w:p w14:paraId="75E4E20E" w14:textId="1E9BEEA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0" w:history="1">
        <w:r w:rsidR="00A77087" w:rsidRPr="001031CD">
          <w:rPr>
            <w:rStyle w:val="Hyperlink"/>
            <w:noProof/>
          </w:rPr>
          <w:t>Figure 41: Longitudinal stiffener, top view</w:t>
        </w:r>
        <w:r w:rsidR="00A77087">
          <w:rPr>
            <w:noProof/>
            <w:webHidden/>
          </w:rPr>
          <w:tab/>
        </w:r>
        <w:r w:rsidR="00A77087">
          <w:rPr>
            <w:noProof/>
            <w:webHidden/>
          </w:rPr>
          <w:fldChar w:fldCharType="begin"/>
        </w:r>
        <w:r w:rsidR="00A77087">
          <w:rPr>
            <w:noProof/>
            <w:webHidden/>
          </w:rPr>
          <w:instrText xml:space="preserve"> PAGEREF _Toc3813720 \h </w:instrText>
        </w:r>
        <w:r w:rsidR="00A77087">
          <w:rPr>
            <w:noProof/>
            <w:webHidden/>
          </w:rPr>
        </w:r>
        <w:r w:rsidR="00A77087">
          <w:rPr>
            <w:noProof/>
            <w:webHidden/>
          </w:rPr>
          <w:fldChar w:fldCharType="separate"/>
        </w:r>
        <w:r w:rsidR="00A77087">
          <w:rPr>
            <w:noProof/>
            <w:webHidden/>
          </w:rPr>
          <w:t>97</w:t>
        </w:r>
        <w:r w:rsidR="00A77087">
          <w:rPr>
            <w:noProof/>
            <w:webHidden/>
          </w:rPr>
          <w:fldChar w:fldCharType="end"/>
        </w:r>
      </w:hyperlink>
    </w:p>
    <w:p w14:paraId="68C13263" w14:textId="5F1F696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1" w:history="1">
        <w:r w:rsidR="00A77087" w:rsidRPr="001031CD">
          <w:rPr>
            <w:rStyle w:val="Hyperlink"/>
            <w:noProof/>
          </w:rPr>
          <w:t>Figure 42: Seam weld types and attributes</w:t>
        </w:r>
        <w:r w:rsidR="00A77087">
          <w:rPr>
            <w:noProof/>
            <w:webHidden/>
          </w:rPr>
          <w:tab/>
        </w:r>
        <w:r w:rsidR="00A77087">
          <w:rPr>
            <w:noProof/>
            <w:webHidden/>
          </w:rPr>
          <w:fldChar w:fldCharType="begin"/>
        </w:r>
        <w:r w:rsidR="00A77087">
          <w:rPr>
            <w:noProof/>
            <w:webHidden/>
          </w:rPr>
          <w:instrText xml:space="preserve"> PAGEREF _Toc3813721 \h </w:instrText>
        </w:r>
        <w:r w:rsidR="00A77087">
          <w:rPr>
            <w:noProof/>
            <w:webHidden/>
          </w:rPr>
        </w:r>
        <w:r w:rsidR="00A77087">
          <w:rPr>
            <w:noProof/>
            <w:webHidden/>
          </w:rPr>
          <w:fldChar w:fldCharType="separate"/>
        </w:r>
        <w:r w:rsidR="00A77087">
          <w:rPr>
            <w:noProof/>
            <w:webHidden/>
          </w:rPr>
          <w:t>99</w:t>
        </w:r>
        <w:r w:rsidR="00A77087">
          <w:rPr>
            <w:noProof/>
            <w:webHidden/>
          </w:rPr>
          <w:fldChar w:fldCharType="end"/>
        </w:r>
      </w:hyperlink>
    </w:p>
    <w:p w14:paraId="56B6F12E" w14:textId="531AEA4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2" w:history="1">
        <w:r w:rsidR="00A77087" w:rsidRPr="001031CD">
          <w:rPr>
            <w:rStyle w:val="Hyperlink"/>
            <w:noProof/>
          </w:rPr>
          <w:t>Figure 43: χMCF Structure of a Seam Weld (</w:t>
        </w:r>
        <w:r w:rsidR="00A77087" w:rsidRPr="001031CD">
          <w:rPr>
            <w:rStyle w:val="Hyperlink"/>
            <w:i/>
            <w:noProof/>
          </w:rPr>
          <w:t>connection_1d</w:t>
        </w:r>
        <w:r w:rsidR="00A77087" w:rsidRPr="001031CD">
          <w:rPr>
            <w:rStyle w:val="Hyperlink"/>
            <w:noProof/>
          </w:rPr>
          <w:t>)</w:t>
        </w:r>
        <w:r w:rsidR="00A77087">
          <w:rPr>
            <w:noProof/>
            <w:webHidden/>
          </w:rPr>
          <w:tab/>
        </w:r>
        <w:r w:rsidR="00A77087">
          <w:rPr>
            <w:noProof/>
            <w:webHidden/>
          </w:rPr>
          <w:fldChar w:fldCharType="begin"/>
        </w:r>
        <w:r w:rsidR="00A77087">
          <w:rPr>
            <w:noProof/>
            <w:webHidden/>
          </w:rPr>
          <w:instrText xml:space="preserve"> PAGEREF _Toc3813722 \h </w:instrText>
        </w:r>
        <w:r w:rsidR="00A77087">
          <w:rPr>
            <w:noProof/>
            <w:webHidden/>
          </w:rPr>
        </w:r>
        <w:r w:rsidR="00A77087">
          <w:rPr>
            <w:noProof/>
            <w:webHidden/>
          </w:rPr>
          <w:fldChar w:fldCharType="separate"/>
        </w:r>
        <w:r w:rsidR="00A77087">
          <w:rPr>
            <w:noProof/>
            <w:webHidden/>
          </w:rPr>
          <w:t>100</w:t>
        </w:r>
        <w:r w:rsidR="00A77087">
          <w:rPr>
            <w:noProof/>
            <w:webHidden/>
          </w:rPr>
          <w:fldChar w:fldCharType="end"/>
        </w:r>
      </w:hyperlink>
    </w:p>
    <w:p w14:paraId="434F5D29" w14:textId="4A9BAF6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3" w:history="1">
        <w:r w:rsidR="00A77087" w:rsidRPr="001031CD">
          <w:rPr>
            <w:rStyle w:val="Hyperlink"/>
            <w:noProof/>
          </w:rPr>
          <w:t>Figure 44: Sheet Parameters vs.  Weld Position Parameters</w:t>
        </w:r>
        <w:r w:rsidR="00A77087">
          <w:rPr>
            <w:noProof/>
            <w:webHidden/>
          </w:rPr>
          <w:tab/>
        </w:r>
        <w:r w:rsidR="00A77087">
          <w:rPr>
            <w:noProof/>
            <w:webHidden/>
          </w:rPr>
          <w:fldChar w:fldCharType="begin"/>
        </w:r>
        <w:r w:rsidR="00A77087">
          <w:rPr>
            <w:noProof/>
            <w:webHidden/>
          </w:rPr>
          <w:instrText xml:space="preserve"> PAGEREF _Toc3813723 \h </w:instrText>
        </w:r>
        <w:r w:rsidR="00A77087">
          <w:rPr>
            <w:noProof/>
            <w:webHidden/>
          </w:rPr>
        </w:r>
        <w:r w:rsidR="00A77087">
          <w:rPr>
            <w:noProof/>
            <w:webHidden/>
          </w:rPr>
          <w:fldChar w:fldCharType="separate"/>
        </w:r>
        <w:r w:rsidR="00A77087">
          <w:rPr>
            <w:noProof/>
            <w:webHidden/>
          </w:rPr>
          <w:t>103</w:t>
        </w:r>
        <w:r w:rsidR="00A77087">
          <w:rPr>
            <w:noProof/>
            <w:webHidden/>
          </w:rPr>
          <w:fldChar w:fldCharType="end"/>
        </w:r>
      </w:hyperlink>
    </w:p>
    <w:p w14:paraId="56B5B380" w14:textId="51A46F3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4" w:history="1">
        <w:r w:rsidR="00A77087" w:rsidRPr="001031CD">
          <w:rPr>
            <w:rStyle w:val="Hyperlink"/>
            <w:noProof/>
          </w:rPr>
          <w:t>Figure 45: Welding Position of a Y-Joint</w:t>
        </w:r>
        <w:r w:rsidR="00A77087">
          <w:rPr>
            <w:noProof/>
            <w:webHidden/>
          </w:rPr>
          <w:tab/>
        </w:r>
        <w:r w:rsidR="00A77087">
          <w:rPr>
            <w:noProof/>
            <w:webHidden/>
          </w:rPr>
          <w:fldChar w:fldCharType="begin"/>
        </w:r>
        <w:r w:rsidR="00A77087">
          <w:rPr>
            <w:noProof/>
            <w:webHidden/>
          </w:rPr>
          <w:instrText xml:space="preserve"> PAGEREF _Toc3813724 \h </w:instrText>
        </w:r>
        <w:r w:rsidR="00A77087">
          <w:rPr>
            <w:noProof/>
            <w:webHidden/>
          </w:rPr>
        </w:r>
        <w:r w:rsidR="00A77087">
          <w:rPr>
            <w:noProof/>
            <w:webHidden/>
          </w:rPr>
          <w:fldChar w:fldCharType="separate"/>
        </w:r>
        <w:r w:rsidR="00A77087">
          <w:rPr>
            <w:noProof/>
            <w:webHidden/>
          </w:rPr>
          <w:t>105</w:t>
        </w:r>
        <w:r w:rsidR="00A77087">
          <w:rPr>
            <w:noProof/>
            <w:webHidden/>
          </w:rPr>
          <w:fldChar w:fldCharType="end"/>
        </w:r>
      </w:hyperlink>
    </w:p>
    <w:p w14:paraId="13B42BE4" w14:textId="2C4C3DD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5" w:history="1">
        <w:r w:rsidR="00A77087" w:rsidRPr="001031CD">
          <w:rPr>
            <w:rStyle w:val="Hyperlink"/>
            <w:noProof/>
          </w:rPr>
          <w:t>Figure 46: Welding Position vector direction and length</w:t>
        </w:r>
        <w:r w:rsidR="00A77087">
          <w:rPr>
            <w:noProof/>
            <w:webHidden/>
          </w:rPr>
          <w:tab/>
        </w:r>
        <w:r w:rsidR="00A77087">
          <w:rPr>
            <w:noProof/>
            <w:webHidden/>
          </w:rPr>
          <w:fldChar w:fldCharType="begin"/>
        </w:r>
        <w:r w:rsidR="00A77087">
          <w:rPr>
            <w:noProof/>
            <w:webHidden/>
          </w:rPr>
          <w:instrText xml:space="preserve"> PAGEREF _Toc3813725 \h </w:instrText>
        </w:r>
        <w:r w:rsidR="00A77087">
          <w:rPr>
            <w:noProof/>
            <w:webHidden/>
          </w:rPr>
        </w:r>
        <w:r w:rsidR="00A77087">
          <w:rPr>
            <w:noProof/>
            <w:webHidden/>
          </w:rPr>
          <w:fldChar w:fldCharType="separate"/>
        </w:r>
        <w:r w:rsidR="00A77087">
          <w:rPr>
            <w:noProof/>
            <w:webHidden/>
          </w:rPr>
          <w:t>106</w:t>
        </w:r>
        <w:r w:rsidR="00A77087">
          <w:rPr>
            <w:noProof/>
            <w:webHidden/>
          </w:rPr>
          <w:fldChar w:fldCharType="end"/>
        </w:r>
      </w:hyperlink>
    </w:p>
    <w:p w14:paraId="02047D02" w14:textId="03EC5FC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6" w:history="1">
        <w:r w:rsidR="00A77087" w:rsidRPr="001031CD">
          <w:rPr>
            <w:rStyle w:val="Hyperlink"/>
            <w:noProof/>
          </w:rPr>
          <w:t>Figure 47: Butt Joint Sheet Layout</w:t>
        </w:r>
        <w:r w:rsidR="00A77087">
          <w:rPr>
            <w:noProof/>
            <w:webHidden/>
          </w:rPr>
          <w:tab/>
        </w:r>
        <w:r w:rsidR="00A77087">
          <w:rPr>
            <w:noProof/>
            <w:webHidden/>
          </w:rPr>
          <w:fldChar w:fldCharType="begin"/>
        </w:r>
        <w:r w:rsidR="00A77087">
          <w:rPr>
            <w:noProof/>
            <w:webHidden/>
          </w:rPr>
          <w:instrText xml:space="preserve"> PAGEREF _Toc3813726 \h </w:instrText>
        </w:r>
        <w:r w:rsidR="00A77087">
          <w:rPr>
            <w:noProof/>
            <w:webHidden/>
          </w:rPr>
        </w:r>
        <w:r w:rsidR="00A77087">
          <w:rPr>
            <w:noProof/>
            <w:webHidden/>
          </w:rPr>
          <w:fldChar w:fldCharType="separate"/>
        </w:r>
        <w:r w:rsidR="00A77087">
          <w:rPr>
            <w:noProof/>
            <w:webHidden/>
          </w:rPr>
          <w:t>109</w:t>
        </w:r>
        <w:r w:rsidR="00A77087">
          <w:rPr>
            <w:noProof/>
            <w:webHidden/>
          </w:rPr>
          <w:fldChar w:fldCharType="end"/>
        </w:r>
      </w:hyperlink>
    </w:p>
    <w:p w14:paraId="013C6B87" w14:textId="1E2341D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7" w:history="1">
        <w:r w:rsidR="00A77087" w:rsidRPr="001031CD">
          <w:rPr>
            <w:rStyle w:val="Hyperlink"/>
            <w:noProof/>
          </w:rPr>
          <w:t>Figure 48: Butt Joint Weld parameters</w:t>
        </w:r>
        <w:r w:rsidR="00A77087">
          <w:rPr>
            <w:noProof/>
            <w:webHidden/>
          </w:rPr>
          <w:tab/>
        </w:r>
        <w:r w:rsidR="00A77087">
          <w:rPr>
            <w:noProof/>
            <w:webHidden/>
          </w:rPr>
          <w:fldChar w:fldCharType="begin"/>
        </w:r>
        <w:r w:rsidR="00A77087">
          <w:rPr>
            <w:noProof/>
            <w:webHidden/>
          </w:rPr>
          <w:instrText xml:space="preserve"> PAGEREF _Toc3813727 \h </w:instrText>
        </w:r>
        <w:r w:rsidR="00A77087">
          <w:rPr>
            <w:noProof/>
            <w:webHidden/>
          </w:rPr>
        </w:r>
        <w:r w:rsidR="00A77087">
          <w:rPr>
            <w:noProof/>
            <w:webHidden/>
          </w:rPr>
          <w:fldChar w:fldCharType="separate"/>
        </w:r>
        <w:r w:rsidR="00A77087">
          <w:rPr>
            <w:noProof/>
            <w:webHidden/>
          </w:rPr>
          <w:t>109</w:t>
        </w:r>
        <w:r w:rsidR="00A77087">
          <w:rPr>
            <w:noProof/>
            <w:webHidden/>
          </w:rPr>
          <w:fldChar w:fldCharType="end"/>
        </w:r>
      </w:hyperlink>
    </w:p>
    <w:p w14:paraId="05F5DD8F" w14:textId="49A29CB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8" w:history="1">
        <w:r w:rsidR="00A77087" w:rsidRPr="001031CD">
          <w:rPr>
            <w:rStyle w:val="Hyperlink"/>
            <w:noProof/>
          </w:rPr>
          <w:t>Figure 49: Corner Weld Sheet Layout</w:t>
        </w:r>
        <w:r w:rsidR="00A77087">
          <w:rPr>
            <w:noProof/>
            <w:webHidden/>
          </w:rPr>
          <w:tab/>
        </w:r>
        <w:r w:rsidR="00A77087">
          <w:rPr>
            <w:noProof/>
            <w:webHidden/>
          </w:rPr>
          <w:fldChar w:fldCharType="begin"/>
        </w:r>
        <w:r w:rsidR="00A77087">
          <w:rPr>
            <w:noProof/>
            <w:webHidden/>
          </w:rPr>
          <w:instrText xml:space="preserve"> PAGEREF _Toc3813728 \h </w:instrText>
        </w:r>
        <w:r w:rsidR="00A77087">
          <w:rPr>
            <w:noProof/>
            <w:webHidden/>
          </w:rPr>
        </w:r>
        <w:r w:rsidR="00A77087">
          <w:rPr>
            <w:noProof/>
            <w:webHidden/>
          </w:rPr>
          <w:fldChar w:fldCharType="separate"/>
        </w:r>
        <w:r w:rsidR="00A77087">
          <w:rPr>
            <w:noProof/>
            <w:webHidden/>
          </w:rPr>
          <w:t>111</w:t>
        </w:r>
        <w:r w:rsidR="00A77087">
          <w:rPr>
            <w:noProof/>
            <w:webHidden/>
          </w:rPr>
          <w:fldChar w:fldCharType="end"/>
        </w:r>
      </w:hyperlink>
    </w:p>
    <w:p w14:paraId="4441744F" w14:textId="7E62113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29" w:history="1">
        <w:r w:rsidR="00A77087" w:rsidRPr="001031CD">
          <w:rPr>
            <w:rStyle w:val="Hyperlink"/>
            <w:noProof/>
          </w:rPr>
          <w:t>Figure 50: Corner Weld Parameters</w:t>
        </w:r>
        <w:r w:rsidR="00A77087">
          <w:rPr>
            <w:noProof/>
            <w:webHidden/>
          </w:rPr>
          <w:tab/>
        </w:r>
        <w:r w:rsidR="00A77087">
          <w:rPr>
            <w:noProof/>
            <w:webHidden/>
          </w:rPr>
          <w:fldChar w:fldCharType="begin"/>
        </w:r>
        <w:r w:rsidR="00A77087">
          <w:rPr>
            <w:noProof/>
            <w:webHidden/>
          </w:rPr>
          <w:instrText xml:space="preserve"> PAGEREF _Toc3813729 \h </w:instrText>
        </w:r>
        <w:r w:rsidR="00A77087">
          <w:rPr>
            <w:noProof/>
            <w:webHidden/>
          </w:rPr>
        </w:r>
        <w:r w:rsidR="00A77087">
          <w:rPr>
            <w:noProof/>
            <w:webHidden/>
          </w:rPr>
          <w:fldChar w:fldCharType="separate"/>
        </w:r>
        <w:r w:rsidR="00A77087">
          <w:rPr>
            <w:noProof/>
            <w:webHidden/>
          </w:rPr>
          <w:t>112</w:t>
        </w:r>
        <w:r w:rsidR="00A77087">
          <w:rPr>
            <w:noProof/>
            <w:webHidden/>
          </w:rPr>
          <w:fldChar w:fldCharType="end"/>
        </w:r>
      </w:hyperlink>
    </w:p>
    <w:p w14:paraId="1E17DEB6" w14:textId="133C09F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0" w:history="1">
        <w:r w:rsidR="00A77087" w:rsidRPr="001031CD">
          <w:rPr>
            <w:rStyle w:val="Hyperlink"/>
            <w:noProof/>
          </w:rPr>
          <w:t>Figure 51: Edge Weld Sheet Layout</w:t>
        </w:r>
        <w:r w:rsidR="00A77087">
          <w:rPr>
            <w:noProof/>
            <w:webHidden/>
          </w:rPr>
          <w:tab/>
        </w:r>
        <w:r w:rsidR="00A77087">
          <w:rPr>
            <w:noProof/>
            <w:webHidden/>
          </w:rPr>
          <w:fldChar w:fldCharType="begin"/>
        </w:r>
        <w:r w:rsidR="00A77087">
          <w:rPr>
            <w:noProof/>
            <w:webHidden/>
          </w:rPr>
          <w:instrText xml:space="preserve"> PAGEREF _Toc3813730 \h </w:instrText>
        </w:r>
        <w:r w:rsidR="00A77087">
          <w:rPr>
            <w:noProof/>
            <w:webHidden/>
          </w:rPr>
        </w:r>
        <w:r w:rsidR="00A77087">
          <w:rPr>
            <w:noProof/>
            <w:webHidden/>
          </w:rPr>
          <w:fldChar w:fldCharType="separate"/>
        </w:r>
        <w:r w:rsidR="00A77087">
          <w:rPr>
            <w:noProof/>
            <w:webHidden/>
          </w:rPr>
          <w:t>115</w:t>
        </w:r>
        <w:r w:rsidR="00A77087">
          <w:rPr>
            <w:noProof/>
            <w:webHidden/>
          </w:rPr>
          <w:fldChar w:fldCharType="end"/>
        </w:r>
      </w:hyperlink>
    </w:p>
    <w:p w14:paraId="14C7BA45" w14:textId="0156C9D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1" w:history="1">
        <w:r w:rsidR="00A77087" w:rsidRPr="001031CD">
          <w:rPr>
            <w:rStyle w:val="Hyperlink"/>
            <w:noProof/>
          </w:rPr>
          <w:t>Figure 52: Edge Weld parameters</w:t>
        </w:r>
        <w:r w:rsidR="00A77087">
          <w:rPr>
            <w:noProof/>
            <w:webHidden/>
          </w:rPr>
          <w:tab/>
        </w:r>
        <w:r w:rsidR="00A77087">
          <w:rPr>
            <w:noProof/>
            <w:webHidden/>
          </w:rPr>
          <w:fldChar w:fldCharType="begin"/>
        </w:r>
        <w:r w:rsidR="00A77087">
          <w:rPr>
            <w:noProof/>
            <w:webHidden/>
          </w:rPr>
          <w:instrText xml:space="preserve"> PAGEREF _Toc3813731 \h </w:instrText>
        </w:r>
        <w:r w:rsidR="00A77087">
          <w:rPr>
            <w:noProof/>
            <w:webHidden/>
          </w:rPr>
        </w:r>
        <w:r w:rsidR="00A77087">
          <w:rPr>
            <w:noProof/>
            <w:webHidden/>
          </w:rPr>
          <w:fldChar w:fldCharType="separate"/>
        </w:r>
        <w:r w:rsidR="00A77087">
          <w:rPr>
            <w:noProof/>
            <w:webHidden/>
          </w:rPr>
          <w:t>115</w:t>
        </w:r>
        <w:r w:rsidR="00A77087">
          <w:rPr>
            <w:noProof/>
            <w:webHidden/>
          </w:rPr>
          <w:fldChar w:fldCharType="end"/>
        </w:r>
      </w:hyperlink>
    </w:p>
    <w:p w14:paraId="4D41ADDA" w14:textId="798AA5D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2" w:history="1">
        <w:r w:rsidR="00A77087" w:rsidRPr="001031CD">
          <w:rPr>
            <w:rStyle w:val="Hyperlink"/>
            <w:noProof/>
          </w:rPr>
          <w:t>Figure 53: I-Weld Sheet Layout</w:t>
        </w:r>
        <w:r w:rsidR="00A77087">
          <w:rPr>
            <w:noProof/>
            <w:webHidden/>
          </w:rPr>
          <w:tab/>
        </w:r>
        <w:r w:rsidR="00A77087">
          <w:rPr>
            <w:noProof/>
            <w:webHidden/>
          </w:rPr>
          <w:fldChar w:fldCharType="begin"/>
        </w:r>
        <w:r w:rsidR="00A77087">
          <w:rPr>
            <w:noProof/>
            <w:webHidden/>
          </w:rPr>
          <w:instrText xml:space="preserve"> PAGEREF _Toc3813732 \h </w:instrText>
        </w:r>
        <w:r w:rsidR="00A77087">
          <w:rPr>
            <w:noProof/>
            <w:webHidden/>
          </w:rPr>
        </w:r>
        <w:r w:rsidR="00A77087">
          <w:rPr>
            <w:noProof/>
            <w:webHidden/>
          </w:rPr>
          <w:fldChar w:fldCharType="separate"/>
        </w:r>
        <w:r w:rsidR="00A77087">
          <w:rPr>
            <w:noProof/>
            <w:webHidden/>
          </w:rPr>
          <w:t>117</w:t>
        </w:r>
        <w:r w:rsidR="00A77087">
          <w:rPr>
            <w:noProof/>
            <w:webHidden/>
          </w:rPr>
          <w:fldChar w:fldCharType="end"/>
        </w:r>
      </w:hyperlink>
    </w:p>
    <w:p w14:paraId="6BB7544B" w14:textId="5708BCF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3" w:history="1">
        <w:r w:rsidR="00A77087" w:rsidRPr="001031CD">
          <w:rPr>
            <w:rStyle w:val="Hyperlink"/>
            <w:noProof/>
          </w:rPr>
          <w:t>Figure 54: I-Weld Parameters</w:t>
        </w:r>
        <w:r w:rsidR="00A77087">
          <w:rPr>
            <w:noProof/>
            <w:webHidden/>
          </w:rPr>
          <w:tab/>
        </w:r>
        <w:r w:rsidR="00A77087">
          <w:rPr>
            <w:noProof/>
            <w:webHidden/>
          </w:rPr>
          <w:fldChar w:fldCharType="begin"/>
        </w:r>
        <w:r w:rsidR="00A77087">
          <w:rPr>
            <w:noProof/>
            <w:webHidden/>
          </w:rPr>
          <w:instrText xml:space="preserve"> PAGEREF _Toc3813733 \h </w:instrText>
        </w:r>
        <w:r w:rsidR="00A77087">
          <w:rPr>
            <w:noProof/>
            <w:webHidden/>
          </w:rPr>
        </w:r>
        <w:r w:rsidR="00A77087">
          <w:rPr>
            <w:noProof/>
            <w:webHidden/>
          </w:rPr>
          <w:fldChar w:fldCharType="separate"/>
        </w:r>
        <w:r w:rsidR="00A77087">
          <w:rPr>
            <w:noProof/>
            <w:webHidden/>
          </w:rPr>
          <w:t>117</w:t>
        </w:r>
        <w:r w:rsidR="00A77087">
          <w:rPr>
            <w:noProof/>
            <w:webHidden/>
          </w:rPr>
          <w:fldChar w:fldCharType="end"/>
        </w:r>
      </w:hyperlink>
    </w:p>
    <w:p w14:paraId="7329A1C0" w14:textId="054613F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4" w:history="1">
        <w:r w:rsidR="00A77087" w:rsidRPr="001031CD">
          <w:rPr>
            <w:rStyle w:val="Hyperlink"/>
            <w:noProof/>
          </w:rPr>
          <w:t>Figure 55: Overlap Weld Sheet Layout</w:t>
        </w:r>
        <w:r w:rsidR="00A77087">
          <w:rPr>
            <w:noProof/>
            <w:webHidden/>
          </w:rPr>
          <w:tab/>
        </w:r>
        <w:r w:rsidR="00A77087">
          <w:rPr>
            <w:noProof/>
            <w:webHidden/>
          </w:rPr>
          <w:fldChar w:fldCharType="begin"/>
        </w:r>
        <w:r w:rsidR="00A77087">
          <w:rPr>
            <w:noProof/>
            <w:webHidden/>
          </w:rPr>
          <w:instrText xml:space="preserve"> PAGEREF _Toc3813734 \h </w:instrText>
        </w:r>
        <w:r w:rsidR="00A77087">
          <w:rPr>
            <w:noProof/>
            <w:webHidden/>
          </w:rPr>
        </w:r>
        <w:r w:rsidR="00A77087">
          <w:rPr>
            <w:noProof/>
            <w:webHidden/>
          </w:rPr>
          <w:fldChar w:fldCharType="separate"/>
        </w:r>
        <w:r w:rsidR="00A77087">
          <w:rPr>
            <w:noProof/>
            <w:webHidden/>
          </w:rPr>
          <w:t>119</w:t>
        </w:r>
        <w:r w:rsidR="00A77087">
          <w:rPr>
            <w:noProof/>
            <w:webHidden/>
          </w:rPr>
          <w:fldChar w:fldCharType="end"/>
        </w:r>
      </w:hyperlink>
    </w:p>
    <w:p w14:paraId="1F2F4128" w14:textId="6C79BCF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5" w:history="1">
        <w:r w:rsidR="00A77087" w:rsidRPr="001031CD">
          <w:rPr>
            <w:rStyle w:val="Hyperlink"/>
            <w:noProof/>
          </w:rPr>
          <w:t>Figure 56: Overlap Weld Parameters</w:t>
        </w:r>
        <w:r w:rsidR="00A77087">
          <w:rPr>
            <w:noProof/>
            <w:webHidden/>
          </w:rPr>
          <w:tab/>
        </w:r>
        <w:r w:rsidR="00A77087">
          <w:rPr>
            <w:noProof/>
            <w:webHidden/>
          </w:rPr>
          <w:fldChar w:fldCharType="begin"/>
        </w:r>
        <w:r w:rsidR="00A77087">
          <w:rPr>
            <w:noProof/>
            <w:webHidden/>
          </w:rPr>
          <w:instrText xml:space="preserve"> PAGEREF _Toc3813735 \h </w:instrText>
        </w:r>
        <w:r w:rsidR="00A77087">
          <w:rPr>
            <w:noProof/>
            <w:webHidden/>
          </w:rPr>
        </w:r>
        <w:r w:rsidR="00A77087">
          <w:rPr>
            <w:noProof/>
            <w:webHidden/>
          </w:rPr>
          <w:fldChar w:fldCharType="separate"/>
        </w:r>
        <w:r w:rsidR="00A77087">
          <w:rPr>
            <w:noProof/>
            <w:webHidden/>
          </w:rPr>
          <w:t>119</w:t>
        </w:r>
        <w:r w:rsidR="00A77087">
          <w:rPr>
            <w:noProof/>
            <w:webHidden/>
          </w:rPr>
          <w:fldChar w:fldCharType="end"/>
        </w:r>
      </w:hyperlink>
    </w:p>
    <w:p w14:paraId="72E35F7D" w14:textId="1552DA0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6" w:history="1">
        <w:r w:rsidR="00A77087" w:rsidRPr="001031CD">
          <w:rPr>
            <w:rStyle w:val="Hyperlink"/>
            <w:noProof/>
          </w:rPr>
          <w:t>Figure 57: Single Sided Double Overlap Weld</w:t>
        </w:r>
        <w:r w:rsidR="00A77087">
          <w:rPr>
            <w:noProof/>
            <w:webHidden/>
          </w:rPr>
          <w:tab/>
        </w:r>
        <w:r w:rsidR="00A77087">
          <w:rPr>
            <w:noProof/>
            <w:webHidden/>
          </w:rPr>
          <w:fldChar w:fldCharType="begin"/>
        </w:r>
        <w:r w:rsidR="00A77087">
          <w:rPr>
            <w:noProof/>
            <w:webHidden/>
          </w:rPr>
          <w:instrText xml:space="preserve"> PAGEREF _Toc3813736 \h </w:instrText>
        </w:r>
        <w:r w:rsidR="00A77087">
          <w:rPr>
            <w:noProof/>
            <w:webHidden/>
          </w:rPr>
        </w:r>
        <w:r w:rsidR="00A77087">
          <w:rPr>
            <w:noProof/>
            <w:webHidden/>
          </w:rPr>
          <w:fldChar w:fldCharType="separate"/>
        </w:r>
        <w:r w:rsidR="00A77087">
          <w:rPr>
            <w:noProof/>
            <w:webHidden/>
          </w:rPr>
          <w:t>120</w:t>
        </w:r>
        <w:r w:rsidR="00A77087">
          <w:rPr>
            <w:noProof/>
            <w:webHidden/>
          </w:rPr>
          <w:fldChar w:fldCharType="end"/>
        </w:r>
      </w:hyperlink>
    </w:p>
    <w:p w14:paraId="17D334F3" w14:textId="2681E12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7" w:history="1">
        <w:r w:rsidR="00A77087" w:rsidRPr="001031CD">
          <w:rPr>
            <w:rStyle w:val="Hyperlink"/>
            <w:noProof/>
          </w:rPr>
          <w:t>Figure 58: Overlap Weld Parameters</w:t>
        </w:r>
        <w:r w:rsidR="00A77087">
          <w:rPr>
            <w:noProof/>
            <w:webHidden/>
          </w:rPr>
          <w:tab/>
        </w:r>
        <w:r w:rsidR="00A77087">
          <w:rPr>
            <w:noProof/>
            <w:webHidden/>
          </w:rPr>
          <w:fldChar w:fldCharType="begin"/>
        </w:r>
        <w:r w:rsidR="00A77087">
          <w:rPr>
            <w:noProof/>
            <w:webHidden/>
          </w:rPr>
          <w:instrText xml:space="preserve"> PAGEREF _Toc3813737 \h </w:instrText>
        </w:r>
        <w:r w:rsidR="00A77087">
          <w:rPr>
            <w:noProof/>
            <w:webHidden/>
          </w:rPr>
        </w:r>
        <w:r w:rsidR="00A77087">
          <w:rPr>
            <w:noProof/>
            <w:webHidden/>
          </w:rPr>
          <w:fldChar w:fldCharType="separate"/>
        </w:r>
        <w:r w:rsidR="00A77087">
          <w:rPr>
            <w:noProof/>
            <w:webHidden/>
          </w:rPr>
          <w:t>120</w:t>
        </w:r>
        <w:r w:rsidR="00A77087">
          <w:rPr>
            <w:noProof/>
            <w:webHidden/>
          </w:rPr>
          <w:fldChar w:fldCharType="end"/>
        </w:r>
      </w:hyperlink>
    </w:p>
    <w:p w14:paraId="1CA30F8B" w14:textId="5FA6927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8" w:history="1">
        <w:r w:rsidR="00A77087" w:rsidRPr="001031CD">
          <w:rPr>
            <w:rStyle w:val="Hyperlink"/>
            <w:noProof/>
          </w:rPr>
          <w:t>Figure 59: Double Sided Double Overlap Weld</w:t>
        </w:r>
        <w:r w:rsidR="00A77087">
          <w:rPr>
            <w:noProof/>
            <w:webHidden/>
          </w:rPr>
          <w:tab/>
        </w:r>
        <w:r w:rsidR="00A77087">
          <w:rPr>
            <w:noProof/>
            <w:webHidden/>
          </w:rPr>
          <w:fldChar w:fldCharType="begin"/>
        </w:r>
        <w:r w:rsidR="00A77087">
          <w:rPr>
            <w:noProof/>
            <w:webHidden/>
          </w:rPr>
          <w:instrText xml:space="preserve"> PAGEREF _Toc3813738 \h </w:instrText>
        </w:r>
        <w:r w:rsidR="00A77087">
          <w:rPr>
            <w:noProof/>
            <w:webHidden/>
          </w:rPr>
        </w:r>
        <w:r w:rsidR="00A77087">
          <w:rPr>
            <w:noProof/>
            <w:webHidden/>
          </w:rPr>
          <w:fldChar w:fldCharType="separate"/>
        </w:r>
        <w:r w:rsidR="00A77087">
          <w:rPr>
            <w:noProof/>
            <w:webHidden/>
          </w:rPr>
          <w:t>121</w:t>
        </w:r>
        <w:r w:rsidR="00A77087">
          <w:rPr>
            <w:noProof/>
            <w:webHidden/>
          </w:rPr>
          <w:fldChar w:fldCharType="end"/>
        </w:r>
      </w:hyperlink>
    </w:p>
    <w:p w14:paraId="369802FD" w14:textId="144ECE0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39" w:history="1">
        <w:r w:rsidR="00A77087" w:rsidRPr="001031CD">
          <w:rPr>
            <w:rStyle w:val="Hyperlink"/>
            <w:noProof/>
          </w:rPr>
          <w:t>Figure 60: Parameters of Double Sided Double Overlap Weld</w:t>
        </w:r>
        <w:r w:rsidR="00A77087">
          <w:rPr>
            <w:noProof/>
            <w:webHidden/>
          </w:rPr>
          <w:tab/>
        </w:r>
        <w:r w:rsidR="00A77087">
          <w:rPr>
            <w:noProof/>
            <w:webHidden/>
          </w:rPr>
          <w:fldChar w:fldCharType="begin"/>
        </w:r>
        <w:r w:rsidR="00A77087">
          <w:rPr>
            <w:noProof/>
            <w:webHidden/>
          </w:rPr>
          <w:instrText xml:space="preserve"> PAGEREF _Toc3813739 \h </w:instrText>
        </w:r>
        <w:r w:rsidR="00A77087">
          <w:rPr>
            <w:noProof/>
            <w:webHidden/>
          </w:rPr>
        </w:r>
        <w:r w:rsidR="00A77087">
          <w:rPr>
            <w:noProof/>
            <w:webHidden/>
          </w:rPr>
          <w:fldChar w:fldCharType="separate"/>
        </w:r>
        <w:r w:rsidR="00A77087">
          <w:rPr>
            <w:noProof/>
            <w:webHidden/>
          </w:rPr>
          <w:t>121</w:t>
        </w:r>
        <w:r w:rsidR="00A77087">
          <w:rPr>
            <w:noProof/>
            <w:webHidden/>
          </w:rPr>
          <w:fldChar w:fldCharType="end"/>
        </w:r>
      </w:hyperlink>
    </w:p>
    <w:p w14:paraId="00B7864C" w14:textId="2E41DB3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0" w:history="1">
        <w:r w:rsidR="00A77087" w:rsidRPr="001031CD">
          <w:rPr>
            <w:rStyle w:val="Hyperlink"/>
            <w:noProof/>
          </w:rPr>
          <w:t>Figure 61: Y-Joint Sheet Layout</w:t>
        </w:r>
        <w:r w:rsidR="00A77087">
          <w:rPr>
            <w:noProof/>
            <w:webHidden/>
          </w:rPr>
          <w:tab/>
        </w:r>
        <w:r w:rsidR="00A77087">
          <w:rPr>
            <w:noProof/>
            <w:webHidden/>
          </w:rPr>
          <w:fldChar w:fldCharType="begin"/>
        </w:r>
        <w:r w:rsidR="00A77087">
          <w:rPr>
            <w:noProof/>
            <w:webHidden/>
          </w:rPr>
          <w:instrText xml:space="preserve"> PAGEREF _Toc3813740 \h </w:instrText>
        </w:r>
        <w:r w:rsidR="00A77087">
          <w:rPr>
            <w:noProof/>
            <w:webHidden/>
          </w:rPr>
        </w:r>
        <w:r w:rsidR="00A77087">
          <w:rPr>
            <w:noProof/>
            <w:webHidden/>
          </w:rPr>
          <w:fldChar w:fldCharType="separate"/>
        </w:r>
        <w:r w:rsidR="00A77087">
          <w:rPr>
            <w:noProof/>
            <w:webHidden/>
          </w:rPr>
          <w:t>124</w:t>
        </w:r>
        <w:r w:rsidR="00A77087">
          <w:rPr>
            <w:noProof/>
            <w:webHidden/>
          </w:rPr>
          <w:fldChar w:fldCharType="end"/>
        </w:r>
      </w:hyperlink>
    </w:p>
    <w:p w14:paraId="1BA7B1AE" w14:textId="2F83F1E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1" w:history="1">
        <w:r w:rsidR="00A77087" w:rsidRPr="001031CD">
          <w:rPr>
            <w:rStyle w:val="Hyperlink"/>
            <w:noProof/>
          </w:rPr>
          <w:t>Figure 62: Parameters of Y-Joint Weld</w:t>
        </w:r>
        <w:r w:rsidR="00A77087">
          <w:rPr>
            <w:noProof/>
            <w:webHidden/>
          </w:rPr>
          <w:tab/>
        </w:r>
        <w:r w:rsidR="00A77087">
          <w:rPr>
            <w:noProof/>
            <w:webHidden/>
          </w:rPr>
          <w:fldChar w:fldCharType="begin"/>
        </w:r>
        <w:r w:rsidR="00A77087">
          <w:rPr>
            <w:noProof/>
            <w:webHidden/>
          </w:rPr>
          <w:instrText xml:space="preserve"> PAGEREF _Toc3813741 \h </w:instrText>
        </w:r>
        <w:r w:rsidR="00A77087">
          <w:rPr>
            <w:noProof/>
            <w:webHidden/>
          </w:rPr>
        </w:r>
        <w:r w:rsidR="00A77087">
          <w:rPr>
            <w:noProof/>
            <w:webHidden/>
          </w:rPr>
          <w:fldChar w:fldCharType="separate"/>
        </w:r>
        <w:r w:rsidR="00A77087">
          <w:rPr>
            <w:noProof/>
            <w:webHidden/>
          </w:rPr>
          <w:t>124</w:t>
        </w:r>
        <w:r w:rsidR="00A77087">
          <w:rPr>
            <w:noProof/>
            <w:webHidden/>
          </w:rPr>
          <w:fldChar w:fldCharType="end"/>
        </w:r>
      </w:hyperlink>
    </w:p>
    <w:p w14:paraId="0B58302A" w14:textId="73E3D66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2" w:history="1">
        <w:r w:rsidR="00A77087" w:rsidRPr="001031CD">
          <w:rPr>
            <w:rStyle w:val="Hyperlink"/>
            <w:noProof/>
          </w:rPr>
          <w:t>Figure 63: K-Joint Sheet Layout</w:t>
        </w:r>
        <w:r w:rsidR="00A77087">
          <w:rPr>
            <w:noProof/>
            <w:webHidden/>
          </w:rPr>
          <w:tab/>
        </w:r>
        <w:r w:rsidR="00A77087">
          <w:rPr>
            <w:noProof/>
            <w:webHidden/>
          </w:rPr>
          <w:fldChar w:fldCharType="begin"/>
        </w:r>
        <w:r w:rsidR="00A77087">
          <w:rPr>
            <w:noProof/>
            <w:webHidden/>
          </w:rPr>
          <w:instrText xml:space="preserve"> PAGEREF _Toc3813742 \h </w:instrText>
        </w:r>
        <w:r w:rsidR="00A77087">
          <w:rPr>
            <w:noProof/>
            <w:webHidden/>
          </w:rPr>
        </w:r>
        <w:r w:rsidR="00A77087">
          <w:rPr>
            <w:noProof/>
            <w:webHidden/>
          </w:rPr>
          <w:fldChar w:fldCharType="separate"/>
        </w:r>
        <w:r w:rsidR="00A77087">
          <w:rPr>
            <w:noProof/>
            <w:webHidden/>
          </w:rPr>
          <w:t>127</w:t>
        </w:r>
        <w:r w:rsidR="00A77087">
          <w:rPr>
            <w:noProof/>
            <w:webHidden/>
          </w:rPr>
          <w:fldChar w:fldCharType="end"/>
        </w:r>
      </w:hyperlink>
    </w:p>
    <w:p w14:paraId="513C72F7" w14:textId="06A4083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3" w:history="1">
        <w:r w:rsidR="00A77087" w:rsidRPr="001031CD">
          <w:rPr>
            <w:rStyle w:val="Hyperlink"/>
            <w:noProof/>
          </w:rPr>
          <w:t>Figure 64: Parameters of K-Joint Weld</w:t>
        </w:r>
        <w:r w:rsidR="00A77087">
          <w:rPr>
            <w:noProof/>
            <w:webHidden/>
          </w:rPr>
          <w:tab/>
        </w:r>
        <w:r w:rsidR="00A77087">
          <w:rPr>
            <w:noProof/>
            <w:webHidden/>
          </w:rPr>
          <w:fldChar w:fldCharType="begin"/>
        </w:r>
        <w:r w:rsidR="00A77087">
          <w:rPr>
            <w:noProof/>
            <w:webHidden/>
          </w:rPr>
          <w:instrText xml:space="preserve"> PAGEREF _Toc3813743 \h </w:instrText>
        </w:r>
        <w:r w:rsidR="00A77087">
          <w:rPr>
            <w:noProof/>
            <w:webHidden/>
          </w:rPr>
        </w:r>
        <w:r w:rsidR="00A77087">
          <w:rPr>
            <w:noProof/>
            <w:webHidden/>
          </w:rPr>
          <w:fldChar w:fldCharType="separate"/>
        </w:r>
        <w:r w:rsidR="00A77087">
          <w:rPr>
            <w:noProof/>
            <w:webHidden/>
          </w:rPr>
          <w:t>127</w:t>
        </w:r>
        <w:r w:rsidR="00A77087">
          <w:rPr>
            <w:noProof/>
            <w:webHidden/>
          </w:rPr>
          <w:fldChar w:fldCharType="end"/>
        </w:r>
      </w:hyperlink>
    </w:p>
    <w:p w14:paraId="17135CAA" w14:textId="5DDB78F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4" w:history="1">
        <w:r w:rsidR="00A77087" w:rsidRPr="001031CD">
          <w:rPr>
            <w:rStyle w:val="Hyperlink"/>
            <w:noProof/>
          </w:rPr>
          <w:t>Figure 65: Cruciform Joint Sheet Layout</w:t>
        </w:r>
        <w:r w:rsidR="00A77087">
          <w:rPr>
            <w:noProof/>
            <w:webHidden/>
          </w:rPr>
          <w:tab/>
        </w:r>
        <w:r w:rsidR="00A77087">
          <w:rPr>
            <w:noProof/>
            <w:webHidden/>
          </w:rPr>
          <w:fldChar w:fldCharType="begin"/>
        </w:r>
        <w:r w:rsidR="00A77087">
          <w:rPr>
            <w:noProof/>
            <w:webHidden/>
          </w:rPr>
          <w:instrText xml:space="preserve"> PAGEREF _Toc3813744 \h </w:instrText>
        </w:r>
        <w:r w:rsidR="00A77087">
          <w:rPr>
            <w:noProof/>
            <w:webHidden/>
          </w:rPr>
        </w:r>
        <w:r w:rsidR="00A77087">
          <w:rPr>
            <w:noProof/>
            <w:webHidden/>
          </w:rPr>
          <w:fldChar w:fldCharType="separate"/>
        </w:r>
        <w:r w:rsidR="00A77087">
          <w:rPr>
            <w:noProof/>
            <w:webHidden/>
          </w:rPr>
          <w:t>131</w:t>
        </w:r>
        <w:r w:rsidR="00A77087">
          <w:rPr>
            <w:noProof/>
            <w:webHidden/>
          </w:rPr>
          <w:fldChar w:fldCharType="end"/>
        </w:r>
      </w:hyperlink>
    </w:p>
    <w:p w14:paraId="5CD6A957" w14:textId="47BBD5B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5" w:history="1">
        <w:r w:rsidR="00A77087" w:rsidRPr="001031CD">
          <w:rPr>
            <w:rStyle w:val="Hyperlink"/>
            <w:noProof/>
          </w:rPr>
          <w:t>Figure 66: Parameters of Cruciform Joint</w:t>
        </w:r>
        <w:r w:rsidR="00A77087">
          <w:rPr>
            <w:noProof/>
            <w:webHidden/>
          </w:rPr>
          <w:tab/>
        </w:r>
        <w:r w:rsidR="00A77087">
          <w:rPr>
            <w:noProof/>
            <w:webHidden/>
          </w:rPr>
          <w:fldChar w:fldCharType="begin"/>
        </w:r>
        <w:r w:rsidR="00A77087">
          <w:rPr>
            <w:noProof/>
            <w:webHidden/>
          </w:rPr>
          <w:instrText xml:space="preserve"> PAGEREF _Toc3813745 \h </w:instrText>
        </w:r>
        <w:r w:rsidR="00A77087">
          <w:rPr>
            <w:noProof/>
            <w:webHidden/>
          </w:rPr>
        </w:r>
        <w:r w:rsidR="00A77087">
          <w:rPr>
            <w:noProof/>
            <w:webHidden/>
          </w:rPr>
          <w:fldChar w:fldCharType="separate"/>
        </w:r>
        <w:r w:rsidR="00A77087">
          <w:rPr>
            <w:noProof/>
            <w:webHidden/>
          </w:rPr>
          <w:t>131</w:t>
        </w:r>
        <w:r w:rsidR="00A77087">
          <w:rPr>
            <w:noProof/>
            <w:webHidden/>
          </w:rPr>
          <w:fldChar w:fldCharType="end"/>
        </w:r>
      </w:hyperlink>
    </w:p>
    <w:p w14:paraId="322B68AA" w14:textId="0C03E79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6" w:history="1">
        <w:r w:rsidR="00A77087" w:rsidRPr="001031CD">
          <w:rPr>
            <w:rStyle w:val="Hyperlink"/>
            <w:noProof/>
          </w:rPr>
          <w:t>Figure 67: Flared Joint Sheet Layout</w:t>
        </w:r>
        <w:r w:rsidR="00A77087">
          <w:rPr>
            <w:noProof/>
            <w:webHidden/>
          </w:rPr>
          <w:tab/>
        </w:r>
        <w:r w:rsidR="00A77087">
          <w:rPr>
            <w:noProof/>
            <w:webHidden/>
          </w:rPr>
          <w:fldChar w:fldCharType="begin"/>
        </w:r>
        <w:r w:rsidR="00A77087">
          <w:rPr>
            <w:noProof/>
            <w:webHidden/>
          </w:rPr>
          <w:instrText xml:space="preserve"> PAGEREF _Toc3813746 \h </w:instrText>
        </w:r>
        <w:r w:rsidR="00A77087">
          <w:rPr>
            <w:noProof/>
            <w:webHidden/>
          </w:rPr>
        </w:r>
        <w:r w:rsidR="00A77087">
          <w:rPr>
            <w:noProof/>
            <w:webHidden/>
          </w:rPr>
          <w:fldChar w:fldCharType="separate"/>
        </w:r>
        <w:r w:rsidR="00A77087">
          <w:rPr>
            <w:noProof/>
            <w:webHidden/>
          </w:rPr>
          <w:t>134</w:t>
        </w:r>
        <w:r w:rsidR="00A77087">
          <w:rPr>
            <w:noProof/>
            <w:webHidden/>
          </w:rPr>
          <w:fldChar w:fldCharType="end"/>
        </w:r>
      </w:hyperlink>
    </w:p>
    <w:p w14:paraId="465B177A" w14:textId="0CD75DB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7" w:history="1">
        <w:r w:rsidR="00A77087" w:rsidRPr="001031CD">
          <w:rPr>
            <w:rStyle w:val="Hyperlink"/>
            <w:noProof/>
          </w:rPr>
          <w:t>Figure 68: Parameters of Flared Joint Weld</w:t>
        </w:r>
        <w:r w:rsidR="00A77087">
          <w:rPr>
            <w:noProof/>
            <w:webHidden/>
          </w:rPr>
          <w:tab/>
        </w:r>
        <w:r w:rsidR="00A77087">
          <w:rPr>
            <w:noProof/>
            <w:webHidden/>
          </w:rPr>
          <w:fldChar w:fldCharType="begin"/>
        </w:r>
        <w:r w:rsidR="00A77087">
          <w:rPr>
            <w:noProof/>
            <w:webHidden/>
          </w:rPr>
          <w:instrText xml:space="preserve"> PAGEREF _Toc3813747 \h </w:instrText>
        </w:r>
        <w:r w:rsidR="00A77087">
          <w:rPr>
            <w:noProof/>
            <w:webHidden/>
          </w:rPr>
        </w:r>
        <w:r w:rsidR="00A77087">
          <w:rPr>
            <w:noProof/>
            <w:webHidden/>
          </w:rPr>
          <w:fldChar w:fldCharType="separate"/>
        </w:r>
        <w:r w:rsidR="00A77087">
          <w:rPr>
            <w:noProof/>
            <w:webHidden/>
          </w:rPr>
          <w:t>135</w:t>
        </w:r>
        <w:r w:rsidR="00A77087">
          <w:rPr>
            <w:noProof/>
            <w:webHidden/>
          </w:rPr>
          <w:fldChar w:fldCharType="end"/>
        </w:r>
      </w:hyperlink>
    </w:p>
    <w:p w14:paraId="2FA0755E" w14:textId="3D3356F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8" w:history="1">
        <w:r w:rsidR="00A77087" w:rsidRPr="001031CD">
          <w:rPr>
            <w:rStyle w:val="Hyperlink"/>
            <w:noProof/>
          </w:rPr>
          <w:t>Figure 69: The Three Regions of a Hemming</w:t>
        </w:r>
        <w:r w:rsidR="00A77087">
          <w:rPr>
            <w:noProof/>
            <w:webHidden/>
          </w:rPr>
          <w:tab/>
        </w:r>
        <w:r w:rsidR="00A77087">
          <w:rPr>
            <w:noProof/>
            <w:webHidden/>
          </w:rPr>
          <w:fldChar w:fldCharType="begin"/>
        </w:r>
        <w:r w:rsidR="00A77087">
          <w:rPr>
            <w:noProof/>
            <w:webHidden/>
          </w:rPr>
          <w:instrText xml:space="preserve"> PAGEREF _Toc3813748 \h </w:instrText>
        </w:r>
        <w:r w:rsidR="00A77087">
          <w:rPr>
            <w:noProof/>
            <w:webHidden/>
          </w:rPr>
        </w:r>
        <w:r w:rsidR="00A77087">
          <w:rPr>
            <w:noProof/>
            <w:webHidden/>
          </w:rPr>
          <w:fldChar w:fldCharType="separate"/>
        </w:r>
        <w:r w:rsidR="00A77087">
          <w:rPr>
            <w:noProof/>
            <w:webHidden/>
          </w:rPr>
          <w:t>138</w:t>
        </w:r>
        <w:r w:rsidR="00A77087">
          <w:rPr>
            <w:noProof/>
            <w:webHidden/>
          </w:rPr>
          <w:fldChar w:fldCharType="end"/>
        </w:r>
      </w:hyperlink>
    </w:p>
    <w:p w14:paraId="39C36D04" w14:textId="759B92D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49" w:history="1">
        <w:r w:rsidR="00A77087" w:rsidRPr="001031CD">
          <w:rPr>
            <w:rStyle w:val="Hyperlink"/>
            <w:noProof/>
          </w:rPr>
          <w:t>Figure 70: Path Changes and Width Changes in Hemming Flanges</w:t>
        </w:r>
        <w:r w:rsidR="00A77087">
          <w:rPr>
            <w:noProof/>
            <w:webHidden/>
          </w:rPr>
          <w:tab/>
        </w:r>
        <w:r w:rsidR="00A77087">
          <w:rPr>
            <w:noProof/>
            <w:webHidden/>
          </w:rPr>
          <w:fldChar w:fldCharType="begin"/>
        </w:r>
        <w:r w:rsidR="00A77087">
          <w:rPr>
            <w:noProof/>
            <w:webHidden/>
          </w:rPr>
          <w:instrText xml:space="preserve"> PAGEREF _Toc3813749 \h </w:instrText>
        </w:r>
        <w:r w:rsidR="00A77087">
          <w:rPr>
            <w:noProof/>
            <w:webHidden/>
          </w:rPr>
        </w:r>
        <w:r w:rsidR="00A77087">
          <w:rPr>
            <w:noProof/>
            <w:webHidden/>
          </w:rPr>
          <w:fldChar w:fldCharType="separate"/>
        </w:r>
        <w:r w:rsidR="00A77087">
          <w:rPr>
            <w:noProof/>
            <w:webHidden/>
          </w:rPr>
          <w:t>139</w:t>
        </w:r>
        <w:r w:rsidR="00A77087">
          <w:rPr>
            <w:noProof/>
            <w:webHidden/>
          </w:rPr>
          <w:fldChar w:fldCharType="end"/>
        </w:r>
      </w:hyperlink>
    </w:p>
    <w:p w14:paraId="193A1270" w14:textId="6C5C8DB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50" w:history="1">
        <w:r w:rsidR="00A77087" w:rsidRPr="001031CD">
          <w:rPr>
            <w:rStyle w:val="Hyperlink"/>
            <w:noProof/>
          </w:rPr>
          <w:t>Figure 71: Adhesive Path Differs from Root Path</w:t>
        </w:r>
        <w:r w:rsidR="00A77087">
          <w:rPr>
            <w:noProof/>
            <w:webHidden/>
          </w:rPr>
          <w:tab/>
        </w:r>
        <w:r w:rsidR="00A77087">
          <w:rPr>
            <w:noProof/>
            <w:webHidden/>
          </w:rPr>
          <w:fldChar w:fldCharType="begin"/>
        </w:r>
        <w:r w:rsidR="00A77087">
          <w:rPr>
            <w:noProof/>
            <w:webHidden/>
          </w:rPr>
          <w:instrText xml:space="preserve"> PAGEREF _Toc3813750 \h </w:instrText>
        </w:r>
        <w:r w:rsidR="00A77087">
          <w:rPr>
            <w:noProof/>
            <w:webHidden/>
          </w:rPr>
        </w:r>
        <w:r w:rsidR="00A77087">
          <w:rPr>
            <w:noProof/>
            <w:webHidden/>
          </w:rPr>
          <w:fldChar w:fldCharType="separate"/>
        </w:r>
        <w:r w:rsidR="00A77087">
          <w:rPr>
            <w:noProof/>
            <w:webHidden/>
          </w:rPr>
          <w:t>139</w:t>
        </w:r>
        <w:r w:rsidR="00A77087">
          <w:rPr>
            <w:noProof/>
            <w:webHidden/>
          </w:rPr>
          <w:fldChar w:fldCharType="end"/>
        </w:r>
      </w:hyperlink>
    </w:p>
    <w:p w14:paraId="63E22050" w14:textId="35B61A1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51" w:history="1">
        <w:r w:rsidR="00A77087" w:rsidRPr="001031CD">
          <w:rPr>
            <w:rStyle w:val="Hyperlink"/>
            <w:noProof/>
          </w:rPr>
          <w:t>Figure 72: Reinforcements need to be considered as Part of the Inner Panel</w:t>
        </w:r>
        <w:r w:rsidR="00A77087">
          <w:rPr>
            <w:noProof/>
            <w:webHidden/>
          </w:rPr>
          <w:tab/>
        </w:r>
        <w:r w:rsidR="00A77087">
          <w:rPr>
            <w:noProof/>
            <w:webHidden/>
          </w:rPr>
          <w:fldChar w:fldCharType="begin"/>
        </w:r>
        <w:r w:rsidR="00A77087">
          <w:rPr>
            <w:noProof/>
            <w:webHidden/>
          </w:rPr>
          <w:instrText xml:space="preserve"> PAGEREF _Toc3813751 \h </w:instrText>
        </w:r>
        <w:r w:rsidR="00A77087">
          <w:rPr>
            <w:noProof/>
            <w:webHidden/>
          </w:rPr>
        </w:r>
        <w:r w:rsidR="00A77087">
          <w:rPr>
            <w:noProof/>
            <w:webHidden/>
          </w:rPr>
          <w:fldChar w:fldCharType="separate"/>
        </w:r>
        <w:r w:rsidR="00A77087">
          <w:rPr>
            <w:noProof/>
            <w:webHidden/>
          </w:rPr>
          <w:t>139</w:t>
        </w:r>
        <w:r w:rsidR="00A77087">
          <w:rPr>
            <w:noProof/>
            <w:webHidden/>
          </w:rPr>
          <w:fldChar w:fldCharType="end"/>
        </w:r>
      </w:hyperlink>
    </w:p>
    <w:p w14:paraId="74FE7DCB" w14:textId="2614F35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52" w:history="1">
        <w:r w:rsidR="00A77087" w:rsidRPr="001031CD">
          <w:rPr>
            <w:rStyle w:val="Hyperlink"/>
            <w:noProof/>
          </w:rPr>
          <w:t>Figure 73: Sequence without margin</w:t>
        </w:r>
        <w:r w:rsidR="00A77087">
          <w:rPr>
            <w:noProof/>
            <w:webHidden/>
          </w:rPr>
          <w:tab/>
        </w:r>
        <w:r w:rsidR="00A77087">
          <w:rPr>
            <w:noProof/>
            <w:webHidden/>
          </w:rPr>
          <w:fldChar w:fldCharType="begin"/>
        </w:r>
        <w:r w:rsidR="00A77087">
          <w:rPr>
            <w:noProof/>
            <w:webHidden/>
          </w:rPr>
          <w:instrText xml:space="preserve"> PAGEREF _Toc3813752 \h </w:instrText>
        </w:r>
        <w:r w:rsidR="00A77087">
          <w:rPr>
            <w:noProof/>
            <w:webHidden/>
          </w:rPr>
        </w:r>
        <w:r w:rsidR="00A77087">
          <w:rPr>
            <w:noProof/>
            <w:webHidden/>
          </w:rPr>
          <w:fldChar w:fldCharType="separate"/>
        </w:r>
        <w:r w:rsidR="00A77087">
          <w:rPr>
            <w:noProof/>
            <w:webHidden/>
          </w:rPr>
          <w:t>143</w:t>
        </w:r>
        <w:r w:rsidR="00A77087">
          <w:rPr>
            <w:noProof/>
            <w:webHidden/>
          </w:rPr>
          <w:fldChar w:fldCharType="end"/>
        </w:r>
      </w:hyperlink>
    </w:p>
    <w:p w14:paraId="622CC1B1" w14:textId="0CC8803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53" w:history="1">
        <w:r w:rsidR="00A77087" w:rsidRPr="001031CD">
          <w:rPr>
            <w:rStyle w:val="Hyperlink"/>
            <w:noProof/>
          </w:rPr>
          <w:t>Figure 74: Sequence with margin and spacing</w:t>
        </w:r>
        <w:r w:rsidR="00A77087">
          <w:rPr>
            <w:noProof/>
            <w:webHidden/>
          </w:rPr>
          <w:tab/>
        </w:r>
        <w:r w:rsidR="00A77087">
          <w:rPr>
            <w:noProof/>
            <w:webHidden/>
          </w:rPr>
          <w:fldChar w:fldCharType="begin"/>
        </w:r>
        <w:r w:rsidR="00A77087">
          <w:rPr>
            <w:noProof/>
            <w:webHidden/>
          </w:rPr>
          <w:instrText xml:space="preserve"> PAGEREF _Toc3813753 \h </w:instrText>
        </w:r>
        <w:r w:rsidR="00A77087">
          <w:rPr>
            <w:noProof/>
            <w:webHidden/>
          </w:rPr>
        </w:r>
        <w:r w:rsidR="00A77087">
          <w:rPr>
            <w:noProof/>
            <w:webHidden/>
          </w:rPr>
          <w:fldChar w:fldCharType="separate"/>
        </w:r>
        <w:r w:rsidR="00A77087">
          <w:rPr>
            <w:noProof/>
            <w:webHidden/>
          </w:rPr>
          <w:t>143</w:t>
        </w:r>
        <w:r w:rsidR="00A77087">
          <w:rPr>
            <w:noProof/>
            <w:webHidden/>
          </w:rPr>
          <w:fldChar w:fldCharType="end"/>
        </w:r>
      </w:hyperlink>
    </w:p>
    <w:p w14:paraId="6A0F8155" w14:textId="02EC750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54" w:history="1">
        <w:r w:rsidR="00A77087" w:rsidRPr="001031CD">
          <w:rPr>
            <w:rStyle w:val="Hyperlink"/>
            <w:noProof/>
          </w:rPr>
          <w:t>Figure 75: Margin relaxation</w:t>
        </w:r>
        <w:r w:rsidR="00A77087">
          <w:rPr>
            <w:noProof/>
            <w:webHidden/>
          </w:rPr>
          <w:tab/>
        </w:r>
        <w:r w:rsidR="00A77087">
          <w:rPr>
            <w:noProof/>
            <w:webHidden/>
          </w:rPr>
          <w:fldChar w:fldCharType="begin"/>
        </w:r>
        <w:r w:rsidR="00A77087">
          <w:rPr>
            <w:noProof/>
            <w:webHidden/>
          </w:rPr>
          <w:instrText xml:space="preserve"> PAGEREF _Toc3813754 \h </w:instrText>
        </w:r>
        <w:r w:rsidR="00A77087">
          <w:rPr>
            <w:noProof/>
            <w:webHidden/>
          </w:rPr>
        </w:r>
        <w:r w:rsidR="00A77087">
          <w:rPr>
            <w:noProof/>
            <w:webHidden/>
          </w:rPr>
          <w:fldChar w:fldCharType="separate"/>
        </w:r>
        <w:r w:rsidR="00A77087">
          <w:rPr>
            <w:noProof/>
            <w:webHidden/>
          </w:rPr>
          <w:t>143</w:t>
        </w:r>
        <w:r w:rsidR="00A77087">
          <w:rPr>
            <w:noProof/>
            <w:webHidden/>
          </w:rPr>
          <w:fldChar w:fldCharType="end"/>
        </w:r>
      </w:hyperlink>
    </w:p>
    <w:p w14:paraId="6FE19881" w14:textId="4451A73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55" w:history="1">
        <w:r w:rsidR="00A77087" w:rsidRPr="001031CD">
          <w:rPr>
            <w:rStyle w:val="Hyperlink"/>
            <w:noProof/>
          </w:rPr>
          <w:t>Figure 76: Spacing relaxation</w:t>
        </w:r>
        <w:r w:rsidR="00A77087">
          <w:rPr>
            <w:noProof/>
            <w:webHidden/>
          </w:rPr>
          <w:tab/>
        </w:r>
        <w:r w:rsidR="00A77087">
          <w:rPr>
            <w:noProof/>
            <w:webHidden/>
          </w:rPr>
          <w:fldChar w:fldCharType="begin"/>
        </w:r>
        <w:r w:rsidR="00A77087">
          <w:rPr>
            <w:noProof/>
            <w:webHidden/>
          </w:rPr>
          <w:instrText xml:space="preserve"> PAGEREF _Toc3813755 \h </w:instrText>
        </w:r>
        <w:r w:rsidR="00A77087">
          <w:rPr>
            <w:noProof/>
            <w:webHidden/>
          </w:rPr>
        </w:r>
        <w:r w:rsidR="00A77087">
          <w:rPr>
            <w:noProof/>
            <w:webHidden/>
          </w:rPr>
          <w:fldChar w:fldCharType="separate"/>
        </w:r>
        <w:r w:rsidR="00A77087">
          <w:rPr>
            <w:noProof/>
            <w:webHidden/>
          </w:rPr>
          <w:t>143</w:t>
        </w:r>
        <w:r w:rsidR="00A77087">
          <w:rPr>
            <w:noProof/>
            <w:webHidden/>
          </w:rPr>
          <w:fldChar w:fldCharType="end"/>
        </w:r>
      </w:hyperlink>
    </w:p>
    <w:p w14:paraId="3CA48C04" w14:textId="0B87D80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756" w:history="1">
        <w:r w:rsidR="00A77087" w:rsidRPr="001031CD">
          <w:rPr>
            <w:rStyle w:val="Hyperlink"/>
            <w:noProof/>
          </w:rPr>
          <w:t>Figure 77: Picture of an adhesive face</w:t>
        </w:r>
        <w:r w:rsidR="00A77087">
          <w:rPr>
            <w:noProof/>
            <w:webHidden/>
          </w:rPr>
          <w:tab/>
        </w:r>
        <w:r w:rsidR="00A77087">
          <w:rPr>
            <w:noProof/>
            <w:webHidden/>
          </w:rPr>
          <w:fldChar w:fldCharType="begin"/>
        </w:r>
        <w:r w:rsidR="00A77087">
          <w:rPr>
            <w:noProof/>
            <w:webHidden/>
          </w:rPr>
          <w:instrText xml:space="preserve"> PAGEREF _Toc3813756 \h </w:instrText>
        </w:r>
        <w:r w:rsidR="00A77087">
          <w:rPr>
            <w:noProof/>
            <w:webHidden/>
          </w:rPr>
        </w:r>
        <w:r w:rsidR="00A77087">
          <w:rPr>
            <w:noProof/>
            <w:webHidden/>
          </w:rPr>
          <w:fldChar w:fldCharType="separate"/>
        </w:r>
        <w:r w:rsidR="00A77087">
          <w:rPr>
            <w:noProof/>
            <w:webHidden/>
          </w:rPr>
          <w:t>149</w:t>
        </w:r>
        <w:r w:rsidR="00A77087">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0A3AD1" w14:textId="58CD86DB" w:rsidR="00A77087"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3813542" w:history="1">
        <w:r w:rsidR="00A77087" w:rsidRPr="00A23749">
          <w:rPr>
            <w:rStyle w:val="Hyperlink"/>
            <w:noProof/>
          </w:rPr>
          <w:t xml:space="preserve">Table 1: Nested elements of element </w:t>
        </w:r>
        <w:r w:rsidR="00A77087" w:rsidRPr="00A23749">
          <w:rPr>
            <w:rStyle w:val="Hyperlink"/>
            <w:rFonts w:ascii="Courier New" w:hAnsi="Courier New" w:cs="Courier New"/>
            <w:i/>
            <w:noProof/>
          </w:rPr>
          <w:t>&lt;xmcf/&gt;</w:t>
        </w:r>
        <w:r w:rsidR="00A77087">
          <w:rPr>
            <w:noProof/>
            <w:webHidden/>
          </w:rPr>
          <w:tab/>
        </w:r>
        <w:r w:rsidR="00A77087">
          <w:rPr>
            <w:noProof/>
            <w:webHidden/>
          </w:rPr>
          <w:fldChar w:fldCharType="begin"/>
        </w:r>
        <w:r w:rsidR="00A77087">
          <w:rPr>
            <w:noProof/>
            <w:webHidden/>
          </w:rPr>
          <w:instrText xml:space="preserve"> PAGEREF _Toc3813542 \h </w:instrText>
        </w:r>
        <w:r w:rsidR="00A77087">
          <w:rPr>
            <w:noProof/>
            <w:webHidden/>
          </w:rPr>
        </w:r>
        <w:r w:rsidR="00A77087">
          <w:rPr>
            <w:noProof/>
            <w:webHidden/>
          </w:rPr>
          <w:fldChar w:fldCharType="separate"/>
        </w:r>
        <w:r w:rsidR="00A77087">
          <w:rPr>
            <w:noProof/>
            <w:webHidden/>
          </w:rPr>
          <w:t>28</w:t>
        </w:r>
        <w:r w:rsidR="00A77087">
          <w:rPr>
            <w:noProof/>
            <w:webHidden/>
          </w:rPr>
          <w:fldChar w:fldCharType="end"/>
        </w:r>
      </w:hyperlink>
    </w:p>
    <w:p w14:paraId="277F4602" w14:textId="5FBB6B7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43" w:history="1">
        <w:r w:rsidR="00A77087" w:rsidRPr="00A23749">
          <w:rPr>
            <w:rStyle w:val="Hyperlink"/>
            <w:noProof/>
          </w:rPr>
          <w:t>Table 2: XML-specification of</w:t>
        </w:r>
        <w:r w:rsidR="00A77087" w:rsidRPr="00A23749">
          <w:rPr>
            <w:rStyle w:val="Hyperlink"/>
            <w:i/>
            <w:noProof/>
          </w:rPr>
          <w:t xml:space="preserve"> </w:t>
        </w:r>
        <w:r w:rsidR="00A77087" w:rsidRPr="00A23749">
          <w:rPr>
            <w:rStyle w:val="Hyperlink"/>
            <w:rFonts w:ascii="Courier New" w:hAnsi="Courier New" w:cs="Courier New"/>
            <w:i/>
            <w:noProof/>
          </w:rPr>
          <w:t>&lt;units/&gt;</w:t>
        </w:r>
        <w:r w:rsidR="00A77087">
          <w:rPr>
            <w:noProof/>
            <w:webHidden/>
          </w:rPr>
          <w:tab/>
        </w:r>
        <w:r w:rsidR="00A77087">
          <w:rPr>
            <w:noProof/>
            <w:webHidden/>
          </w:rPr>
          <w:fldChar w:fldCharType="begin"/>
        </w:r>
        <w:r w:rsidR="00A77087">
          <w:rPr>
            <w:noProof/>
            <w:webHidden/>
          </w:rPr>
          <w:instrText xml:space="preserve"> PAGEREF _Toc3813543 \h </w:instrText>
        </w:r>
        <w:r w:rsidR="00A77087">
          <w:rPr>
            <w:noProof/>
            <w:webHidden/>
          </w:rPr>
        </w:r>
        <w:r w:rsidR="00A77087">
          <w:rPr>
            <w:noProof/>
            <w:webHidden/>
          </w:rPr>
          <w:fldChar w:fldCharType="separate"/>
        </w:r>
        <w:r w:rsidR="00A77087">
          <w:rPr>
            <w:noProof/>
            <w:webHidden/>
          </w:rPr>
          <w:t>29</w:t>
        </w:r>
        <w:r w:rsidR="00A77087">
          <w:rPr>
            <w:noProof/>
            <w:webHidden/>
          </w:rPr>
          <w:fldChar w:fldCharType="end"/>
        </w:r>
      </w:hyperlink>
    </w:p>
    <w:p w14:paraId="58AD8BA6" w14:textId="3416308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44" w:history="1">
        <w:r w:rsidR="00A77087" w:rsidRPr="00A23749">
          <w:rPr>
            <w:rStyle w:val="Hyperlink"/>
            <w:noProof/>
          </w:rPr>
          <w:t xml:space="preserve">Table 3: XML-specification of </w:t>
        </w:r>
        <w:r w:rsidR="00A77087" w:rsidRPr="00A23749">
          <w:rPr>
            <w:rStyle w:val="Hyperlink"/>
            <w:rFonts w:ascii="Courier New" w:hAnsi="Courier New" w:cs="Courier New"/>
            <w:i/>
            <w:noProof/>
          </w:rPr>
          <w:t>&lt;appdata&gt;</w:t>
        </w:r>
        <w:r w:rsidR="00A77087">
          <w:rPr>
            <w:noProof/>
            <w:webHidden/>
          </w:rPr>
          <w:tab/>
        </w:r>
        <w:r w:rsidR="00A77087">
          <w:rPr>
            <w:noProof/>
            <w:webHidden/>
          </w:rPr>
          <w:fldChar w:fldCharType="begin"/>
        </w:r>
        <w:r w:rsidR="00A77087">
          <w:rPr>
            <w:noProof/>
            <w:webHidden/>
          </w:rPr>
          <w:instrText xml:space="preserve"> PAGEREF _Toc3813544 \h </w:instrText>
        </w:r>
        <w:r w:rsidR="00A77087">
          <w:rPr>
            <w:noProof/>
            <w:webHidden/>
          </w:rPr>
        </w:r>
        <w:r w:rsidR="00A77087">
          <w:rPr>
            <w:noProof/>
            <w:webHidden/>
          </w:rPr>
          <w:fldChar w:fldCharType="separate"/>
        </w:r>
        <w:r w:rsidR="00A77087">
          <w:rPr>
            <w:noProof/>
            <w:webHidden/>
          </w:rPr>
          <w:t>31</w:t>
        </w:r>
        <w:r w:rsidR="00A77087">
          <w:rPr>
            <w:noProof/>
            <w:webHidden/>
          </w:rPr>
          <w:fldChar w:fldCharType="end"/>
        </w:r>
      </w:hyperlink>
    </w:p>
    <w:p w14:paraId="14D33FBE" w14:textId="5251BB9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45" w:history="1">
        <w:r w:rsidR="00A77087" w:rsidRPr="00A23749">
          <w:rPr>
            <w:rStyle w:val="Hyperlink"/>
            <w:noProof/>
          </w:rPr>
          <w:t xml:space="preserve">Table 4: XML-specification of element </w:t>
        </w:r>
        <w:r w:rsidR="00A77087" w:rsidRPr="00A23749">
          <w:rPr>
            <w:rStyle w:val="Hyperlink"/>
            <w:rFonts w:ascii="Courier New" w:hAnsi="Courier New" w:cs="Courier New"/>
            <w:i/>
            <w:noProof/>
          </w:rPr>
          <w:t>&lt;femdata&gt;</w:t>
        </w:r>
        <w:r w:rsidR="00A77087">
          <w:rPr>
            <w:noProof/>
            <w:webHidden/>
          </w:rPr>
          <w:tab/>
        </w:r>
        <w:r w:rsidR="00A77087">
          <w:rPr>
            <w:noProof/>
            <w:webHidden/>
          </w:rPr>
          <w:fldChar w:fldCharType="begin"/>
        </w:r>
        <w:r w:rsidR="00A77087">
          <w:rPr>
            <w:noProof/>
            <w:webHidden/>
          </w:rPr>
          <w:instrText xml:space="preserve"> PAGEREF _Toc3813545 \h </w:instrText>
        </w:r>
        <w:r w:rsidR="00A77087">
          <w:rPr>
            <w:noProof/>
            <w:webHidden/>
          </w:rPr>
        </w:r>
        <w:r w:rsidR="00A77087">
          <w:rPr>
            <w:noProof/>
            <w:webHidden/>
          </w:rPr>
          <w:fldChar w:fldCharType="separate"/>
        </w:r>
        <w:r w:rsidR="00A77087">
          <w:rPr>
            <w:noProof/>
            <w:webHidden/>
          </w:rPr>
          <w:t>33</w:t>
        </w:r>
        <w:r w:rsidR="00A77087">
          <w:rPr>
            <w:noProof/>
            <w:webHidden/>
          </w:rPr>
          <w:fldChar w:fldCharType="end"/>
        </w:r>
      </w:hyperlink>
    </w:p>
    <w:p w14:paraId="074106BD" w14:textId="24972B7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46" w:history="1">
        <w:r w:rsidR="00A77087" w:rsidRPr="00A23749">
          <w:rPr>
            <w:rStyle w:val="Hyperlink"/>
            <w:noProof/>
          </w:rPr>
          <w:t xml:space="preserve">Table 5: Nested elements of element </w:t>
        </w:r>
        <w:r w:rsidR="00A77087" w:rsidRPr="00A23749">
          <w:rPr>
            <w:rStyle w:val="Hyperlink"/>
            <w:rFonts w:ascii="Courier New" w:hAnsi="Courier New" w:cs="Courier New"/>
            <w:i/>
            <w:noProof/>
          </w:rPr>
          <w:t>&lt;femdata&gt;</w:t>
        </w:r>
        <w:r w:rsidR="00A77087">
          <w:rPr>
            <w:noProof/>
            <w:webHidden/>
          </w:rPr>
          <w:tab/>
        </w:r>
        <w:r w:rsidR="00A77087">
          <w:rPr>
            <w:noProof/>
            <w:webHidden/>
          </w:rPr>
          <w:fldChar w:fldCharType="begin"/>
        </w:r>
        <w:r w:rsidR="00A77087">
          <w:rPr>
            <w:noProof/>
            <w:webHidden/>
          </w:rPr>
          <w:instrText xml:space="preserve"> PAGEREF _Toc3813546 \h </w:instrText>
        </w:r>
        <w:r w:rsidR="00A77087">
          <w:rPr>
            <w:noProof/>
            <w:webHidden/>
          </w:rPr>
        </w:r>
        <w:r w:rsidR="00A77087">
          <w:rPr>
            <w:noProof/>
            <w:webHidden/>
          </w:rPr>
          <w:fldChar w:fldCharType="separate"/>
        </w:r>
        <w:r w:rsidR="00A77087">
          <w:rPr>
            <w:noProof/>
            <w:webHidden/>
          </w:rPr>
          <w:t>33</w:t>
        </w:r>
        <w:r w:rsidR="00A77087">
          <w:rPr>
            <w:noProof/>
            <w:webHidden/>
          </w:rPr>
          <w:fldChar w:fldCharType="end"/>
        </w:r>
      </w:hyperlink>
    </w:p>
    <w:p w14:paraId="64AC224D" w14:textId="566B14E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47" w:history="1">
        <w:r w:rsidR="00A77087" w:rsidRPr="00A23749">
          <w:rPr>
            <w:rStyle w:val="Hyperlink"/>
            <w:noProof/>
          </w:rPr>
          <w:t xml:space="preserve">Table 6: Attributes elements of element </w:t>
        </w:r>
        <w:r w:rsidR="00A77087" w:rsidRPr="00A23749">
          <w:rPr>
            <w:rStyle w:val="Hyperlink"/>
            <w:rFonts w:ascii="Courier New" w:hAnsi="Courier New" w:cs="Courier New"/>
            <w:i/>
            <w:noProof/>
          </w:rPr>
          <w:t>&lt;femdata&gt;</w:t>
        </w:r>
        <w:r w:rsidR="00A77087">
          <w:rPr>
            <w:noProof/>
            <w:webHidden/>
          </w:rPr>
          <w:tab/>
        </w:r>
        <w:r w:rsidR="00A77087">
          <w:rPr>
            <w:noProof/>
            <w:webHidden/>
          </w:rPr>
          <w:fldChar w:fldCharType="begin"/>
        </w:r>
        <w:r w:rsidR="00A77087">
          <w:rPr>
            <w:noProof/>
            <w:webHidden/>
          </w:rPr>
          <w:instrText xml:space="preserve"> PAGEREF _Toc3813547 \h </w:instrText>
        </w:r>
        <w:r w:rsidR="00A77087">
          <w:rPr>
            <w:noProof/>
            <w:webHidden/>
          </w:rPr>
        </w:r>
        <w:r w:rsidR="00A77087">
          <w:rPr>
            <w:noProof/>
            <w:webHidden/>
          </w:rPr>
          <w:fldChar w:fldCharType="separate"/>
        </w:r>
        <w:r w:rsidR="00A77087">
          <w:rPr>
            <w:noProof/>
            <w:webHidden/>
          </w:rPr>
          <w:t>33</w:t>
        </w:r>
        <w:r w:rsidR="00A77087">
          <w:rPr>
            <w:noProof/>
            <w:webHidden/>
          </w:rPr>
          <w:fldChar w:fldCharType="end"/>
        </w:r>
      </w:hyperlink>
    </w:p>
    <w:p w14:paraId="3AACD32B" w14:textId="650D9CE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48" w:history="1">
        <w:r w:rsidR="00A77087" w:rsidRPr="00A23749">
          <w:rPr>
            <w:rStyle w:val="Hyperlink"/>
            <w:noProof/>
          </w:rPr>
          <w:t xml:space="preserve">Table 7: Nested elements of element </w:t>
        </w:r>
        <w:r w:rsidR="00A77087" w:rsidRPr="00A23749">
          <w:rPr>
            <w:rStyle w:val="Hyperlink"/>
            <w:rFonts w:ascii="Courier New" w:hAnsi="Courier New" w:cs="Courier New"/>
            <w:i/>
            <w:noProof/>
          </w:rPr>
          <w:t>&lt;CAE_DATA&gt;</w:t>
        </w:r>
        <w:r w:rsidR="00A77087">
          <w:rPr>
            <w:noProof/>
            <w:webHidden/>
          </w:rPr>
          <w:tab/>
        </w:r>
        <w:r w:rsidR="00A77087">
          <w:rPr>
            <w:noProof/>
            <w:webHidden/>
          </w:rPr>
          <w:fldChar w:fldCharType="begin"/>
        </w:r>
        <w:r w:rsidR="00A77087">
          <w:rPr>
            <w:noProof/>
            <w:webHidden/>
          </w:rPr>
          <w:instrText xml:space="preserve"> PAGEREF _Toc3813548 \h </w:instrText>
        </w:r>
        <w:r w:rsidR="00A77087">
          <w:rPr>
            <w:noProof/>
            <w:webHidden/>
          </w:rPr>
        </w:r>
        <w:r w:rsidR="00A77087">
          <w:rPr>
            <w:noProof/>
            <w:webHidden/>
          </w:rPr>
          <w:fldChar w:fldCharType="separate"/>
        </w:r>
        <w:r w:rsidR="00A77087">
          <w:rPr>
            <w:noProof/>
            <w:webHidden/>
          </w:rPr>
          <w:t>33</w:t>
        </w:r>
        <w:r w:rsidR="00A77087">
          <w:rPr>
            <w:noProof/>
            <w:webHidden/>
          </w:rPr>
          <w:fldChar w:fldCharType="end"/>
        </w:r>
      </w:hyperlink>
    </w:p>
    <w:p w14:paraId="132DE161" w14:textId="5648886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49" w:history="1">
        <w:r w:rsidR="00A77087" w:rsidRPr="00A23749">
          <w:rPr>
            <w:rStyle w:val="Hyperlink"/>
            <w:noProof/>
          </w:rPr>
          <w:t xml:space="preserve">Table 8: Attributes of element </w:t>
        </w:r>
        <w:r w:rsidR="00A77087" w:rsidRPr="00A23749">
          <w:rPr>
            <w:rStyle w:val="Hyperlink"/>
            <w:rFonts w:ascii="Courier New" w:hAnsi="Courier New" w:cs="Courier New"/>
            <w:i/>
            <w:noProof/>
          </w:rPr>
          <w:t>&lt;connection_group/&gt;</w:t>
        </w:r>
        <w:r w:rsidR="00A77087">
          <w:rPr>
            <w:noProof/>
            <w:webHidden/>
          </w:rPr>
          <w:tab/>
        </w:r>
        <w:r w:rsidR="00A77087">
          <w:rPr>
            <w:noProof/>
            <w:webHidden/>
          </w:rPr>
          <w:fldChar w:fldCharType="begin"/>
        </w:r>
        <w:r w:rsidR="00A77087">
          <w:rPr>
            <w:noProof/>
            <w:webHidden/>
          </w:rPr>
          <w:instrText xml:space="preserve"> PAGEREF _Toc3813549 \h </w:instrText>
        </w:r>
        <w:r w:rsidR="00A77087">
          <w:rPr>
            <w:noProof/>
            <w:webHidden/>
          </w:rPr>
        </w:r>
        <w:r w:rsidR="00A77087">
          <w:rPr>
            <w:noProof/>
            <w:webHidden/>
          </w:rPr>
          <w:fldChar w:fldCharType="separate"/>
        </w:r>
        <w:r w:rsidR="00A77087">
          <w:rPr>
            <w:noProof/>
            <w:webHidden/>
          </w:rPr>
          <w:t>34</w:t>
        </w:r>
        <w:r w:rsidR="00A77087">
          <w:rPr>
            <w:noProof/>
            <w:webHidden/>
          </w:rPr>
          <w:fldChar w:fldCharType="end"/>
        </w:r>
      </w:hyperlink>
    </w:p>
    <w:p w14:paraId="622C0806" w14:textId="37A6C73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0" w:history="1">
        <w:r w:rsidR="00A77087" w:rsidRPr="00A23749">
          <w:rPr>
            <w:rStyle w:val="Hyperlink"/>
            <w:noProof/>
          </w:rPr>
          <w:t xml:space="preserve">Table 9: Nested elements of element </w:t>
        </w:r>
        <w:r w:rsidR="00A77087" w:rsidRPr="00A23749">
          <w:rPr>
            <w:rStyle w:val="Hyperlink"/>
            <w:rFonts w:ascii="Courier New" w:hAnsi="Courier New" w:cs="Courier New"/>
            <w:i/>
            <w:noProof/>
          </w:rPr>
          <w:t>&lt;connection_group/&gt;</w:t>
        </w:r>
        <w:r w:rsidR="00A77087">
          <w:rPr>
            <w:noProof/>
            <w:webHidden/>
          </w:rPr>
          <w:tab/>
        </w:r>
        <w:r w:rsidR="00A77087">
          <w:rPr>
            <w:noProof/>
            <w:webHidden/>
          </w:rPr>
          <w:fldChar w:fldCharType="begin"/>
        </w:r>
        <w:r w:rsidR="00A77087">
          <w:rPr>
            <w:noProof/>
            <w:webHidden/>
          </w:rPr>
          <w:instrText xml:space="preserve"> PAGEREF _Toc3813550 \h </w:instrText>
        </w:r>
        <w:r w:rsidR="00A77087">
          <w:rPr>
            <w:noProof/>
            <w:webHidden/>
          </w:rPr>
        </w:r>
        <w:r w:rsidR="00A77087">
          <w:rPr>
            <w:noProof/>
            <w:webHidden/>
          </w:rPr>
          <w:fldChar w:fldCharType="separate"/>
        </w:r>
        <w:r w:rsidR="00A77087">
          <w:rPr>
            <w:noProof/>
            <w:webHidden/>
          </w:rPr>
          <w:t>34</w:t>
        </w:r>
        <w:r w:rsidR="00A77087">
          <w:rPr>
            <w:noProof/>
            <w:webHidden/>
          </w:rPr>
          <w:fldChar w:fldCharType="end"/>
        </w:r>
      </w:hyperlink>
    </w:p>
    <w:p w14:paraId="4E3CBA73" w14:textId="143662D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1" w:history="1">
        <w:r w:rsidR="00A77087" w:rsidRPr="00A23749">
          <w:rPr>
            <w:rStyle w:val="Hyperlink"/>
            <w:noProof/>
          </w:rPr>
          <w:t xml:space="preserve">Table 10: Nested elements of </w:t>
        </w:r>
        <w:r w:rsidR="00A77087" w:rsidRPr="00A23749">
          <w:rPr>
            <w:rStyle w:val="Hyperlink"/>
            <w:rFonts w:ascii="Courier New" w:hAnsi="Courier New" w:cs="Courier New"/>
            <w:i/>
            <w:noProof/>
          </w:rPr>
          <w:t>&lt;connected_to&gt;</w:t>
        </w:r>
        <w:r w:rsidR="00A77087">
          <w:rPr>
            <w:noProof/>
            <w:webHidden/>
          </w:rPr>
          <w:tab/>
        </w:r>
        <w:r w:rsidR="00A77087">
          <w:rPr>
            <w:noProof/>
            <w:webHidden/>
          </w:rPr>
          <w:fldChar w:fldCharType="begin"/>
        </w:r>
        <w:r w:rsidR="00A77087">
          <w:rPr>
            <w:noProof/>
            <w:webHidden/>
          </w:rPr>
          <w:instrText xml:space="preserve"> PAGEREF _Toc3813551 \h </w:instrText>
        </w:r>
        <w:r w:rsidR="00A77087">
          <w:rPr>
            <w:noProof/>
            <w:webHidden/>
          </w:rPr>
        </w:r>
        <w:r w:rsidR="00A77087">
          <w:rPr>
            <w:noProof/>
            <w:webHidden/>
          </w:rPr>
          <w:fldChar w:fldCharType="separate"/>
        </w:r>
        <w:r w:rsidR="00A77087">
          <w:rPr>
            <w:noProof/>
            <w:webHidden/>
          </w:rPr>
          <w:t>35</w:t>
        </w:r>
        <w:r w:rsidR="00A77087">
          <w:rPr>
            <w:noProof/>
            <w:webHidden/>
          </w:rPr>
          <w:fldChar w:fldCharType="end"/>
        </w:r>
      </w:hyperlink>
    </w:p>
    <w:p w14:paraId="0AC9B9AD" w14:textId="057B0A0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2" w:history="1">
        <w:r w:rsidR="00A77087" w:rsidRPr="00A23749">
          <w:rPr>
            <w:rStyle w:val="Hyperlink"/>
            <w:noProof/>
          </w:rPr>
          <w:t xml:space="preserve">Table 11: Attributes of element </w:t>
        </w:r>
        <w:r w:rsidR="00A77087" w:rsidRPr="00A23749">
          <w:rPr>
            <w:rStyle w:val="Hyperlink"/>
            <w:rFonts w:ascii="Courier New" w:hAnsi="Courier New" w:cs="Courier New"/>
            <w:i/>
            <w:noProof/>
          </w:rPr>
          <w:t>&lt;part/&gt;</w:t>
        </w:r>
        <w:r w:rsidR="00A77087">
          <w:rPr>
            <w:noProof/>
            <w:webHidden/>
          </w:rPr>
          <w:tab/>
        </w:r>
        <w:r w:rsidR="00A77087">
          <w:rPr>
            <w:noProof/>
            <w:webHidden/>
          </w:rPr>
          <w:fldChar w:fldCharType="begin"/>
        </w:r>
        <w:r w:rsidR="00A77087">
          <w:rPr>
            <w:noProof/>
            <w:webHidden/>
          </w:rPr>
          <w:instrText xml:space="preserve"> PAGEREF _Toc3813552 \h </w:instrText>
        </w:r>
        <w:r w:rsidR="00A77087">
          <w:rPr>
            <w:noProof/>
            <w:webHidden/>
          </w:rPr>
        </w:r>
        <w:r w:rsidR="00A77087">
          <w:rPr>
            <w:noProof/>
            <w:webHidden/>
          </w:rPr>
          <w:fldChar w:fldCharType="separate"/>
        </w:r>
        <w:r w:rsidR="00A77087">
          <w:rPr>
            <w:noProof/>
            <w:webHidden/>
          </w:rPr>
          <w:t>35</w:t>
        </w:r>
        <w:r w:rsidR="00A77087">
          <w:rPr>
            <w:noProof/>
            <w:webHidden/>
          </w:rPr>
          <w:fldChar w:fldCharType="end"/>
        </w:r>
      </w:hyperlink>
    </w:p>
    <w:p w14:paraId="77E4EAE6" w14:textId="5C3D9227"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3" w:history="1">
        <w:r w:rsidR="00A77087" w:rsidRPr="00A23749">
          <w:rPr>
            <w:rStyle w:val="Hyperlink"/>
            <w:noProof/>
          </w:rPr>
          <w:t xml:space="preserve">Table 12: Attributes of element </w:t>
        </w:r>
        <w:r w:rsidR="00A77087" w:rsidRPr="00A23749">
          <w:rPr>
            <w:rStyle w:val="Hyperlink"/>
            <w:rFonts w:ascii="Courier New" w:hAnsi="Courier New" w:cs="Courier New"/>
            <w:i/>
            <w:noProof/>
          </w:rPr>
          <w:t>&lt;assy/&gt;</w:t>
        </w:r>
        <w:r w:rsidR="00A77087">
          <w:rPr>
            <w:noProof/>
            <w:webHidden/>
          </w:rPr>
          <w:tab/>
        </w:r>
        <w:r w:rsidR="00A77087">
          <w:rPr>
            <w:noProof/>
            <w:webHidden/>
          </w:rPr>
          <w:fldChar w:fldCharType="begin"/>
        </w:r>
        <w:r w:rsidR="00A77087">
          <w:rPr>
            <w:noProof/>
            <w:webHidden/>
          </w:rPr>
          <w:instrText xml:space="preserve"> PAGEREF _Toc3813553 \h </w:instrText>
        </w:r>
        <w:r w:rsidR="00A77087">
          <w:rPr>
            <w:noProof/>
            <w:webHidden/>
          </w:rPr>
        </w:r>
        <w:r w:rsidR="00A77087">
          <w:rPr>
            <w:noProof/>
            <w:webHidden/>
          </w:rPr>
          <w:fldChar w:fldCharType="separate"/>
        </w:r>
        <w:r w:rsidR="00A77087">
          <w:rPr>
            <w:noProof/>
            <w:webHidden/>
          </w:rPr>
          <w:t>36</w:t>
        </w:r>
        <w:r w:rsidR="00A77087">
          <w:rPr>
            <w:noProof/>
            <w:webHidden/>
          </w:rPr>
          <w:fldChar w:fldCharType="end"/>
        </w:r>
      </w:hyperlink>
    </w:p>
    <w:p w14:paraId="24147D95" w14:textId="411CBE8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4" w:history="1">
        <w:r w:rsidR="00A77087" w:rsidRPr="00A23749">
          <w:rPr>
            <w:rStyle w:val="Hyperlink"/>
            <w:noProof/>
          </w:rPr>
          <w:t xml:space="preserve">Table 13: Nested elements of element </w:t>
        </w:r>
        <w:r w:rsidR="00A77087" w:rsidRPr="00A23749">
          <w:rPr>
            <w:rStyle w:val="Hyperlink"/>
            <w:rFonts w:ascii="Courier New" w:hAnsi="Courier New" w:cs="Courier New"/>
            <w:i/>
            <w:noProof/>
          </w:rPr>
          <w:t>&lt;contact_list/&gt;</w:t>
        </w:r>
        <w:r w:rsidR="00A77087">
          <w:rPr>
            <w:noProof/>
            <w:webHidden/>
          </w:rPr>
          <w:tab/>
        </w:r>
        <w:r w:rsidR="00A77087">
          <w:rPr>
            <w:noProof/>
            <w:webHidden/>
          </w:rPr>
          <w:fldChar w:fldCharType="begin"/>
        </w:r>
        <w:r w:rsidR="00A77087">
          <w:rPr>
            <w:noProof/>
            <w:webHidden/>
          </w:rPr>
          <w:instrText xml:space="preserve"> PAGEREF _Toc3813554 \h </w:instrText>
        </w:r>
        <w:r w:rsidR="00A77087">
          <w:rPr>
            <w:noProof/>
            <w:webHidden/>
          </w:rPr>
        </w:r>
        <w:r w:rsidR="00A77087">
          <w:rPr>
            <w:noProof/>
            <w:webHidden/>
          </w:rPr>
          <w:fldChar w:fldCharType="separate"/>
        </w:r>
        <w:r w:rsidR="00A77087">
          <w:rPr>
            <w:noProof/>
            <w:webHidden/>
          </w:rPr>
          <w:t>37</w:t>
        </w:r>
        <w:r w:rsidR="00A77087">
          <w:rPr>
            <w:noProof/>
            <w:webHidden/>
          </w:rPr>
          <w:fldChar w:fldCharType="end"/>
        </w:r>
      </w:hyperlink>
    </w:p>
    <w:p w14:paraId="412272B4" w14:textId="06C7260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5" w:history="1">
        <w:r w:rsidR="00A77087" w:rsidRPr="00A23749">
          <w:rPr>
            <w:rStyle w:val="Hyperlink"/>
            <w:noProof/>
          </w:rPr>
          <w:t xml:space="preserve">Table 14: Nested elements of element </w:t>
        </w:r>
        <w:r w:rsidR="00A77087" w:rsidRPr="00A23749">
          <w:rPr>
            <w:rStyle w:val="Hyperlink"/>
            <w:rFonts w:ascii="Courier New" w:hAnsi="Courier New" w:cs="Courier New"/>
            <w:i/>
            <w:noProof/>
          </w:rPr>
          <w:t>&lt;contact&gt;</w:t>
        </w:r>
        <w:r w:rsidR="00A77087">
          <w:rPr>
            <w:noProof/>
            <w:webHidden/>
          </w:rPr>
          <w:tab/>
        </w:r>
        <w:r w:rsidR="00A77087">
          <w:rPr>
            <w:noProof/>
            <w:webHidden/>
          </w:rPr>
          <w:fldChar w:fldCharType="begin"/>
        </w:r>
        <w:r w:rsidR="00A77087">
          <w:rPr>
            <w:noProof/>
            <w:webHidden/>
          </w:rPr>
          <w:instrText xml:space="preserve"> PAGEREF _Toc3813555 \h </w:instrText>
        </w:r>
        <w:r w:rsidR="00A77087">
          <w:rPr>
            <w:noProof/>
            <w:webHidden/>
          </w:rPr>
        </w:r>
        <w:r w:rsidR="00A77087">
          <w:rPr>
            <w:noProof/>
            <w:webHidden/>
          </w:rPr>
          <w:fldChar w:fldCharType="separate"/>
        </w:r>
        <w:r w:rsidR="00A77087">
          <w:rPr>
            <w:noProof/>
            <w:webHidden/>
          </w:rPr>
          <w:t>37</w:t>
        </w:r>
        <w:r w:rsidR="00A77087">
          <w:rPr>
            <w:noProof/>
            <w:webHidden/>
          </w:rPr>
          <w:fldChar w:fldCharType="end"/>
        </w:r>
      </w:hyperlink>
    </w:p>
    <w:p w14:paraId="6197385C" w14:textId="2109B4B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6" w:history="1">
        <w:r w:rsidR="00A77087" w:rsidRPr="00A23749">
          <w:rPr>
            <w:rStyle w:val="Hyperlink"/>
            <w:noProof/>
          </w:rPr>
          <w:t xml:space="preserve">Table 15: Attributes of element </w:t>
        </w:r>
        <w:r w:rsidR="00A77087" w:rsidRPr="00A23749">
          <w:rPr>
            <w:rStyle w:val="Hyperlink"/>
            <w:rFonts w:ascii="Courier New" w:hAnsi="Courier New" w:cs="Courier New"/>
            <w:i/>
            <w:noProof/>
          </w:rPr>
          <w:t>&lt;partner/&gt;</w:t>
        </w:r>
        <w:r w:rsidR="00A77087">
          <w:rPr>
            <w:noProof/>
            <w:webHidden/>
          </w:rPr>
          <w:tab/>
        </w:r>
        <w:r w:rsidR="00A77087">
          <w:rPr>
            <w:noProof/>
            <w:webHidden/>
          </w:rPr>
          <w:fldChar w:fldCharType="begin"/>
        </w:r>
        <w:r w:rsidR="00A77087">
          <w:rPr>
            <w:noProof/>
            <w:webHidden/>
          </w:rPr>
          <w:instrText xml:space="preserve"> PAGEREF _Toc3813556 \h </w:instrText>
        </w:r>
        <w:r w:rsidR="00A77087">
          <w:rPr>
            <w:noProof/>
            <w:webHidden/>
          </w:rPr>
        </w:r>
        <w:r w:rsidR="00A77087">
          <w:rPr>
            <w:noProof/>
            <w:webHidden/>
          </w:rPr>
          <w:fldChar w:fldCharType="separate"/>
        </w:r>
        <w:r w:rsidR="00A77087">
          <w:rPr>
            <w:noProof/>
            <w:webHidden/>
          </w:rPr>
          <w:t>38</w:t>
        </w:r>
        <w:r w:rsidR="00A77087">
          <w:rPr>
            <w:noProof/>
            <w:webHidden/>
          </w:rPr>
          <w:fldChar w:fldCharType="end"/>
        </w:r>
      </w:hyperlink>
    </w:p>
    <w:p w14:paraId="0159FA84" w14:textId="0C671E8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7" w:history="1">
        <w:r w:rsidR="00A77087" w:rsidRPr="00A23749">
          <w:rPr>
            <w:rStyle w:val="Hyperlink"/>
            <w:noProof/>
          </w:rPr>
          <w:t xml:space="preserve">Table 16: Attributes of element </w:t>
        </w:r>
        <w:r w:rsidR="00A77087" w:rsidRPr="00A23749">
          <w:rPr>
            <w:rStyle w:val="Hyperlink"/>
            <w:rFonts w:ascii="Courier New" w:hAnsi="Courier New" w:cs="Courier New"/>
            <w:i/>
            <w:noProof/>
          </w:rPr>
          <w:t>&lt;coefficientscoefficients&gt;</w:t>
        </w:r>
        <w:r w:rsidR="00A77087">
          <w:rPr>
            <w:noProof/>
            <w:webHidden/>
          </w:rPr>
          <w:tab/>
        </w:r>
        <w:r w:rsidR="00A77087">
          <w:rPr>
            <w:noProof/>
            <w:webHidden/>
          </w:rPr>
          <w:fldChar w:fldCharType="begin"/>
        </w:r>
        <w:r w:rsidR="00A77087">
          <w:rPr>
            <w:noProof/>
            <w:webHidden/>
          </w:rPr>
          <w:instrText xml:space="preserve"> PAGEREF _Toc3813557 \h </w:instrText>
        </w:r>
        <w:r w:rsidR="00A77087">
          <w:rPr>
            <w:noProof/>
            <w:webHidden/>
          </w:rPr>
        </w:r>
        <w:r w:rsidR="00A77087">
          <w:rPr>
            <w:noProof/>
            <w:webHidden/>
          </w:rPr>
          <w:fldChar w:fldCharType="separate"/>
        </w:r>
        <w:r w:rsidR="00A77087">
          <w:rPr>
            <w:noProof/>
            <w:webHidden/>
          </w:rPr>
          <w:t>39</w:t>
        </w:r>
        <w:r w:rsidR="00A77087">
          <w:rPr>
            <w:noProof/>
            <w:webHidden/>
          </w:rPr>
          <w:fldChar w:fldCharType="end"/>
        </w:r>
      </w:hyperlink>
    </w:p>
    <w:p w14:paraId="73EC4C4D" w14:textId="6B0B34E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8" w:history="1">
        <w:r w:rsidR="00A77087" w:rsidRPr="00A23749">
          <w:rPr>
            <w:rStyle w:val="Hyperlink"/>
            <w:noProof/>
          </w:rPr>
          <w:t xml:space="preserve">Table 17: Nested elements of element </w:t>
        </w:r>
        <w:r w:rsidR="00A77087" w:rsidRPr="00A23749">
          <w:rPr>
            <w:rStyle w:val="Hyperlink"/>
            <w:rFonts w:ascii="Courier New" w:hAnsi="Courier New" w:cs="Courier New"/>
            <w:i/>
            <w:noProof/>
          </w:rPr>
          <w:t>&lt;connection_list&gt;</w:t>
        </w:r>
        <w:r w:rsidR="00A77087">
          <w:rPr>
            <w:noProof/>
            <w:webHidden/>
          </w:rPr>
          <w:tab/>
        </w:r>
        <w:r w:rsidR="00A77087">
          <w:rPr>
            <w:noProof/>
            <w:webHidden/>
          </w:rPr>
          <w:fldChar w:fldCharType="begin"/>
        </w:r>
        <w:r w:rsidR="00A77087">
          <w:rPr>
            <w:noProof/>
            <w:webHidden/>
          </w:rPr>
          <w:instrText xml:space="preserve"> PAGEREF _Toc3813558 \h </w:instrText>
        </w:r>
        <w:r w:rsidR="00A77087">
          <w:rPr>
            <w:noProof/>
            <w:webHidden/>
          </w:rPr>
        </w:r>
        <w:r w:rsidR="00A77087">
          <w:rPr>
            <w:noProof/>
            <w:webHidden/>
          </w:rPr>
          <w:fldChar w:fldCharType="separate"/>
        </w:r>
        <w:r w:rsidR="00A77087">
          <w:rPr>
            <w:noProof/>
            <w:webHidden/>
          </w:rPr>
          <w:t>39</w:t>
        </w:r>
        <w:r w:rsidR="00A77087">
          <w:rPr>
            <w:noProof/>
            <w:webHidden/>
          </w:rPr>
          <w:fldChar w:fldCharType="end"/>
        </w:r>
      </w:hyperlink>
    </w:p>
    <w:p w14:paraId="4B382893" w14:textId="27F85DA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59" w:history="1">
        <w:r w:rsidR="00A77087" w:rsidRPr="00A23749">
          <w:rPr>
            <w:rStyle w:val="Hyperlink"/>
            <w:noProof/>
          </w:rPr>
          <w:t xml:space="preserve">Table 18: Nested elements of element </w:t>
        </w:r>
        <w:r w:rsidR="00A77087" w:rsidRPr="00A23749">
          <w:rPr>
            <w:rStyle w:val="Hyperlink"/>
            <w:rFonts w:ascii="Courier New" w:hAnsi="Courier New" w:cs="Courier New"/>
            <w:i/>
            <w:noProof/>
          </w:rPr>
          <w:t>&lt;custom_attributes_list/&gt;</w:t>
        </w:r>
        <w:r w:rsidR="00A77087">
          <w:rPr>
            <w:noProof/>
            <w:webHidden/>
          </w:rPr>
          <w:tab/>
        </w:r>
        <w:r w:rsidR="00A77087">
          <w:rPr>
            <w:noProof/>
            <w:webHidden/>
          </w:rPr>
          <w:fldChar w:fldCharType="begin"/>
        </w:r>
        <w:r w:rsidR="00A77087">
          <w:rPr>
            <w:noProof/>
            <w:webHidden/>
          </w:rPr>
          <w:instrText xml:space="preserve"> PAGEREF _Toc3813559 \h </w:instrText>
        </w:r>
        <w:r w:rsidR="00A77087">
          <w:rPr>
            <w:noProof/>
            <w:webHidden/>
          </w:rPr>
        </w:r>
        <w:r w:rsidR="00A77087">
          <w:rPr>
            <w:noProof/>
            <w:webHidden/>
          </w:rPr>
          <w:fldChar w:fldCharType="separate"/>
        </w:r>
        <w:r w:rsidR="00A77087">
          <w:rPr>
            <w:noProof/>
            <w:webHidden/>
          </w:rPr>
          <w:t>44</w:t>
        </w:r>
        <w:r w:rsidR="00A77087">
          <w:rPr>
            <w:noProof/>
            <w:webHidden/>
          </w:rPr>
          <w:fldChar w:fldCharType="end"/>
        </w:r>
      </w:hyperlink>
    </w:p>
    <w:p w14:paraId="4479657F" w14:textId="7E2E89B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0" w:history="1">
        <w:r w:rsidR="00A77087" w:rsidRPr="00A23749">
          <w:rPr>
            <w:rStyle w:val="Hyperlink"/>
            <w:noProof/>
          </w:rPr>
          <w:t xml:space="preserve">Table 19: Attributes of </w:t>
        </w:r>
        <w:r w:rsidR="00A77087" w:rsidRPr="00A23749">
          <w:rPr>
            <w:rStyle w:val="Hyperlink"/>
            <w:rFonts w:ascii="Courier New" w:hAnsi="Courier New" w:cs="Courier New"/>
            <w:i/>
            <w:noProof/>
          </w:rPr>
          <w:t>&lt;custom_attributes/&gt;</w:t>
        </w:r>
        <w:r w:rsidR="00A77087" w:rsidRPr="00A23749">
          <w:rPr>
            <w:rStyle w:val="Hyperlink"/>
            <w:noProof/>
          </w:rPr>
          <w:t xml:space="preserve"> element</w:t>
        </w:r>
        <w:r w:rsidR="00A77087">
          <w:rPr>
            <w:noProof/>
            <w:webHidden/>
          </w:rPr>
          <w:tab/>
        </w:r>
        <w:r w:rsidR="00A77087">
          <w:rPr>
            <w:noProof/>
            <w:webHidden/>
          </w:rPr>
          <w:fldChar w:fldCharType="begin"/>
        </w:r>
        <w:r w:rsidR="00A77087">
          <w:rPr>
            <w:noProof/>
            <w:webHidden/>
          </w:rPr>
          <w:instrText xml:space="preserve"> PAGEREF _Toc3813560 \h </w:instrText>
        </w:r>
        <w:r w:rsidR="00A77087">
          <w:rPr>
            <w:noProof/>
            <w:webHidden/>
          </w:rPr>
        </w:r>
        <w:r w:rsidR="00A77087">
          <w:rPr>
            <w:noProof/>
            <w:webHidden/>
          </w:rPr>
          <w:fldChar w:fldCharType="separate"/>
        </w:r>
        <w:r w:rsidR="00A77087">
          <w:rPr>
            <w:noProof/>
            <w:webHidden/>
          </w:rPr>
          <w:t>44</w:t>
        </w:r>
        <w:r w:rsidR="00A77087">
          <w:rPr>
            <w:noProof/>
            <w:webHidden/>
          </w:rPr>
          <w:fldChar w:fldCharType="end"/>
        </w:r>
      </w:hyperlink>
    </w:p>
    <w:p w14:paraId="003787AA" w14:textId="5A652EF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1" w:history="1">
        <w:r w:rsidR="00A77087" w:rsidRPr="00A23749">
          <w:rPr>
            <w:rStyle w:val="Hyperlink"/>
            <w:noProof/>
          </w:rPr>
          <w:t xml:space="preserve">Table 20: Nested elements of element </w:t>
        </w:r>
        <w:r w:rsidR="00A77087" w:rsidRPr="00A23749">
          <w:rPr>
            <w:rStyle w:val="Hyperlink"/>
            <w:rFonts w:ascii="Courier New" w:hAnsi="Courier New" w:cs="Courier New"/>
            <w:i/>
            <w:noProof/>
          </w:rPr>
          <w:t>&lt;custom_attributes/&gt;</w:t>
        </w:r>
        <w:r w:rsidR="00A77087">
          <w:rPr>
            <w:noProof/>
            <w:webHidden/>
          </w:rPr>
          <w:tab/>
        </w:r>
        <w:r w:rsidR="00A77087">
          <w:rPr>
            <w:noProof/>
            <w:webHidden/>
          </w:rPr>
          <w:fldChar w:fldCharType="begin"/>
        </w:r>
        <w:r w:rsidR="00A77087">
          <w:rPr>
            <w:noProof/>
            <w:webHidden/>
          </w:rPr>
          <w:instrText xml:space="preserve"> PAGEREF _Toc3813561 \h </w:instrText>
        </w:r>
        <w:r w:rsidR="00A77087">
          <w:rPr>
            <w:noProof/>
            <w:webHidden/>
          </w:rPr>
        </w:r>
        <w:r w:rsidR="00A77087">
          <w:rPr>
            <w:noProof/>
            <w:webHidden/>
          </w:rPr>
          <w:fldChar w:fldCharType="separate"/>
        </w:r>
        <w:r w:rsidR="00A77087">
          <w:rPr>
            <w:noProof/>
            <w:webHidden/>
          </w:rPr>
          <w:t>45</w:t>
        </w:r>
        <w:r w:rsidR="00A77087">
          <w:rPr>
            <w:noProof/>
            <w:webHidden/>
          </w:rPr>
          <w:fldChar w:fldCharType="end"/>
        </w:r>
      </w:hyperlink>
    </w:p>
    <w:p w14:paraId="6D5C4605" w14:textId="76C736F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2" w:history="1">
        <w:r w:rsidR="00A77087" w:rsidRPr="00A23749">
          <w:rPr>
            <w:rStyle w:val="Hyperlink"/>
            <w:noProof/>
          </w:rPr>
          <w:t xml:space="preserve">Table 21: Attributes of </w:t>
        </w:r>
        <w:r w:rsidR="00A77087" w:rsidRPr="00A23749">
          <w:rPr>
            <w:rStyle w:val="Hyperlink"/>
            <w:rFonts w:ascii="Courier New" w:hAnsi="Courier New" w:cs="Courier New"/>
            <w:i/>
            <w:noProof/>
          </w:rPr>
          <w:t>&lt;string/&gt;</w:t>
        </w:r>
        <w:r w:rsidR="00A77087" w:rsidRPr="00A23749">
          <w:rPr>
            <w:rStyle w:val="Hyperlink"/>
            <w:noProof/>
          </w:rPr>
          <w:t xml:space="preserve"> element</w:t>
        </w:r>
        <w:r w:rsidR="00A77087">
          <w:rPr>
            <w:noProof/>
            <w:webHidden/>
          </w:rPr>
          <w:tab/>
        </w:r>
        <w:r w:rsidR="00A77087">
          <w:rPr>
            <w:noProof/>
            <w:webHidden/>
          </w:rPr>
          <w:fldChar w:fldCharType="begin"/>
        </w:r>
        <w:r w:rsidR="00A77087">
          <w:rPr>
            <w:noProof/>
            <w:webHidden/>
          </w:rPr>
          <w:instrText xml:space="preserve"> PAGEREF _Toc3813562 \h </w:instrText>
        </w:r>
        <w:r w:rsidR="00A77087">
          <w:rPr>
            <w:noProof/>
            <w:webHidden/>
          </w:rPr>
        </w:r>
        <w:r w:rsidR="00A77087">
          <w:rPr>
            <w:noProof/>
            <w:webHidden/>
          </w:rPr>
          <w:fldChar w:fldCharType="separate"/>
        </w:r>
        <w:r w:rsidR="00A77087">
          <w:rPr>
            <w:noProof/>
            <w:webHidden/>
          </w:rPr>
          <w:t>45</w:t>
        </w:r>
        <w:r w:rsidR="00A77087">
          <w:rPr>
            <w:noProof/>
            <w:webHidden/>
          </w:rPr>
          <w:fldChar w:fldCharType="end"/>
        </w:r>
      </w:hyperlink>
    </w:p>
    <w:p w14:paraId="07F70FAE" w14:textId="5394398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3" w:history="1">
        <w:r w:rsidR="00A77087" w:rsidRPr="00A23749">
          <w:rPr>
            <w:rStyle w:val="Hyperlink"/>
            <w:noProof/>
          </w:rPr>
          <w:t xml:space="preserve">Table 22: Attributes of </w:t>
        </w:r>
        <w:r w:rsidR="00A77087" w:rsidRPr="00A23749">
          <w:rPr>
            <w:rStyle w:val="Hyperlink"/>
            <w:rFonts w:ascii="Courier New" w:hAnsi="Courier New" w:cs="Courier New"/>
            <w:i/>
            <w:noProof/>
          </w:rPr>
          <w:t>&lt;real/&gt;</w:t>
        </w:r>
        <w:r w:rsidR="00A77087" w:rsidRPr="00A23749">
          <w:rPr>
            <w:rStyle w:val="Hyperlink"/>
            <w:noProof/>
          </w:rPr>
          <w:t xml:space="preserve"> element</w:t>
        </w:r>
        <w:r w:rsidR="00A77087">
          <w:rPr>
            <w:noProof/>
            <w:webHidden/>
          </w:rPr>
          <w:tab/>
        </w:r>
        <w:r w:rsidR="00A77087">
          <w:rPr>
            <w:noProof/>
            <w:webHidden/>
          </w:rPr>
          <w:fldChar w:fldCharType="begin"/>
        </w:r>
        <w:r w:rsidR="00A77087">
          <w:rPr>
            <w:noProof/>
            <w:webHidden/>
          </w:rPr>
          <w:instrText xml:space="preserve"> PAGEREF _Toc3813563 \h </w:instrText>
        </w:r>
        <w:r w:rsidR="00A77087">
          <w:rPr>
            <w:noProof/>
            <w:webHidden/>
          </w:rPr>
        </w:r>
        <w:r w:rsidR="00A77087">
          <w:rPr>
            <w:noProof/>
            <w:webHidden/>
          </w:rPr>
          <w:fldChar w:fldCharType="separate"/>
        </w:r>
        <w:r w:rsidR="00A77087">
          <w:rPr>
            <w:noProof/>
            <w:webHidden/>
          </w:rPr>
          <w:t>45</w:t>
        </w:r>
        <w:r w:rsidR="00A77087">
          <w:rPr>
            <w:noProof/>
            <w:webHidden/>
          </w:rPr>
          <w:fldChar w:fldCharType="end"/>
        </w:r>
      </w:hyperlink>
    </w:p>
    <w:p w14:paraId="2C212A41" w14:textId="7870F3C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4" w:history="1">
        <w:r w:rsidR="00A77087" w:rsidRPr="00A23749">
          <w:rPr>
            <w:rStyle w:val="Hyperlink"/>
            <w:noProof/>
          </w:rPr>
          <w:t xml:space="preserve">Table 23: Attributes of </w:t>
        </w:r>
        <w:r w:rsidR="00A77087" w:rsidRPr="00A23749">
          <w:rPr>
            <w:rStyle w:val="Hyperlink"/>
            <w:rFonts w:ascii="Courier New" w:hAnsi="Courier New" w:cs="Courier New"/>
            <w:i/>
            <w:noProof/>
          </w:rPr>
          <w:t>&lt;integer/&gt;</w:t>
        </w:r>
        <w:r w:rsidR="00A77087" w:rsidRPr="00A23749">
          <w:rPr>
            <w:rStyle w:val="Hyperlink"/>
            <w:noProof/>
          </w:rPr>
          <w:t xml:space="preserve"> element</w:t>
        </w:r>
        <w:r w:rsidR="00A77087">
          <w:rPr>
            <w:noProof/>
            <w:webHidden/>
          </w:rPr>
          <w:tab/>
        </w:r>
        <w:r w:rsidR="00A77087">
          <w:rPr>
            <w:noProof/>
            <w:webHidden/>
          </w:rPr>
          <w:fldChar w:fldCharType="begin"/>
        </w:r>
        <w:r w:rsidR="00A77087">
          <w:rPr>
            <w:noProof/>
            <w:webHidden/>
          </w:rPr>
          <w:instrText xml:space="preserve"> PAGEREF _Toc3813564 \h </w:instrText>
        </w:r>
        <w:r w:rsidR="00A77087">
          <w:rPr>
            <w:noProof/>
            <w:webHidden/>
          </w:rPr>
        </w:r>
        <w:r w:rsidR="00A77087">
          <w:rPr>
            <w:noProof/>
            <w:webHidden/>
          </w:rPr>
          <w:fldChar w:fldCharType="separate"/>
        </w:r>
        <w:r w:rsidR="00A77087">
          <w:rPr>
            <w:noProof/>
            <w:webHidden/>
          </w:rPr>
          <w:t>45</w:t>
        </w:r>
        <w:r w:rsidR="00A77087">
          <w:rPr>
            <w:noProof/>
            <w:webHidden/>
          </w:rPr>
          <w:fldChar w:fldCharType="end"/>
        </w:r>
      </w:hyperlink>
    </w:p>
    <w:p w14:paraId="0F5EC141" w14:textId="2045B29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5" w:history="1">
        <w:r w:rsidR="00A77087" w:rsidRPr="00A23749">
          <w:rPr>
            <w:rStyle w:val="Hyperlink"/>
            <w:noProof/>
          </w:rPr>
          <w:t xml:space="preserve">Table 24: Attributes of </w:t>
        </w:r>
        <w:r w:rsidR="00A77087" w:rsidRPr="00A23749">
          <w:rPr>
            <w:rStyle w:val="Hyperlink"/>
            <w:rFonts w:ascii="Courier New" w:hAnsi="Courier New" w:cs="Courier New"/>
            <w:i/>
            <w:noProof/>
          </w:rPr>
          <w:t>&lt;string_list/&gt;</w:t>
        </w:r>
        <w:r w:rsidR="00A77087" w:rsidRPr="00A23749">
          <w:rPr>
            <w:rStyle w:val="Hyperlink"/>
            <w:noProof/>
          </w:rPr>
          <w:t xml:space="preserve"> element</w:t>
        </w:r>
        <w:r w:rsidR="00A77087">
          <w:rPr>
            <w:noProof/>
            <w:webHidden/>
          </w:rPr>
          <w:tab/>
        </w:r>
        <w:r w:rsidR="00A77087">
          <w:rPr>
            <w:noProof/>
            <w:webHidden/>
          </w:rPr>
          <w:fldChar w:fldCharType="begin"/>
        </w:r>
        <w:r w:rsidR="00A77087">
          <w:rPr>
            <w:noProof/>
            <w:webHidden/>
          </w:rPr>
          <w:instrText xml:space="preserve"> PAGEREF _Toc3813565 \h </w:instrText>
        </w:r>
        <w:r w:rsidR="00A77087">
          <w:rPr>
            <w:noProof/>
            <w:webHidden/>
          </w:rPr>
        </w:r>
        <w:r w:rsidR="00A77087">
          <w:rPr>
            <w:noProof/>
            <w:webHidden/>
          </w:rPr>
          <w:fldChar w:fldCharType="separate"/>
        </w:r>
        <w:r w:rsidR="00A77087">
          <w:rPr>
            <w:noProof/>
            <w:webHidden/>
          </w:rPr>
          <w:t>45</w:t>
        </w:r>
        <w:r w:rsidR="00A77087">
          <w:rPr>
            <w:noProof/>
            <w:webHidden/>
          </w:rPr>
          <w:fldChar w:fldCharType="end"/>
        </w:r>
      </w:hyperlink>
    </w:p>
    <w:p w14:paraId="41289296" w14:textId="2CE086B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6" w:history="1">
        <w:r w:rsidR="00A77087" w:rsidRPr="00A23749">
          <w:rPr>
            <w:rStyle w:val="Hyperlink"/>
            <w:noProof/>
          </w:rPr>
          <w:t xml:space="preserve">Table 25: Attributes of </w:t>
        </w:r>
        <w:r w:rsidR="00A77087" w:rsidRPr="00A23749">
          <w:rPr>
            <w:rStyle w:val="Hyperlink"/>
            <w:rFonts w:ascii="Courier New" w:hAnsi="Courier New" w:cs="Courier New"/>
            <w:i/>
            <w:noProof/>
          </w:rPr>
          <w:t>&lt;value/&gt;</w:t>
        </w:r>
        <w:r w:rsidR="00A77087" w:rsidRPr="00A23749">
          <w:rPr>
            <w:rStyle w:val="Hyperlink"/>
            <w:noProof/>
          </w:rPr>
          <w:t xml:space="preserve"> element inside &lt;</w:t>
        </w:r>
        <w:r w:rsidR="00A77087" w:rsidRPr="00A23749">
          <w:rPr>
            <w:rStyle w:val="Hyperlink"/>
            <w:rFonts w:ascii="Courier New" w:hAnsi="Courier New" w:cs="Courier New"/>
            <w:i/>
            <w:noProof/>
          </w:rPr>
          <w:t>string_list</w:t>
        </w:r>
        <w:r w:rsidR="00A77087" w:rsidRPr="00A23749">
          <w:rPr>
            <w:rStyle w:val="Hyperlink"/>
            <w:noProof/>
          </w:rPr>
          <w:t>/&gt;</w:t>
        </w:r>
        <w:r w:rsidR="00A77087">
          <w:rPr>
            <w:noProof/>
            <w:webHidden/>
          </w:rPr>
          <w:tab/>
        </w:r>
        <w:r w:rsidR="00A77087">
          <w:rPr>
            <w:noProof/>
            <w:webHidden/>
          </w:rPr>
          <w:fldChar w:fldCharType="begin"/>
        </w:r>
        <w:r w:rsidR="00A77087">
          <w:rPr>
            <w:noProof/>
            <w:webHidden/>
          </w:rPr>
          <w:instrText xml:space="preserve"> PAGEREF _Toc3813566 \h </w:instrText>
        </w:r>
        <w:r w:rsidR="00A77087">
          <w:rPr>
            <w:noProof/>
            <w:webHidden/>
          </w:rPr>
        </w:r>
        <w:r w:rsidR="00A77087">
          <w:rPr>
            <w:noProof/>
            <w:webHidden/>
          </w:rPr>
          <w:fldChar w:fldCharType="separate"/>
        </w:r>
        <w:r w:rsidR="00A77087">
          <w:rPr>
            <w:noProof/>
            <w:webHidden/>
          </w:rPr>
          <w:t>46</w:t>
        </w:r>
        <w:r w:rsidR="00A77087">
          <w:rPr>
            <w:noProof/>
            <w:webHidden/>
          </w:rPr>
          <w:fldChar w:fldCharType="end"/>
        </w:r>
      </w:hyperlink>
    </w:p>
    <w:p w14:paraId="4C8C5244" w14:textId="3C9E22F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7" w:history="1">
        <w:r w:rsidR="00A77087" w:rsidRPr="00A23749">
          <w:rPr>
            <w:rStyle w:val="Hyperlink"/>
            <w:noProof/>
          </w:rPr>
          <w:t xml:space="preserve">Table 26: Attributes of </w:t>
        </w:r>
        <w:r w:rsidR="00A77087" w:rsidRPr="00A23749">
          <w:rPr>
            <w:rStyle w:val="Hyperlink"/>
            <w:rFonts w:ascii="Courier New" w:hAnsi="Courier New" w:cs="Courier New"/>
            <w:i/>
            <w:noProof/>
          </w:rPr>
          <w:t>&lt;real_list/&gt;</w:t>
        </w:r>
        <w:r w:rsidR="00A77087" w:rsidRPr="00A23749">
          <w:rPr>
            <w:rStyle w:val="Hyperlink"/>
            <w:noProof/>
          </w:rPr>
          <w:t xml:space="preserve"> element</w:t>
        </w:r>
        <w:r w:rsidR="00A77087">
          <w:rPr>
            <w:noProof/>
            <w:webHidden/>
          </w:rPr>
          <w:tab/>
        </w:r>
        <w:r w:rsidR="00A77087">
          <w:rPr>
            <w:noProof/>
            <w:webHidden/>
          </w:rPr>
          <w:fldChar w:fldCharType="begin"/>
        </w:r>
        <w:r w:rsidR="00A77087">
          <w:rPr>
            <w:noProof/>
            <w:webHidden/>
          </w:rPr>
          <w:instrText xml:space="preserve"> PAGEREF _Toc3813567 \h </w:instrText>
        </w:r>
        <w:r w:rsidR="00A77087">
          <w:rPr>
            <w:noProof/>
            <w:webHidden/>
          </w:rPr>
        </w:r>
        <w:r w:rsidR="00A77087">
          <w:rPr>
            <w:noProof/>
            <w:webHidden/>
          </w:rPr>
          <w:fldChar w:fldCharType="separate"/>
        </w:r>
        <w:r w:rsidR="00A77087">
          <w:rPr>
            <w:noProof/>
            <w:webHidden/>
          </w:rPr>
          <w:t>46</w:t>
        </w:r>
        <w:r w:rsidR="00A77087">
          <w:rPr>
            <w:noProof/>
            <w:webHidden/>
          </w:rPr>
          <w:fldChar w:fldCharType="end"/>
        </w:r>
      </w:hyperlink>
    </w:p>
    <w:p w14:paraId="3E3CE95F" w14:textId="19AFD51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8" w:history="1">
        <w:r w:rsidR="00A77087" w:rsidRPr="00A23749">
          <w:rPr>
            <w:rStyle w:val="Hyperlink"/>
            <w:noProof/>
          </w:rPr>
          <w:t xml:space="preserve">Table 27: Attributes of </w:t>
        </w:r>
        <w:r w:rsidR="00A77087" w:rsidRPr="00A23749">
          <w:rPr>
            <w:rStyle w:val="Hyperlink"/>
            <w:rFonts w:ascii="Courier New" w:hAnsi="Courier New" w:cs="Courier New"/>
            <w:i/>
            <w:noProof/>
          </w:rPr>
          <w:t>&lt;value&gt;</w:t>
        </w:r>
        <w:r w:rsidR="00A77087" w:rsidRPr="00A23749">
          <w:rPr>
            <w:rStyle w:val="Hyperlink"/>
            <w:noProof/>
          </w:rPr>
          <w:t xml:space="preserve"> element inside &lt;</w:t>
        </w:r>
        <w:r w:rsidR="00A77087" w:rsidRPr="00A23749">
          <w:rPr>
            <w:rStyle w:val="Hyperlink"/>
            <w:rFonts w:ascii="Courier New" w:hAnsi="Courier New" w:cs="Courier New"/>
            <w:i/>
            <w:noProof/>
          </w:rPr>
          <w:t>real_list</w:t>
        </w:r>
        <w:r w:rsidR="00A77087" w:rsidRPr="00A23749">
          <w:rPr>
            <w:rStyle w:val="Hyperlink"/>
            <w:noProof/>
          </w:rPr>
          <w:t>/&gt;</w:t>
        </w:r>
        <w:r w:rsidR="00A77087">
          <w:rPr>
            <w:noProof/>
            <w:webHidden/>
          </w:rPr>
          <w:tab/>
        </w:r>
        <w:r w:rsidR="00A77087">
          <w:rPr>
            <w:noProof/>
            <w:webHidden/>
          </w:rPr>
          <w:fldChar w:fldCharType="begin"/>
        </w:r>
        <w:r w:rsidR="00A77087">
          <w:rPr>
            <w:noProof/>
            <w:webHidden/>
          </w:rPr>
          <w:instrText xml:space="preserve"> PAGEREF _Toc3813568 \h </w:instrText>
        </w:r>
        <w:r w:rsidR="00A77087">
          <w:rPr>
            <w:noProof/>
            <w:webHidden/>
          </w:rPr>
        </w:r>
        <w:r w:rsidR="00A77087">
          <w:rPr>
            <w:noProof/>
            <w:webHidden/>
          </w:rPr>
          <w:fldChar w:fldCharType="separate"/>
        </w:r>
        <w:r w:rsidR="00A77087">
          <w:rPr>
            <w:noProof/>
            <w:webHidden/>
          </w:rPr>
          <w:t>46</w:t>
        </w:r>
        <w:r w:rsidR="00A77087">
          <w:rPr>
            <w:noProof/>
            <w:webHidden/>
          </w:rPr>
          <w:fldChar w:fldCharType="end"/>
        </w:r>
      </w:hyperlink>
    </w:p>
    <w:p w14:paraId="41D1C637" w14:textId="098F97A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69" w:history="1">
        <w:r w:rsidR="00A77087" w:rsidRPr="00A23749">
          <w:rPr>
            <w:rStyle w:val="Hyperlink"/>
            <w:noProof/>
          </w:rPr>
          <w:t xml:space="preserve">Table 28: Attributes of </w:t>
        </w:r>
        <w:r w:rsidR="00A77087" w:rsidRPr="00A23749">
          <w:rPr>
            <w:rStyle w:val="Hyperlink"/>
            <w:rFonts w:ascii="Courier New" w:hAnsi="Courier New" w:cs="Courier New"/>
            <w:i/>
            <w:noProof/>
          </w:rPr>
          <w:t>&lt;int_list/&gt;</w:t>
        </w:r>
        <w:r w:rsidR="00A77087" w:rsidRPr="00A23749">
          <w:rPr>
            <w:rStyle w:val="Hyperlink"/>
            <w:noProof/>
          </w:rPr>
          <w:t xml:space="preserve"> element</w:t>
        </w:r>
        <w:r w:rsidR="00A77087">
          <w:rPr>
            <w:noProof/>
            <w:webHidden/>
          </w:rPr>
          <w:tab/>
        </w:r>
        <w:r w:rsidR="00A77087">
          <w:rPr>
            <w:noProof/>
            <w:webHidden/>
          </w:rPr>
          <w:fldChar w:fldCharType="begin"/>
        </w:r>
        <w:r w:rsidR="00A77087">
          <w:rPr>
            <w:noProof/>
            <w:webHidden/>
          </w:rPr>
          <w:instrText xml:space="preserve"> PAGEREF _Toc3813569 \h </w:instrText>
        </w:r>
        <w:r w:rsidR="00A77087">
          <w:rPr>
            <w:noProof/>
            <w:webHidden/>
          </w:rPr>
        </w:r>
        <w:r w:rsidR="00A77087">
          <w:rPr>
            <w:noProof/>
            <w:webHidden/>
          </w:rPr>
          <w:fldChar w:fldCharType="separate"/>
        </w:r>
        <w:r w:rsidR="00A77087">
          <w:rPr>
            <w:noProof/>
            <w:webHidden/>
          </w:rPr>
          <w:t>46</w:t>
        </w:r>
        <w:r w:rsidR="00A77087">
          <w:rPr>
            <w:noProof/>
            <w:webHidden/>
          </w:rPr>
          <w:fldChar w:fldCharType="end"/>
        </w:r>
      </w:hyperlink>
    </w:p>
    <w:p w14:paraId="27AE0A9E" w14:textId="64B9742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0" w:history="1">
        <w:r w:rsidR="00A77087" w:rsidRPr="00A23749">
          <w:rPr>
            <w:rStyle w:val="Hyperlink"/>
            <w:noProof/>
          </w:rPr>
          <w:t xml:space="preserve">Table 29: Attributes of </w:t>
        </w:r>
        <w:r w:rsidR="00A77087" w:rsidRPr="00A23749">
          <w:rPr>
            <w:rStyle w:val="Hyperlink"/>
            <w:rFonts w:ascii="Courier New" w:hAnsi="Courier New" w:cs="Courier New"/>
            <w:i/>
            <w:noProof/>
          </w:rPr>
          <w:t>&lt;value/&gt;</w:t>
        </w:r>
        <w:r w:rsidR="00A77087" w:rsidRPr="00A23749">
          <w:rPr>
            <w:rStyle w:val="Hyperlink"/>
            <w:noProof/>
          </w:rPr>
          <w:t xml:space="preserve"> element inside &lt;</w:t>
        </w:r>
        <w:r w:rsidR="00A77087" w:rsidRPr="00A23749">
          <w:rPr>
            <w:rStyle w:val="Hyperlink"/>
            <w:rFonts w:ascii="Courier New" w:hAnsi="Courier New" w:cs="Courier New"/>
            <w:i/>
            <w:noProof/>
          </w:rPr>
          <w:t>real_list/</w:t>
        </w:r>
        <w:r w:rsidR="00A77087" w:rsidRPr="00A23749">
          <w:rPr>
            <w:rStyle w:val="Hyperlink"/>
            <w:noProof/>
          </w:rPr>
          <w:t>&gt;</w:t>
        </w:r>
        <w:r w:rsidR="00A77087">
          <w:rPr>
            <w:noProof/>
            <w:webHidden/>
          </w:rPr>
          <w:tab/>
        </w:r>
        <w:r w:rsidR="00A77087">
          <w:rPr>
            <w:noProof/>
            <w:webHidden/>
          </w:rPr>
          <w:fldChar w:fldCharType="begin"/>
        </w:r>
        <w:r w:rsidR="00A77087">
          <w:rPr>
            <w:noProof/>
            <w:webHidden/>
          </w:rPr>
          <w:instrText xml:space="preserve"> PAGEREF _Toc3813570 \h </w:instrText>
        </w:r>
        <w:r w:rsidR="00A77087">
          <w:rPr>
            <w:noProof/>
            <w:webHidden/>
          </w:rPr>
        </w:r>
        <w:r w:rsidR="00A77087">
          <w:rPr>
            <w:noProof/>
            <w:webHidden/>
          </w:rPr>
          <w:fldChar w:fldCharType="separate"/>
        </w:r>
        <w:r w:rsidR="00A77087">
          <w:rPr>
            <w:noProof/>
            <w:webHidden/>
          </w:rPr>
          <w:t>46</w:t>
        </w:r>
        <w:r w:rsidR="00A77087">
          <w:rPr>
            <w:noProof/>
            <w:webHidden/>
          </w:rPr>
          <w:fldChar w:fldCharType="end"/>
        </w:r>
      </w:hyperlink>
    </w:p>
    <w:p w14:paraId="5ADA12AF" w14:textId="39AAB70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1" w:history="1">
        <w:r w:rsidR="00A77087" w:rsidRPr="00A23749">
          <w:rPr>
            <w:rStyle w:val="Hyperlink"/>
            <w:noProof/>
          </w:rPr>
          <w:t xml:space="preserve">Table 30: Attributes of element </w:t>
        </w:r>
        <w:r w:rsidR="00A77087" w:rsidRPr="00A23749">
          <w:rPr>
            <w:rStyle w:val="Hyperlink"/>
            <w:rFonts w:ascii="Courier New" w:hAnsi="Courier New" w:cs="Courier New"/>
            <w:i/>
            <w:noProof/>
          </w:rPr>
          <w:t>&lt;connection_0d/&gt;</w:t>
        </w:r>
        <w:r w:rsidR="00A77087">
          <w:rPr>
            <w:noProof/>
            <w:webHidden/>
          </w:rPr>
          <w:tab/>
        </w:r>
        <w:r w:rsidR="00A77087">
          <w:rPr>
            <w:noProof/>
            <w:webHidden/>
          </w:rPr>
          <w:fldChar w:fldCharType="begin"/>
        </w:r>
        <w:r w:rsidR="00A77087">
          <w:rPr>
            <w:noProof/>
            <w:webHidden/>
          </w:rPr>
          <w:instrText xml:space="preserve"> PAGEREF _Toc3813571 \h </w:instrText>
        </w:r>
        <w:r w:rsidR="00A77087">
          <w:rPr>
            <w:noProof/>
            <w:webHidden/>
          </w:rPr>
        </w:r>
        <w:r w:rsidR="00A77087">
          <w:rPr>
            <w:noProof/>
            <w:webHidden/>
          </w:rPr>
          <w:fldChar w:fldCharType="separate"/>
        </w:r>
        <w:r w:rsidR="00A77087">
          <w:rPr>
            <w:noProof/>
            <w:webHidden/>
          </w:rPr>
          <w:t>50</w:t>
        </w:r>
        <w:r w:rsidR="00A77087">
          <w:rPr>
            <w:noProof/>
            <w:webHidden/>
          </w:rPr>
          <w:fldChar w:fldCharType="end"/>
        </w:r>
      </w:hyperlink>
    </w:p>
    <w:p w14:paraId="7B0BA1C1" w14:textId="653BF80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2" w:history="1">
        <w:r w:rsidR="00A77087" w:rsidRPr="00A23749">
          <w:rPr>
            <w:rStyle w:val="Hyperlink"/>
            <w:noProof/>
          </w:rPr>
          <w:t xml:space="preserve">Table 31: Text values of element </w:t>
        </w:r>
        <w:r w:rsidR="00A77087" w:rsidRPr="00A23749">
          <w:rPr>
            <w:rStyle w:val="Hyperlink"/>
            <w:rFonts w:ascii="Courier New" w:hAnsi="Courier New" w:cs="Courier New"/>
            <w:noProof/>
          </w:rPr>
          <w:t>&lt;loc&gt;</w:t>
        </w:r>
        <w:r w:rsidR="00A77087">
          <w:rPr>
            <w:noProof/>
            <w:webHidden/>
          </w:rPr>
          <w:tab/>
        </w:r>
        <w:r w:rsidR="00A77087">
          <w:rPr>
            <w:noProof/>
            <w:webHidden/>
          </w:rPr>
          <w:fldChar w:fldCharType="begin"/>
        </w:r>
        <w:r w:rsidR="00A77087">
          <w:rPr>
            <w:noProof/>
            <w:webHidden/>
          </w:rPr>
          <w:instrText xml:space="preserve"> PAGEREF _Toc3813572 \h </w:instrText>
        </w:r>
        <w:r w:rsidR="00A77087">
          <w:rPr>
            <w:noProof/>
            <w:webHidden/>
          </w:rPr>
        </w:r>
        <w:r w:rsidR="00A77087">
          <w:rPr>
            <w:noProof/>
            <w:webHidden/>
          </w:rPr>
          <w:fldChar w:fldCharType="separate"/>
        </w:r>
        <w:r w:rsidR="00A77087">
          <w:rPr>
            <w:noProof/>
            <w:webHidden/>
          </w:rPr>
          <w:t>51</w:t>
        </w:r>
        <w:r w:rsidR="00A77087">
          <w:rPr>
            <w:noProof/>
            <w:webHidden/>
          </w:rPr>
          <w:fldChar w:fldCharType="end"/>
        </w:r>
      </w:hyperlink>
    </w:p>
    <w:p w14:paraId="084975AF" w14:textId="48A7341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3" w:history="1">
        <w:r w:rsidR="00A77087" w:rsidRPr="00A23749">
          <w:rPr>
            <w:rStyle w:val="Hyperlink"/>
            <w:noProof/>
          </w:rPr>
          <w:t xml:space="preserve">Table 32: Attributes of elements </w:t>
        </w:r>
        <w:r w:rsidR="00A77087" w:rsidRPr="00A23749">
          <w:rPr>
            <w:rStyle w:val="Hyperlink"/>
            <w:rFonts w:ascii="Courier New" w:hAnsi="Courier New" w:cs="Courier New"/>
            <w:i/>
            <w:noProof/>
            <w:highlight w:val="white"/>
          </w:rPr>
          <w:t>&lt;normal_direction</w:t>
        </w:r>
        <w:r w:rsidR="00A77087" w:rsidRPr="00A23749">
          <w:rPr>
            <w:rStyle w:val="Hyperlink"/>
            <w:rFonts w:ascii="Courier New" w:hAnsi="Courier New" w:cs="Courier New"/>
            <w:i/>
            <w:noProof/>
          </w:rPr>
          <w:t>/&gt;</w:t>
        </w:r>
        <w:r w:rsidR="00A77087" w:rsidRPr="00A23749">
          <w:rPr>
            <w:rStyle w:val="Hyperlink"/>
            <w:noProof/>
          </w:rPr>
          <w:t xml:space="preserve"> &amp; </w:t>
        </w:r>
        <w:r w:rsidR="00A77087" w:rsidRPr="00A23749">
          <w:rPr>
            <w:rStyle w:val="Hyperlink"/>
            <w:rFonts w:ascii="Courier New" w:hAnsi="Courier New" w:cs="Courier New"/>
            <w:i/>
            <w:noProof/>
            <w:highlight w:val="white"/>
          </w:rPr>
          <w:t>&lt;tangential_direction</w:t>
        </w:r>
        <w:r w:rsidR="00A77087" w:rsidRPr="00A23749">
          <w:rPr>
            <w:rStyle w:val="Hyperlink"/>
            <w:rFonts w:ascii="Courier New" w:hAnsi="Courier New" w:cs="Courier New"/>
            <w:i/>
            <w:noProof/>
          </w:rPr>
          <w:t>/&gt;</w:t>
        </w:r>
        <w:r w:rsidR="00A77087">
          <w:rPr>
            <w:noProof/>
            <w:webHidden/>
          </w:rPr>
          <w:tab/>
        </w:r>
        <w:r w:rsidR="00A77087">
          <w:rPr>
            <w:noProof/>
            <w:webHidden/>
          </w:rPr>
          <w:fldChar w:fldCharType="begin"/>
        </w:r>
        <w:r w:rsidR="00A77087">
          <w:rPr>
            <w:noProof/>
            <w:webHidden/>
          </w:rPr>
          <w:instrText xml:space="preserve"> PAGEREF _Toc3813573 \h </w:instrText>
        </w:r>
        <w:r w:rsidR="00A77087">
          <w:rPr>
            <w:noProof/>
            <w:webHidden/>
          </w:rPr>
        </w:r>
        <w:r w:rsidR="00A77087">
          <w:rPr>
            <w:noProof/>
            <w:webHidden/>
          </w:rPr>
          <w:fldChar w:fldCharType="separate"/>
        </w:r>
        <w:r w:rsidR="00A77087">
          <w:rPr>
            <w:noProof/>
            <w:webHidden/>
          </w:rPr>
          <w:t>51</w:t>
        </w:r>
        <w:r w:rsidR="00A77087">
          <w:rPr>
            <w:noProof/>
            <w:webHidden/>
          </w:rPr>
          <w:fldChar w:fldCharType="end"/>
        </w:r>
      </w:hyperlink>
    </w:p>
    <w:p w14:paraId="053464C3" w14:textId="5186CA8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4" w:history="1">
        <w:r w:rsidR="00A77087" w:rsidRPr="00A23749">
          <w:rPr>
            <w:rStyle w:val="Hyperlink"/>
            <w:noProof/>
          </w:rPr>
          <w:t xml:space="preserve">Table 33: Nested elements of element </w:t>
        </w:r>
        <w:r w:rsidR="00A77087" w:rsidRPr="00A23749">
          <w:rPr>
            <w:rStyle w:val="Hyperlink"/>
            <w:rFonts w:ascii="Courier New" w:hAnsi="Courier New" w:cs="Courier New"/>
            <w:i/>
            <w:noProof/>
          </w:rPr>
          <w:t>&lt;connection_0d/&gt;</w:t>
        </w:r>
        <w:r w:rsidR="00A77087">
          <w:rPr>
            <w:noProof/>
            <w:webHidden/>
          </w:rPr>
          <w:tab/>
        </w:r>
        <w:r w:rsidR="00A77087">
          <w:rPr>
            <w:noProof/>
            <w:webHidden/>
          </w:rPr>
          <w:fldChar w:fldCharType="begin"/>
        </w:r>
        <w:r w:rsidR="00A77087">
          <w:rPr>
            <w:noProof/>
            <w:webHidden/>
          </w:rPr>
          <w:instrText xml:space="preserve"> PAGEREF _Toc3813574 \h </w:instrText>
        </w:r>
        <w:r w:rsidR="00A77087">
          <w:rPr>
            <w:noProof/>
            <w:webHidden/>
          </w:rPr>
        </w:r>
        <w:r w:rsidR="00A77087">
          <w:rPr>
            <w:noProof/>
            <w:webHidden/>
          </w:rPr>
          <w:fldChar w:fldCharType="separate"/>
        </w:r>
        <w:r w:rsidR="00A77087">
          <w:rPr>
            <w:noProof/>
            <w:webHidden/>
          </w:rPr>
          <w:t>52</w:t>
        </w:r>
        <w:r w:rsidR="00A77087">
          <w:rPr>
            <w:noProof/>
            <w:webHidden/>
          </w:rPr>
          <w:fldChar w:fldCharType="end"/>
        </w:r>
      </w:hyperlink>
    </w:p>
    <w:p w14:paraId="460A4A6E" w14:textId="3B15356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5" w:history="1">
        <w:r w:rsidR="00A77087" w:rsidRPr="00A23749">
          <w:rPr>
            <w:rStyle w:val="Hyperlink"/>
            <w:noProof/>
          </w:rPr>
          <w:t>Table 34: Nested elements of</w:t>
        </w:r>
        <w:r w:rsidR="00A77087" w:rsidRPr="00A23749">
          <w:rPr>
            <w:rStyle w:val="Hyperlink"/>
            <w:rFonts w:ascii="Courier New" w:hAnsi="Courier New" w:cs="Courier New"/>
            <w:i/>
            <w:noProof/>
          </w:rPr>
          <w:t xml:space="preserve"> &lt;connection_0d/&gt;</w:t>
        </w:r>
        <w:r w:rsidR="00A77087" w:rsidRPr="00A23749">
          <w:rPr>
            <w:rStyle w:val="Hyperlink"/>
            <w:rFonts w:cstheme="minorHAnsi"/>
            <w:noProof/>
          </w:rPr>
          <w:t xml:space="preserve"> for </w:t>
        </w:r>
        <w:r w:rsidR="00A77087" w:rsidRPr="00A23749">
          <w:rPr>
            <w:rStyle w:val="Hyperlink"/>
            <w:rFonts w:ascii="Courier New" w:hAnsi="Courier New" w:cs="Courier New"/>
            <w:i/>
            <w:noProof/>
          </w:rPr>
          <w:t>&lt;spotweld/&gt;</w:t>
        </w:r>
        <w:r w:rsidR="00A77087">
          <w:rPr>
            <w:noProof/>
            <w:webHidden/>
          </w:rPr>
          <w:tab/>
        </w:r>
        <w:r w:rsidR="00A77087">
          <w:rPr>
            <w:noProof/>
            <w:webHidden/>
          </w:rPr>
          <w:fldChar w:fldCharType="begin"/>
        </w:r>
        <w:r w:rsidR="00A77087">
          <w:rPr>
            <w:noProof/>
            <w:webHidden/>
          </w:rPr>
          <w:instrText xml:space="preserve"> PAGEREF _Toc3813575 \h </w:instrText>
        </w:r>
        <w:r w:rsidR="00A77087">
          <w:rPr>
            <w:noProof/>
            <w:webHidden/>
          </w:rPr>
        </w:r>
        <w:r w:rsidR="00A77087">
          <w:rPr>
            <w:noProof/>
            <w:webHidden/>
          </w:rPr>
          <w:fldChar w:fldCharType="separate"/>
        </w:r>
        <w:r w:rsidR="00A77087">
          <w:rPr>
            <w:noProof/>
            <w:webHidden/>
          </w:rPr>
          <w:t>52</w:t>
        </w:r>
        <w:r w:rsidR="00A77087">
          <w:rPr>
            <w:noProof/>
            <w:webHidden/>
          </w:rPr>
          <w:fldChar w:fldCharType="end"/>
        </w:r>
      </w:hyperlink>
    </w:p>
    <w:p w14:paraId="13D643A4" w14:textId="37AF64E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6" w:history="1">
        <w:r w:rsidR="00A77087" w:rsidRPr="00A23749">
          <w:rPr>
            <w:rStyle w:val="Hyperlink"/>
            <w:noProof/>
          </w:rPr>
          <w:t>Table 35: Attributes of element</w:t>
        </w:r>
        <w:r w:rsidR="00A77087" w:rsidRPr="00A23749">
          <w:rPr>
            <w:rStyle w:val="Hyperlink"/>
            <w:rFonts w:ascii="Courier New" w:hAnsi="Courier New" w:cs="Courier New"/>
            <w:i/>
            <w:noProof/>
          </w:rPr>
          <w:t>&lt;spotweld/&gt;</w:t>
        </w:r>
        <w:r w:rsidR="00A77087">
          <w:rPr>
            <w:noProof/>
            <w:webHidden/>
          </w:rPr>
          <w:tab/>
        </w:r>
        <w:r w:rsidR="00A77087">
          <w:rPr>
            <w:noProof/>
            <w:webHidden/>
          </w:rPr>
          <w:fldChar w:fldCharType="begin"/>
        </w:r>
        <w:r w:rsidR="00A77087">
          <w:rPr>
            <w:noProof/>
            <w:webHidden/>
          </w:rPr>
          <w:instrText xml:space="preserve"> PAGEREF _Toc3813576 \h </w:instrText>
        </w:r>
        <w:r w:rsidR="00A77087">
          <w:rPr>
            <w:noProof/>
            <w:webHidden/>
          </w:rPr>
        </w:r>
        <w:r w:rsidR="00A77087">
          <w:rPr>
            <w:noProof/>
            <w:webHidden/>
          </w:rPr>
          <w:fldChar w:fldCharType="separate"/>
        </w:r>
        <w:r w:rsidR="00A77087">
          <w:rPr>
            <w:noProof/>
            <w:webHidden/>
          </w:rPr>
          <w:t>53</w:t>
        </w:r>
        <w:r w:rsidR="00A77087">
          <w:rPr>
            <w:noProof/>
            <w:webHidden/>
          </w:rPr>
          <w:fldChar w:fldCharType="end"/>
        </w:r>
      </w:hyperlink>
    </w:p>
    <w:p w14:paraId="1DEDB0B7" w14:textId="5EBE9E4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7" w:history="1">
        <w:r w:rsidR="00A77087" w:rsidRPr="00A23749">
          <w:rPr>
            <w:rStyle w:val="Hyperlink"/>
            <w:noProof/>
          </w:rPr>
          <w:t>Table 36: Nested elements of</w:t>
        </w:r>
        <w:r w:rsidR="00A77087" w:rsidRPr="00A23749">
          <w:rPr>
            <w:rStyle w:val="Hyperlink"/>
            <w:rFonts w:ascii="Courier New" w:hAnsi="Courier New" w:cs="Courier New"/>
            <w:i/>
            <w:noProof/>
          </w:rPr>
          <w:t xml:space="preserve"> &lt;connection_0d/&gt;</w:t>
        </w:r>
        <w:r w:rsidR="00A77087" w:rsidRPr="00A23749">
          <w:rPr>
            <w:rStyle w:val="Hyperlink"/>
            <w:rFonts w:cstheme="minorHAnsi"/>
            <w:noProof/>
          </w:rPr>
          <w:t xml:space="preserve"> for </w:t>
        </w:r>
        <w:r w:rsidR="00A77087" w:rsidRPr="00A23749">
          <w:rPr>
            <w:rStyle w:val="Hyperlink"/>
            <w:rFonts w:ascii="Courier New" w:hAnsi="Courier New" w:cs="Courier New"/>
            <w:i/>
            <w:noProof/>
          </w:rPr>
          <w:t>&lt;robscan/&gt;</w:t>
        </w:r>
        <w:r w:rsidR="00A77087">
          <w:rPr>
            <w:noProof/>
            <w:webHidden/>
          </w:rPr>
          <w:tab/>
        </w:r>
        <w:r w:rsidR="00A77087">
          <w:rPr>
            <w:noProof/>
            <w:webHidden/>
          </w:rPr>
          <w:fldChar w:fldCharType="begin"/>
        </w:r>
        <w:r w:rsidR="00A77087">
          <w:rPr>
            <w:noProof/>
            <w:webHidden/>
          </w:rPr>
          <w:instrText xml:space="preserve"> PAGEREF _Toc3813577 \h </w:instrText>
        </w:r>
        <w:r w:rsidR="00A77087">
          <w:rPr>
            <w:noProof/>
            <w:webHidden/>
          </w:rPr>
        </w:r>
        <w:r w:rsidR="00A77087">
          <w:rPr>
            <w:noProof/>
            <w:webHidden/>
          </w:rPr>
          <w:fldChar w:fldCharType="separate"/>
        </w:r>
        <w:r w:rsidR="00A77087">
          <w:rPr>
            <w:noProof/>
            <w:webHidden/>
          </w:rPr>
          <w:t>54</w:t>
        </w:r>
        <w:r w:rsidR="00A77087">
          <w:rPr>
            <w:noProof/>
            <w:webHidden/>
          </w:rPr>
          <w:fldChar w:fldCharType="end"/>
        </w:r>
      </w:hyperlink>
    </w:p>
    <w:p w14:paraId="42A1108E" w14:textId="51CAD1A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8" w:history="1">
        <w:r w:rsidR="00A77087" w:rsidRPr="00A23749">
          <w:rPr>
            <w:rStyle w:val="Hyperlink"/>
            <w:noProof/>
          </w:rPr>
          <w:t xml:space="preserve">Table 37: Attributes of element </w:t>
        </w:r>
        <w:r w:rsidR="00A77087" w:rsidRPr="00A23749">
          <w:rPr>
            <w:rStyle w:val="Hyperlink"/>
            <w:rFonts w:ascii="Courier New" w:hAnsi="Courier New" w:cs="Courier New"/>
            <w:i/>
            <w:noProof/>
          </w:rPr>
          <w:t>&lt;robscan/&gt;</w:t>
        </w:r>
        <w:r w:rsidR="00A77087">
          <w:rPr>
            <w:noProof/>
            <w:webHidden/>
          </w:rPr>
          <w:tab/>
        </w:r>
        <w:r w:rsidR="00A77087">
          <w:rPr>
            <w:noProof/>
            <w:webHidden/>
          </w:rPr>
          <w:fldChar w:fldCharType="begin"/>
        </w:r>
        <w:r w:rsidR="00A77087">
          <w:rPr>
            <w:noProof/>
            <w:webHidden/>
          </w:rPr>
          <w:instrText xml:space="preserve"> PAGEREF _Toc3813578 \h </w:instrText>
        </w:r>
        <w:r w:rsidR="00A77087">
          <w:rPr>
            <w:noProof/>
            <w:webHidden/>
          </w:rPr>
        </w:r>
        <w:r w:rsidR="00A77087">
          <w:rPr>
            <w:noProof/>
            <w:webHidden/>
          </w:rPr>
          <w:fldChar w:fldCharType="separate"/>
        </w:r>
        <w:r w:rsidR="00A77087">
          <w:rPr>
            <w:noProof/>
            <w:webHidden/>
          </w:rPr>
          <w:t>55</w:t>
        </w:r>
        <w:r w:rsidR="00A77087">
          <w:rPr>
            <w:noProof/>
            <w:webHidden/>
          </w:rPr>
          <w:fldChar w:fldCharType="end"/>
        </w:r>
      </w:hyperlink>
    </w:p>
    <w:p w14:paraId="3804FAA4" w14:textId="6CD9AE8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79" w:history="1">
        <w:r w:rsidR="00A77087" w:rsidRPr="00A23749">
          <w:rPr>
            <w:rStyle w:val="Hyperlink"/>
            <w:noProof/>
          </w:rPr>
          <w:t xml:space="preserve">Table 38: Nested elements of element </w:t>
        </w:r>
        <w:r w:rsidR="00A77087" w:rsidRPr="00A23749">
          <w:rPr>
            <w:rStyle w:val="Hyperlink"/>
            <w:rFonts w:ascii="Courier New" w:hAnsi="Courier New" w:cs="Courier New"/>
            <w:i/>
            <w:noProof/>
          </w:rPr>
          <w:t>&lt;robscan/&gt;</w:t>
        </w:r>
        <w:r w:rsidR="00A77087">
          <w:rPr>
            <w:noProof/>
            <w:webHidden/>
          </w:rPr>
          <w:tab/>
        </w:r>
        <w:r w:rsidR="00A77087">
          <w:rPr>
            <w:noProof/>
            <w:webHidden/>
          </w:rPr>
          <w:fldChar w:fldCharType="begin"/>
        </w:r>
        <w:r w:rsidR="00A77087">
          <w:rPr>
            <w:noProof/>
            <w:webHidden/>
          </w:rPr>
          <w:instrText xml:space="preserve"> PAGEREF _Toc3813579 \h </w:instrText>
        </w:r>
        <w:r w:rsidR="00A77087">
          <w:rPr>
            <w:noProof/>
            <w:webHidden/>
          </w:rPr>
        </w:r>
        <w:r w:rsidR="00A77087">
          <w:rPr>
            <w:noProof/>
            <w:webHidden/>
          </w:rPr>
          <w:fldChar w:fldCharType="separate"/>
        </w:r>
        <w:r w:rsidR="00A77087">
          <w:rPr>
            <w:noProof/>
            <w:webHidden/>
          </w:rPr>
          <w:t>55</w:t>
        </w:r>
        <w:r w:rsidR="00A77087">
          <w:rPr>
            <w:noProof/>
            <w:webHidden/>
          </w:rPr>
          <w:fldChar w:fldCharType="end"/>
        </w:r>
      </w:hyperlink>
    </w:p>
    <w:p w14:paraId="3210445D" w14:textId="760A9B4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0" w:history="1">
        <w:r w:rsidR="00A77087" w:rsidRPr="00A23749">
          <w:rPr>
            <w:rStyle w:val="Hyperlink"/>
            <w:noProof/>
          </w:rPr>
          <w:t xml:space="preserve">Table 39: Nested elements of </w:t>
        </w:r>
        <w:r w:rsidR="00A77087" w:rsidRPr="00A23749">
          <w:rPr>
            <w:rStyle w:val="Hyperlink"/>
            <w:rFonts w:ascii="Courier New" w:hAnsi="Courier New" w:cs="Courier New"/>
            <w:i/>
            <w:noProof/>
          </w:rPr>
          <w:t>&lt;connection_0d/&gt;</w:t>
        </w:r>
        <w:r w:rsidR="00A77087" w:rsidRPr="00A23749">
          <w:rPr>
            <w:rStyle w:val="Hyperlink"/>
            <w:rFonts w:cstheme="minorHAnsi"/>
            <w:noProof/>
          </w:rPr>
          <w:t xml:space="preserve"> for </w:t>
        </w:r>
        <w:r w:rsidR="00A77087" w:rsidRPr="00A23749">
          <w:rPr>
            <w:rStyle w:val="Hyperlink"/>
            <w:rFonts w:ascii="Courier New" w:hAnsi="Courier New" w:cs="Courier New"/>
            <w:i/>
            <w:noProof/>
          </w:rPr>
          <w:t>&lt;rivet/&gt;</w:t>
        </w:r>
        <w:r w:rsidR="00A77087">
          <w:rPr>
            <w:noProof/>
            <w:webHidden/>
          </w:rPr>
          <w:tab/>
        </w:r>
        <w:r w:rsidR="00A77087">
          <w:rPr>
            <w:noProof/>
            <w:webHidden/>
          </w:rPr>
          <w:fldChar w:fldCharType="begin"/>
        </w:r>
        <w:r w:rsidR="00A77087">
          <w:rPr>
            <w:noProof/>
            <w:webHidden/>
          </w:rPr>
          <w:instrText xml:space="preserve"> PAGEREF _Toc3813580 \h </w:instrText>
        </w:r>
        <w:r w:rsidR="00A77087">
          <w:rPr>
            <w:noProof/>
            <w:webHidden/>
          </w:rPr>
        </w:r>
        <w:r w:rsidR="00A77087">
          <w:rPr>
            <w:noProof/>
            <w:webHidden/>
          </w:rPr>
          <w:fldChar w:fldCharType="separate"/>
        </w:r>
        <w:r w:rsidR="00A77087">
          <w:rPr>
            <w:noProof/>
            <w:webHidden/>
          </w:rPr>
          <w:t>56</w:t>
        </w:r>
        <w:r w:rsidR="00A77087">
          <w:rPr>
            <w:noProof/>
            <w:webHidden/>
          </w:rPr>
          <w:fldChar w:fldCharType="end"/>
        </w:r>
      </w:hyperlink>
    </w:p>
    <w:p w14:paraId="351B7502" w14:textId="0FF50D2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1" w:history="1">
        <w:r w:rsidR="00A77087" w:rsidRPr="00A23749">
          <w:rPr>
            <w:rStyle w:val="Hyperlink"/>
            <w:noProof/>
          </w:rPr>
          <w:t xml:space="preserve">Table 40: Attributes of element </w:t>
        </w:r>
        <w:r w:rsidR="00A77087" w:rsidRPr="00A23749">
          <w:rPr>
            <w:rStyle w:val="Hyperlink"/>
            <w:rFonts w:ascii="Courier New" w:hAnsi="Courier New" w:cs="Courier New"/>
            <w:i/>
            <w:noProof/>
          </w:rPr>
          <w:t>&lt;rivet/&gt;</w:t>
        </w:r>
        <w:r w:rsidR="00A77087">
          <w:rPr>
            <w:noProof/>
            <w:webHidden/>
          </w:rPr>
          <w:tab/>
        </w:r>
        <w:r w:rsidR="00A77087">
          <w:rPr>
            <w:noProof/>
            <w:webHidden/>
          </w:rPr>
          <w:fldChar w:fldCharType="begin"/>
        </w:r>
        <w:r w:rsidR="00A77087">
          <w:rPr>
            <w:noProof/>
            <w:webHidden/>
          </w:rPr>
          <w:instrText xml:space="preserve"> PAGEREF _Toc3813581 \h </w:instrText>
        </w:r>
        <w:r w:rsidR="00A77087">
          <w:rPr>
            <w:noProof/>
            <w:webHidden/>
          </w:rPr>
        </w:r>
        <w:r w:rsidR="00A77087">
          <w:rPr>
            <w:noProof/>
            <w:webHidden/>
          </w:rPr>
          <w:fldChar w:fldCharType="separate"/>
        </w:r>
        <w:r w:rsidR="00A77087">
          <w:rPr>
            <w:noProof/>
            <w:webHidden/>
          </w:rPr>
          <w:t>56</w:t>
        </w:r>
        <w:r w:rsidR="00A77087">
          <w:rPr>
            <w:noProof/>
            <w:webHidden/>
          </w:rPr>
          <w:fldChar w:fldCharType="end"/>
        </w:r>
      </w:hyperlink>
    </w:p>
    <w:p w14:paraId="7964A3AB" w14:textId="47074B5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2" w:history="1">
        <w:r w:rsidR="00A77087" w:rsidRPr="00A23749">
          <w:rPr>
            <w:rStyle w:val="Hyperlink"/>
            <w:noProof/>
          </w:rPr>
          <w:t xml:space="preserve">Table 41: Nested elements of element </w:t>
        </w:r>
        <w:r w:rsidR="00A77087" w:rsidRPr="00A23749">
          <w:rPr>
            <w:rStyle w:val="Hyperlink"/>
            <w:rFonts w:ascii="Courier New" w:hAnsi="Courier New" w:cs="Courier New"/>
            <w:i/>
            <w:noProof/>
          </w:rPr>
          <w:t>&lt;rivet/&gt;</w:t>
        </w:r>
        <w:r w:rsidR="00A77087">
          <w:rPr>
            <w:noProof/>
            <w:webHidden/>
          </w:rPr>
          <w:tab/>
        </w:r>
        <w:r w:rsidR="00A77087">
          <w:rPr>
            <w:noProof/>
            <w:webHidden/>
          </w:rPr>
          <w:fldChar w:fldCharType="begin"/>
        </w:r>
        <w:r w:rsidR="00A77087">
          <w:rPr>
            <w:noProof/>
            <w:webHidden/>
          </w:rPr>
          <w:instrText xml:space="preserve"> PAGEREF _Toc3813582 \h </w:instrText>
        </w:r>
        <w:r w:rsidR="00A77087">
          <w:rPr>
            <w:noProof/>
            <w:webHidden/>
          </w:rPr>
        </w:r>
        <w:r w:rsidR="00A77087">
          <w:rPr>
            <w:noProof/>
            <w:webHidden/>
          </w:rPr>
          <w:fldChar w:fldCharType="separate"/>
        </w:r>
        <w:r w:rsidR="00A77087">
          <w:rPr>
            <w:noProof/>
            <w:webHidden/>
          </w:rPr>
          <w:t>57</w:t>
        </w:r>
        <w:r w:rsidR="00A77087">
          <w:rPr>
            <w:noProof/>
            <w:webHidden/>
          </w:rPr>
          <w:fldChar w:fldCharType="end"/>
        </w:r>
      </w:hyperlink>
    </w:p>
    <w:p w14:paraId="24E7BE13" w14:textId="7DE23A3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3" w:history="1">
        <w:r w:rsidR="00A77087" w:rsidRPr="00A23749">
          <w:rPr>
            <w:rStyle w:val="Hyperlink"/>
            <w:noProof/>
          </w:rPr>
          <w:t xml:space="preserve">Table 42: Attributes of element </w:t>
        </w:r>
        <w:r w:rsidR="00A77087" w:rsidRPr="00A23749">
          <w:rPr>
            <w:rStyle w:val="Hyperlink"/>
            <w:rFonts w:ascii="Courier New" w:hAnsi="Courier New" w:cs="Courier New"/>
            <w:i/>
            <w:noProof/>
          </w:rPr>
          <w:t>&lt;blind/&gt;</w:t>
        </w:r>
        <w:r w:rsidR="00A77087">
          <w:rPr>
            <w:noProof/>
            <w:webHidden/>
          </w:rPr>
          <w:tab/>
        </w:r>
        <w:r w:rsidR="00A77087">
          <w:rPr>
            <w:noProof/>
            <w:webHidden/>
          </w:rPr>
          <w:fldChar w:fldCharType="begin"/>
        </w:r>
        <w:r w:rsidR="00A77087">
          <w:rPr>
            <w:noProof/>
            <w:webHidden/>
          </w:rPr>
          <w:instrText xml:space="preserve"> PAGEREF _Toc3813583 \h </w:instrText>
        </w:r>
        <w:r w:rsidR="00A77087">
          <w:rPr>
            <w:noProof/>
            <w:webHidden/>
          </w:rPr>
        </w:r>
        <w:r w:rsidR="00A77087">
          <w:rPr>
            <w:noProof/>
            <w:webHidden/>
          </w:rPr>
          <w:fldChar w:fldCharType="separate"/>
        </w:r>
        <w:r w:rsidR="00A77087">
          <w:rPr>
            <w:noProof/>
            <w:webHidden/>
          </w:rPr>
          <w:t>58</w:t>
        </w:r>
        <w:r w:rsidR="00A77087">
          <w:rPr>
            <w:noProof/>
            <w:webHidden/>
          </w:rPr>
          <w:fldChar w:fldCharType="end"/>
        </w:r>
      </w:hyperlink>
    </w:p>
    <w:p w14:paraId="6973A88E" w14:textId="6ADF781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4" w:history="1">
        <w:r w:rsidR="00A77087" w:rsidRPr="00A23749">
          <w:rPr>
            <w:rStyle w:val="Hyperlink"/>
            <w:noProof/>
          </w:rPr>
          <w:t xml:space="preserve">Table 43: Attributes of element </w:t>
        </w:r>
        <w:r w:rsidR="00A77087" w:rsidRPr="00A23749">
          <w:rPr>
            <w:rStyle w:val="Hyperlink"/>
            <w:rFonts w:ascii="Courier New" w:hAnsi="Courier New" w:cs="Courier New"/>
            <w:i/>
            <w:noProof/>
          </w:rPr>
          <w:t>&lt;self_piercing/&gt;</w:t>
        </w:r>
        <w:r w:rsidR="00A77087">
          <w:rPr>
            <w:noProof/>
            <w:webHidden/>
          </w:rPr>
          <w:tab/>
        </w:r>
        <w:r w:rsidR="00A77087">
          <w:rPr>
            <w:noProof/>
            <w:webHidden/>
          </w:rPr>
          <w:fldChar w:fldCharType="begin"/>
        </w:r>
        <w:r w:rsidR="00A77087">
          <w:rPr>
            <w:noProof/>
            <w:webHidden/>
          </w:rPr>
          <w:instrText xml:space="preserve"> PAGEREF _Toc3813584 \h </w:instrText>
        </w:r>
        <w:r w:rsidR="00A77087">
          <w:rPr>
            <w:noProof/>
            <w:webHidden/>
          </w:rPr>
        </w:r>
        <w:r w:rsidR="00A77087">
          <w:rPr>
            <w:noProof/>
            <w:webHidden/>
          </w:rPr>
          <w:fldChar w:fldCharType="separate"/>
        </w:r>
        <w:r w:rsidR="00A77087">
          <w:rPr>
            <w:noProof/>
            <w:webHidden/>
          </w:rPr>
          <w:t>61</w:t>
        </w:r>
        <w:r w:rsidR="00A77087">
          <w:rPr>
            <w:noProof/>
            <w:webHidden/>
          </w:rPr>
          <w:fldChar w:fldCharType="end"/>
        </w:r>
      </w:hyperlink>
    </w:p>
    <w:p w14:paraId="15163EA2" w14:textId="1A0EE1C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5" w:history="1">
        <w:r w:rsidR="00A77087" w:rsidRPr="00A23749">
          <w:rPr>
            <w:rStyle w:val="Hyperlink"/>
            <w:noProof/>
          </w:rPr>
          <w:t>Table 44: Pictures of all Solid Rivets</w:t>
        </w:r>
        <w:r w:rsidR="00A77087">
          <w:rPr>
            <w:noProof/>
            <w:webHidden/>
          </w:rPr>
          <w:tab/>
        </w:r>
        <w:r w:rsidR="00A77087">
          <w:rPr>
            <w:noProof/>
            <w:webHidden/>
          </w:rPr>
          <w:fldChar w:fldCharType="begin"/>
        </w:r>
        <w:r w:rsidR="00A77087">
          <w:rPr>
            <w:noProof/>
            <w:webHidden/>
          </w:rPr>
          <w:instrText xml:space="preserve"> PAGEREF _Toc3813585 \h </w:instrText>
        </w:r>
        <w:r w:rsidR="00A77087">
          <w:rPr>
            <w:noProof/>
            <w:webHidden/>
          </w:rPr>
        </w:r>
        <w:r w:rsidR="00A77087">
          <w:rPr>
            <w:noProof/>
            <w:webHidden/>
          </w:rPr>
          <w:fldChar w:fldCharType="separate"/>
        </w:r>
        <w:r w:rsidR="00A77087">
          <w:rPr>
            <w:noProof/>
            <w:webHidden/>
          </w:rPr>
          <w:t>62</w:t>
        </w:r>
        <w:r w:rsidR="00A77087">
          <w:rPr>
            <w:noProof/>
            <w:webHidden/>
          </w:rPr>
          <w:fldChar w:fldCharType="end"/>
        </w:r>
      </w:hyperlink>
    </w:p>
    <w:p w14:paraId="116D87AC" w14:textId="47F9280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6" w:history="1">
        <w:r w:rsidR="00A77087" w:rsidRPr="00A23749">
          <w:rPr>
            <w:rStyle w:val="Hyperlink"/>
            <w:noProof/>
          </w:rPr>
          <w:t xml:space="preserve">Table 45: Attributes of element </w:t>
        </w:r>
        <w:r w:rsidR="00A77087" w:rsidRPr="00A23749">
          <w:rPr>
            <w:rStyle w:val="Hyperlink"/>
            <w:rFonts w:ascii="Courier New" w:hAnsi="Courier New" w:cs="Courier New"/>
            <w:i/>
            <w:noProof/>
          </w:rPr>
          <w:t>&lt;solid/&gt;</w:t>
        </w:r>
        <w:r w:rsidR="00A77087">
          <w:rPr>
            <w:noProof/>
            <w:webHidden/>
          </w:rPr>
          <w:tab/>
        </w:r>
        <w:r w:rsidR="00A77087">
          <w:rPr>
            <w:noProof/>
            <w:webHidden/>
          </w:rPr>
          <w:fldChar w:fldCharType="begin"/>
        </w:r>
        <w:r w:rsidR="00A77087">
          <w:rPr>
            <w:noProof/>
            <w:webHidden/>
          </w:rPr>
          <w:instrText xml:space="preserve"> PAGEREF _Toc3813586 \h </w:instrText>
        </w:r>
        <w:r w:rsidR="00A77087">
          <w:rPr>
            <w:noProof/>
            <w:webHidden/>
          </w:rPr>
        </w:r>
        <w:r w:rsidR="00A77087">
          <w:rPr>
            <w:noProof/>
            <w:webHidden/>
          </w:rPr>
          <w:fldChar w:fldCharType="separate"/>
        </w:r>
        <w:r w:rsidR="00A77087">
          <w:rPr>
            <w:noProof/>
            <w:webHidden/>
          </w:rPr>
          <w:t>63</w:t>
        </w:r>
        <w:r w:rsidR="00A77087">
          <w:rPr>
            <w:noProof/>
            <w:webHidden/>
          </w:rPr>
          <w:fldChar w:fldCharType="end"/>
        </w:r>
      </w:hyperlink>
    </w:p>
    <w:p w14:paraId="31FA9B84" w14:textId="3C82458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7" w:history="1">
        <w:r w:rsidR="00A77087" w:rsidRPr="00A23749">
          <w:rPr>
            <w:rStyle w:val="Hyperlink"/>
            <w:noProof/>
          </w:rPr>
          <w:t xml:space="preserve">Table 46: Attributes of element </w:t>
        </w:r>
        <w:r w:rsidR="00A77087" w:rsidRPr="00A23749">
          <w:rPr>
            <w:rStyle w:val="Hyperlink"/>
            <w:rFonts w:ascii="Courier New" w:hAnsi="Courier New" w:cs="Courier New"/>
            <w:i/>
            <w:noProof/>
          </w:rPr>
          <w:t>&lt;swop/&gt;</w:t>
        </w:r>
        <w:r w:rsidR="00A77087">
          <w:rPr>
            <w:noProof/>
            <w:webHidden/>
          </w:rPr>
          <w:tab/>
        </w:r>
        <w:r w:rsidR="00A77087">
          <w:rPr>
            <w:noProof/>
            <w:webHidden/>
          </w:rPr>
          <w:fldChar w:fldCharType="begin"/>
        </w:r>
        <w:r w:rsidR="00A77087">
          <w:rPr>
            <w:noProof/>
            <w:webHidden/>
          </w:rPr>
          <w:instrText xml:space="preserve"> PAGEREF _Toc3813587 \h </w:instrText>
        </w:r>
        <w:r w:rsidR="00A77087">
          <w:rPr>
            <w:noProof/>
            <w:webHidden/>
          </w:rPr>
        </w:r>
        <w:r w:rsidR="00A77087">
          <w:rPr>
            <w:noProof/>
            <w:webHidden/>
          </w:rPr>
          <w:fldChar w:fldCharType="separate"/>
        </w:r>
        <w:r w:rsidR="00A77087">
          <w:rPr>
            <w:noProof/>
            <w:webHidden/>
          </w:rPr>
          <w:t>65</w:t>
        </w:r>
        <w:r w:rsidR="00A77087">
          <w:rPr>
            <w:noProof/>
            <w:webHidden/>
          </w:rPr>
          <w:fldChar w:fldCharType="end"/>
        </w:r>
      </w:hyperlink>
    </w:p>
    <w:p w14:paraId="762CDC1C" w14:textId="6CB123F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8" w:history="1">
        <w:r w:rsidR="00A77087" w:rsidRPr="00A23749">
          <w:rPr>
            <w:rStyle w:val="Hyperlink"/>
            <w:noProof/>
          </w:rPr>
          <w:t xml:space="preserve">Table 47: Nested elements of element </w:t>
        </w:r>
        <w:r w:rsidR="00A77087" w:rsidRPr="00A23749">
          <w:rPr>
            <w:rStyle w:val="Hyperlink"/>
            <w:rFonts w:ascii="Courier New" w:hAnsi="Courier New" w:cs="Courier New"/>
            <w:i/>
            <w:noProof/>
          </w:rPr>
          <w:t>&lt;contact_list&gt;</w:t>
        </w:r>
        <w:r w:rsidR="00A77087">
          <w:rPr>
            <w:noProof/>
            <w:webHidden/>
          </w:rPr>
          <w:tab/>
        </w:r>
        <w:r w:rsidR="00A77087">
          <w:rPr>
            <w:noProof/>
            <w:webHidden/>
          </w:rPr>
          <w:fldChar w:fldCharType="begin"/>
        </w:r>
        <w:r w:rsidR="00A77087">
          <w:rPr>
            <w:noProof/>
            <w:webHidden/>
          </w:rPr>
          <w:instrText xml:space="preserve"> PAGEREF _Toc3813588 \h </w:instrText>
        </w:r>
        <w:r w:rsidR="00A77087">
          <w:rPr>
            <w:noProof/>
            <w:webHidden/>
          </w:rPr>
        </w:r>
        <w:r w:rsidR="00A77087">
          <w:rPr>
            <w:noProof/>
            <w:webHidden/>
          </w:rPr>
          <w:fldChar w:fldCharType="separate"/>
        </w:r>
        <w:r w:rsidR="00A77087">
          <w:rPr>
            <w:noProof/>
            <w:webHidden/>
          </w:rPr>
          <w:t>68</w:t>
        </w:r>
        <w:r w:rsidR="00A77087">
          <w:rPr>
            <w:noProof/>
            <w:webHidden/>
          </w:rPr>
          <w:fldChar w:fldCharType="end"/>
        </w:r>
      </w:hyperlink>
    </w:p>
    <w:p w14:paraId="3205111D" w14:textId="62BE1DE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89" w:history="1">
        <w:r w:rsidR="00A77087" w:rsidRPr="00A23749">
          <w:rPr>
            <w:rStyle w:val="Hyperlink"/>
            <w:noProof/>
          </w:rPr>
          <w:t xml:space="preserve">Table 48: Attributes of element </w:t>
        </w:r>
        <w:r w:rsidR="00A77087" w:rsidRPr="00A23749">
          <w:rPr>
            <w:rStyle w:val="Hyperlink"/>
            <w:rFonts w:ascii="Courier New" w:hAnsi="Courier New" w:cs="Courier New"/>
            <w:i/>
            <w:noProof/>
          </w:rPr>
          <w:t>&lt;contact/&gt;</w:t>
        </w:r>
        <w:r w:rsidR="00A77087">
          <w:rPr>
            <w:noProof/>
            <w:webHidden/>
          </w:rPr>
          <w:tab/>
        </w:r>
        <w:r w:rsidR="00A77087">
          <w:rPr>
            <w:noProof/>
            <w:webHidden/>
          </w:rPr>
          <w:fldChar w:fldCharType="begin"/>
        </w:r>
        <w:r w:rsidR="00A77087">
          <w:rPr>
            <w:noProof/>
            <w:webHidden/>
          </w:rPr>
          <w:instrText xml:space="preserve"> PAGEREF _Toc3813589 \h </w:instrText>
        </w:r>
        <w:r w:rsidR="00A77087">
          <w:rPr>
            <w:noProof/>
            <w:webHidden/>
          </w:rPr>
        </w:r>
        <w:r w:rsidR="00A77087">
          <w:rPr>
            <w:noProof/>
            <w:webHidden/>
          </w:rPr>
          <w:fldChar w:fldCharType="separate"/>
        </w:r>
        <w:r w:rsidR="00A77087">
          <w:rPr>
            <w:noProof/>
            <w:webHidden/>
          </w:rPr>
          <w:t>68</w:t>
        </w:r>
        <w:r w:rsidR="00A77087">
          <w:rPr>
            <w:noProof/>
            <w:webHidden/>
          </w:rPr>
          <w:fldChar w:fldCharType="end"/>
        </w:r>
      </w:hyperlink>
    </w:p>
    <w:p w14:paraId="076E5197" w14:textId="328E69A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0" w:history="1">
        <w:r w:rsidR="00A77087" w:rsidRPr="00A23749">
          <w:rPr>
            <w:rStyle w:val="Hyperlink"/>
            <w:noProof/>
          </w:rPr>
          <w:t xml:space="preserve">Table 49: Nested elements of </w:t>
        </w:r>
        <w:r w:rsidR="00A77087" w:rsidRPr="00A23749">
          <w:rPr>
            <w:rStyle w:val="Hyperlink"/>
            <w:rFonts w:ascii="Courier New" w:hAnsi="Courier New" w:cs="Courier New"/>
            <w:i/>
            <w:noProof/>
          </w:rPr>
          <w:t>&lt;connection_0d/&gt;</w:t>
        </w:r>
        <w:r w:rsidR="00A77087" w:rsidRPr="00A23749">
          <w:rPr>
            <w:rStyle w:val="Hyperlink"/>
            <w:noProof/>
          </w:rPr>
          <w:t xml:space="preserve"> for </w:t>
        </w:r>
        <w:r w:rsidR="00A77087" w:rsidRPr="00A23749">
          <w:rPr>
            <w:rStyle w:val="Hyperlink"/>
            <w:rFonts w:ascii="Courier New" w:hAnsi="Courier New" w:cs="Courier New"/>
            <w:i/>
            <w:noProof/>
          </w:rPr>
          <w:t>&lt;threaded_connection/&gt;</w:t>
        </w:r>
        <w:r w:rsidR="00A77087">
          <w:rPr>
            <w:noProof/>
            <w:webHidden/>
          </w:rPr>
          <w:tab/>
        </w:r>
        <w:r w:rsidR="00A77087">
          <w:rPr>
            <w:noProof/>
            <w:webHidden/>
          </w:rPr>
          <w:fldChar w:fldCharType="begin"/>
        </w:r>
        <w:r w:rsidR="00A77087">
          <w:rPr>
            <w:noProof/>
            <w:webHidden/>
          </w:rPr>
          <w:instrText xml:space="preserve"> PAGEREF _Toc3813590 \h </w:instrText>
        </w:r>
        <w:r w:rsidR="00A77087">
          <w:rPr>
            <w:noProof/>
            <w:webHidden/>
          </w:rPr>
        </w:r>
        <w:r w:rsidR="00A77087">
          <w:rPr>
            <w:noProof/>
            <w:webHidden/>
          </w:rPr>
          <w:fldChar w:fldCharType="separate"/>
        </w:r>
        <w:r w:rsidR="00A77087">
          <w:rPr>
            <w:noProof/>
            <w:webHidden/>
          </w:rPr>
          <w:t>70</w:t>
        </w:r>
        <w:r w:rsidR="00A77087">
          <w:rPr>
            <w:noProof/>
            <w:webHidden/>
          </w:rPr>
          <w:fldChar w:fldCharType="end"/>
        </w:r>
      </w:hyperlink>
    </w:p>
    <w:p w14:paraId="2E3CCF58" w14:textId="1C782F1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1" w:history="1">
        <w:r w:rsidR="00A77087" w:rsidRPr="00A23749">
          <w:rPr>
            <w:rStyle w:val="Hyperlink"/>
            <w:noProof/>
          </w:rPr>
          <w:t xml:space="preserve">Table 50: Attributes of element </w:t>
        </w:r>
        <w:r w:rsidR="00A77087" w:rsidRPr="00A23749">
          <w:rPr>
            <w:rStyle w:val="Hyperlink"/>
            <w:rFonts w:ascii="Courier New" w:hAnsi="Courier New" w:cs="Courier New"/>
            <w:i/>
            <w:noProof/>
          </w:rPr>
          <w:t>&lt;threaded_connection/&gt;</w:t>
        </w:r>
        <w:r w:rsidR="00A77087">
          <w:rPr>
            <w:noProof/>
            <w:webHidden/>
          </w:rPr>
          <w:tab/>
        </w:r>
        <w:r w:rsidR="00A77087">
          <w:rPr>
            <w:noProof/>
            <w:webHidden/>
          </w:rPr>
          <w:fldChar w:fldCharType="begin"/>
        </w:r>
        <w:r w:rsidR="00A77087">
          <w:rPr>
            <w:noProof/>
            <w:webHidden/>
          </w:rPr>
          <w:instrText xml:space="preserve"> PAGEREF _Toc3813591 \h </w:instrText>
        </w:r>
        <w:r w:rsidR="00A77087">
          <w:rPr>
            <w:noProof/>
            <w:webHidden/>
          </w:rPr>
        </w:r>
        <w:r w:rsidR="00A77087">
          <w:rPr>
            <w:noProof/>
            <w:webHidden/>
          </w:rPr>
          <w:fldChar w:fldCharType="separate"/>
        </w:r>
        <w:r w:rsidR="00A77087">
          <w:rPr>
            <w:noProof/>
            <w:webHidden/>
          </w:rPr>
          <w:t>71</w:t>
        </w:r>
        <w:r w:rsidR="00A77087">
          <w:rPr>
            <w:noProof/>
            <w:webHidden/>
          </w:rPr>
          <w:fldChar w:fldCharType="end"/>
        </w:r>
      </w:hyperlink>
    </w:p>
    <w:p w14:paraId="6DEB335D" w14:textId="49B3761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2" w:history="1">
        <w:r w:rsidR="00A77087" w:rsidRPr="00A23749">
          <w:rPr>
            <w:rStyle w:val="Hyperlink"/>
            <w:noProof/>
          </w:rPr>
          <w:t xml:space="preserve">Table 51: Nested elements of element </w:t>
        </w:r>
        <w:r w:rsidR="00A77087" w:rsidRPr="00A23749">
          <w:rPr>
            <w:rStyle w:val="Hyperlink"/>
            <w:rFonts w:ascii="Courier New" w:hAnsi="Courier New" w:cs="Courier New"/>
            <w:i/>
            <w:noProof/>
          </w:rPr>
          <w:t>&lt;threaded_connection/&gt;</w:t>
        </w:r>
        <w:r w:rsidR="00A77087">
          <w:rPr>
            <w:noProof/>
            <w:webHidden/>
          </w:rPr>
          <w:tab/>
        </w:r>
        <w:r w:rsidR="00A77087">
          <w:rPr>
            <w:noProof/>
            <w:webHidden/>
          </w:rPr>
          <w:fldChar w:fldCharType="begin"/>
        </w:r>
        <w:r w:rsidR="00A77087">
          <w:rPr>
            <w:noProof/>
            <w:webHidden/>
          </w:rPr>
          <w:instrText xml:space="preserve"> PAGEREF _Toc3813592 \h </w:instrText>
        </w:r>
        <w:r w:rsidR="00A77087">
          <w:rPr>
            <w:noProof/>
            <w:webHidden/>
          </w:rPr>
        </w:r>
        <w:r w:rsidR="00A77087">
          <w:rPr>
            <w:noProof/>
            <w:webHidden/>
          </w:rPr>
          <w:fldChar w:fldCharType="separate"/>
        </w:r>
        <w:r w:rsidR="00A77087">
          <w:rPr>
            <w:noProof/>
            <w:webHidden/>
          </w:rPr>
          <w:t>72</w:t>
        </w:r>
        <w:r w:rsidR="00A77087">
          <w:rPr>
            <w:noProof/>
            <w:webHidden/>
          </w:rPr>
          <w:fldChar w:fldCharType="end"/>
        </w:r>
      </w:hyperlink>
    </w:p>
    <w:p w14:paraId="731E732A" w14:textId="04C76B4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3" w:history="1">
        <w:r w:rsidR="00A77087" w:rsidRPr="00A23749">
          <w:rPr>
            <w:rStyle w:val="Hyperlink"/>
            <w:noProof/>
          </w:rPr>
          <w:t xml:space="preserve">Table 52: Attributes of element </w:t>
        </w:r>
        <w:r w:rsidR="00A77087" w:rsidRPr="00A23749">
          <w:rPr>
            <w:rStyle w:val="Hyperlink"/>
            <w:rFonts w:ascii="Courier New" w:hAnsi="Courier New" w:cs="Courier New"/>
            <w:i/>
            <w:noProof/>
          </w:rPr>
          <w:t>&lt;washer/&gt;</w:t>
        </w:r>
        <w:r w:rsidR="00A77087">
          <w:rPr>
            <w:noProof/>
            <w:webHidden/>
          </w:rPr>
          <w:tab/>
        </w:r>
        <w:r w:rsidR="00A77087">
          <w:rPr>
            <w:noProof/>
            <w:webHidden/>
          </w:rPr>
          <w:fldChar w:fldCharType="begin"/>
        </w:r>
        <w:r w:rsidR="00A77087">
          <w:rPr>
            <w:noProof/>
            <w:webHidden/>
          </w:rPr>
          <w:instrText xml:space="preserve"> PAGEREF _Toc3813593 \h </w:instrText>
        </w:r>
        <w:r w:rsidR="00A77087">
          <w:rPr>
            <w:noProof/>
            <w:webHidden/>
          </w:rPr>
        </w:r>
        <w:r w:rsidR="00A77087">
          <w:rPr>
            <w:noProof/>
            <w:webHidden/>
          </w:rPr>
          <w:fldChar w:fldCharType="separate"/>
        </w:r>
        <w:r w:rsidR="00A77087">
          <w:rPr>
            <w:noProof/>
            <w:webHidden/>
          </w:rPr>
          <w:t>73</w:t>
        </w:r>
        <w:r w:rsidR="00A77087">
          <w:rPr>
            <w:noProof/>
            <w:webHidden/>
          </w:rPr>
          <w:fldChar w:fldCharType="end"/>
        </w:r>
      </w:hyperlink>
    </w:p>
    <w:p w14:paraId="7235002D" w14:textId="716AC7A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4" w:history="1">
        <w:r w:rsidR="00A77087" w:rsidRPr="00A23749">
          <w:rPr>
            <w:rStyle w:val="Hyperlink"/>
            <w:noProof/>
          </w:rPr>
          <w:t xml:space="preserve">Table 53: Attributes of element </w:t>
        </w:r>
        <w:r w:rsidR="00A77087" w:rsidRPr="00A23749">
          <w:rPr>
            <w:rStyle w:val="Hyperlink"/>
            <w:rFonts w:ascii="Courier New" w:hAnsi="Courier New" w:cs="Courier New"/>
            <w:i/>
            <w:noProof/>
          </w:rPr>
          <w:t>&lt;nut/&gt;</w:t>
        </w:r>
        <w:r w:rsidR="00A77087">
          <w:rPr>
            <w:noProof/>
            <w:webHidden/>
          </w:rPr>
          <w:tab/>
        </w:r>
        <w:r w:rsidR="00A77087">
          <w:rPr>
            <w:noProof/>
            <w:webHidden/>
          </w:rPr>
          <w:fldChar w:fldCharType="begin"/>
        </w:r>
        <w:r w:rsidR="00A77087">
          <w:rPr>
            <w:noProof/>
            <w:webHidden/>
          </w:rPr>
          <w:instrText xml:space="preserve"> PAGEREF _Toc3813594 \h </w:instrText>
        </w:r>
        <w:r w:rsidR="00A77087">
          <w:rPr>
            <w:noProof/>
            <w:webHidden/>
          </w:rPr>
        </w:r>
        <w:r w:rsidR="00A77087">
          <w:rPr>
            <w:noProof/>
            <w:webHidden/>
          </w:rPr>
          <w:fldChar w:fldCharType="separate"/>
        </w:r>
        <w:r w:rsidR="00A77087">
          <w:rPr>
            <w:noProof/>
            <w:webHidden/>
          </w:rPr>
          <w:t>74</w:t>
        </w:r>
        <w:r w:rsidR="00A77087">
          <w:rPr>
            <w:noProof/>
            <w:webHidden/>
          </w:rPr>
          <w:fldChar w:fldCharType="end"/>
        </w:r>
      </w:hyperlink>
    </w:p>
    <w:p w14:paraId="7654AA2B" w14:textId="287B05A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5" w:history="1">
        <w:r w:rsidR="00A77087" w:rsidRPr="00A23749">
          <w:rPr>
            <w:rStyle w:val="Hyperlink"/>
            <w:noProof/>
          </w:rPr>
          <w:t xml:space="preserve">Table 54: Nested elements of element </w:t>
        </w:r>
        <w:r w:rsidR="00A77087" w:rsidRPr="00A23749">
          <w:rPr>
            <w:rStyle w:val="Hyperlink"/>
            <w:rFonts w:ascii="Courier New" w:hAnsi="Courier New" w:cs="Courier New"/>
            <w:i/>
            <w:noProof/>
          </w:rPr>
          <w:t>&lt;nut/&gt;</w:t>
        </w:r>
        <w:r w:rsidR="00A77087">
          <w:rPr>
            <w:noProof/>
            <w:webHidden/>
          </w:rPr>
          <w:tab/>
        </w:r>
        <w:r w:rsidR="00A77087">
          <w:rPr>
            <w:noProof/>
            <w:webHidden/>
          </w:rPr>
          <w:fldChar w:fldCharType="begin"/>
        </w:r>
        <w:r w:rsidR="00A77087">
          <w:rPr>
            <w:noProof/>
            <w:webHidden/>
          </w:rPr>
          <w:instrText xml:space="preserve"> PAGEREF _Toc3813595 \h </w:instrText>
        </w:r>
        <w:r w:rsidR="00A77087">
          <w:rPr>
            <w:noProof/>
            <w:webHidden/>
          </w:rPr>
        </w:r>
        <w:r w:rsidR="00A77087">
          <w:rPr>
            <w:noProof/>
            <w:webHidden/>
          </w:rPr>
          <w:fldChar w:fldCharType="separate"/>
        </w:r>
        <w:r w:rsidR="00A77087">
          <w:rPr>
            <w:noProof/>
            <w:webHidden/>
          </w:rPr>
          <w:t>74</w:t>
        </w:r>
        <w:r w:rsidR="00A77087">
          <w:rPr>
            <w:noProof/>
            <w:webHidden/>
          </w:rPr>
          <w:fldChar w:fldCharType="end"/>
        </w:r>
      </w:hyperlink>
    </w:p>
    <w:p w14:paraId="29111C26" w14:textId="1293939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6" w:history="1">
        <w:r w:rsidR="00A77087" w:rsidRPr="00A23749">
          <w:rPr>
            <w:rStyle w:val="Hyperlink"/>
            <w:noProof/>
          </w:rPr>
          <w:t xml:space="preserve">Table 55: Attributes of element </w:t>
        </w:r>
        <w:r w:rsidR="00A77087" w:rsidRPr="00A23749">
          <w:rPr>
            <w:rStyle w:val="Hyperlink"/>
            <w:rFonts w:ascii="Courier New" w:hAnsi="Courier New" w:cs="Courier New"/>
            <w:i/>
            <w:noProof/>
          </w:rPr>
          <w:t>&lt;bolt/&gt;</w:t>
        </w:r>
        <w:r w:rsidR="00A77087">
          <w:rPr>
            <w:noProof/>
            <w:webHidden/>
          </w:rPr>
          <w:tab/>
        </w:r>
        <w:r w:rsidR="00A77087">
          <w:rPr>
            <w:noProof/>
            <w:webHidden/>
          </w:rPr>
          <w:fldChar w:fldCharType="begin"/>
        </w:r>
        <w:r w:rsidR="00A77087">
          <w:rPr>
            <w:noProof/>
            <w:webHidden/>
          </w:rPr>
          <w:instrText xml:space="preserve"> PAGEREF _Toc3813596 \h </w:instrText>
        </w:r>
        <w:r w:rsidR="00A77087">
          <w:rPr>
            <w:noProof/>
            <w:webHidden/>
          </w:rPr>
        </w:r>
        <w:r w:rsidR="00A77087">
          <w:rPr>
            <w:noProof/>
            <w:webHidden/>
          </w:rPr>
          <w:fldChar w:fldCharType="separate"/>
        </w:r>
        <w:r w:rsidR="00A77087">
          <w:rPr>
            <w:noProof/>
            <w:webHidden/>
          </w:rPr>
          <w:t>75</w:t>
        </w:r>
        <w:r w:rsidR="00A77087">
          <w:rPr>
            <w:noProof/>
            <w:webHidden/>
          </w:rPr>
          <w:fldChar w:fldCharType="end"/>
        </w:r>
      </w:hyperlink>
    </w:p>
    <w:p w14:paraId="1071A045" w14:textId="4291876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7" w:history="1">
        <w:r w:rsidR="00A77087" w:rsidRPr="00A23749">
          <w:rPr>
            <w:rStyle w:val="Hyperlink"/>
            <w:noProof/>
          </w:rPr>
          <w:t xml:space="preserve">Table 56: Nested elements of element </w:t>
        </w:r>
        <w:r w:rsidR="00A77087" w:rsidRPr="00A23749">
          <w:rPr>
            <w:rStyle w:val="Hyperlink"/>
            <w:rFonts w:ascii="Courier New" w:hAnsi="Courier New" w:cs="Courier New"/>
            <w:i/>
            <w:noProof/>
          </w:rPr>
          <w:t>&lt;bolt/&gt;</w:t>
        </w:r>
        <w:r w:rsidR="00A77087">
          <w:rPr>
            <w:noProof/>
            <w:webHidden/>
          </w:rPr>
          <w:tab/>
        </w:r>
        <w:r w:rsidR="00A77087">
          <w:rPr>
            <w:noProof/>
            <w:webHidden/>
          </w:rPr>
          <w:fldChar w:fldCharType="begin"/>
        </w:r>
        <w:r w:rsidR="00A77087">
          <w:rPr>
            <w:noProof/>
            <w:webHidden/>
          </w:rPr>
          <w:instrText xml:space="preserve"> PAGEREF _Toc3813597 \h </w:instrText>
        </w:r>
        <w:r w:rsidR="00A77087">
          <w:rPr>
            <w:noProof/>
            <w:webHidden/>
          </w:rPr>
        </w:r>
        <w:r w:rsidR="00A77087">
          <w:rPr>
            <w:noProof/>
            <w:webHidden/>
          </w:rPr>
          <w:fldChar w:fldCharType="separate"/>
        </w:r>
        <w:r w:rsidR="00A77087">
          <w:rPr>
            <w:noProof/>
            <w:webHidden/>
          </w:rPr>
          <w:t>75</w:t>
        </w:r>
        <w:r w:rsidR="00A77087">
          <w:rPr>
            <w:noProof/>
            <w:webHidden/>
          </w:rPr>
          <w:fldChar w:fldCharType="end"/>
        </w:r>
      </w:hyperlink>
    </w:p>
    <w:p w14:paraId="721E2EF6" w14:textId="6404772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8" w:history="1">
        <w:r w:rsidR="00A77087" w:rsidRPr="00A23749">
          <w:rPr>
            <w:rStyle w:val="Hyperlink"/>
            <w:noProof/>
          </w:rPr>
          <w:t xml:space="preserve">Table 57: Attributes of element </w:t>
        </w:r>
        <w:r w:rsidR="00A77087" w:rsidRPr="00A23749">
          <w:rPr>
            <w:rStyle w:val="Hyperlink"/>
            <w:rFonts w:ascii="Courier New" w:hAnsi="Courier New" w:cs="Courier New"/>
            <w:i/>
            <w:noProof/>
          </w:rPr>
          <w:t>&lt;screw/&gt;</w:t>
        </w:r>
        <w:r w:rsidR="00A77087">
          <w:rPr>
            <w:noProof/>
            <w:webHidden/>
          </w:rPr>
          <w:tab/>
        </w:r>
        <w:r w:rsidR="00A77087">
          <w:rPr>
            <w:noProof/>
            <w:webHidden/>
          </w:rPr>
          <w:fldChar w:fldCharType="begin"/>
        </w:r>
        <w:r w:rsidR="00A77087">
          <w:rPr>
            <w:noProof/>
            <w:webHidden/>
          </w:rPr>
          <w:instrText xml:space="preserve"> PAGEREF _Toc3813598 \h </w:instrText>
        </w:r>
        <w:r w:rsidR="00A77087">
          <w:rPr>
            <w:noProof/>
            <w:webHidden/>
          </w:rPr>
        </w:r>
        <w:r w:rsidR="00A77087">
          <w:rPr>
            <w:noProof/>
            <w:webHidden/>
          </w:rPr>
          <w:fldChar w:fldCharType="separate"/>
        </w:r>
        <w:r w:rsidR="00A77087">
          <w:rPr>
            <w:noProof/>
            <w:webHidden/>
          </w:rPr>
          <w:t>80</w:t>
        </w:r>
        <w:r w:rsidR="00A77087">
          <w:rPr>
            <w:noProof/>
            <w:webHidden/>
          </w:rPr>
          <w:fldChar w:fldCharType="end"/>
        </w:r>
      </w:hyperlink>
    </w:p>
    <w:p w14:paraId="0AFC808B" w14:textId="1A5CBD6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599" w:history="1">
        <w:r w:rsidR="00A77087" w:rsidRPr="00A23749">
          <w:rPr>
            <w:rStyle w:val="Hyperlink"/>
            <w:noProof/>
          </w:rPr>
          <w:t xml:space="preserve">Table 58: Nested elements of element </w:t>
        </w:r>
        <w:r w:rsidR="00A77087" w:rsidRPr="00A23749">
          <w:rPr>
            <w:rStyle w:val="Hyperlink"/>
            <w:rFonts w:ascii="Courier New" w:hAnsi="Courier New" w:cs="Courier New"/>
            <w:i/>
            <w:noProof/>
          </w:rPr>
          <w:t>&lt;screw/&gt;</w:t>
        </w:r>
        <w:r w:rsidR="00A77087">
          <w:rPr>
            <w:noProof/>
            <w:webHidden/>
          </w:rPr>
          <w:tab/>
        </w:r>
        <w:r w:rsidR="00A77087">
          <w:rPr>
            <w:noProof/>
            <w:webHidden/>
          </w:rPr>
          <w:fldChar w:fldCharType="begin"/>
        </w:r>
        <w:r w:rsidR="00A77087">
          <w:rPr>
            <w:noProof/>
            <w:webHidden/>
          </w:rPr>
          <w:instrText xml:space="preserve"> PAGEREF _Toc3813599 \h </w:instrText>
        </w:r>
        <w:r w:rsidR="00A77087">
          <w:rPr>
            <w:noProof/>
            <w:webHidden/>
          </w:rPr>
        </w:r>
        <w:r w:rsidR="00A77087">
          <w:rPr>
            <w:noProof/>
            <w:webHidden/>
          </w:rPr>
          <w:fldChar w:fldCharType="separate"/>
        </w:r>
        <w:r w:rsidR="00A77087">
          <w:rPr>
            <w:noProof/>
            <w:webHidden/>
          </w:rPr>
          <w:t>80</w:t>
        </w:r>
        <w:r w:rsidR="00A77087">
          <w:rPr>
            <w:noProof/>
            <w:webHidden/>
          </w:rPr>
          <w:fldChar w:fldCharType="end"/>
        </w:r>
      </w:hyperlink>
    </w:p>
    <w:p w14:paraId="13DBFAA3" w14:textId="72DA2FB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0" w:history="1">
        <w:r w:rsidR="00A77087" w:rsidRPr="00A23749">
          <w:rPr>
            <w:rStyle w:val="Hyperlink"/>
            <w:noProof/>
          </w:rPr>
          <w:t xml:space="preserve">Table 59: Attributes of element </w:t>
        </w:r>
        <w:r w:rsidR="00A77087" w:rsidRPr="00A23749">
          <w:rPr>
            <w:rStyle w:val="Hyperlink"/>
            <w:rFonts w:ascii="Courier New" w:hAnsi="Courier New" w:cs="Courier New"/>
            <w:i/>
            <w:noProof/>
          </w:rPr>
          <w:t>&lt;flow_drilled/&gt;</w:t>
        </w:r>
        <w:r w:rsidR="00A77087">
          <w:rPr>
            <w:noProof/>
            <w:webHidden/>
          </w:rPr>
          <w:tab/>
        </w:r>
        <w:r w:rsidR="00A77087">
          <w:rPr>
            <w:noProof/>
            <w:webHidden/>
          </w:rPr>
          <w:fldChar w:fldCharType="begin"/>
        </w:r>
        <w:r w:rsidR="00A77087">
          <w:rPr>
            <w:noProof/>
            <w:webHidden/>
          </w:rPr>
          <w:instrText xml:space="preserve"> PAGEREF _Toc3813600 \h </w:instrText>
        </w:r>
        <w:r w:rsidR="00A77087">
          <w:rPr>
            <w:noProof/>
            <w:webHidden/>
          </w:rPr>
        </w:r>
        <w:r w:rsidR="00A77087">
          <w:rPr>
            <w:noProof/>
            <w:webHidden/>
          </w:rPr>
          <w:fldChar w:fldCharType="separate"/>
        </w:r>
        <w:r w:rsidR="00A77087">
          <w:rPr>
            <w:noProof/>
            <w:webHidden/>
          </w:rPr>
          <w:t>82</w:t>
        </w:r>
        <w:r w:rsidR="00A77087">
          <w:rPr>
            <w:noProof/>
            <w:webHidden/>
          </w:rPr>
          <w:fldChar w:fldCharType="end"/>
        </w:r>
      </w:hyperlink>
    </w:p>
    <w:p w14:paraId="792B0425" w14:textId="37666F6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1" w:history="1">
        <w:r w:rsidR="00A77087" w:rsidRPr="00A23749">
          <w:rPr>
            <w:rStyle w:val="Hyperlink"/>
            <w:noProof/>
          </w:rPr>
          <w:t xml:space="preserve">Table 60: Nested elements of </w:t>
        </w:r>
        <w:r w:rsidR="00A77087" w:rsidRPr="00A23749">
          <w:rPr>
            <w:rStyle w:val="Hyperlink"/>
            <w:rFonts w:ascii="Courier New" w:hAnsi="Courier New" w:cs="Courier New"/>
            <w:i/>
            <w:noProof/>
          </w:rPr>
          <w:t>&lt;connection_0d&gt;</w:t>
        </w:r>
        <w:r w:rsidR="00A77087" w:rsidRPr="00A23749">
          <w:rPr>
            <w:rStyle w:val="Hyperlink"/>
            <w:rFonts w:cstheme="minorHAnsi"/>
            <w:noProof/>
          </w:rPr>
          <w:t xml:space="preserve"> for </w:t>
        </w:r>
        <w:r w:rsidR="00A77087" w:rsidRPr="00A23749">
          <w:rPr>
            <w:rStyle w:val="Hyperlink"/>
            <w:rFonts w:ascii="Courier New" w:hAnsi="Courier New" w:cs="Courier New"/>
            <w:i/>
            <w:noProof/>
          </w:rPr>
          <w:t>&lt;gumdrop/&gt;</w:t>
        </w:r>
        <w:r w:rsidR="00A77087">
          <w:rPr>
            <w:noProof/>
            <w:webHidden/>
          </w:rPr>
          <w:tab/>
        </w:r>
        <w:r w:rsidR="00A77087">
          <w:rPr>
            <w:noProof/>
            <w:webHidden/>
          </w:rPr>
          <w:fldChar w:fldCharType="begin"/>
        </w:r>
        <w:r w:rsidR="00A77087">
          <w:rPr>
            <w:noProof/>
            <w:webHidden/>
          </w:rPr>
          <w:instrText xml:space="preserve"> PAGEREF _Toc3813601 \h </w:instrText>
        </w:r>
        <w:r w:rsidR="00A77087">
          <w:rPr>
            <w:noProof/>
            <w:webHidden/>
          </w:rPr>
        </w:r>
        <w:r w:rsidR="00A77087">
          <w:rPr>
            <w:noProof/>
            <w:webHidden/>
          </w:rPr>
          <w:fldChar w:fldCharType="separate"/>
        </w:r>
        <w:r w:rsidR="00A77087">
          <w:rPr>
            <w:noProof/>
            <w:webHidden/>
          </w:rPr>
          <w:t>83</w:t>
        </w:r>
        <w:r w:rsidR="00A77087">
          <w:rPr>
            <w:noProof/>
            <w:webHidden/>
          </w:rPr>
          <w:fldChar w:fldCharType="end"/>
        </w:r>
      </w:hyperlink>
    </w:p>
    <w:p w14:paraId="024B03D8" w14:textId="6FCBB0A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2" w:history="1">
        <w:r w:rsidR="00A77087" w:rsidRPr="00A23749">
          <w:rPr>
            <w:rStyle w:val="Hyperlink"/>
            <w:noProof/>
          </w:rPr>
          <w:t xml:space="preserve">Table 61: Attributes of element </w:t>
        </w:r>
        <w:r w:rsidR="00A77087" w:rsidRPr="00A23749">
          <w:rPr>
            <w:rStyle w:val="Hyperlink"/>
            <w:rFonts w:ascii="Courier New" w:hAnsi="Courier New" w:cs="Courier New"/>
            <w:i/>
            <w:noProof/>
          </w:rPr>
          <w:t>&lt;gumdrop/&gt;</w:t>
        </w:r>
        <w:r w:rsidR="00A77087">
          <w:rPr>
            <w:noProof/>
            <w:webHidden/>
          </w:rPr>
          <w:tab/>
        </w:r>
        <w:r w:rsidR="00A77087">
          <w:rPr>
            <w:noProof/>
            <w:webHidden/>
          </w:rPr>
          <w:fldChar w:fldCharType="begin"/>
        </w:r>
        <w:r w:rsidR="00A77087">
          <w:rPr>
            <w:noProof/>
            <w:webHidden/>
          </w:rPr>
          <w:instrText xml:space="preserve"> PAGEREF _Toc3813602 \h </w:instrText>
        </w:r>
        <w:r w:rsidR="00A77087">
          <w:rPr>
            <w:noProof/>
            <w:webHidden/>
          </w:rPr>
        </w:r>
        <w:r w:rsidR="00A77087">
          <w:rPr>
            <w:noProof/>
            <w:webHidden/>
          </w:rPr>
          <w:fldChar w:fldCharType="separate"/>
        </w:r>
        <w:r w:rsidR="00A77087">
          <w:rPr>
            <w:noProof/>
            <w:webHidden/>
          </w:rPr>
          <w:t>83</w:t>
        </w:r>
        <w:r w:rsidR="00A77087">
          <w:rPr>
            <w:noProof/>
            <w:webHidden/>
          </w:rPr>
          <w:fldChar w:fldCharType="end"/>
        </w:r>
      </w:hyperlink>
    </w:p>
    <w:p w14:paraId="12DF2773" w14:textId="7445F83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3" w:history="1">
        <w:r w:rsidR="00A77087" w:rsidRPr="00A23749">
          <w:rPr>
            <w:rStyle w:val="Hyperlink"/>
            <w:noProof/>
          </w:rPr>
          <w:t xml:space="preserve">Table 62: Nested elements of </w:t>
        </w:r>
        <w:r w:rsidR="00A77087" w:rsidRPr="00A23749">
          <w:rPr>
            <w:rStyle w:val="Hyperlink"/>
            <w:rFonts w:ascii="Courier New" w:hAnsi="Courier New" w:cs="Courier New"/>
            <w:i/>
            <w:noProof/>
          </w:rPr>
          <w:t>&lt;connection_0d/&gt;</w:t>
        </w:r>
        <w:r w:rsidR="00A77087" w:rsidRPr="00A23749">
          <w:rPr>
            <w:rStyle w:val="Hyperlink"/>
            <w:noProof/>
          </w:rPr>
          <w:t xml:space="preserve"> for </w:t>
        </w:r>
        <w:r w:rsidR="00A77087" w:rsidRPr="00A23749">
          <w:rPr>
            <w:rStyle w:val="Hyperlink"/>
            <w:rFonts w:ascii="Courier New" w:hAnsi="Courier New" w:cs="Courier New"/>
            <w:i/>
            <w:noProof/>
          </w:rPr>
          <w:t>&lt;clinch/&gt;</w:t>
        </w:r>
        <w:r w:rsidR="00A77087">
          <w:rPr>
            <w:noProof/>
            <w:webHidden/>
          </w:rPr>
          <w:tab/>
        </w:r>
        <w:r w:rsidR="00A77087">
          <w:rPr>
            <w:noProof/>
            <w:webHidden/>
          </w:rPr>
          <w:fldChar w:fldCharType="begin"/>
        </w:r>
        <w:r w:rsidR="00A77087">
          <w:rPr>
            <w:noProof/>
            <w:webHidden/>
          </w:rPr>
          <w:instrText xml:space="preserve"> PAGEREF _Toc3813603 \h </w:instrText>
        </w:r>
        <w:r w:rsidR="00A77087">
          <w:rPr>
            <w:noProof/>
            <w:webHidden/>
          </w:rPr>
        </w:r>
        <w:r w:rsidR="00A77087">
          <w:rPr>
            <w:noProof/>
            <w:webHidden/>
          </w:rPr>
          <w:fldChar w:fldCharType="separate"/>
        </w:r>
        <w:r w:rsidR="00A77087">
          <w:rPr>
            <w:noProof/>
            <w:webHidden/>
          </w:rPr>
          <w:t>85</w:t>
        </w:r>
        <w:r w:rsidR="00A77087">
          <w:rPr>
            <w:noProof/>
            <w:webHidden/>
          </w:rPr>
          <w:fldChar w:fldCharType="end"/>
        </w:r>
      </w:hyperlink>
    </w:p>
    <w:p w14:paraId="15F9202D" w14:textId="3B517E9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4" w:history="1">
        <w:r w:rsidR="00A77087" w:rsidRPr="00A23749">
          <w:rPr>
            <w:rStyle w:val="Hyperlink"/>
            <w:noProof/>
          </w:rPr>
          <w:t xml:space="preserve">Table 63: Attributes of element </w:t>
        </w:r>
        <w:r w:rsidR="00A77087" w:rsidRPr="00A23749">
          <w:rPr>
            <w:rStyle w:val="Hyperlink"/>
            <w:rFonts w:ascii="Courier New" w:hAnsi="Courier New" w:cs="Courier New"/>
            <w:i/>
            <w:noProof/>
          </w:rPr>
          <w:t>&lt;clinch/&gt;</w:t>
        </w:r>
        <w:r w:rsidR="00A77087">
          <w:rPr>
            <w:noProof/>
            <w:webHidden/>
          </w:rPr>
          <w:tab/>
        </w:r>
        <w:r w:rsidR="00A77087">
          <w:rPr>
            <w:noProof/>
            <w:webHidden/>
          </w:rPr>
          <w:fldChar w:fldCharType="begin"/>
        </w:r>
        <w:r w:rsidR="00A77087">
          <w:rPr>
            <w:noProof/>
            <w:webHidden/>
          </w:rPr>
          <w:instrText xml:space="preserve"> PAGEREF _Toc3813604 \h </w:instrText>
        </w:r>
        <w:r w:rsidR="00A77087">
          <w:rPr>
            <w:noProof/>
            <w:webHidden/>
          </w:rPr>
        </w:r>
        <w:r w:rsidR="00A77087">
          <w:rPr>
            <w:noProof/>
            <w:webHidden/>
          </w:rPr>
          <w:fldChar w:fldCharType="separate"/>
        </w:r>
        <w:r w:rsidR="00A77087">
          <w:rPr>
            <w:noProof/>
            <w:webHidden/>
          </w:rPr>
          <w:t>85</w:t>
        </w:r>
        <w:r w:rsidR="00A77087">
          <w:rPr>
            <w:noProof/>
            <w:webHidden/>
          </w:rPr>
          <w:fldChar w:fldCharType="end"/>
        </w:r>
      </w:hyperlink>
    </w:p>
    <w:p w14:paraId="11542E13" w14:textId="40729B3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5" w:history="1">
        <w:r w:rsidR="00A77087" w:rsidRPr="00A23749">
          <w:rPr>
            <w:rStyle w:val="Hyperlink"/>
            <w:noProof/>
          </w:rPr>
          <w:t xml:space="preserve">Table 64: Nested elements of element </w:t>
        </w:r>
        <w:r w:rsidR="00A77087" w:rsidRPr="00A23749">
          <w:rPr>
            <w:rStyle w:val="Hyperlink"/>
            <w:rFonts w:ascii="Courier New" w:hAnsi="Courier New" w:cs="Courier New"/>
            <w:i/>
            <w:noProof/>
          </w:rPr>
          <w:t>&lt;clinch/&gt;</w:t>
        </w:r>
        <w:r w:rsidR="00A77087">
          <w:rPr>
            <w:noProof/>
            <w:webHidden/>
          </w:rPr>
          <w:tab/>
        </w:r>
        <w:r w:rsidR="00A77087">
          <w:rPr>
            <w:noProof/>
            <w:webHidden/>
          </w:rPr>
          <w:fldChar w:fldCharType="begin"/>
        </w:r>
        <w:r w:rsidR="00A77087">
          <w:rPr>
            <w:noProof/>
            <w:webHidden/>
          </w:rPr>
          <w:instrText xml:space="preserve"> PAGEREF _Toc3813605 \h </w:instrText>
        </w:r>
        <w:r w:rsidR="00A77087">
          <w:rPr>
            <w:noProof/>
            <w:webHidden/>
          </w:rPr>
        </w:r>
        <w:r w:rsidR="00A77087">
          <w:rPr>
            <w:noProof/>
            <w:webHidden/>
          </w:rPr>
          <w:fldChar w:fldCharType="separate"/>
        </w:r>
        <w:r w:rsidR="00A77087">
          <w:rPr>
            <w:noProof/>
            <w:webHidden/>
          </w:rPr>
          <w:t>86</w:t>
        </w:r>
        <w:r w:rsidR="00A77087">
          <w:rPr>
            <w:noProof/>
            <w:webHidden/>
          </w:rPr>
          <w:fldChar w:fldCharType="end"/>
        </w:r>
      </w:hyperlink>
    </w:p>
    <w:p w14:paraId="65784C91" w14:textId="07B9221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6" w:history="1">
        <w:r w:rsidR="00A77087" w:rsidRPr="00A23749">
          <w:rPr>
            <w:rStyle w:val="Hyperlink"/>
            <w:noProof/>
          </w:rPr>
          <w:t xml:space="preserve">Table 65: Nested elements of </w:t>
        </w:r>
        <w:r w:rsidR="00A77087" w:rsidRPr="00A23749">
          <w:rPr>
            <w:rStyle w:val="Hyperlink"/>
            <w:rFonts w:ascii="Courier New" w:hAnsi="Courier New" w:cs="Courier New"/>
            <w:i/>
            <w:noProof/>
          </w:rPr>
          <w:t>&lt;connection_0d/&gt;</w:t>
        </w:r>
        <w:r w:rsidR="00A77087" w:rsidRPr="00A23749">
          <w:rPr>
            <w:rStyle w:val="Hyperlink"/>
            <w:noProof/>
          </w:rPr>
          <w:t xml:space="preserve"> for </w:t>
        </w:r>
        <w:r w:rsidR="00A77087" w:rsidRPr="00A23749">
          <w:rPr>
            <w:rStyle w:val="Hyperlink"/>
            <w:rFonts w:ascii="Courier New" w:hAnsi="Courier New" w:cs="Courier New"/>
            <w:i/>
            <w:noProof/>
          </w:rPr>
          <w:t>&lt;heat_stake/&gt;</w:t>
        </w:r>
        <w:r w:rsidR="00A77087">
          <w:rPr>
            <w:noProof/>
            <w:webHidden/>
          </w:rPr>
          <w:tab/>
        </w:r>
        <w:r w:rsidR="00A77087">
          <w:rPr>
            <w:noProof/>
            <w:webHidden/>
          </w:rPr>
          <w:fldChar w:fldCharType="begin"/>
        </w:r>
        <w:r w:rsidR="00A77087">
          <w:rPr>
            <w:noProof/>
            <w:webHidden/>
          </w:rPr>
          <w:instrText xml:space="preserve"> PAGEREF _Toc3813606 \h </w:instrText>
        </w:r>
        <w:r w:rsidR="00A77087">
          <w:rPr>
            <w:noProof/>
            <w:webHidden/>
          </w:rPr>
        </w:r>
        <w:r w:rsidR="00A77087">
          <w:rPr>
            <w:noProof/>
            <w:webHidden/>
          </w:rPr>
          <w:fldChar w:fldCharType="separate"/>
        </w:r>
        <w:r w:rsidR="00A77087">
          <w:rPr>
            <w:noProof/>
            <w:webHidden/>
          </w:rPr>
          <w:t>88</w:t>
        </w:r>
        <w:r w:rsidR="00A77087">
          <w:rPr>
            <w:noProof/>
            <w:webHidden/>
          </w:rPr>
          <w:fldChar w:fldCharType="end"/>
        </w:r>
      </w:hyperlink>
    </w:p>
    <w:p w14:paraId="531E4352" w14:textId="645E6E8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7" w:history="1">
        <w:r w:rsidR="00A77087" w:rsidRPr="00A23749">
          <w:rPr>
            <w:rStyle w:val="Hyperlink"/>
            <w:noProof/>
          </w:rPr>
          <w:t xml:space="preserve">Table 66: Attributes of element </w:t>
        </w:r>
        <w:r w:rsidR="00A77087" w:rsidRPr="00A23749">
          <w:rPr>
            <w:rStyle w:val="Hyperlink"/>
            <w:rFonts w:ascii="Courier New" w:hAnsi="Courier New" w:cs="Courier New"/>
            <w:i/>
            <w:noProof/>
          </w:rPr>
          <w:t>&lt;heat_stake/&gt;</w:t>
        </w:r>
        <w:r w:rsidR="00A77087">
          <w:rPr>
            <w:noProof/>
            <w:webHidden/>
          </w:rPr>
          <w:tab/>
        </w:r>
        <w:r w:rsidR="00A77087">
          <w:rPr>
            <w:noProof/>
            <w:webHidden/>
          </w:rPr>
          <w:fldChar w:fldCharType="begin"/>
        </w:r>
        <w:r w:rsidR="00A77087">
          <w:rPr>
            <w:noProof/>
            <w:webHidden/>
          </w:rPr>
          <w:instrText xml:space="preserve"> PAGEREF _Toc3813607 \h </w:instrText>
        </w:r>
        <w:r w:rsidR="00A77087">
          <w:rPr>
            <w:noProof/>
            <w:webHidden/>
          </w:rPr>
        </w:r>
        <w:r w:rsidR="00A77087">
          <w:rPr>
            <w:noProof/>
            <w:webHidden/>
          </w:rPr>
          <w:fldChar w:fldCharType="separate"/>
        </w:r>
        <w:r w:rsidR="00A77087">
          <w:rPr>
            <w:noProof/>
            <w:webHidden/>
          </w:rPr>
          <w:t>88</w:t>
        </w:r>
        <w:r w:rsidR="00A77087">
          <w:rPr>
            <w:noProof/>
            <w:webHidden/>
          </w:rPr>
          <w:fldChar w:fldCharType="end"/>
        </w:r>
      </w:hyperlink>
    </w:p>
    <w:p w14:paraId="4B09892A" w14:textId="15C4040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8" w:history="1">
        <w:r w:rsidR="00A77087" w:rsidRPr="00A23749">
          <w:rPr>
            <w:rStyle w:val="Hyperlink"/>
            <w:noProof/>
          </w:rPr>
          <w:t xml:space="preserve">Table 67: Nested elements of </w:t>
        </w:r>
        <w:r w:rsidR="00A77087" w:rsidRPr="00A23749">
          <w:rPr>
            <w:rStyle w:val="Hyperlink"/>
            <w:rFonts w:ascii="Courier New" w:hAnsi="Courier New" w:cs="Courier New"/>
            <w:i/>
            <w:noProof/>
          </w:rPr>
          <w:t>&lt;connection_0d/&gt;</w:t>
        </w:r>
        <w:r w:rsidR="00A77087" w:rsidRPr="00A23749">
          <w:rPr>
            <w:rStyle w:val="Hyperlink"/>
            <w:noProof/>
          </w:rPr>
          <w:t xml:space="preserve"> for </w:t>
        </w:r>
        <w:r w:rsidR="00A77087" w:rsidRPr="00A23749">
          <w:rPr>
            <w:rStyle w:val="Hyperlink"/>
            <w:rFonts w:ascii="Courier New" w:hAnsi="Courier New" w:cs="Courier New"/>
            <w:i/>
            <w:noProof/>
          </w:rPr>
          <w:t>&lt;clip/&gt;</w:t>
        </w:r>
        <w:r w:rsidR="00A77087">
          <w:rPr>
            <w:noProof/>
            <w:webHidden/>
          </w:rPr>
          <w:tab/>
        </w:r>
        <w:r w:rsidR="00A77087">
          <w:rPr>
            <w:noProof/>
            <w:webHidden/>
          </w:rPr>
          <w:fldChar w:fldCharType="begin"/>
        </w:r>
        <w:r w:rsidR="00A77087">
          <w:rPr>
            <w:noProof/>
            <w:webHidden/>
          </w:rPr>
          <w:instrText xml:space="preserve"> PAGEREF _Toc3813608 \h </w:instrText>
        </w:r>
        <w:r w:rsidR="00A77087">
          <w:rPr>
            <w:noProof/>
            <w:webHidden/>
          </w:rPr>
        </w:r>
        <w:r w:rsidR="00A77087">
          <w:rPr>
            <w:noProof/>
            <w:webHidden/>
          </w:rPr>
          <w:fldChar w:fldCharType="separate"/>
        </w:r>
        <w:r w:rsidR="00A77087">
          <w:rPr>
            <w:noProof/>
            <w:webHidden/>
          </w:rPr>
          <w:t>90</w:t>
        </w:r>
        <w:r w:rsidR="00A77087">
          <w:rPr>
            <w:noProof/>
            <w:webHidden/>
          </w:rPr>
          <w:fldChar w:fldCharType="end"/>
        </w:r>
      </w:hyperlink>
    </w:p>
    <w:p w14:paraId="47DFEB12" w14:textId="1BDB03C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09" w:history="1">
        <w:r w:rsidR="00A77087" w:rsidRPr="00A23749">
          <w:rPr>
            <w:rStyle w:val="Hyperlink"/>
            <w:noProof/>
          </w:rPr>
          <w:t xml:space="preserve">Table 68: Attributes of element </w:t>
        </w:r>
        <w:r w:rsidR="00A77087" w:rsidRPr="00A23749">
          <w:rPr>
            <w:rStyle w:val="Hyperlink"/>
            <w:rFonts w:ascii="Courier New" w:hAnsi="Courier New" w:cs="Courier New"/>
            <w:i/>
            <w:noProof/>
          </w:rPr>
          <w:t>&lt;clip/&gt;</w:t>
        </w:r>
        <w:r w:rsidR="00A77087">
          <w:rPr>
            <w:noProof/>
            <w:webHidden/>
          </w:rPr>
          <w:tab/>
        </w:r>
        <w:r w:rsidR="00A77087">
          <w:rPr>
            <w:noProof/>
            <w:webHidden/>
          </w:rPr>
          <w:fldChar w:fldCharType="begin"/>
        </w:r>
        <w:r w:rsidR="00A77087">
          <w:rPr>
            <w:noProof/>
            <w:webHidden/>
          </w:rPr>
          <w:instrText xml:space="preserve"> PAGEREF _Toc3813609 \h </w:instrText>
        </w:r>
        <w:r w:rsidR="00A77087">
          <w:rPr>
            <w:noProof/>
            <w:webHidden/>
          </w:rPr>
        </w:r>
        <w:r w:rsidR="00A77087">
          <w:rPr>
            <w:noProof/>
            <w:webHidden/>
          </w:rPr>
          <w:fldChar w:fldCharType="separate"/>
        </w:r>
        <w:r w:rsidR="00A77087">
          <w:rPr>
            <w:noProof/>
            <w:webHidden/>
          </w:rPr>
          <w:t>90</w:t>
        </w:r>
        <w:r w:rsidR="00A77087">
          <w:rPr>
            <w:noProof/>
            <w:webHidden/>
          </w:rPr>
          <w:fldChar w:fldCharType="end"/>
        </w:r>
      </w:hyperlink>
    </w:p>
    <w:p w14:paraId="7449F112" w14:textId="3C2C48C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0" w:history="1">
        <w:r w:rsidR="00A77087" w:rsidRPr="00A23749">
          <w:rPr>
            <w:rStyle w:val="Hyperlink"/>
            <w:noProof/>
          </w:rPr>
          <w:t xml:space="preserve">Table 69: Nested elements of element </w:t>
        </w:r>
        <w:r w:rsidR="00A77087" w:rsidRPr="00A23749">
          <w:rPr>
            <w:rStyle w:val="Hyperlink"/>
            <w:rFonts w:ascii="Courier New" w:hAnsi="Courier New" w:cs="Courier New"/>
            <w:i/>
            <w:noProof/>
          </w:rPr>
          <w:t>&lt;clip/&gt;</w:t>
        </w:r>
        <w:r w:rsidR="00A77087">
          <w:rPr>
            <w:noProof/>
            <w:webHidden/>
          </w:rPr>
          <w:tab/>
        </w:r>
        <w:r w:rsidR="00A77087">
          <w:rPr>
            <w:noProof/>
            <w:webHidden/>
          </w:rPr>
          <w:fldChar w:fldCharType="begin"/>
        </w:r>
        <w:r w:rsidR="00A77087">
          <w:rPr>
            <w:noProof/>
            <w:webHidden/>
          </w:rPr>
          <w:instrText xml:space="preserve"> PAGEREF _Toc3813610 \h </w:instrText>
        </w:r>
        <w:r w:rsidR="00A77087">
          <w:rPr>
            <w:noProof/>
            <w:webHidden/>
          </w:rPr>
        </w:r>
        <w:r w:rsidR="00A77087">
          <w:rPr>
            <w:noProof/>
            <w:webHidden/>
          </w:rPr>
          <w:fldChar w:fldCharType="separate"/>
        </w:r>
        <w:r w:rsidR="00A77087">
          <w:rPr>
            <w:noProof/>
            <w:webHidden/>
          </w:rPr>
          <w:t>91</w:t>
        </w:r>
        <w:r w:rsidR="00A77087">
          <w:rPr>
            <w:noProof/>
            <w:webHidden/>
          </w:rPr>
          <w:fldChar w:fldCharType="end"/>
        </w:r>
      </w:hyperlink>
    </w:p>
    <w:p w14:paraId="53B23015" w14:textId="09F0B437"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1" w:history="1">
        <w:r w:rsidR="00A77087" w:rsidRPr="00A23749">
          <w:rPr>
            <w:rStyle w:val="Hyperlink"/>
            <w:noProof/>
          </w:rPr>
          <w:t xml:space="preserve">Table 70: Nested elements of </w:t>
        </w:r>
        <w:r w:rsidR="00A77087" w:rsidRPr="00A23749">
          <w:rPr>
            <w:rStyle w:val="Hyperlink"/>
            <w:rFonts w:ascii="Courier New" w:hAnsi="Courier New" w:cs="Courier New"/>
            <w:i/>
            <w:noProof/>
          </w:rPr>
          <w:t>&lt;connection_0d/&gt;</w:t>
        </w:r>
        <w:r w:rsidR="00A77087" w:rsidRPr="00A23749">
          <w:rPr>
            <w:rStyle w:val="Hyperlink"/>
            <w:noProof/>
          </w:rPr>
          <w:t xml:space="preserve"> for </w:t>
        </w:r>
        <w:r w:rsidR="00A77087" w:rsidRPr="00A23749">
          <w:rPr>
            <w:rStyle w:val="Hyperlink"/>
            <w:rFonts w:ascii="Courier New" w:hAnsi="Courier New" w:cs="Courier New"/>
            <w:i/>
            <w:noProof/>
          </w:rPr>
          <w:t>&lt;nail/&gt;</w:t>
        </w:r>
        <w:r w:rsidR="00A77087">
          <w:rPr>
            <w:noProof/>
            <w:webHidden/>
          </w:rPr>
          <w:tab/>
        </w:r>
        <w:r w:rsidR="00A77087">
          <w:rPr>
            <w:noProof/>
            <w:webHidden/>
          </w:rPr>
          <w:fldChar w:fldCharType="begin"/>
        </w:r>
        <w:r w:rsidR="00A77087">
          <w:rPr>
            <w:noProof/>
            <w:webHidden/>
          </w:rPr>
          <w:instrText xml:space="preserve"> PAGEREF _Toc3813611 \h </w:instrText>
        </w:r>
        <w:r w:rsidR="00A77087">
          <w:rPr>
            <w:noProof/>
            <w:webHidden/>
          </w:rPr>
        </w:r>
        <w:r w:rsidR="00A77087">
          <w:rPr>
            <w:noProof/>
            <w:webHidden/>
          </w:rPr>
          <w:fldChar w:fldCharType="separate"/>
        </w:r>
        <w:r w:rsidR="00A77087">
          <w:rPr>
            <w:noProof/>
            <w:webHidden/>
          </w:rPr>
          <w:t>92</w:t>
        </w:r>
        <w:r w:rsidR="00A77087">
          <w:rPr>
            <w:noProof/>
            <w:webHidden/>
          </w:rPr>
          <w:fldChar w:fldCharType="end"/>
        </w:r>
      </w:hyperlink>
    </w:p>
    <w:p w14:paraId="75EB68DF" w14:textId="723E651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2" w:history="1">
        <w:r w:rsidR="00A77087" w:rsidRPr="00A23749">
          <w:rPr>
            <w:rStyle w:val="Hyperlink"/>
            <w:noProof/>
          </w:rPr>
          <w:t xml:space="preserve">Table 71: Attributes of element </w:t>
        </w:r>
        <w:r w:rsidR="00A77087" w:rsidRPr="00A23749">
          <w:rPr>
            <w:rStyle w:val="Hyperlink"/>
            <w:rFonts w:ascii="Courier New" w:hAnsi="Courier New" w:cs="Courier New"/>
            <w:i/>
            <w:noProof/>
          </w:rPr>
          <w:t>&lt;nail/&gt;</w:t>
        </w:r>
        <w:r w:rsidR="00A77087">
          <w:rPr>
            <w:noProof/>
            <w:webHidden/>
          </w:rPr>
          <w:tab/>
        </w:r>
        <w:r w:rsidR="00A77087">
          <w:rPr>
            <w:noProof/>
            <w:webHidden/>
          </w:rPr>
          <w:fldChar w:fldCharType="begin"/>
        </w:r>
        <w:r w:rsidR="00A77087">
          <w:rPr>
            <w:noProof/>
            <w:webHidden/>
          </w:rPr>
          <w:instrText xml:space="preserve"> PAGEREF _Toc3813612 \h </w:instrText>
        </w:r>
        <w:r w:rsidR="00A77087">
          <w:rPr>
            <w:noProof/>
            <w:webHidden/>
          </w:rPr>
        </w:r>
        <w:r w:rsidR="00A77087">
          <w:rPr>
            <w:noProof/>
            <w:webHidden/>
          </w:rPr>
          <w:fldChar w:fldCharType="separate"/>
        </w:r>
        <w:r w:rsidR="00A77087">
          <w:rPr>
            <w:noProof/>
            <w:webHidden/>
          </w:rPr>
          <w:t>93</w:t>
        </w:r>
        <w:r w:rsidR="00A77087">
          <w:rPr>
            <w:noProof/>
            <w:webHidden/>
          </w:rPr>
          <w:fldChar w:fldCharType="end"/>
        </w:r>
      </w:hyperlink>
    </w:p>
    <w:p w14:paraId="63232BA5" w14:textId="5EBA002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3" w:history="1">
        <w:r w:rsidR="00A77087" w:rsidRPr="00A23749">
          <w:rPr>
            <w:rStyle w:val="Hyperlink"/>
            <w:noProof/>
          </w:rPr>
          <w:t xml:space="preserve">Table 72: Nested elements of element </w:t>
        </w:r>
        <w:r w:rsidR="00A77087" w:rsidRPr="00A23749">
          <w:rPr>
            <w:rStyle w:val="Hyperlink"/>
            <w:rFonts w:ascii="Courier New" w:hAnsi="Courier New" w:cs="Courier New"/>
            <w:i/>
            <w:noProof/>
          </w:rPr>
          <w:t>&lt;nail/&gt;</w:t>
        </w:r>
        <w:r w:rsidR="00A77087">
          <w:rPr>
            <w:noProof/>
            <w:webHidden/>
          </w:rPr>
          <w:tab/>
        </w:r>
        <w:r w:rsidR="00A77087">
          <w:rPr>
            <w:noProof/>
            <w:webHidden/>
          </w:rPr>
          <w:fldChar w:fldCharType="begin"/>
        </w:r>
        <w:r w:rsidR="00A77087">
          <w:rPr>
            <w:noProof/>
            <w:webHidden/>
          </w:rPr>
          <w:instrText xml:space="preserve"> PAGEREF _Toc3813613 \h </w:instrText>
        </w:r>
        <w:r w:rsidR="00A77087">
          <w:rPr>
            <w:noProof/>
            <w:webHidden/>
          </w:rPr>
        </w:r>
        <w:r w:rsidR="00A77087">
          <w:rPr>
            <w:noProof/>
            <w:webHidden/>
          </w:rPr>
          <w:fldChar w:fldCharType="separate"/>
        </w:r>
        <w:r w:rsidR="00A77087">
          <w:rPr>
            <w:noProof/>
            <w:webHidden/>
          </w:rPr>
          <w:t>94</w:t>
        </w:r>
        <w:r w:rsidR="00A77087">
          <w:rPr>
            <w:noProof/>
            <w:webHidden/>
          </w:rPr>
          <w:fldChar w:fldCharType="end"/>
        </w:r>
      </w:hyperlink>
    </w:p>
    <w:p w14:paraId="574E43DD" w14:textId="20A479F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4" w:history="1">
        <w:r w:rsidR="00A77087" w:rsidRPr="00A23749">
          <w:rPr>
            <w:rStyle w:val="Hyperlink"/>
            <w:noProof/>
          </w:rPr>
          <w:t xml:space="preserve">Table 73: Attributes of element </w:t>
        </w:r>
        <w:r w:rsidR="00A77087" w:rsidRPr="00A23749">
          <w:rPr>
            <w:rStyle w:val="Hyperlink"/>
            <w:rFonts w:ascii="Courier New" w:hAnsi="Courier New" w:cs="Courier New"/>
            <w:i/>
            <w:noProof/>
          </w:rPr>
          <w:t>&lt;loc_list/&gt;</w:t>
        </w:r>
        <w:r w:rsidR="00A77087">
          <w:rPr>
            <w:noProof/>
            <w:webHidden/>
          </w:rPr>
          <w:tab/>
        </w:r>
        <w:r w:rsidR="00A77087">
          <w:rPr>
            <w:noProof/>
            <w:webHidden/>
          </w:rPr>
          <w:fldChar w:fldCharType="begin"/>
        </w:r>
        <w:r w:rsidR="00A77087">
          <w:rPr>
            <w:noProof/>
            <w:webHidden/>
          </w:rPr>
          <w:instrText xml:space="preserve"> PAGEREF _Toc3813614 \h </w:instrText>
        </w:r>
        <w:r w:rsidR="00A77087">
          <w:rPr>
            <w:noProof/>
            <w:webHidden/>
          </w:rPr>
        </w:r>
        <w:r w:rsidR="00A77087">
          <w:rPr>
            <w:noProof/>
            <w:webHidden/>
          </w:rPr>
          <w:fldChar w:fldCharType="separate"/>
        </w:r>
        <w:r w:rsidR="00A77087">
          <w:rPr>
            <w:noProof/>
            <w:webHidden/>
          </w:rPr>
          <w:t>95</w:t>
        </w:r>
        <w:r w:rsidR="00A77087">
          <w:rPr>
            <w:noProof/>
            <w:webHidden/>
          </w:rPr>
          <w:fldChar w:fldCharType="end"/>
        </w:r>
      </w:hyperlink>
    </w:p>
    <w:p w14:paraId="708E56D7" w14:textId="60E7A92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5" w:history="1">
        <w:r w:rsidR="00A77087" w:rsidRPr="00A23749">
          <w:rPr>
            <w:rStyle w:val="Hyperlink"/>
            <w:noProof/>
          </w:rPr>
          <w:t xml:space="preserve">Table 74: Nested elements of </w:t>
        </w:r>
        <w:r w:rsidR="00A77087" w:rsidRPr="00A23749">
          <w:rPr>
            <w:rStyle w:val="Hyperlink"/>
            <w:rFonts w:ascii="Courier New" w:hAnsi="Courier New" w:cs="Courier New"/>
            <w:i/>
            <w:noProof/>
          </w:rPr>
          <w:t>&lt;loc_list&gt;</w:t>
        </w:r>
        <w:r w:rsidR="00A77087">
          <w:rPr>
            <w:noProof/>
            <w:webHidden/>
          </w:rPr>
          <w:tab/>
        </w:r>
        <w:r w:rsidR="00A77087">
          <w:rPr>
            <w:noProof/>
            <w:webHidden/>
          </w:rPr>
          <w:fldChar w:fldCharType="begin"/>
        </w:r>
        <w:r w:rsidR="00A77087">
          <w:rPr>
            <w:noProof/>
            <w:webHidden/>
          </w:rPr>
          <w:instrText xml:space="preserve"> PAGEREF _Toc3813615 \h </w:instrText>
        </w:r>
        <w:r w:rsidR="00A77087">
          <w:rPr>
            <w:noProof/>
            <w:webHidden/>
          </w:rPr>
        </w:r>
        <w:r w:rsidR="00A77087">
          <w:rPr>
            <w:noProof/>
            <w:webHidden/>
          </w:rPr>
          <w:fldChar w:fldCharType="separate"/>
        </w:r>
        <w:r w:rsidR="00A77087">
          <w:rPr>
            <w:noProof/>
            <w:webHidden/>
          </w:rPr>
          <w:t>95</w:t>
        </w:r>
        <w:r w:rsidR="00A77087">
          <w:rPr>
            <w:noProof/>
            <w:webHidden/>
          </w:rPr>
          <w:fldChar w:fldCharType="end"/>
        </w:r>
      </w:hyperlink>
    </w:p>
    <w:p w14:paraId="1FA662FB" w14:textId="3250643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6" w:history="1">
        <w:r w:rsidR="00A77087" w:rsidRPr="00A23749">
          <w:rPr>
            <w:rStyle w:val="Hyperlink"/>
            <w:noProof/>
          </w:rPr>
          <w:t xml:space="preserve">Table 75: Attributes of element </w:t>
        </w:r>
        <w:r w:rsidR="00A77087" w:rsidRPr="00A23749">
          <w:rPr>
            <w:rStyle w:val="Hyperlink"/>
            <w:rFonts w:ascii="Courier New" w:hAnsi="Courier New" w:cs="Courier New"/>
            <w:i/>
            <w:noProof/>
          </w:rPr>
          <w:t>&lt;loc/&gt;</w:t>
        </w:r>
        <w:r w:rsidR="00A77087">
          <w:rPr>
            <w:noProof/>
            <w:webHidden/>
          </w:rPr>
          <w:tab/>
        </w:r>
        <w:r w:rsidR="00A77087">
          <w:rPr>
            <w:noProof/>
            <w:webHidden/>
          </w:rPr>
          <w:fldChar w:fldCharType="begin"/>
        </w:r>
        <w:r w:rsidR="00A77087">
          <w:rPr>
            <w:noProof/>
            <w:webHidden/>
          </w:rPr>
          <w:instrText xml:space="preserve"> PAGEREF _Toc3813616 \h </w:instrText>
        </w:r>
        <w:r w:rsidR="00A77087">
          <w:rPr>
            <w:noProof/>
            <w:webHidden/>
          </w:rPr>
        </w:r>
        <w:r w:rsidR="00A77087">
          <w:rPr>
            <w:noProof/>
            <w:webHidden/>
          </w:rPr>
          <w:fldChar w:fldCharType="separate"/>
        </w:r>
        <w:r w:rsidR="00A77087">
          <w:rPr>
            <w:noProof/>
            <w:webHidden/>
          </w:rPr>
          <w:t>96</w:t>
        </w:r>
        <w:r w:rsidR="00A77087">
          <w:rPr>
            <w:noProof/>
            <w:webHidden/>
          </w:rPr>
          <w:fldChar w:fldCharType="end"/>
        </w:r>
      </w:hyperlink>
    </w:p>
    <w:p w14:paraId="4D2FE7D0" w14:textId="5121EDF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7" w:history="1">
        <w:r w:rsidR="00A77087" w:rsidRPr="00A23749">
          <w:rPr>
            <w:rStyle w:val="Hyperlink"/>
            <w:noProof/>
          </w:rPr>
          <w:t xml:space="preserve">Table 76: Nested elements of element </w:t>
        </w:r>
        <w:r w:rsidR="00A77087" w:rsidRPr="00A23749">
          <w:rPr>
            <w:rStyle w:val="Hyperlink"/>
            <w:rFonts w:ascii="Courier New" w:hAnsi="Courier New" w:cs="Courier New"/>
            <w:i/>
            <w:noProof/>
            <w:kern w:val="22"/>
          </w:rPr>
          <w:t>&lt;connection_1d/&gt;</w:t>
        </w:r>
        <w:r w:rsidR="00A77087">
          <w:rPr>
            <w:noProof/>
            <w:webHidden/>
          </w:rPr>
          <w:tab/>
        </w:r>
        <w:r w:rsidR="00A77087">
          <w:rPr>
            <w:noProof/>
            <w:webHidden/>
          </w:rPr>
          <w:fldChar w:fldCharType="begin"/>
        </w:r>
        <w:r w:rsidR="00A77087">
          <w:rPr>
            <w:noProof/>
            <w:webHidden/>
          </w:rPr>
          <w:instrText xml:space="preserve"> PAGEREF _Toc3813617 \h </w:instrText>
        </w:r>
        <w:r w:rsidR="00A77087">
          <w:rPr>
            <w:noProof/>
            <w:webHidden/>
          </w:rPr>
        </w:r>
        <w:r w:rsidR="00A77087">
          <w:rPr>
            <w:noProof/>
            <w:webHidden/>
          </w:rPr>
          <w:fldChar w:fldCharType="separate"/>
        </w:r>
        <w:r w:rsidR="00A77087">
          <w:rPr>
            <w:noProof/>
            <w:webHidden/>
          </w:rPr>
          <w:t>96</w:t>
        </w:r>
        <w:r w:rsidR="00A77087">
          <w:rPr>
            <w:noProof/>
            <w:webHidden/>
          </w:rPr>
          <w:fldChar w:fldCharType="end"/>
        </w:r>
      </w:hyperlink>
    </w:p>
    <w:p w14:paraId="41DCEBFB" w14:textId="1DB3285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8" w:history="1">
        <w:r w:rsidR="00A77087" w:rsidRPr="00A23749">
          <w:rPr>
            <w:rStyle w:val="Hyperlink"/>
            <w:noProof/>
          </w:rPr>
          <w:t xml:space="preserve">Table 77: Attributes of element </w:t>
        </w:r>
        <w:r w:rsidR="00A77087" w:rsidRPr="00A23749">
          <w:rPr>
            <w:rStyle w:val="Hyperlink"/>
            <w:rFonts w:ascii="Courier New" w:hAnsi="Courier New" w:cs="Courier New"/>
            <w:i/>
            <w:noProof/>
          </w:rPr>
          <w:t>&lt;connection_1d/&gt;</w:t>
        </w:r>
        <w:r w:rsidR="00A77087">
          <w:rPr>
            <w:noProof/>
            <w:webHidden/>
          </w:rPr>
          <w:tab/>
        </w:r>
        <w:r w:rsidR="00A77087">
          <w:rPr>
            <w:noProof/>
            <w:webHidden/>
          </w:rPr>
          <w:fldChar w:fldCharType="begin"/>
        </w:r>
        <w:r w:rsidR="00A77087">
          <w:rPr>
            <w:noProof/>
            <w:webHidden/>
          </w:rPr>
          <w:instrText xml:space="preserve"> PAGEREF _Toc3813618 \h </w:instrText>
        </w:r>
        <w:r w:rsidR="00A77087">
          <w:rPr>
            <w:noProof/>
            <w:webHidden/>
          </w:rPr>
        </w:r>
        <w:r w:rsidR="00A77087">
          <w:rPr>
            <w:noProof/>
            <w:webHidden/>
          </w:rPr>
          <w:fldChar w:fldCharType="separate"/>
        </w:r>
        <w:r w:rsidR="00A77087">
          <w:rPr>
            <w:noProof/>
            <w:webHidden/>
          </w:rPr>
          <w:t>100</w:t>
        </w:r>
        <w:r w:rsidR="00A77087">
          <w:rPr>
            <w:noProof/>
            <w:webHidden/>
          </w:rPr>
          <w:fldChar w:fldCharType="end"/>
        </w:r>
      </w:hyperlink>
    </w:p>
    <w:p w14:paraId="5355D8B8" w14:textId="7D1EBAD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19" w:history="1">
        <w:r w:rsidR="00A77087" w:rsidRPr="00A23749">
          <w:rPr>
            <w:rStyle w:val="Hyperlink"/>
            <w:noProof/>
          </w:rPr>
          <w:t xml:space="preserve">Table 78: Nested elements of element </w:t>
        </w:r>
        <w:r w:rsidR="00A77087" w:rsidRPr="00A23749">
          <w:rPr>
            <w:rStyle w:val="Hyperlink"/>
            <w:rFonts w:ascii="Courier New" w:hAnsi="Courier New" w:cs="Courier New"/>
            <w:i/>
            <w:noProof/>
            <w:kern w:val="22"/>
          </w:rPr>
          <w:t>&lt;seamweld/&gt;</w:t>
        </w:r>
        <w:r w:rsidR="00A77087">
          <w:rPr>
            <w:noProof/>
            <w:webHidden/>
          </w:rPr>
          <w:tab/>
        </w:r>
        <w:r w:rsidR="00A77087">
          <w:rPr>
            <w:noProof/>
            <w:webHidden/>
          </w:rPr>
          <w:fldChar w:fldCharType="begin"/>
        </w:r>
        <w:r w:rsidR="00A77087">
          <w:rPr>
            <w:noProof/>
            <w:webHidden/>
          </w:rPr>
          <w:instrText xml:space="preserve"> PAGEREF _Toc3813619 \h </w:instrText>
        </w:r>
        <w:r w:rsidR="00A77087">
          <w:rPr>
            <w:noProof/>
            <w:webHidden/>
          </w:rPr>
        </w:r>
        <w:r w:rsidR="00A77087">
          <w:rPr>
            <w:noProof/>
            <w:webHidden/>
          </w:rPr>
          <w:fldChar w:fldCharType="separate"/>
        </w:r>
        <w:r w:rsidR="00A77087">
          <w:rPr>
            <w:noProof/>
            <w:webHidden/>
          </w:rPr>
          <w:t>101</w:t>
        </w:r>
        <w:r w:rsidR="00A77087">
          <w:rPr>
            <w:noProof/>
            <w:webHidden/>
          </w:rPr>
          <w:fldChar w:fldCharType="end"/>
        </w:r>
      </w:hyperlink>
    </w:p>
    <w:p w14:paraId="1F67F133" w14:textId="1EF296E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0" w:history="1">
        <w:r w:rsidR="00A77087" w:rsidRPr="00A23749">
          <w:rPr>
            <w:rStyle w:val="Hyperlink"/>
            <w:noProof/>
          </w:rPr>
          <w:t xml:space="preserve">Table 79: Attributes of element </w:t>
        </w:r>
        <w:r w:rsidR="00A77087" w:rsidRPr="00A23749">
          <w:rPr>
            <w:rStyle w:val="Hyperlink"/>
            <w:rFonts w:ascii="Courier New" w:hAnsi="Courier New" w:cs="Courier New"/>
            <w:i/>
            <w:noProof/>
            <w:kern w:val="22"/>
          </w:rPr>
          <w:t>&lt;subtype/&gt;</w:t>
        </w:r>
        <w:r w:rsidR="00A77087">
          <w:rPr>
            <w:noProof/>
            <w:webHidden/>
          </w:rPr>
          <w:tab/>
        </w:r>
        <w:r w:rsidR="00A77087">
          <w:rPr>
            <w:noProof/>
            <w:webHidden/>
          </w:rPr>
          <w:fldChar w:fldCharType="begin"/>
        </w:r>
        <w:r w:rsidR="00A77087">
          <w:rPr>
            <w:noProof/>
            <w:webHidden/>
          </w:rPr>
          <w:instrText xml:space="preserve"> PAGEREF _Toc3813620 \h </w:instrText>
        </w:r>
        <w:r w:rsidR="00A77087">
          <w:rPr>
            <w:noProof/>
            <w:webHidden/>
          </w:rPr>
        </w:r>
        <w:r w:rsidR="00A77087">
          <w:rPr>
            <w:noProof/>
            <w:webHidden/>
          </w:rPr>
          <w:fldChar w:fldCharType="separate"/>
        </w:r>
        <w:r w:rsidR="00A77087">
          <w:rPr>
            <w:noProof/>
            <w:webHidden/>
          </w:rPr>
          <w:t>102</w:t>
        </w:r>
        <w:r w:rsidR="00A77087">
          <w:rPr>
            <w:noProof/>
            <w:webHidden/>
          </w:rPr>
          <w:fldChar w:fldCharType="end"/>
        </w:r>
      </w:hyperlink>
    </w:p>
    <w:p w14:paraId="719CE9A5" w14:textId="5B94232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1" w:history="1">
        <w:r w:rsidR="00A77087" w:rsidRPr="00A23749">
          <w:rPr>
            <w:rStyle w:val="Hyperlink"/>
            <w:noProof/>
          </w:rPr>
          <w:t xml:space="preserve">Table 80: Nested elements of element </w:t>
        </w:r>
        <w:r w:rsidR="00A77087" w:rsidRPr="00A23749">
          <w:rPr>
            <w:rStyle w:val="Hyperlink"/>
            <w:rFonts w:ascii="Courier New" w:hAnsi="Courier New" w:cs="Courier New"/>
            <w:i/>
            <w:noProof/>
            <w:kern w:val="22"/>
          </w:rPr>
          <w:t>&lt;subtype/&gt;</w:t>
        </w:r>
        <w:r w:rsidR="00A77087">
          <w:rPr>
            <w:noProof/>
            <w:webHidden/>
          </w:rPr>
          <w:tab/>
        </w:r>
        <w:r w:rsidR="00A77087">
          <w:rPr>
            <w:noProof/>
            <w:webHidden/>
          </w:rPr>
          <w:fldChar w:fldCharType="begin"/>
        </w:r>
        <w:r w:rsidR="00A77087">
          <w:rPr>
            <w:noProof/>
            <w:webHidden/>
          </w:rPr>
          <w:instrText xml:space="preserve"> PAGEREF _Toc3813621 \h </w:instrText>
        </w:r>
        <w:r w:rsidR="00A77087">
          <w:rPr>
            <w:noProof/>
            <w:webHidden/>
          </w:rPr>
        </w:r>
        <w:r w:rsidR="00A77087">
          <w:rPr>
            <w:noProof/>
            <w:webHidden/>
          </w:rPr>
          <w:fldChar w:fldCharType="separate"/>
        </w:r>
        <w:r w:rsidR="00A77087">
          <w:rPr>
            <w:noProof/>
            <w:webHidden/>
          </w:rPr>
          <w:t>102</w:t>
        </w:r>
        <w:r w:rsidR="00A77087">
          <w:rPr>
            <w:noProof/>
            <w:webHidden/>
          </w:rPr>
          <w:fldChar w:fldCharType="end"/>
        </w:r>
      </w:hyperlink>
    </w:p>
    <w:p w14:paraId="2BBC6105" w14:textId="5D15D6C7"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2" w:history="1">
        <w:r w:rsidR="00A77087" w:rsidRPr="00A23749">
          <w:rPr>
            <w:rStyle w:val="Hyperlink"/>
            <w:noProof/>
          </w:rPr>
          <w:t xml:space="preserve">Table 81: Attributes of element </w:t>
        </w:r>
        <w:r w:rsidR="00A77087" w:rsidRPr="00A23749">
          <w:rPr>
            <w:rStyle w:val="Hyperlink"/>
            <w:rFonts w:ascii="Courier New" w:hAnsi="Courier New" w:cs="Courier New"/>
            <w:i/>
            <w:noProof/>
            <w:kern w:val="22"/>
          </w:rPr>
          <w:t>&lt;sheet_parameter/&gt;</w:t>
        </w:r>
        <w:r w:rsidR="00A77087">
          <w:rPr>
            <w:noProof/>
            <w:webHidden/>
          </w:rPr>
          <w:tab/>
        </w:r>
        <w:r w:rsidR="00A77087">
          <w:rPr>
            <w:noProof/>
            <w:webHidden/>
          </w:rPr>
          <w:fldChar w:fldCharType="begin"/>
        </w:r>
        <w:r w:rsidR="00A77087">
          <w:rPr>
            <w:noProof/>
            <w:webHidden/>
          </w:rPr>
          <w:instrText xml:space="preserve"> PAGEREF _Toc3813622 \h </w:instrText>
        </w:r>
        <w:r w:rsidR="00A77087">
          <w:rPr>
            <w:noProof/>
            <w:webHidden/>
          </w:rPr>
        </w:r>
        <w:r w:rsidR="00A77087">
          <w:rPr>
            <w:noProof/>
            <w:webHidden/>
          </w:rPr>
          <w:fldChar w:fldCharType="separate"/>
        </w:r>
        <w:r w:rsidR="00A77087">
          <w:rPr>
            <w:noProof/>
            <w:webHidden/>
          </w:rPr>
          <w:t>104</w:t>
        </w:r>
        <w:r w:rsidR="00A77087">
          <w:rPr>
            <w:noProof/>
            <w:webHidden/>
          </w:rPr>
          <w:fldChar w:fldCharType="end"/>
        </w:r>
      </w:hyperlink>
    </w:p>
    <w:p w14:paraId="74E2BCE1" w14:textId="29DD65F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3" w:history="1">
        <w:r w:rsidR="00A77087" w:rsidRPr="00A23749">
          <w:rPr>
            <w:rStyle w:val="Hyperlink"/>
            <w:noProof/>
          </w:rPr>
          <w:t xml:space="preserve">Table 82: Attributes of element </w:t>
        </w:r>
        <w:r w:rsidR="00A77087" w:rsidRPr="00A23749">
          <w:rPr>
            <w:rStyle w:val="Hyperlink"/>
            <w:rFonts w:ascii="Courier New" w:hAnsi="Courier New" w:cs="Courier New"/>
            <w:i/>
            <w:noProof/>
            <w:kern w:val="22"/>
          </w:rPr>
          <w:t>&lt;weld_position/&gt;</w:t>
        </w:r>
        <w:r w:rsidR="00A77087">
          <w:rPr>
            <w:noProof/>
            <w:webHidden/>
          </w:rPr>
          <w:tab/>
        </w:r>
        <w:r w:rsidR="00A77087">
          <w:rPr>
            <w:noProof/>
            <w:webHidden/>
          </w:rPr>
          <w:fldChar w:fldCharType="begin"/>
        </w:r>
        <w:r w:rsidR="00A77087">
          <w:rPr>
            <w:noProof/>
            <w:webHidden/>
          </w:rPr>
          <w:instrText xml:space="preserve"> PAGEREF _Toc3813623 \h </w:instrText>
        </w:r>
        <w:r w:rsidR="00A77087">
          <w:rPr>
            <w:noProof/>
            <w:webHidden/>
          </w:rPr>
        </w:r>
        <w:r w:rsidR="00A77087">
          <w:rPr>
            <w:noProof/>
            <w:webHidden/>
          </w:rPr>
          <w:fldChar w:fldCharType="separate"/>
        </w:r>
        <w:r w:rsidR="00A77087">
          <w:rPr>
            <w:noProof/>
            <w:webHidden/>
          </w:rPr>
          <w:t>105</w:t>
        </w:r>
        <w:r w:rsidR="00A77087">
          <w:rPr>
            <w:noProof/>
            <w:webHidden/>
          </w:rPr>
          <w:fldChar w:fldCharType="end"/>
        </w:r>
      </w:hyperlink>
    </w:p>
    <w:p w14:paraId="3974E931" w14:textId="2D9C734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4" w:history="1">
        <w:r w:rsidR="00A77087" w:rsidRPr="00A23749">
          <w:rPr>
            <w:rStyle w:val="Hyperlink"/>
            <w:noProof/>
          </w:rPr>
          <w:t>Table 83: Default values of attribute "filler", dependent from attribute "technology"</w:t>
        </w:r>
        <w:r w:rsidR="00A77087">
          <w:rPr>
            <w:noProof/>
            <w:webHidden/>
          </w:rPr>
          <w:tab/>
        </w:r>
        <w:r w:rsidR="00A77087">
          <w:rPr>
            <w:noProof/>
            <w:webHidden/>
          </w:rPr>
          <w:fldChar w:fldCharType="begin"/>
        </w:r>
        <w:r w:rsidR="00A77087">
          <w:rPr>
            <w:noProof/>
            <w:webHidden/>
          </w:rPr>
          <w:instrText xml:space="preserve"> PAGEREF _Toc3813624 \h </w:instrText>
        </w:r>
        <w:r w:rsidR="00A77087">
          <w:rPr>
            <w:noProof/>
            <w:webHidden/>
          </w:rPr>
        </w:r>
        <w:r w:rsidR="00A77087">
          <w:rPr>
            <w:noProof/>
            <w:webHidden/>
          </w:rPr>
          <w:fldChar w:fldCharType="separate"/>
        </w:r>
        <w:r w:rsidR="00A77087">
          <w:rPr>
            <w:noProof/>
            <w:webHidden/>
          </w:rPr>
          <w:t>108</w:t>
        </w:r>
        <w:r w:rsidR="00A77087">
          <w:rPr>
            <w:noProof/>
            <w:webHidden/>
          </w:rPr>
          <w:fldChar w:fldCharType="end"/>
        </w:r>
      </w:hyperlink>
    </w:p>
    <w:p w14:paraId="5522D48A" w14:textId="65FED1B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5" w:history="1">
        <w:r w:rsidR="00A77087" w:rsidRPr="00A23749">
          <w:rPr>
            <w:rStyle w:val="Hyperlink"/>
            <w:noProof/>
          </w:rPr>
          <w:t>Table 84: Parameters of Butt Joint Weld</w:t>
        </w:r>
        <w:r w:rsidR="00A77087">
          <w:rPr>
            <w:noProof/>
            <w:webHidden/>
          </w:rPr>
          <w:tab/>
        </w:r>
        <w:r w:rsidR="00A77087">
          <w:rPr>
            <w:noProof/>
            <w:webHidden/>
          </w:rPr>
          <w:fldChar w:fldCharType="begin"/>
        </w:r>
        <w:r w:rsidR="00A77087">
          <w:rPr>
            <w:noProof/>
            <w:webHidden/>
          </w:rPr>
          <w:instrText xml:space="preserve"> PAGEREF _Toc3813625 \h </w:instrText>
        </w:r>
        <w:r w:rsidR="00A77087">
          <w:rPr>
            <w:noProof/>
            <w:webHidden/>
          </w:rPr>
        </w:r>
        <w:r w:rsidR="00A77087">
          <w:rPr>
            <w:noProof/>
            <w:webHidden/>
          </w:rPr>
          <w:fldChar w:fldCharType="separate"/>
        </w:r>
        <w:r w:rsidR="00A77087">
          <w:rPr>
            <w:noProof/>
            <w:webHidden/>
          </w:rPr>
          <w:t>109</w:t>
        </w:r>
        <w:r w:rsidR="00A77087">
          <w:rPr>
            <w:noProof/>
            <w:webHidden/>
          </w:rPr>
          <w:fldChar w:fldCharType="end"/>
        </w:r>
      </w:hyperlink>
    </w:p>
    <w:p w14:paraId="3440A6DF" w14:textId="7BBF52E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6" w:history="1">
        <w:r w:rsidR="00A77087" w:rsidRPr="00A23749">
          <w:rPr>
            <w:rStyle w:val="Hyperlink"/>
            <w:noProof/>
          </w:rPr>
          <w:t xml:space="preserve">Table 85: Attributes of element </w:t>
        </w:r>
        <w:r w:rsidR="00A77087" w:rsidRPr="00A23749">
          <w:rPr>
            <w:rStyle w:val="Hyperlink"/>
            <w:rFonts w:ascii="Courier New" w:hAnsi="Courier New" w:cs="Courier New"/>
            <w:i/>
            <w:noProof/>
            <w:kern w:val="22"/>
          </w:rPr>
          <w:t>&lt;weld_position/&gt;</w:t>
        </w:r>
        <w:r w:rsidR="00A77087" w:rsidRPr="00A23749">
          <w:rPr>
            <w:rStyle w:val="Hyperlink"/>
            <w:noProof/>
          </w:rPr>
          <w:t xml:space="preserve"> for Butt Joint</w:t>
        </w:r>
        <w:r w:rsidR="00A77087">
          <w:rPr>
            <w:noProof/>
            <w:webHidden/>
          </w:rPr>
          <w:tab/>
        </w:r>
        <w:r w:rsidR="00A77087">
          <w:rPr>
            <w:noProof/>
            <w:webHidden/>
          </w:rPr>
          <w:fldChar w:fldCharType="begin"/>
        </w:r>
        <w:r w:rsidR="00A77087">
          <w:rPr>
            <w:noProof/>
            <w:webHidden/>
          </w:rPr>
          <w:instrText xml:space="preserve"> PAGEREF _Toc3813626 \h </w:instrText>
        </w:r>
        <w:r w:rsidR="00A77087">
          <w:rPr>
            <w:noProof/>
            <w:webHidden/>
          </w:rPr>
        </w:r>
        <w:r w:rsidR="00A77087">
          <w:rPr>
            <w:noProof/>
            <w:webHidden/>
          </w:rPr>
          <w:fldChar w:fldCharType="separate"/>
        </w:r>
        <w:r w:rsidR="00A77087">
          <w:rPr>
            <w:noProof/>
            <w:webHidden/>
          </w:rPr>
          <w:t>110</w:t>
        </w:r>
        <w:r w:rsidR="00A77087">
          <w:rPr>
            <w:noProof/>
            <w:webHidden/>
          </w:rPr>
          <w:fldChar w:fldCharType="end"/>
        </w:r>
      </w:hyperlink>
    </w:p>
    <w:p w14:paraId="2F4E92B4" w14:textId="75DC85C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7" w:history="1">
        <w:r w:rsidR="00A77087" w:rsidRPr="00A23749">
          <w:rPr>
            <w:rStyle w:val="Hyperlink"/>
            <w:noProof/>
          </w:rPr>
          <w:t xml:space="preserve">Table 86: Attributes of element </w:t>
        </w:r>
        <w:r w:rsidR="00A77087" w:rsidRPr="00A23749">
          <w:rPr>
            <w:rStyle w:val="Hyperlink"/>
            <w:rFonts w:ascii="Courier New" w:hAnsi="Courier New" w:cs="Courier New"/>
            <w:i/>
            <w:noProof/>
            <w:kern w:val="22"/>
          </w:rPr>
          <w:t>&lt;sheet_parameter/&gt;</w:t>
        </w:r>
        <w:r w:rsidR="00A77087" w:rsidRPr="00A23749">
          <w:rPr>
            <w:rStyle w:val="Hyperlink"/>
            <w:noProof/>
          </w:rPr>
          <w:t xml:space="preserve"> for Butt Joint</w:t>
        </w:r>
        <w:r w:rsidR="00A77087">
          <w:rPr>
            <w:noProof/>
            <w:webHidden/>
          </w:rPr>
          <w:tab/>
        </w:r>
        <w:r w:rsidR="00A77087">
          <w:rPr>
            <w:noProof/>
            <w:webHidden/>
          </w:rPr>
          <w:fldChar w:fldCharType="begin"/>
        </w:r>
        <w:r w:rsidR="00A77087">
          <w:rPr>
            <w:noProof/>
            <w:webHidden/>
          </w:rPr>
          <w:instrText xml:space="preserve"> PAGEREF _Toc3813627 \h </w:instrText>
        </w:r>
        <w:r w:rsidR="00A77087">
          <w:rPr>
            <w:noProof/>
            <w:webHidden/>
          </w:rPr>
        </w:r>
        <w:r w:rsidR="00A77087">
          <w:rPr>
            <w:noProof/>
            <w:webHidden/>
          </w:rPr>
          <w:fldChar w:fldCharType="separate"/>
        </w:r>
        <w:r w:rsidR="00A77087">
          <w:rPr>
            <w:noProof/>
            <w:webHidden/>
          </w:rPr>
          <w:t>111</w:t>
        </w:r>
        <w:r w:rsidR="00A77087">
          <w:rPr>
            <w:noProof/>
            <w:webHidden/>
          </w:rPr>
          <w:fldChar w:fldCharType="end"/>
        </w:r>
      </w:hyperlink>
    </w:p>
    <w:p w14:paraId="745EC71F" w14:textId="28058BC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8" w:history="1">
        <w:r w:rsidR="00A77087" w:rsidRPr="00A23749">
          <w:rPr>
            <w:rStyle w:val="Hyperlink"/>
            <w:noProof/>
          </w:rPr>
          <w:t>Table 87: Parameters of Corner Weld</w:t>
        </w:r>
        <w:r w:rsidR="00A77087">
          <w:rPr>
            <w:noProof/>
            <w:webHidden/>
          </w:rPr>
          <w:tab/>
        </w:r>
        <w:r w:rsidR="00A77087">
          <w:rPr>
            <w:noProof/>
            <w:webHidden/>
          </w:rPr>
          <w:fldChar w:fldCharType="begin"/>
        </w:r>
        <w:r w:rsidR="00A77087">
          <w:rPr>
            <w:noProof/>
            <w:webHidden/>
          </w:rPr>
          <w:instrText xml:space="preserve"> PAGEREF _Toc3813628 \h </w:instrText>
        </w:r>
        <w:r w:rsidR="00A77087">
          <w:rPr>
            <w:noProof/>
            <w:webHidden/>
          </w:rPr>
        </w:r>
        <w:r w:rsidR="00A77087">
          <w:rPr>
            <w:noProof/>
            <w:webHidden/>
          </w:rPr>
          <w:fldChar w:fldCharType="separate"/>
        </w:r>
        <w:r w:rsidR="00A77087">
          <w:rPr>
            <w:noProof/>
            <w:webHidden/>
          </w:rPr>
          <w:t>112</w:t>
        </w:r>
        <w:r w:rsidR="00A77087">
          <w:rPr>
            <w:noProof/>
            <w:webHidden/>
          </w:rPr>
          <w:fldChar w:fldCharType="end"/>
        </w:r>
      </w:hyperlink>
    </w:p>
    <w:p w14:paraId="7309F841" w14:textId="77D0DCD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29" w:history="1">
        <w:r w:rsidR="00A77087" w:rsidRPr="00A23749">
          <w:rPr>
            <w:rStyle w:val="Hyperlink"/>
            <w:noProof/>
          </w:rPr>
          <w:t xml:space="preserve">Table 88: Attributes of element </w:t>
        </w:r>
        <w:r w:rsidR="00A77087" w:rsidRPr="00A23749">
          <w:rPr>
            <w:rStyle w:val="Hyperlink"/>
            <w:rFonts w:ascii="Courier New" w:hAnsi="Courier New" w:cs="Courier New"/>
            <w:i/>
            <w:noProof/>
          </w:rPr>
          <w:t>&lt;weld_position/&gt;</w:t>
        </w:r>
        <w:r w:rsidR="00A77087" w:rsidRPr="00A23749">
          <w:rPr>
            <w:rStyle w:val="Hyperlink"/>
            <w:noProof/>
          </w:rPr>
          <w:t xml:space="preserve"> for Corner Weld</w:t>
        </w:r>
        <w:r w:rsidR="00A77087">
          <w:rPr>
            <w:noProof/>
            <w:webHidden/>
          </w:rPr>
          <w:tab/>
        </w:r>
        <w:r w:rsidR="00A77087">
          <w:rPr>
            <w:noProof/>
            <w:webHidden/>
          </w:rPr>
          <w:fldChar w:fldCharType="begin"/>
        </w:r>
        <w:r w:rsidR="00A77087">
          <w:rPr>
            <w:noProof/>
            <w:webHidden/>
          </w:rPr>
          <w:instrText xml:space="preserve"> PAGEREF _Toc3813629 \h </w:instrText>
        </w:r>
        <w:r w:rsidR="00A77087">
          <w:rPr>
            <w:noProof/>
            <w:webHidden/>
          </w:rPr>
        </w:r>
        <w:r w:rsidR="00A77087">
          <w:rPr>
            <w:noProof/>
            <w:webHidden/>
          </w:rPr>
          <w:fldChar w:fldCharType="separate"/>
        </w:r>
        <w:r w:rsidR="00A77087">
          <w:rPr>
            <w:noProof/>
            <w:webHidden/>
          </w:rPr>
          <w:t>113</w:t>
        </w:r>
        <w:r w:rsidR="00A77087">
          <w:rPr>
            <w:noProof/>
            <w:webHidden/>
          </w:rPr>
          <w:fldChar w:fldCharType="end"/>
        </w:r>
      </w:hyperlink>
    </w:p>
    <w:p w14:paraId="6085C987" w14:textId="22B5D64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0" w:history="1">
        <w:r w:rsidR="00A77087" w:rsidRPr="00A23749">
          <w:rPr>
            <w:rStyle w:val="Hyperlink"/>
            <w:noProof/>
          </w:rPr>
          <w:t xml:space="preserve">Table 89: Values of Attribute </w:t>
        </w:r>
        <w:r w:rsidR="00A77087" w:rsidRPr="00A23749">
          <w:rPr>
            <w:rStyle w:val="Hyperlink"/>
            <w:rFonts w:ascii="Courier New" w:hAnsi="Courier New" w:cs="Courier New"/>
            <w:i/>
            <w:noProof/>
          </w:rPr>
          <w:t>section</w:t>
        </w:r>
        <w:r w:rsidR="00A77087">
          <w:rPr>
            <w:noProof/>
            <w:webHidden/>
          </w:rPr>
          <w:tab/>
        </w:r>
        <w:r w:rsidR="00A77087">
          <w:rPr>
            <w:noProof/>
            <w:webHidden/>
          </w:rPr>
          <w:fldChar w:fldCharType="begin"/>
        </w:r>
        <w:r w:rsidR="00A77087">
          <w:rPr>
            <w:noProof/>
            <w:webHidden/>
          </w:rPr>
          <w:instrText xml:space="preserve"> PAGEREF _Toc3813630 \h </w:instrText>
        </w:r>
        <w:r w:rsidR="00A77087">
          <w:rPr>
            <w:noProof/>
            <w:webHidden/>
          </w:rPr>
        </w:r>
        <w:r w:rsidR="00A77087">
          <w:rPr>
            <w:noProof/>
            <w:webHidden/>
          </w:rPr>
          <w:fldChar w:fldCharType="separate"/>
        </w:r>
        <w:r w:rsidR="00A77087">
          <w:rPr>
            <w:noProof/>
            <w:webHidden/>
          </w:rPr>
          <w:t>113</w:t>
        </w:r>
        <w:r w:rsidR="00A77087">
          <w:rPr>
            <w:noProof/>
            <w:webHidden/>
          </w:rPr>
          <w:fldChar w:fldCharType="end"/>
        </w:r>
      </w:hyperlink>
    </w:p>
    <w:p w14:paraId="079119E3" w14:textId="34E9A95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1" w:history="1">
        <w:r w:rsidR="00A77087" w:rsidRPr="00A23749">
          <w:rPr>
            <w:rStyle w:val="Hyperlink"/>
            <w:noProof/>
          </w:rPr>
          <w:t xml:space="preserve">Table 90: Values of Attribute </w:t>
        </w:r>
        <w:r w:rsidR="00A77087" w:rsidRPr="00A23749">
          <w:rPr>
            <w:rStyle w:val="Hyperlink"/>
            <w:rFonts w:ascii="Courier New" w:hAnsi="Courier New" w:cs="Courier New"/>
            <w:i/>
            <w:noProof/>
          </w:rPr>
          <w:t>angle</w:t>
        </w:r>
        <w:r w:rsidR="00A77087">
          <w:rPr>
            <w:noProof/>
            <w:webHidden/>
          </w:rPr>
          <w:tab/>
        </w:r>
        <w:r w:rsidR="00A77087">
          <w:rPr>
            <w:noProof/>
            <w:webHidden/>
          </w:rPr>
          <w:fldChar w:fldCharType="begin"/>
        </w:r>
        <w:r w:rsidR="00A77087">
          <w:rPr>
            <w:noProof/>
            <w:webHidden/>
          </w:rPr>
          <w:instrText xml:space="preserve"> PAGEREF _Toc3813631 \h </w:instrText>
        </w:r>
        <w:r w:rsidR="00A77087">
          <w:rPr>
            <w:noProof/>
            <w:webHidden/>
          </w:rPr>
        </w:r>
        <w:r w:rsidR="00A77087">
          <w:rPr>
            <w:noProof/>
            <w:webHidden/>
          </w:rPr>
          <w:fldChar w:fldCharType="separate"/>
        </w:r>
        <w:r w:rsidR="00A77087">
          <w:rPr>
            <w:noProof/>
            <w:webHidden/>
          </w:rPr>
          <w:t>113</w:t>
        </w:r>
        <w:r w:rsidR="00A77087">
          <w:rPr>
            <w:noProof/>
            <w:webHidden/>
          </w:rPr>
          <w:fldChar w:fldCharType="end"/>
        </w:r>
      </w:hyperlink>
    </w:p>
    <w:p w14:paraId="649AC4C6" w14:textId="031383F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2" w:history="1">
        <w:r w:rsidR="00A77087" w:rsidRPr="00A23749">
          <w:rPr>
            <w:rStyle w:val="Hyperlink"/>
            <w:noProof/>
          </w:rPr>
          <w:t xml:space="preserve">Table 91: Attributes of element </w:t>
        </w:r>
        <w:r w:rsidR="00A77087" w:rsidRPr="00A23749">
          <w:rPr>
            <w:rStyle w:val="Hyperlink"/>
            <w:rFonts w:ascii="Courier New" w:hAnsi="Courier New" w:cs="Courier New"/>
            <w:i/>
            <w:noProof/>
            <w:kern w:val="22"/>
          </w:rPr>
          <w:t>&lt;sheet_parameter/&gt;</w:t>
        </w:r>
        <w:r w:rsidR="00A77087" w:rsidRPr="00A23749">
          <w:rPr>
            <w:rStyle w:val="Hyperlink"/>
            <w:noProof/>
          </w:rPr>
          <w:t xml:space="preserve"> for Corner Weld</w:t>
        </w:r>
        <w:r w:rsidR="00A77087">
          <w:rPr>
            <w:noProof/>
            <w:webHidden/>
          </w:rPr>
          <w:tab/>
        </w:r>
        <w:r w:rsidR="00A77087">
          <w:rPr>
            <w:noProof/>
            <w:webHidden/>
          </w:rPr>
          <w:fldChar w:fldCharType="begin"/>
        </w:r>
        <w:r w:rsidR="00A77087">
          <w:rPr>
            <w:noProof/>
            <w:webHidden/>
          </w:rPr>
          <w:instrText xml:space="preserve"> PAGEREF _Toc3813632 \h </w:instrText>
        </w:r>
        <w:r w:rsidR="00A77087">
          <w:rPr>
            <w:noProof/>
            <w:webHidden/>
          </w:rPr>
        </w:r>
        <w:r w:rsidR="00A77087">
          <w:rPr>
            <w:noProof/>
            <w:webHidden/>
          </w:rPr>
          <w:fldChar w:fldCharType="separate"/>
        </w:r>
        <w:r w:rsidR="00A77087">
          <w:rPr>
            <w:noProof/>
            <w:webHidden/>
          </w:rPr>
          <w:t>114</w:t>
        </w:r>
        <w:r w:rsidR="00A77087">
          <w:rPr>
            <w:noProof/>
            <w:webHidden/>
          </w:rPr>
          <w:fldChar w:fldCharType="end"/>
        </w:r>
      </w:hyperlink>
    </w:p>
    <w:p w14:paraId="207BB952" w14:textId="1EBA8E7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3" w:history="1">
        <w:r w:rsidR="00A77087" w:rsidRPr="00A23749">
          <w:rPr>
            <w:rStyle w:val="Hyperlink"/>
            <w:noProof/>
          </w:rPr>
          <w:t>Table 92: Parameters of Edge Weld</w:t>
        </w:r>
        <w:r w:rsidR="00A77087">
          <w:rPr>
            <w:noProof/>
            <w:webHidden/>
          </w:rPr>
          <w:tab/>
        </w:r>
        <w:r w:rsidR="00A77087">
          <w:rPr>
            <w:noProof/>
            <w:webHidden/>
          </w:rPr>
          <w:fldChar w:fldCharType="begin"/>
        </w:r>
        <w:r w:rsidR="00A77087">
          <w:rPr>
            <w:noProof/>
            <w:webHidden/>
          </w:rPr>
          <w:instrText xml:space="preserve"> PAGEREF _Toc3813633 \h </w:instrText>
        </w:r>
        <w:r w:rsidR="00A77087">
          <w:rPr>
            <w:noProof/>
            <w:webHidden/>
          </w:rPr>
        </w:r>
        <w:r w:rsidR="00A77087">
          <w:rPr>
            <w:noProof/>
            <w:webHidden/>
          </w:rPr>
          <w:fldChar w:fldCharType="separate"/>
        </w:r>
        <w:r w:rsidR="00A77087">
          <w:rPr>
            <w:noProof/>
            <w:webHidden/>
          </w:rPr>
          <w:t>115</w:t>
        </w:r>
        <w:r w:rsidR="00A77087">
          <w:rPr>
            <w:noProof/>
            <w:webHidden/>
          </w:rPr>
          <w:fldChar w:fldCharType="end"/>
        </w:r>
      </w:hyperlink>
    </w:p>
    <w:p w14:paraId="45814D04" w14:textId="75F969F7"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4" w:history="1">
        <w:r w:rsidR="00A77087" w:rsidRPr="00A23749">
          <w:rPr>
            <w:rStyle w:val="Hyperlink"/>
            <w:noProof/>
          </w:rPr>
          <w:t xml:space="preserve">Table 93: Attributes of element </w:t>
        </w:r>
        <w:r w:rsidR="00A77087" w:rsidRPr="00A23749">
          <w:rPr>
            <w:rStyle w:val="Hyperlink"/>
            <w:rFonts w:ascii="Courier New" w:hAnsi="Courier New" w:cs="Courier New"/>
            <w:i/>
            <w:noProof/>
            <w:kern w:val="22"/>
          </w:rPr>
          <w:t>&lt;weld_position/&gt;</w:t>
        </w:r>
        <w:r w:rsidR="00A77087" w:rsidRPr="00A23749">
          <w:rPr>
            <w:rStyle w:val="Hyperlink"/>
            <w:noProof/>
          </w:rPr>
          <w:t xml:space="preserve"> for Edge Weld</w:t>
        </w:r>
        <w:r w:rsidR="00A77087">
          <w:rPr>
            <w:noProof/>
            <w:webHidden/>
          </w:rPr>
          <w:tab/>
        </w:r>
        <w:r w:rsidR="00A77087">
          <w:rPr>
            <w:noProof/>
            <w:webHidden/>
          </w:rPr>
          <w:fldChar w:fldCharType="begin"/>
        </w:r>
        <w:r w:rsidR="00A77087">
          <w:rPr>
            <w:noProof/>
            <w:webHidden/>
          </w:rPr>
          <w:instrText xml:space="preserve"> PAGEREF _Toc3813634 \h </w:instrText>
        </w:r>
        <w:r w:rsidR="00A77087">
          <w:rPr>
            <w:noProof/>
            <w:webHidden/>
          </w:rPr>
        </w:r>
        <w:r w:rsidR="00A77087">
          <w:rPr>
            <w:noProof/>
            <w:webHidden/>
          </w:rPr>
          <w:fldChar w:fldCharType="separate"/>
        </w:r>
        <w:r w:rsidR="00A77087">
          <w:rPr>
            <w:noProof/>
            <w:webHidden/>
          </w:rPr>
          <w:t>116</w:t>
        </w:r>
        <w:r w:rsidR="00A77087">
          <w:rPr>
            <w:noProof/>
            <w:webHidden/>
          </w:rPr>
          <w:fldChar w:fldCharType="end"/>
        </w:r>
      </w:hyperlink>
    </w:p>
    <w:p w14:paraId="0C745E36" w14:textId="7C6312A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5" w:history="1">
        <w:r w:rsidR="00A77087" w:rsidRPr="00A23749">
          <w:rPr>
            <w:rStyle w:val="Hyperlink"/>
            <w:noProof/>
          </w:rPr>
          <w:t xml:space="preserve">Table 94: Attributes of element </w:t>
        </w:r>
        <w:r w:rsidR="00A77087" w:rsidRPr="00A23749">
          <w:rPr>
            <w:rStyle w:val="Hyperlink"/>
            <w:rFonts w:ascii="Courier New" w:hAnsi="Courier New" w:cs="Courier New"/>
            <w:i/>
            <w:noProof/>
            <w:kern w:val="22"/>
          </w:rPr>
          <w:t>&lt;sheet_parameter/&gt;</w:t>
        </w:r>
        <w:r w:rsidR="00A77087" w:rsidRPr="00A23749">
          <w:rPr>
            <w:rStyle w:val="Hyperlink"/>
            <w:noProof/>
          </w:rPr>
          <w:t xml:space="preserve"> for Corner Weld</w:t>
        </w:r>
        <w:r w:rsidR="00A77087">
          <w:rPr>
            <w:noProof/>
            <w:webHidden/>
          </w:rPr>
          <w:tab/>
        </w:r>
        <w:r w:rsidR="00A77087">
          <w:rPr>
            <w:noProof/>
            <w:webHidden/>
          </w:rPr>
          <w:fldChar w:fldCharType="begin"/>
        </w:r>
        <w:r w:rsidR="00A77087">
          <w:rPr>
            <w:noProof/>
            <w:webHidden/>
          </w:rPr>
          <w:instrText xml:space="preserve"> PAGEREF _Toc3813635 \h </w:instrText>
        </w:r>
        <w:r w:rsidR="00A77087">
          <w:rPr>
            <w:noProof/>
            <w:webHidden/>
          </w:rPr>
        </w:r>
        <w:r w:rsidR="00A77087">
          <w:rPr>
            <w:noProof/>
            <w:webHidden/>
          </w:rPr>
          <w:fldChar w:fldCharType="separate"/>
        </w:r>
        <w:r w:rsidR="00A77087">
          <w:rPr>
            <w:noProof/>
            <w:webHidden/>
          </w:rPr>
          <w:t>117</w:t>
        </w:r>
        <w:r w:rsidR="00A77087">
          <w:rPr>
            <w:noProof/>
            <w:webHidden/>
          </w:rPr>
          <w:fldChar w:fldCharType="end"/>
        </w:r>
      </w:hyperlink>
    </w:p>
    <w:p w14:paraId="674EE33B" w14:textId="7FD0710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6" w:history="1">
        <w:r w:rsidR="00A77087" w:rsidRPr="00A23749">
          <w:rPr>
            <w:rStyle w:val="Hyperlink"/>
            <w:noProof/>
          </w:rPr>
          <w:t>Table 95: Parameters of I-Weld</w:t>
        </w:r>
        <w:r w:rsidR="00A77087">
          <w:rPr>
            <w:noProof/>
            <w:webHidden/>
          </w:rPr>
          <w:tab/>
        </w:r>
        <w:r w:rsidR="00A77087">
          <w:rPr>
            <w:noProof/>
            <w:webHidden/>
          </w:rPr>
          <w:fldChar w:fldCharType="begin"/>
        </w:r>
        <w:r w:rsidR="00A77087">
          <w:rPr>
            <w:noProof/>
            <w:webHidden/>
          </w:rPr>
          <w:instrText xml:space="preserve"> PAGEREF _Toc3813636 \h </w:instrText>
        </w:r>
        <w:r w:rsidR="00A77087">
          <w:rPr>
            <w:noProof/>
            <w:webHidden/>
          </w:rPr>
        </w:r>
        <w:r w:rsidR="00A77087">
          <w:rPr>
            <w:noProof/>
            <w:webHidden/>
          </w:rPr>
          <w:fldChar w:fldCharType="separate"/>
        </w:r>
        <w:r w:rsidR="00A77087">
          <w:rPr>
            <w:noProof/>
            <w:webHidden/>
          </w:rPr>
          <w:t>117</w:t>
        </w:r>
        <w:r w:rsidR="00A77087">
          <w:rPr>
            <w:noProof/>
            <w:webHidden/>
          </w:rPr>
          <w:fldChar w:fldCharType="end"/>
        </w:r>
      </w:hyperlink>
    </w:p>
    <w:p w14:paraId="58702F51" w14:textId="7A8E09D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7" w:history="1">
        <w:r w:rsidR="00A77087" w:rsidRPr="00A23749">
          <w:rPr>
            <w:rStyle w:val="Hyperlink"/>
            <w:noProof/>
          </w:rPr>
          <w:t xml:space="preserve">Table 96: Attributes of element </w:t>
        </w:r>
        <w:r w:rsidR="00A77087" w:rsidRPr="00A23749">
          <w:rPr>
            <w:rStyle w:val="Hyperlink"/>
            <w:rFonts w:ascii="Courier New" w:hAnsi="Courier New" w:cs="Courier New"/>
            <w:i/>
            <w:noProof/>
          </w:rPr>
          <w:t>&lt;</w:t>
        </w:r>
        <w:r w:rsidR="00A77087" w:rsidRPr="00A23749">
          <w:rPr>
            <w:rStyle w:val="Hyperlink"/>
            <w:rFonts w:ascii="Courier New" w:hAnsi="Courier New" w:cs="Courier New"/>
            <w:i/>
            <w:noProof/>
            <w:kern w:val="22"/>
          </w:rPr>
          <w:t>weld_position/&gt;</w:t>
        </w:r>
        <w:r w:rsidR="00A77087" w:rsidRPr="00A23749">
          <w:rPr>
            <w:rStyle w:val="Hyperlink"/>
            <w:noProof/>
          </w:rPr>
          <w:t xml:space="preserve"> for I Weld</w:t>
        </w:r>
        <w:r w:rsidR="00A77087">
          <w:rPr>
            <w:noProof/>
            <w:webHidden/>
          </w:rPr>
          <w:tab/>
        </w:r>
        <w:r w:rsidR="00A77087">
          <w:rPr>
            <w:noProof/>
            <w:webHidden/>
          </w:rPr>
          <w:fldChar w:fldCharType="begin"/>
        </w:r>
        <w:r w:rsidR="00A77087">
          <w:rPr>
            <w:noProof/>
            <w:webHidden/>
          </w:rPr>
          <w:instrText xml:space="preserve"> PAGEREF _Toc3813637 \h </w:instrText>
        </w:r>
        <w:r w:rsidR="00A77087">
          <w:rPr>
            <w:noProof/>
            <w:webHidden/>
          </w:rPr>
        </w:r>
        <w:r w:rsidR="00A77087">
          <w:rPr>
            <w:noProof/>
            <w:webHidden/>
          </w:rPr>
          <w:fldChar w:fldCharType="separate"/>
        </w:r>
        <w:r w:rsidR="00A77087">
          <w:rPr>
            <w:noProof/>
            <w:webHidden/>
          </w:rPr>
          <w:t>118</w:t>
        </w:r>
        <w:r w:rsidR="00A77087">
          <w:rPr>
            <w:noProof/>
            <w:webHidden/>
          </w:rPr>
          <w:fldChar w:fldCharType="end"/>
        </w:r>
      </w:hyperlink>
    </w:p>
    <w:p w14:paraId="62D40AF1" w14:textId="361B67C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8" w:history="1">
        <w:r w:rsidR="00A77087" w:rsidRPr="00A23749">
          <w:rPr>
            <w:rStyle w:val="Hyperlink"/>
            <w:noProof/>
          </w:rPr>
          <w:t>Table 97: Attributes of element &lt;</w:t>
        </w:r>
        <w:r w:rsidR="00A77087" w:rsidRPr="00A23749">
          <w:rPr>
            <w:rStyle w:val="Hyperlink"/>
            <w:rFonts w:ascii="Courier New" w:hAnsi="Courier New" w:cs="Courier New"/>
            <w:i/>
            <w:noProof/>
            <w:kern w:val="22"/>
          </w:rPr>
          <w:t>sheet_parameter/&gt;</w:t>
        </w:r>
        <w:r w:rsidR="00A77087" w:rsidRPr="00A23749">
          <w:rPr>
            <w:rStyle w:val="Hyperlink"/>
            <w:noProof/>
          </w:rPr>
          <w:t xml:space="preserve"> for I Weld</w:t>
        </w:r>
        <w:r w:rsidR="00A77087">
          <w:rPr>
            <w:noProof/>
            <w:webHidden/>
          </w:rPr>
          <w:tab/>
        </w:r>
        <w:r w:rsidR="00A77087">
          <w:rPr>
            <w:noProof/>
            <w:webHidden/>
          </w:rPr>
          <w:fldChar w:fldCharType="begin"/>
        </w:r>
        <w:r w:rsidR="00A77087">
          <w:rPr>
            <w:noProof/>
            <w:webHidden/>
          </w:rPr>
          <w:instrText xml:space="preserve"> PAGEREF _Toc3813638 \h </w:instrText>
        </w:r>
        <w:r w:rsidR="00A77087">
          <w:rPr>
            <w:noProof/>
            <w:webHidden/>
          </w:rPr>
        </w:r>
        <w:r w:rsidR="00A77087">
          <w:rPr>
            <w:noProof/>
            <w:webHidden/>
          </w:rPr>
          <w:fldChar w:fldCharType="separate"/>
        </w:r>
        <w:r w:rsidR="00A77087">
          <w:rPr>
            <w:noProof/>
            <w:webHidden/>
          </w:rPr>
          <w:t>119</w:t>
        </w:r>
        <w:r w:rsidR="00A77087">
          <w:rPr>
            <w:noProof/>
            <w:webHidden/>
          </w:rPr>
          <w:fldChar w:fldCharType="end"/>
        </w:r>
      </w:hyperlink>
    </w:p>
    <w:p w14:paraId="7BB4BB8E" w14:textId="5468F07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39" w:history="1">
        <w:r w:rsidR="00A77087" w:rsidRPr="00A23749">
          <w:rPr>
            <w:rStyle w:val="Hyperlink"/>
            <w:noProof/>
          </w:rPr>
          <w:t>Table 98: Parameters of Overlap Weld</w:t>
        </w:r>
        <w:r w:rsidR="00A77087">
          <w:rPr>
            <w:noProof/>
            <w:webHidden/>
          </w:rPr>
          <w:tab/>
        </w:r>
        <w:r w:rsidR="00A77087">
          <w:rPr>
            <w:noProof/>
            <w:webHidden/>
          </w:rPr>
          <w:fldChar w:fldCharType="begin"/>
        </w:r>
        <w:r w:rsidR="00A77087">
          <w:rPr>
            <w:noProof/>
            <w:webHidden/>
          </w:rPr>
          <w:instrText xml:space="preserve"> PAGEREF _Toc3813639 \h </w:instrText>
        </w:r>
        <w:r w:rsidR="00A77087">
          <w:rPr>
            <w:noProof/>
            <w:webHidden/>
          </w:rPr>
        </w:r>
        <w:r w:rsidR="00A77087">
          <w:rPr>
            <w:noProof/>
            <w:webHidden/>
          </w:rPr>
          <w:fldChar w:fldCharType="separate"/>
        </w:r>
        <w:r w:rsidR="00A77087">
          <w:rPr>
            <w:noProof/>
            <w:webHidden/>
          </w:rPr>
          <w:t>120</w:t>
        </w:r>
        <w:r w:rsidR="00A77087">
          <w:rPr>
            <w:noProof/>
            <w:webHidden/>
          </w:rPr>
          <w:fldChar w:fldCharType="end"/>
        </w:r>
      </w:hyperlink>
    </w:p>
    <w:p w14:paraId="5F8C2807" w14:textId="58DE07C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0" w:history="1">
        <w:r w:rsidR="00A77087" w:rsidRPr="00A23749">
          <w:rPr>
            <w:rStyle w:val="Hyperlink"/>
            <w:noProof/>
          </w:rPr>
          <w:t>Table 99: Parameters of Single Sided Double Overlap Weld</w:t>
        </w:r>
        <w:r w:rsidR="00A77087">
          <w:rPr>
            <w:noProof/>
            <w:webHidden/>
          </w:rPr>
          <w:tab/>
        </w:r>
        <w:r w:rsidR="00A77087">
          <w:rPr>
            <w:noProof/>
            <w:webHidden/>
          </w:rPr>
          <w:fldChar w:fldCharType="begin"/>
        </w:r>
        <w:r w:rsidR="00A77087">
          <w:rPr>
            <w:noProof/>
            <w:webHidden/>
          </w:rPr>
          <w:instrText xml:space="preserve"> PAGEREF _Toc3813640 \h </w:instrText>
        </w:r>
        <w:r w:rsidR="00A77087">
          <w:rPr>
            <w:noProof/>
            <w:webHidden/>
          </w:rPr>
        </w:r>
        <w:r w:rsidR="00A77087">
          <w:rPr>
            <w:noProof/>
            <w:webHidden/>
          </w:rPr>
          <w:fldChar w:fldCharType="separate"/>
        </w:r>
        <w:r w:rsidR="00A77087">
          <w:rPr>
            <w:noProof/>
            <w:webHidden/>
          </w:rPr>
          <w:t>120</w:t>
        </w:r>
        <w:r w:rsidR="00A77087">
          <w:rPr>
            <w:noProof/>
            <w:webHidden/>
          </w:rPr>
          <w:fldChar w:fldCharType="end"/>
        </w:r>
      </w:hyperlink>
    </w:p>
    <w:p w14:paraId="1EE86EAF" w14:textId="58DC60F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1" w:history="1">
        <w:r w:rsidR="00A77087" w:rsidRPr="00A23749">
          <w:rPr>
            <w:rStyle w:val="Hyperlink"/>
            <w:noProof/>
          </w:rPr>
          <w:t>Table 100: Parameters of Double Sided Double Overlap Weld</w:t>
        </w:r>
        <w:r w:rsidR="00A77087">
          <w:rPr>
            <w:noProof/>
            <w:webHidden/>
          </w:rPr>
          <w:tab/>
        </w:r>
        <w:r w:rsidR="00A77087">
          <w:rPr>
            <w:noProof/>
            <w:webHidden/>
          </w:rPr>
          <w:fldChar w:fldCharType="begin"/>
        </w:r>
        <w:r w:rsidR="00A77087">
          <w:rPr>
            <w:noProof/>
            <w:webHidden/>
          </w:rPr>
          <w:instrText xml:space="preserve"> PAGEREF _Toc3813641 \h </w:instrText>
        </w:r>
        <w:r w:rsidR="00A77087">
          <w:rPr>
            <w:noProof/>
            <w:webHidden/>
          </w:rPr>
        </w:r>
        <w:r w:rsidR="00A77087">
          <w:rPr>
            <w:noProof/>
            <w:webHidden/>
          </w:rPr>
          <w:fldChar w:fldCharType="separate"/>
        </w:r>
        <w:r w:rsidR="00A77087">
          <w:rPr>
            <w:noProof/>
            <w:webHidden/>
          </w:rPr>
          <w:t>121</w:t>
        </w:r>
        <w:r w:rsidR="00A77087">
          <w:rPr>
            <w:noProof/>
            <w:webHidden/>
          </w:rPr>
          <w:fldChar w:fldCharType="end"/>
        </w:r>
      </w:hyperlink>
    </w:p>
    <w:p w14:paraId="55EAF6C1" w14:textId="198196A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2" w:history="1">
        <w:r w:rsidR="00A77087" w:rsidRPr="00A23749">
          <w:rPr>
            <w:rStyle w:val="Hyperlink"/>
            <w:noProof/>
          </w:rPr>
          <w:t>Table 101: Attributes of element &lt;</w:t>
        </w:r>
        <w:r w:rsidR="00A77087" w:rsidRPr="00A23749">
          <w:rPr>
            <w:rStyle w:val="Hyperlink"/>
            <w:rFonts w:ascii="Courier New" w:hAnsi="Courier New" w:cs="Courier New"/>
            <w:i/>
            <w:noProof/>
            <w:kern w:val="22"/>
          </w:rPr>
          <w:t>weld_position/&gt;</w:t>
        </w:r>
        <w:r w:rsidR="00A77087" w:rsidRPr="00A23749">
          <w:rPr>
            <w:rStyle w:val="Hyperlink"/>
            <w:noProof/>
          </w:rPr>
          <w:t xml:space="preserve"> for Overlap Weld</w:t>
        </w:r>
        <w:r w:rsidR="00A77087">
          <w:rPr>
            <w:noProof/>
            <w:webHidden/>
          </w:rPr>
          <w:tab/>
        </w:r>
        <w:r w:rsidR="00A77087">
          <w:rPr>
            <w:noProof/>
            <w:webHidden/>
          </w:rPr>
          <w:fldChar w:fldCharType="begin"/>
        </w:r>
        <w:r w:rsidR="00A77087">
          <w:rPr>
            <w:noProof/>
            <w:webHidden/>
          </w:rPr>
          <w:instrText xml:space="preserve"> PAGEREF _Toc3813642 \h </w:instrText>
        </w:r>
        <w:r w:rsidR="00A77087">
          <w:rPr>
            <w:noProof/>
            <w:webHidden/>
          </w:rPr>
        </w:r>
        <w:r w:rsidR="00A77087">
          <w:rPr>
            <w:noProof/>
            <w:webHidden/>
          </w:rPr>
          <w:fldChar w:fldCharType="separate"/>
        </w:r>
        <w:r w:rsidR="00A77087">
          <w:rPr>
            <w:noProof/>
            <w:webHidden/>
          </w:rPr>
          <w:t>122</w:t>
        </w:r>
        <w:r w:rsidR="00A77087">
          <w:rPr>
            <w:noProof/>
            <w:webHidden/>
          </w:rPr>
          <w:fldChar w:fldCharType="end"/>
        </w:r>
      </w:hyperlink>
    </w:p>
    <w:p w14:paraId="32093962" w14:textId="1B7CC50E"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3" w:history="1">
        <w:r w:rsidR="00A77087" w:rsidRPr="00A23749">
          <w:rPr>
            <w:rStyle w:val="Hyperlink"/>
            <w:noProof/>
          </w:rPr>
          <w:t>Table 102: Attributes of element &lt;</w:t>
        </w:r>
        <w:r w:rsidR="00A77087" w:rsidRPr="00A23749">
          <w:rPr>
            <w:rStyle w:val="Hyperlink"/>
            <w:rFonts w:ascii="Courier New" w:hAnsi="Courier New" w:cs="Courier New"/>
            <w:i/>
            <w:noProof/>
            <w:kern w:val="22"/>
          </w:rPr>
          <w:t>sheet_parameter/&gt;</w:t>
        </w:r>
        <w:r w:rsidR="00A77087" w:rsidRPr="00A23749">
          <w:rPr>
            <w:rStyle w:val="Hyperlink"/>
            <w:noProof/>
          </w:rPr>
          <w:t xml:space="preserve"> for Overlap Weld</w:t>
        </w:r>
        <w:r w:rsidR="00A77087">
          <w:rPr>
            <w:noProof/>
            <w:webHidden/>
          </w:rPr>
          <w:tab/>
        </w:r>
        <w:r w:rsidR="00A77087">
          <w:rPr>
            <w:noProof/>
            <w:webHidden/>
          </w:rPr>
          <w:fldChar w:fldCharType="begin"/>
        </w:r>
        <w:r w:rsidR="00A77087">
          <w:rPr>
            <w:noProof/>
            <w:webHidden/>
          </w:rPr>
          <w:instrText xml:space="preserve"> PAGEREF _Toc3813643 \h </w:instrText>
        </w:r>
        <w:r w:rsidR="00A77087">
          <w:rPr>
            <w:noProof/>
            <w:webHidden/>
          </w:rPr>
        </w:r>
        <w:r w:rsidR="00A77087">
          <w:rPr>
            <w:noProof/>
            <w:webHidden/>
          </w:rPr>
          <w:fldChar w:fldCharType="separate"/>
        </w:r>
        <w:r w:rsidR="00A77087">
          <w:rPr>
            <w:noProof/>
            <w:webHidden/>
          </w:rPr>
          <w:t>123</w:t>
        </w:r>
        <w:r w:rsidR="00A77087">
          <w:rPr>
            <w:noProof/>
            <w:webHidden/>
          </w:rPr>
          <w:fldChar w:fldCharType="end"/>
        </w:r>
      </w:hyperlink>
    </w:p>
    <w:p w14:paraId="26EB3454" w14:textId="1CA07BC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4" w:history="1">
        <w:r w:rsidR="00A77087" w:rsidRPr="00A23749">
          <w:rPr>
            <w:rStyle w:val="Hyperlink"/>
            <w:noProof/>
          </w:rPr>
          <w:t>Table 103: Parameters of Y-Joint</w:t>
        </w:r>
        <w:r w:rsidR="00A77087">
          <w:rPr>
            <w:noProof/>
            <w:webHidden/>
          </w:rPr>
          <w:tab/>
        </w:r>
        <w:r w:rsidR="00A77087">
          <w:rPr>
            <w:noProof/>
            <w:webHidden/>
          </w:rPr>
          <w:fldChar w:fldCharType="begin"/>
        </w:r>
        <w:r w:rsidR="00A77087">
          <w:rPr>
            <w:noProof/>
            <w:webHidden/>
          </w:rPr>
          <w:instrText xml:space="preserve"> PAGEREF _Toc3813644 \h </w:instrText>
        </w:r>
        <w:r w:rsidR="00A77087">
          <w:rPr>
            <w:noProof/>
            <w:webHidden/>
          </w:rPr>
        </w:r>
        <w:r w:rsidR="00A77087">
          <w:rPr>
            <w:noProof/>
            <w:webHidden/>
          </w:rPr>
          <w:fldChar w:fldCharType="separate"/>
        </w:r>
        <w:r w:rsidR="00A77087">
          <w:rPr>
            <w:noProof/>
            <w:webHidden/>
          </w:rPr>
          <w:t>124</w:t>
        </w:r>
        <w:r w:rsidR="00A77087">
          <w:rPr>
            <w:noProof/>
            <w:webHidden/>
          </w:rPr>
          <w:fldChar w:fldCharType="end"/>
        </w:r>
      </w:hyperlink>
    </w:p>
    <w:p w14:paraId="2843382F" w14:textId="53B89AD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5" w:history="1">
        <w:r w:rsidR="00A77087" w:rsidRPr="00A23749">
          <w:rPr>
            <w:rStyle w:val="Hyperlink"/>
            <w:noProof/>
          </w:rPr>
          <w:t>Table 104: Attributes of element &lt;</w:t>
        </w:r>
        <w:r w:rsidR="00A77087" w:rsidRPr="00A23749">
          <w:rPr>
            <w:rStyle w:val="Hyperlink"/>
            <w:rFonts w:ascii="Courier New" w:hAnsi="Courier New" w:cs="Courier New"/>
            <w:i/>
            <w:noProof/>
            <w:kern w:val="22"/>
          </w:rPr>
          <w:t>weld_position/&gt;</w:t>
        </w:r>
        <w:r w:rsidR="00A77087" w:rsidRPr="00A23749">
          <w:rPr>
            <w:rStyle w:val="Hyperlink"/>
            <w:noProof/>
          </w:rPr>
          <w:t xml:space="preserve"> for Y Joint</w:t>
        </w:r>
        <w:r w:rsidR="00A77087">
          <w:rPr>
            <w:noProof/>
            <w:webHidden/>
          </w:rPr>
          <w:tab/>
        </w:r>
        <w:r w:rsidR="00A77087">
          <w:rPr>
            <w:noProof/>
            <w:webHidden/>
          </w:rPr>
          <w:fldChar w:fldCharType="begin"/>
        </w:r>
        <w:r w:rsidR="00A77087">
          <w:rPr>
            <w:noProof/>
            <w:webHidden/>
          </w:rPr>
          <w:instrText xml:space="preserve"> PAGEREF _Toc3813645 \h </w:instrText>
        </w:r>
        <w:r w:rsidR="00A77087">
          <w:rPr>
            <w:noProof/>
            <w:webHidden/>
          </w:rPr>
        </w:r>
        <w:r w:rsidR="00A77087">
          <w:rPr>
            <w:noProof/>
            <w:webHidden/>
          </w:rPr>
          <w:fldChar w:fldCharType="separate"/>
        </w:r>
        <w:r w:rsidR="00A77087">
          <w:rPr>
            <w:noProof/>
            <w:webHidden/>
          </w:rPr>
          <w:t>125</w:t>
        </w:r>
        <w:r w:rsidR="00A77087">
          <w:rPr>
            <w:noProof/>
            <w:webHidden/>
          </w:rPr>
          <w:fldChar w:fldCharType="end"/>
        </w:r>
      </w:hyperlink>
    </w:p>
    <w:p w14:paraId="35CF295C" w14:textId="6C1A04D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6" w:history="1">
        <w:r w:rsidR="00A77087" w:rsidRPr="00A23749">
          <w:rPr>
            <w:rStyle w:val="Hyperlink"/>
            <w:noProof/>
          </w:rPr>
          <w:t xml:space="preserve">Table 105: Value Dependency of Attribute </w:t>
        </w:r>
        <w:r w:rsidR="00A77087" w:rsidRPr="00A23749">
          <w:rPr>
            <w:rStyle w:val="Hyperlink"/>
            <w:rFonts w:ascii="Courier New" w:hAnsi="Courier New" w:cs="Courier New"/>
            <w:i/>
            <w:noProof/>
          </w:rPr>
          <w:t>thickness</w:t>
        </w:r>
        <w:r w:rsidR="00A77087">
          <w:rPr>
            <w:noProof/>
            <w:webHidden/>
          </w:rPr>
          <w:tab/>
        </w:r>
        <w:r w:rsidR="00A77087">
          <w:rPr>
            <w:noProof/>
            <w:webHidden/>
          </w:rPr>
          <w:fldChar w:fldCharType="begin"/>
        </w:r>
        <w:r w:rsidR="00A77087">
          <w:rPr>
            <w:noProof/>
            <w:webHidden/>
          </w:rPr>
          <w:instrText xml:space="preserve"> PAGEREF _Toc3813646 \h </w:instrText>
        </w:r>
        <w:r w:rsidR="00A77087">
          <w:rPr>
            <w:noProof/>
            <w:webHidden/>
          </w:rPr>
        </w:r>
        <w:r w:rsidR="00A77087">
          <w:rPr>
            <w:noProof/>
            <w:webHidden/>
          </w:rPr>
          <w:fldChar w:fldCharType="separate"/>
        </w:r>
        <w:r w:rsidR="00A77087">
          <w:rPr>
            <w:noProof/>
            <w:webHidden/>
          </w:rPr>
          <w:t>126</w:t>
        </w:r>
        <w:r w:rsidR="00A77087">
          <w:rPr>
            <w:noProof/>
            <w:webHidden/>
          </w:rPr>
          <w:fldChar w:fldCharType="end"/>
        </w:r>
      </w:hyperlink>
    </w:p>
    <w:p w14:paraId="6772706E" w14:textId="3D39D12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7" w:history="1">
        <w:r w:rsidR="00A77087" w:rsidRPr="00A23749">
          <w:rPr>
            <w:rStyle w:val="Hyperlink"/>
            <w:noProof/>
          </w:rPr>
          <w:t xml:space="preserve">Table 106: Attributes of element </w:t>
        </w:r>
        <w:r w:rsidR="00A77087" w:rsidRPr="00A23749">
          <w:rPr>
            <w:rStyle w:val="Hyperlink"/>
            <w:rFonts w:ascii="Courier New" w:hAnsi="Courier New" w:cs="Courier New"/>
            <w:i/>
            <w:noProof/>
          </w:rPr>
          <w:t>&lt;</w:t>
        </w:r>
        <w:r w:rsidR="00A77087" w:rsidRPr="00A23749">
          <w:rPr>
            <w:rStyle w:val="Hyperlink"/>
            <w:rFonts w:ascii="Courier New" w:hAnsi="Courier New" w:cs="Courier New"/>
            <w:i/>
            <w:noProof/>
            <w:kern w:val="22"/>
          </w:rPr>
          <w:t>sheet_parameter/&gt;</w:t>
        </w:r>
        <w:r w:rsidR="00A77087" w:rsidRPr="00A23749">
          <w:rPr>
            <w:rStyle w:val="Hyperlink"/>
            <w:noProof/>
          </w:rPr>
          <w:t xml:space="preserve"> for Y-Joint</w:t>
        </w:r>
        <w:r w:rsidR="00A77087">
          <w:rPr>
            <w:noProof/>
            <w:webHidden/>
          </w:rPr>
          <w:tab/>
        </w:r>
        <w:r w:rsidR="00A77087">
          <w:rPr>
            <w:noProof/>
            <w:webHidden/>
          </w:rPr>
          <w:fldChar w:fldCharType="begin"/>
        </w:r>
        <w:r w:rsidR="00A77087">
          <w:rPr>
            <w:noProof/>
            <w:webHidden/>
          </w:rPr>
          <w:instrText xml:space="preserve"> PAGEREF _Toc3813647 \h </w:instrText>
        </w:r>
        <w:r w:rsidR="00A77087">
          <w:rPr>
            <w:noProof/>
            <w:webHidden/>
          </w:rPr>
        </w:r>
        <w:r w:rsidR="00A77087">
          <w:rPr>
            <w:noProof/>
            <w:webHidden/>
          </w:rPr>
          <w:fldChar w:fldCharType="separate"/>
        </w:r>
        <w:r w:rsidR="00A77087">
          <w:rPr>
            <w:noProof/>
            <w:webHidden/>
          </w:rPr>
          <w:t>127</w:t>
        </w:r>
        <w:r w:rsidR="00A77087">
          <w:rPr>
            <w:noProof/>
            <w:webHidden/>
          </w:rPr>
          <w:fldChar w:fldCharType="end"/>
        </w:r>
      </w:hyperlink>
    </w:p>
    <w:p w14:paraId="2C502D24" w14:textId="6E18AB0A"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8" w:history="1">
        <w:r w:rsidR="00A77087" w:rsidRPr="00A23749">
          <w:rPr>
            <w:rStyle w:val="Hyperlink"/>
            <w:noProof/>
          </w:rPr>
          <w:t>Table 107: Parameters of K-Joint</w:t>
        </w:r>
        <w:r w:rsidR="00A77087">
          <w:rPr>
            <w:noProof/>
            <w:webHidden/>
          </w:rPr>
          <w:tab/>
        </w:r>
        <w:r w:rsidR="00A77087">
          <w:rPr>
            <w:noProof/>
            <w:webHidden/>
          </w:rPr>
          <w:fldChar w:fldCharType="begin"/>
        </w:r>
        <w:r w:rsidR="00A77087">
          <w:rPr>
            <w:noProof/>
            <w:webHidden/>
          </w:rPr>
          <w:instrText xml:space="preserve"> PAGEREF _Toc3813648 \h </w:instrText>
        </w:r>
        <w:r w:rsidR="00A77087">
          <w:rPr>
            <w:noProof/>
            <w:webHidden/>
          </w:rPr>
        </w:r>
        <w:r w:rsidR="00A77087">
          <w:rPr>
            <w:noProof/>
            <w:webHidden/>
          </w:rPr>
          <w:fldChar w:fldCharType="separate"/>
        </w:r>
        <w:r w:rsidR="00A77087">
          <w:rPr>
            <w:noProof/>
            <w:webHidden/>
          </w:rPr>
          <w:t>128</w:t>
        </w:r>
        <w:r w:rsidR="00A77087">
          <w:rPr>
            <w:noProof/>
            <w:webHidden/>
          </w:rPr>
          <w:fldChar w:fldCharType="end"/>
        </w:r>
      </w:hyperlink>
    </w:p>
    <w:p w14:paraId="1AE07740" w14:textId="4366867C"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49" w:history="1">
        <w:r w:rsidR="00A77087" w:rsidRPr="00A23749">
          <w:rPr>
            <w:rStyle w:val="Hyperlink"/>
            <w:noProof/>
          </w:rPr>
          <w:t xml:space="preserve">Table 108: Attributes of element </w:t>
        </w:r>
        <w:r w:rsidR="00A77087" w:rsidRPr="00A23749">
          <w:rPr>
            <w:rStyle w:val="Hyperlink"/>
            <w:rFonts w:ascii="Courier New" w:hAnsi="Courier New" w:cs="Courier New"/>
            <w:i/>
            <w:noProof/>
          </w:rPr>
          <w:t>&lt;</w:t>
        </w:r>
        <w:r w:rsidR="00A77087" w:rsidRPr="00A23749">
          <w:rPr>
            <w:rStyle w:val="Hyperlink"/>
            <w:rFonts w:ascii="Courier New" w:hAnsi="Courier New" w:cs="Courier New"/>
            <w:i/>
            <w:noProof/>
            <w:kern w:val="22"/>
          </w:rPr>
          <w:t>weld_position/&gt;</w:t>
        </w:r>
        <w:r w:rsidR="00A77087" w:rsidRPr="00A23749">
          <w:rPr>
            <w:rStyle w:val="Hyperlink"/>
            <w:noProof/>
          </w:rPr>
          <w:t xml:space="preserve"> for K Joint</w:t>
        </w:r>
        <w:r w:rsidR="00A77087">
          <w:rPr>
            <w:noProof/>
            <w:webHidden/>
          </w:rPr>
          <w:tab/>
        </w:r>
        <w:r w:rsidR="00A77087">
          <w:rPr>
            <w:noProof/>
            <w:webHidden/>
          </w:rPr>
          <w:fldChar w:fldCharType="begin"/>
        </w:r>
        <w:r w:rsidR="00A77087">
          <w:rPr>
            <w:noProof/>
            <w:webHidden/>
          </w:rPr>
          <w:instrText xml:space="preserve"> PAGEREF _Toc3813649 \h </w:instrText>
        </w:r>
        <w:r w:rsidR="00A77087">
          <w:rPr>
            <w:noProof/>
            <w:webHidden/>
          </w:rPr>
        </w:r>
        <w:r w:rsidR="00A77087">
          <w:rPr>
            <w:noProof/>
            <w:webHidden/>
          </w:rPr>
          <w:fldChar w:fldCharType="separate"/>
        </w:r>
        <w:r w:rsidR="00A77087">
          <w:rPr>
            <w:noProof/>
            <w:webHidden/>
          </w:rPr>
          <w:t>128</w:t>
        </w:r>
        <w:r w:rsidR="00A77087">
          <w:rPr>
            <w:noProof/>
            <w:webHidden/>
          </w:rPr>
          <w:fldChar w:fldCharType="end"/>
        </w:r>
      </w:hyperlink>
    </w:p>
    <w:p w14:paraId="304B9C6E" w14:textId="4F42139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0" w:history="1">
        <w:r w:rsidR="00A77087" w:rsidRPr="00A23749">
          <w:rPr>
            <w:rStyle w:val="Hyperlink"/>
            <w:noProof/>
          </w:rPr>
          <w:t xml:space="preserve">Table 109: Value Dependency of Attribute </w:t>
        </w:r>
        <w:r w:rsidR="00A77087" w:rsidRPr="00A23749">
          <w:rPr>
            <w:rStyle w:val="Hyperlink"/>
            <w:rFonts w:ascii="Courier New" w:hAnsi="Courier New" w:cs="Courier New"/>
            <w:i/>
            <w:noProof/>
          </w:rPr>
          <w:t>thickness</w:t>
        </w:r>
        <w:r w:rsidR="00A77087">
          <w:rPr>
            <w:noProof/>
            <w:webHidden/>
          </w:rPr>
          <w:tab/>
        </w:r>
        <w:r w:rsidR="00A77087">
          <w:rPr>
            <w:noProof/>
            <w:webHidden/>
          </w:rPr>
          <w:fldChar w:fldCharType="begin"/>
        </w:r>
        <w:r w:rsidR="00A77087">
          <w:rPr>
            <w:noProof/>
            <w:webHidden/>
          </w:rPr>
          <w:instrText xml:space="preserve"> PAGEREF _Toc3813650 \h </w:instrText>
        </w:r>
        <w:r w:rsidR="00A77087">
          <w:rPr>
            <w:noProof/>
            <w:webHidden/>
          </w:rPr>
        </w:r>
        <w:r w:rsidR="00A77087">
          <w:rPr>
            <w:noProof/>
            <w:webHidden/>
          </w:rPr>
          <w:fldChar w:fldCharType="separate"/>
        </w:r>
        <w:r w:rsidR="00A77087">
          <w:rPr>
            <w:noProof/>
            <w:webHidden/>
          </w:rPr>
          <w:t>129</w:t>
        </w:r>
        <w:r w:rsidR="00A77087">
          <w:rPr>
            <w:noProof/>
            <w:webHidden/>
          </w:rPr>
          <w:fldChar w:fldCharType="end"/>
        </w:r>
      </w:hyperlink>
    </w:p>
    <w:p w14:paraId="5FBCFB0E" w14:textId="34F6922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1" w:history="1">
        <w:r w:rsidR="00A77087" w:rsidRPr="00A23749">
          <w:rPr>
            <w:rStyle w:val="Hyperlink"/>
            <w:noProof/>
          </w:rPr>
          <w:t>Table 110: Attributes of element &lt;</w:t>
        </w:r>
        <w:r w:rsidR="00A77087" w:rsidRPr="00A23749">
          <w:rPr>
            <w:rStyle w:val="Hyperlink"/>
            <w:rFonts w:ascii="Courier New" w:hAnsi="Courier New" w:cs="Courier New"/>
            <w:i/>
            <w:noProof/>
            <w:kern w:val="22"/>
          </w:rPr>
          <w:t>sheet_parameter/&gt;</w:t>
        </w:r>
        <w:r w:rsidR="00A77087" w:rsidRPr="00A23749">
          <w:rPr>
            <w:rStyle w:val="Hyperlink"/>
            <w:noProof/>
          </w:rPr>
          <w:t xml:space="preserve"> for K Joint</w:t>
        </w:r>
        <w:r w:rsidR="00A77087">
          <w:rPr>
            <w:noProof/>
            <w:webHidden/>
          </w:rPr>
          <w:tab/>
        </w:r>
        <w:r w:rsidR="00A77087">
          <w:rPr>
            <w:noProof/>
            <w:webHidden/>
          </w:rPr>
          <w:fldChar w:fldCharType="begin"/>
        </w:r>
        <w:r w:rsidR="00A77087">
          <w:rPr>
            <w:noProof/>
            <w:webHidden/>
          </w:rPr>
          <w:instrText xml:space="preserve"> PAGEREF _Toc3813651 \h </w:instrText>
        </w:r>
        <w:r w:rsidR="00A77087">
          <w:rPr>
            <w:noProof/>
            <w:webHidden/>
          </w:rPr>
        </w:r>
        <w:r w:rsidR="00A77087">
          <w:rPr>
            <w:noProof/>
            <w:webHidden/>
          </w:rPr>
          <w:fldChar w:fldCharType="separate"/>
        </w:r>
        <w:r w:rsidR="00A77087">
          <w:rPr>
            <w:noProof/>
            <w:webHidden/>
          </w:rPr>
          <w:t>130</w:t>
        </w:r>
        <w:r w:rsidR="00A77087">
          <w:rPr>
            <w:noProof/>
            <w:webHidden/>
          </w:rPr>
          <w:fldChar w:fldCharType="end"/>
        </w:r>
      </w:hyperlink>
    </w:p>
    <w:p w14:paraId="6FF832C8" w14:textId="725287A9"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2" w:history="1">
        <w:r w:rsidR="00A77087" w:rsidRPr="00A23749">
          <w:rPr>
            <w:rStyle w:val="Hyperlink"/>
            <w:noProof/>
          </w:rPr>
          <w:t>Table 111: Parameters of Cruciform Joint</w:t>
        </w:r>
        <w:r w:rsidR="00A77087">
          <w:rPr>
            <w:noProof/>
            <w:webHidden/>
          </w:rPr>
          <w:tab/>
        </w:r>
        <w:r w:rsidR="00A77087">
          <w:rPr>
            <w:noProof/>
            <w:webHidden/>
          </w:rPr>
          <w:fldChar w:fldCharType="begin"/>
        </w:r>
        <w:r w:rsidR="00A77087">
          <w:rPr>
            <w:noProof/>
            <w:webHidden/>
          </w:rPr>
          <w:instrText xml:space="preserve"> PAGEREF _Toc3813652 \h </w:instrText>
        </w:r>
        <w:r w:rsidR="00A77087">
          <w:rPr>
            <w:noProof/>
            <w:webHidden/>
          </w:rPr>
        </w:r>
        <w:r w:rsidR="00A77087">
          <w:rPr>
            <w:noProof/>
            <w:webHidden/>
          </w:rPr>
          <w:fldChar w:fldCharType="separate"/>
        </w:r>
        <w:r w:rsidR="00A77087">
          <w:rPr>
            <w:noProof/>
            <w:webHidden/>
          </w:rPr>
          <w:t>131</w:t>
        </w:r>
        <w:r w:rsidR="00A77087">
          <w:rPr>
            <w:noProof/>
            <w:webHidden/>
          </w:rPr>
          <w:fldChar w:fldCharType="end"/>
        </w:r>
      </w:hyperlink>
    </w:p>
    <w:p w14:paraId="1FC115AC" w14:textId="632B4AE4"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3" w:history="1">
        <w:r w:rsidR="00A77087" w:rsidRPr="00A23749">
          <w:rPr>
            <w:rStyle w:val="Hyperlink"/>
            <w:noProof/>
          </w:rPr>
          <w:t xml:space="preserve">Table 112: Attributes of element </w:t>
        </w:r>
        <w:r w:rsidR="00A77087" w:rsidRPr="00A23749">
          <w:rPr>
            <w:rStyle w:val="Hyperlink"/>
            <w:rFonts w:ascii="Courier New" w:hAnsi="Courier New" w:cs="Courier New"/>
            <w:i/>
            <w:noProof/>
          </w:rPr>
          <w:t>&lt;</w:t>
        </w:r>
        <w:r w:rsidR="00A77087" w:rsidRPr="00A23749">
          <w:rPr>
            <w:rStyle w:val="Hyperlink"/>
            <w:rFonts w:ascii="Courier New" w:hAnsi="Courier New" w:cs="Courier New"/>
            <w:i/>
            <w:noProof/>
            <w:kern w:val="22"/>
          </w:rPr>
          <w:t>weld_position/&gt;</w:t>
        </w:r>
        <w:r w:rsidR="00A77087" w:rsidRPr="00A23749">
          <w:rPr>
            <w:rStyle w:val="Hyperlink"/>
            <w:noProof/>
          </w:rPr>
          <w:t xml:space="preserve"> for Cruciform Joint</w:t>
        </w:r>
        <w:r w:rsidR="00A77087">
          <w:rPr>
            <w:noProof/>
            <w:webHidden/>
          </w:rPr>
          <w:tab/>
        </w:r>
        <w:r w:rsidR="00A77087">
          <w:rPr>
            <w:noProof/>
            <w:webHidden/>
          </w:rPr>
          <w:fldChar w:fldCharType="begin"/>
        </w:r>
        <w:r w:rsidR="00A77087">
          <w:rPr>
            <w:noProof/>
            <w:webHidden/>
          </w:rPr>
          <w:instrText xml:space="preserve"> PAGEREF _Toc3813653 \h </w:instrText>
        </w:r>
        <w:r w:rsidR="00A77087">
          <w:rPr>
            <w:noProof/>
            <w:webHidden/>
          </w:rPr>
        </w:r>
        <w:r w:rsidR="00A77087">
          <w:rPr>
            <w:noProof/>
            <w:webHidden/>
          </w:rPr>
          <w:fldChar w:fldCharType="separate"/>
        </w:r>
        <w:r w:rsidR="00A77087">
          <w:rPr>
            <w:noProof/>
            <w:webHidden/>
          </w:rPr>
          <w:t>132</w:t>
        </w:r>
        <w:r w:rsidR="00A77087">
          <w:rPr>
            <w:noProof/>
            <w:webHidden/>
          </w:rPr>
          <w:fldChar w:fldCharType="end"/>
        </w:r>
      </w:hyperlink>
    </w:p>
    <w:p w14:paraId="4D693A6E" w14:textId="0EE4E74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4" w:history="1">
        <w:r w:rsidR="00A77087" w:rsidRPr="00A23749">
          <w:rPr>
            <w:rStyle w:val="Hyperlink"/>
            <w:noProof/>
          </w:rPr>
          <w:t xml:space="preserve">Table 113: Value Dependency of Attribute </w:t>
        </w:r>
        <w:r w:rsidR="00A77087" w:rsidRPr="00A23749">
          <w:rPr>
            <w:rStyle w:val="Hyperlink"/>
            <w:rFonts w:ascii="Courier New" w:hAnsi="Courier New" w:cs="Courier New"/>
            <w:i/>
            <w:noProof/>
          </w:rPr>
          <w:t>thickness</w:t>
        </w:r>
        <w:r w:rsidR="00A77087">
          <w:rPr>
            <w:noProof/>
            <w:webHidden/>
          </w:rPr>
          <w:tab/>
        </w:r>
        <w:r w:rsidR="00A77087">
          <w:rPr>
            <w:noProof/>
            <w:webHidden/>
          </w:rPr>
          <w:fldChar w:fldCharType="begin"/>
        </w:r>
        <w:r w:rsidR="00A77087">
          <w:rPr>
            <w:noProof/>
            <w:webHidden/>
          </w:rPr>
          <w:instrText xml:space="preserve"> PAGEREF _Toc3813654 \h </w:instrText>
        </w:r>
        <w:r w:rsidR="00A77087">
          <w:rPr>
            <w:noProof/>
            <w:webHidden/>
          </w:rPr>
        </w:r>
        <w:r w:rsidR="00A77087">
          <w:rPr>
            <w:noProof/>
            <w:webHidden/>
          </w:rPr>
          <w:fldChar w:fldCharType="separate"/>
        </w:r>
        <w:r w:rsidR="00A77087">
          <w:rPr>
            <w:noProof/>
            <w:webHidden/>
          </w:rPr>
          <w:t>133</w:t>
        </w:r>
        <w:r w:rsidR="00A77087">
          <w:rPr>
            <w:noProof/>
            <w:webHidden/>
          </w:rPr>
          <w:fldChar w:fldCharType="end"/>
        </w:r>
      </w:hyperlink>
    </w:p>
    <w:p w14:paraId="58F36AB9" w14:textId="7E88FEC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5" w:history="1">
        <w:r w:rsidR="00A77087" w:rsidRPr="00A23749">
          <w:rPr>
            <w:rStyle w:val="Hyperlink"/>
            <w:noProof/>
          </w:rPr>
          <w:t xml:space="preserve">Table 114: Attributes of element </w:t>
        </w:r>
        <w:r w:rsidR="00A77087" w:rsidRPr="00A23749">
          <w:rPr>
            <w:rStyle w:val="Hyperlink"/>
            <w:rFonts w:ascii="Courier New" w:hAnsi="Courier New" w:cs="Courier New"/>
            <w:i/>
            <w:noProof/>
          </w:rPr>
          <w:t>&lt;</w:t>
        </w:r>
        <w:r w:rsidR="00A77087" w:rsidRPr="00A23749">
          <w:rPr>
            <w:rStyle w:val="Hyperlink"/>
            <w:rFonts w:ascii="Courier New" w:hAnsi="Courier New" w:cs="Courier New"/>
            <w:i/>
            <w:noProof/>
            <w:kern w:val="22"/>
          </w:rPr>
          <w:t>sheet_parameter/&gt;</w:t>
        </w:r>
        <w:r w:rsidR="00A77087" w:rsidRPr="00A23749">
          <w:rPr>
            <w:rStyle w:val="Hyperlink"/>
            <w:noProof/>
          </w:rPr>
          <w:t xml:space="preserve"> for Cruciform Joint</w:t>
        </w:r>
        <w:r w:rsidR="00A77087">
          <w:rPr>
            <w:noProof/>
            <w:webHidden/>
          </w:rPr>
          <w:tab/>
        </w:r>
        <w:r w:rsidR="00A77087">
          <w:rPr>
            <w:noProof/>
            <w:webHidden/>
          </w:rPr>
          <w:fldChar w:fldCharType="begin"/>
        </w:r>
        <w:r w:rsidR="00A77087">
          <w:rPr>
            <w:noProof/>
            <w:webHidden/>
          </w:rPr>
          <w:instrText xml:space="preserve"> PAGEREF _Toc3813655 \h </w:instrText>
        </w:r>
        <w:r w:rsidR="00A77087">
          <w:rPr>
            <w:noProof/>
            <w:webHidden/>
          </w:rPr>
        </w:r>
        <w:r w:rsidR="00A77087">
          <w:rPr>
            <w:noProof/>
            <w:webHidden/>
          </w:rPr>
          <w:fldChar w:fldCharType="separate"/>
        </w:r>
        <w:r w:rsidR="00A77087">
          <w:rPr>
            <w:noProof/>
            <w:webHidden/>
          </w:rPr>
          <w:t>134</w:t>
        </w:r>
        <w:r w:rsidR="00A77087">
          <w:rPr>
            <w:noProof/>
            <w:webHidden/>
          </w:rPr>
          <w:fldChar w:fldCharType="end"/>
        </w:r>
      </w:hyperlink>
    </w:p>
    <w:p w14:paraId="0D52101B" w14:textId="68A2374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6" w:history="1">
        <w:r w:rsidR="00A77087" w:rsidRPr="00A23749">
          <w:rPr>
            <w:rStyle w:val="Hyperlink"/>
            <w:noProof/>
          </w:rPr>
          <w:t>Table 115: Parameters of Flared joint</w:t>
        </w:r>
        <w:r w:rsidR="00A77087">
          <w:rPr>
            <w:noProof/>
            <w:webHidden/>
          </w:rPr>
          <w:tab/>
        </w:r>
        <w:r w:rsidR="00A77087">
          <w:rPr>
            <w:noProof/>
            <w:webHidden/>
          </w:rPr>
          <w:fldChar w:fldCharType="begin"/>
        </w:r>
        <w:r w:rsidR="00A77087">
          <w:rPr>
            <w:noProof/>
            <w:webHidden/>
          </w:rPr>
          <w:instrText xml:space="preserve"> PAGEREF _Toc3813656 \h </w:instrText>
        </w:r>
        <w:r w:rsidR="00A77087">
          <w:rPr>
            <w:noProof/>
            <w:webHidden/>
          </w:rPr>
        </w:r>
        <w:r w:rsidR="00A77087">
          <w:rPr>
            <w:noProof/>
            <w:webHidden/>
          </w:rPr>
          <w:fldChar w:fldCharType="separate"/>
        </w:r>
        <w:r w:rsidR="00A77087">
          <w:rPr>
            <w:noProof/>
            <w:webHidden/>
          </w:rPr>
          <w:t>135</w:t>
        </w:r>
        <w:r w:rsidR="00A77087">
          <w:rPr>
            <w:noProof/>
            <w:webHidden/>
          </w:rPr>
          <w:fldChar w:fldCharType="end"/>
        </w:r>
      </w:hyperlink>
    </w:p>
    <w:p w14:paraId="20408792" w14:textId="322ED6A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7" w:history="1">
        <w:r w:rsidR="00A77087" w:rsidRPr="00A23749">
          <w:rPr>
            <w:rStyle w:val="Hyperlink"/>
            <w:noProof/>
          </w:rPr>
          <w:t xml:space="preserve">Table 116: Attributes of element </w:t>
        </w:r>
        <w:r w:rsidR="00A77087" w:rsidRPr="00A23749">
          <w:rPr>
            <w:rStyle w:val="Hyperlink"/>
            <w:rFonts w:ascii="Courier New" w:hAnsi="Courier New" w:cs="Courier New"/>
            <w:i/>
            <w:noProof/>
          </w:rPr>
          <w:t>&lt;</w:t>
        </w:r>
        <w:r w:rsidR="00A77087" w:rsidRPr="00A23749">
          <w:rPr>
            <w:rStyle w:val="Hyperlink"/>
            <w:rFonts w:ascii="Courier New" w:hAnsi="Courier New" w:cs="Courier New"/>
            <w:i/>
            <w:noProof/>
            <w:kern w:val="22"/>
          </w:rPr>
          <w:t>weld_position/&gt;</w:t>
        </w:r>
        <w:r w:rsidR="00A77087" w:rsidRPr="00A23749">
          <w:rPr>
            <w:rStyle w:val="Hyperlink"/>
            <w:noProof/>
          </w:rPr>
          <w:t xml:space="preserve"> for Flared Joint</w:t>
        </w:r>
        <w:r w:rsidR="00A77087">
          <w:rPr>
            <w:noProof/>
            <w:webHidden/>
          </w:rPr>
          <w:tab/>
        </w:r>
        <w:r w:rsidR="00A77087">
          <w:rPr>
            <w:noProof/>
            <w:webHidden/>
          </w:rPr>
          <w:fldChar w:fldCharType="begin"/>
        </w:r>
        <w:r w:rsidR="00A77087">
          <w:rPr>
            <w:noProof/>
            <w:webHidden/>
          </w:rPr>
          <w:instrText xml:space="preserve"> PAGEREF _Toc3813657 \h </w:instrText>
        </w:r>
        <w:r w:rsidR="00A77087">
          <w:rPr>
            <w:noProof/>
            <w:webHidden/>
          </w:rPr>
        </w:r>
        <w:r w:rsidR="00A77087">
          <w:rPr>
            <w:noProof/>
            <w:webHidden/>
          </w:rPr>
          <w:fldChar w:fldCharType="separate"/>
        </w:r>
        <w:r w:rsidR="00A77087">
          <w:rPr>
            <w:noProof/>
            <w:webHidden/>
          </w:rPr>
          <w:t>135</w:t>
        </w:r>
        <w:r w:rsidR="00A77087">
          <w:rPr>
            <w:noProof/>
            <w:webHidden/>
          </w:rPr>
          <w:fldChar w:fldCharType="end"/>
        </w:r>
      </w:hyperlink>
    </w:p>
    <w:p w14:paraId="669DA283" w14:textId="49ED082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8" w:history="1">
        <w:r w:rsidR="00A77087" w:rsidRPr="00A23749">
          <w:rPr>
            <w:rStyle w:val="Hyperlink"/>
            <w:noProof/>
          </w:rPr>
          <w:t xml:space="preserve">Table 117: Attributes of element </w:t>
        </w:r>
        <w:r w:rsidR="00A77087" w:rsidRPr="00A23749">
          <w:rPr>
            <w:rStyle w:val="Hyperlink"/>
            <w:rFonts w:ascii="Courier New" w:hAnsi="Courier New" w:cs="Courier New"/>
            <w:i/>
            <w:noProof/>
          </w:rPr>
          <w:t>&lt;</w:t>
        </w:r>
        <w:r w:rsidR="00A77087" w:rsidRPr="00A23749">
          <w:rPr>
            <w:rStyle w:val="Hyperlink"/>
            <w:rFonts w:ascii="Courier New" w:hAnsi="Courier New" w:cs="Courier New"/>
            <w:i/>
            <w:noProof/>
            <w:kern w:val="22"/>
          </w:rPr>
          <w:t>sheet_parameter/&gt;</w:t>
        </w:r>
        <w:r w:rsidR="00A77087" w:rsidRPr="00A23749">
          <w:rPr>
            <w:rStyle w:val="Hyperlink"/>
            <w:noProof/>
          </w:rPr>
          <w:t xml:space="preserve"> for Flared Joint</w:t>
        </w:r>
        <w:r w:rsidR="00A77087">
          <w:rPr>
            <w:noProof/>
            <w:webHidden/>
          </w:rPr>
          <w:tab/>
        </w:r>
        <w:r w:rsidR="00A77087">
          <w:rPr>
            <w:noProof/>
            <w:webHidden/>
          </w:rPr>
          <w:fldChar w:fldCharType="begin"/>
        </w:r>
        <w:r w:rsidR="00A77087">
          <w:rPr>
            <w:noProof/>
            <w:webHidden/>
          </w:rPr>
          <w:instrText xml:space="preserve"> PAGEREF _Toc3813658 \h </w:instrText>
        </w:r>
        <w:r w:rsidR="00A77087">
          <w:rPr>
            <w:noProof/>
            <w:webHidden/>
          </w:rPr>
        </w:r>
        <w:r w:rsidR="00A77087">
          <w:rPr>
            <w:noProof/>
            <w:webHidden/>
          </w:rPr>
          <w:fldChar w:fldCharType="separate"/>
        </w:r>
        <w:r w:rsidR="00A77087">
          <w:rPr>
            <w:noProof/>
            <w:webHidden/>
          </w:rPr>
          <w:t>136</w:t>
        </w:r>
        <w:r w:rsidR="00A77087">
          <w:rPr>
            <w:noProof/>
            <w:webHidden/>
          </w:rPr>
          <w:fldChar w:fldCharType="end"/>
        </w:r>
      </w:hyperlink>
    </w:p>
    <w:p w14:paraId="48705774" w14:textId="255D967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59" w:history="1">
        <w:r w:rsidR="00A77087" w:rsidRPr="00A23749">
          <w:rPr>
            <w:rStyle w:val="Hyperlink"/>
            <w:noProof/>
          </w:rPr>
          <w:t xml:space="preserve">Table 118: Attributes of </w:t>
        </w:r>
        <w:r w:rsidR="00A77087" w:rsidRPr="00A23749">
          <w:rPr>
            <w:rStyle w:val="Hyperlink"/>
            <w:rFonts w:ascii="Courier New" w:hAnsi="Courier New" w:cs="Courier New"/>
            <w:i/>
            <w:noProof/>
          </w:rPr>
          <w:t>&lt;connection_1d/&gt;</w:t>
        </w:r>
        <w:r w:rsidR="00A77087">
          <w:rPr>
            <w:noProof/>
            <w:webHidden/>
          </w:rPr>
          <w:tab/>
        </w:r>
        <w:r w:rsidR="00A77087">
          <w:rPr>
            <w:noProof/>
            <w:webHidden/>
          </w:rPr>
          <w:fldChar w:fldCharType="begin"/>
        </w:r>
        <w:r w:rsidR="00A77087">
          <w:rPr>
            <w:noProof/>
            <w:webHidden/>
          </w:rPr>
          <w:instrText xml:space="preserve"> PAGEREF _Toc3813659 \h </w:instrText>
        </w:r>
        <w:r w:rsidR="00A77087">
          <w:rPr>
            <w:noProof/>
            <w:webHidden/>
          </w:rPr>
        </w:r>
        <w:r w:rsidR="00A77087">
          <w:rPr>
            <w:noProof/>
            <w:webHidden/>
          </w:rPr>
          <w:fldChar w:fldCharType="separate"/>
        </w:r>
        <w:r w:rsidR="00A77087">
          <w:rPr>
            <w:noProof/>
            <w:webHidden/>
          </w:rPr>
          <w:t>136</w:t>
        </w:r>
        <w:r w:rsidR="00A77087">
          <w:rPr>
            <w:noProof/>
            <w:webHidden/>
          </w:rPr>
          <w:fldChar w:fldCharType="end"/>
        </w:r>
      </w:hyperlink>
    </w:p>
    <w:p w14:paraId="18D7CB25" w14:textId="1261D06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0" w:history="1">
        <w:r w:rsidR="00A77087" w:rsidRPr="00A23749">
          <w:rPr>
            <w:rStyle w:val="Hyperlink"/>
            <w:noProof/>
          </w:rPr>
          <w:t xml:space="preserve">Table 119: Nested elements of </w:t>
        </w:r>
        <w:r w:rsidR="00A77087" w:rsidRPr="00A23749">
          <w:rPr>
            <w:rStyle w:val="Hyperlink"/>
            <w:rFonts w:ascii="Courier New" w:hAnsi="Courier New" w:cs="Courier New"/>
            <w:i/>
            <w:noProof/>
          </w:rPr>
          <w:t>&lt;connection_1d/&gt;</w:t>
        </w:r>
        <w:r w:rsidR="00A77087">
          <w:rPr>
            <w:noProof/>
            <w:webHidden/>
          </w:rPr>
          <w:tab/>
        </w:r>
        <w:r w:rsidR="00A77087">
          <w:rPr>
            <w:noProof/>
            <w:webHidden/>
          </w:rPr>
          <w:fldChar w:fldCharType="begin"/>
        </w:r>
        <w:r w:rsidR="00A77087">
          <w:rPr>
            <w:noProof/>
            <w:webHidden/>
          </w:rPr>
          <w:instrText xml:space="preserve"> PAGEREF _Toc3813660 \h </w:instrText>
        </w:r>
        <w:r w:rsidR="00A77087">
          <w:rPr>
            <w:noProof/>
            <w:webHidden/>
          </w:rPr>
        </w:r>
        <w:r w:rsidR="00A77087">
          <w:rPr>
            <w:noProof/>
            <w:webHidden/>
          </w:rPr>
          <w:fldChar w:fldCharType="separate"/>
        </w:r>
        <w:r w:rsidR="00A77087">
          <w:rPr>
            <w:noProof/>
            <w:webHidden/>
          </w:rPr>
          <w:t>136</w:t>
        </w:r>
        <w:r w:rsidR="00A77087">
          <w:rPr>
            <w:noProof/>
            <w:webHidden/>
          </w:rPr>
          <w:fldChar w:fldCharType="end"/>
        </w:r>
      </w:hyperlink>
    </w:p>
    <w:p w14:paraId="2999014A" w14:textId="4D841D3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1" w:history="1">
        <w:r w:rsidR="00A77087" w:rsidRPr="00A23749">
          <w:rPr>
            <w:rStyle w:val="Hyperlink"/>
            <w:noProof/>
          </w:rPr>
          <w:t xml:space="preserve">Table 120: Attributes of element </w:t>
        </w:r>
        <w:r w:rsidR="00A77087" w:rsidRPr="00A23749">
          <w:rPr>
            <w:rStyle w:val="Hyperlink"/>
            <w:rFonts w:ascii="Courier New" w:hAnsi="Courier New" w:cs="Courier New"/>
            <w:i/>
            <w:noProof/>
          </w:rPr>
          <w:t>&lt;adhesive_line/&gt;</w:t>
        </w:r>
        <w:r w:rsidR="00A77087">
          <w:rPr>
            <w:noProof/>
            <w:webHidden/>
          </w:rPr>
          <w:tab/>
        </w:r>
        <w:r w:rsidR="00A77087">
          <w:rPr>
            <w:noProof/>
            <w:webHidden/>
          </w:rPr>
          <w:fldChar w:fldCharType="begin"/>
        </w:r>
        <w:r w:rsidR="00A77087">
          <w:rPr>
            <w:noProof/>
            <w:webHidden/>
          </w:rPr>
          <w:instrText xml:space="preserve"> PAGEREF _Toc3813661 \h </w:instrText>
        </w:r>
        <w:r w:rsidR="00A77087">
          <w:rPr>
            <w:noProof/>
            <w:webHidden/>
          </w:rPr>
        </w:r>
        <w:r w:rsidR="00A77087">
          <w:rPr>
            <w:noProof/>
            <w:webHidden/>
          </w:rPr>
          <w:fldChar w:fldCharType="separate"/>
        </w:r>
        <w:r w:rsidR="00A77087">
          <w:rPr>
            <w:noProof/>
            <w:webHidden/>
          </w:rPr>
          <w:t>137</w:t>
        </w:r>
        <w:r w:rsidR="00A77087">
          <w:rPr>
            <w:noProof/>
            <w:webHidden/>
          </w:rPr>
          <w:fldChar w:fldCharType="end"/>
        </w:r>
      </w:hyperlink>
    </w:p>
    <w:p w14:paraId="6DD34C39" w14:textId="60608F4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2" w:history="1">
        <w:r w:rsidR="00A77087" w:rsidRPr="00A23749">
          <w:rPr>
            <w:rStyle w:val="Hyperlink"/>
            <w:noProof/>
          </w:rPr>
          <w:t xml:space="preserve">Table 121: Attributes of </w:t>
        </w:r>
        <w:r w:rsidR="00A77087" w:rsidRPr="00A23749">
          <w:rPr>
            <w:rStyle w:val="Hyperlink"/>
            <w:rFonts w:ascii="Courier New" w:hAnsi="Courier New" w:cs="Courier New"/>
            <w:i/>
            <w:noProof/>
          </w:rPr>
          <w:t xml:space="preserve">&lt;connection_1d/&gt; </w:t>
        </w:r>
        <w:r w:rsidR="00A77087" w:rsidRPr="00A23749">
          <w:rPr>
            <w:rStyle w:val="Hyperlink"/>
            <w:noProof/>
          </w:rPr>
          <w:t xml:space="preserve">for </w:t>
        </w:r>
        <w:r w:rsidR="00A77087" w:rsidRPr="00A23749">
          <w:rPr>
            <w:rStyle w:val="Hyperlink"/>
            <w:rFonts w:ascii="Courier New" w:hAnsi="Courier New" w:cs="Courier New"/>
            <w:i/>
            <w:noProof/>
          </w:rPr>
          <w:t>&lt;hemming/&gt;</w:t>
        </w:r>
        <w:r w:rsidR="00A77087">
          <w:rPr>
            <w:noProof/>
            <w:webHidden/>
          </w:rPr>
          <w:tab/>
        </w:r>
        <w:r w:rsidR="00A77087">
          <w:rPr>
            <w:noProof/>
            <w:webHidden/>
          </w:rPr>
          <w:fldChar w:fldCharType="begin"/>
        </w:r>
        <w:r w:rsidR="00A77087">
          <w:rPr>
            <w:noProof/>
            <w:webHidden/>
          </w:rPr>
          <w:instrText xml:space="preserve"> PAGEREF _Toc3813662 \h </w:instrText>
        </w:r>
        <w:r w:rsidR="00A77087">
          <w:rPr>
            <w:noProof/>
            <w:webHidden/>
          </w:rPr>
        </w:r>
        <w:r w:rsidR="00A77087">
          <w:rPr>
            <w:noProof/>
            <w:webHidden/>
          </w:rPr>
          <w:fldChar w:fldCharType="separate"/>
        </w:r>
        <w:r w:rsidR="00A77087">
          <w:rPr>
            <w:noProof/>
            <w:webHidden/>
          </w:rPr>
          <w:t>140</w:t>
        </w:r>
        <w:r w:rsidR="00A77087">
          <w:rPr>
            <w:noProof/>
            <w:webHidden/>
          </w:rPr>
          <w:fldChar w:fldCharType="end"/>
        </w:r>
      </w:hyperlink>
    </w:p>
    <w:p w14:paraId="5E200677" w14:textId="7364A22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3" w:history="1">
        <w:r w:rsidR="00A77087" w:rsidRPr="00A23749">
          <w:rPr>
            <w:rStyle w:val="Hyperlink"/>
            <w:noProof/>
          </w:rPr>
          <w:t xml:space="preserve">Table 122: Nested elements of </w:t>
        </w:r>
        <w:r w:rsidR="00A77087" w:rsidRPr="00A23749">
          <w:rPr>
            <w:rStyle w:val="Hyperlink"/>
            <w:rFonts w:ascii="Courier New" w:hAnsi="Courier New" w:cs="Courier New"/>
            <w:i/>
            <w:noProof/>
          </w:rPr>
          <w:t xml:space="preserve">&lt;connection_1d/&gt; </w:t>
        </w:r>
        <w:r w:rsidR="00A77087" w:rsidRPr="00A23749">
          <w:rPr>
            <w:rStyle w:val="Hyperlink"/>
            <w:noProof/>
          </w:rPr>
          <w:t xml:space="preserve">for </w:t>
        </w:r>
        <w:r w:rsidR="00A77087" w:rsidRPr="00A23749">
          <w:rPr>
            <w:rStyle w:val="Hyperlink"/>
            <w:rFonts w:ascii="Courier New" w:hAnsi="Courier New" w:cs="Courier New"/>
            <w:i/>
            <w:noProof/>
          </w:rPr>
          <w:t>&lt;hemming/&gt;</w:t>
        </w:r>
        <w:r w:rsidR="00A77087">
          <w:rPr>
            <w:noProof/>
            <w:webHidden/>
          </w:rPr>
          <w:tab/>
        </w:r>
        <w:r w:rsidR="00A77087">
          <w:rPr>
            <w:noProof/>
            <w:webHidden/>
          </w:rPr>
          <w:fldChar w:fldCharType="begin"/>
        </w:r>
        <w:r w:rsidR="00A77087">
          <w:rPr>
            <w:noProof/>
            <w:webHidden/>
          </w:rPr>
          <w:instrText xml:space="preserve"> PAGEREF _Toc3813663 \h </w:instrText>
        </w:r>
        <w:r w:rsidR="00A77087">
          <w:rPr>
            <w:noProof/>
            <w:webHidden/>
          </w:rPr>
        </w:r>
        <w:r w:rsidR="00A77087">
          <w:rPr>
            <w:noProof/>
            <w:webHidden/>
          </w:rPr>
          <w:fldChar w:fldCharType="separate"/>
        </w:r>
        <w:r w:rsidR="00A77087">
          <w:rPr>
            <w:noProof/>
            <w:webHidden/>
          </w:rPr>
          <w:t>140</w:t>
        </w:r>
        <w:r w:rsidR="00A77087">
          <w:rPr>
            <w:noProof/>
            <w:webHidden/>
          </w:rPr>
          <w:fldChar w:fldCharType="end"/>
        </w:r>
      </w:hyperlink>
    </w:p>
    <w:p w14:paraId="0DA4E278" w14:textId="76ACACF1"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4" w:history="1">
        <w:r w:rsidR="00A77087" w:rsidRPr="00A23749">
          <w:rPr>
            <w:rStyle w:val="Hyperlink"/>
            <w:noProof/>
          </w:rPr>
          <w:t xml:space="preserve">Table 123: Attributes of element </w:t>
        </w:r>
        <w:r w:rsidR="00A77087" w:rsidRPr="00A23749">
          <w:rPr>
            <w:rStyle w:val="Hyperlink"/>
            <w:rFonts w:ascii="Courier New" w:hAnsi="Courier New" w:cs="Courier New"/>
            <w:i/>
            <w:noProof/>
          </w:rPr>
          <w:t>&lt;hemming/&gt;</w:t>
        </w:r>
        <w:r w:rsidR="00A77087">
          <w:rPr>
            <w:noProof/>
            <w:webHidden/>
          </w:rPr>
          <w:tab/>
        </w:r>
        <w:r w:rsidR="00A77087">
          <w:rPr>
            <w:noProof/>
            <w:webHidden/>
          </w:rPr>
          <w:fldChar w:fldCharType="begin"/>
        </w:r>
        <w:r w:rsidR="00A77087">
          <w:rPr>
            <w:noProof/>
            <w:webHidden/>
          </w:rPr>
          <w:instrText xml:space="preserve"> PAGEREF _Toc3813664 \h </w:instrText>
        </w:r>
        <w:r w:rsidR="00A77087">
          <w:rPr>
            <w:noProof/>
            <w:webHidden/>
          </w:rPr>
        </w:r>
        <w:r w:rsidR="00A77087">
          <w:rPr>
            <w:noProof/>
            <w:webHidden/>
          </w:rPr>
          <w:fldChar w:fldCharType="separate"/>
        </w:r>
        <w:r w:rsidR="00A77087">
          <w:rPr>
            <w:noProof/>
            <w:webHidden/>
          </w:rPr>
          <w:t>140</w:t>
        </w:r>
        <w:r w:rsidR="00A77087">
          <w:rPr>
            <w:noProof/>
            <w:webHidden/>
          </w:rPr>
          <w:fldChar w:fldCharType="end"/>
        </w:r>
      </w:hyperlink>
    </w:p>
    <w:p w14:paraId="0990C3E7" w14:textId="59739B8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5" w:history="1">
        <w:r w:rsidR="00A77087" w:rsidRPr="00A23749">
          <w:rPr>
            <w:rStyle w:val="Hyperlink"/>
            <w:noProof/>
          </w:rPr>
          <w:t xml:space="preserve">Table 124: Nested elements of element </w:t>
        </w:r>
        <w:r w:rsidR="00A77087" w:rsidRPr="00A23749">
          <w:rPr>
            <w:rStyle w:val="Hyperlink"/>
            <w:rFonts w:ascii="Courier New" w:hAnsi="Courier New" w:cs="Courier New"/>
            <w:i/>
            <w:noProof/>
          </w:rPr>
          <w:t>&lt;hemming/&gt;</w:t>
        </w:r>
        <w:r w:rsidR="00A77087">
          <w:rPr>
            <w:noProof/>
            <w:webHidden/>
          </w:rPr>
          <w:tab/>
        </w:r>
        <w:r w:rsidR="00A77087">
          <w:rPr>
            <w:noProof/>
            <w:webHidden/>
          </w:rPr>
          <w:fldChar w:fldCharType="begin"/>
        </w:r>
        <w:r w:rsidR="00A77087">
          <w:rPr>
            <w:noProof/>
            <w:webHidden/>
          </w:rPr>
          <w:instrText xml:space="preserve"> PAGEREF _Toc3813665 \h </w:instrText>
        </w:r>
        <w:r w:rsidR="00A77087">
          <w:rPr>
            <w:noProof/>
            <w:webHidden/>
          </w:rPr>
        </w:r>
        <w:r w:rsidR="00A77087">
          <w:rPr>
            <w:noProof/>
            <w:webHidden/>
          </w:rPr>
          <w:fldChar w:fldCharType="separate"/>
        </w:r>
        <w:r w:rsidR="00A77087">
          <w:rPr>
            <w:noProof/>
            <w:webHidden/>
          </w:rPr>
          <w:t>140</w:t>
        </w:r>
        <w:r w:rsidR="00A77087">
          <w:rPr>
            <w:noProof/>
            <w:webHidden/>
          </w:rPr>
          <w:fldChar w:fldCharType="end"/>
        </w:r>
      </w:hyperlink>
    </w:p>
    <w:p w14:paraId="11B83223" w14:textId="43234FC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6" w:history="1">
        <w:r w:rsidR="00A77087" w:rsidRPr="00A23749">
          <w:rPr>
            <w:rStyle w:val="Hyperlink"/>
            <w:noProof/>
          </w:rPr>
          <w:t xml:space="preserve">Table 125: Attributes of element </w:t>
        </w:r>
        <w:r w:rsidR="00A77087" w:rsidRPr="00A23749">
          <w:rPr>
            <w:rStyle w:val="Hyperlink"/>
            <w:rFonts w:ascii="Courier New" w:hAnsi="Courier New" w:cs="Courier New"/>
            <w:i/>
            <w:noProof/>
          </w:rPr>
          <w:t>&lt;region/&gt;</w:t>
        </w:r>
        <w:r w:rsidR="00A77087">
          <w:rPr>
            <w:noProof/>
            <w:webHidden/>
          </w:rPr>
          <w:tab/>
        </w:r>
        <w:r w:rsidR="00A77087">
          <w:rPr>
            <w:noProof/>
            <w:webHidden/>
          </w:rPr>
          <w:fldChar w:fldCharType="begin"/>
        </w:r>
        <w:r w:rsidR="00A77087">
          <w:rPr>
            <w:noProof/>
            <w:webHidden/>
          </w:rPr>
          <w:instrText xml:space="preserve"> PAGEREF _Toc3813666 \h </w:instrText>
        </w:r>
        <w:r w:rsidR="00A77087">
          <w:rPr>
            <w:noProof/>
            <w:webHidden/>
          </w:rPr>
        </w:r>
        <w:r w:rsidR="00A77087">
          <w:rPr>
            <w:noProof/>
            <w:webHidden/>
          </w:rPr>
          <w:fldChar w:fldCharType="separate"/>
        </w:r>
        <w:r w:rsidR="00A77087">
          <w:rPr>
            <w:noProof/>
            <w:webHidden/>
          </w:rPr>
          <w:t>141</w:t>
        </w:r>
        <w:r w:rsidR="00A77087">
          <w:rPr>
            <w:noProof/>
            <w:webHidden/>
          </w:rPr>
          <w:fldChar w:fldCharType="end"/>
        </w:r>
      </w:hyperlink>
    </w:p>
    <w:p w14:paraId="62682B8D" w14:textId="3CB78FA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7" w:history="1">
        <w:r w:rsidR="00A77087" w:rsidRPr="00A23749">
          <w:rPr>
            <w:rStyle w:val="Hyperlink"/>
            <w:noProof/>
          </w:rPr>
          <w:t xml:space="preserve">Table 126: Nested elements of element </w:t>
        </w:r>
        <w:r w:rsidR="00A77087" w:rsidRPr="00A23749">
          <w:rPr>
            <w:rStyle w:val="Hyperlink"/>
            <w:rFonts w:ascii="Courier New" w:hAnsi="Courier New" w:cs="Courier New"/>
            <w:i/>
            <w:noProof/>
          </w:rPr>
          <w:t>&lt;region/&gt;</w:t>
        </w:r>
        <w:r w:rsidR="00A77087">
          <w:rPr>
            <w:noProof/>
            <w:webHidden/>
          </w:rPr>
          <w:tab/>
        </w:r>
        <w:r w:rsidR="00A77087">
          <w:rPr>
            <w:noProof/>
            <w:webHidden/>
          </w:rPr>
          <w:fldChar w:fldCharType="begin"/>
        </w:r>
        <w:r w:rsidR="00A77087">
          <w:rPr>
            <w:noProof/>
            <w:webHidden/>
          </w:rPr>
          <w:instrText xml:space="preserve"> PAGEREF _Toc3813667 \h </w:instrText>
        </w:r>
        <w:r w:rsidR="00A77087">
          <w:rPr>
            <w:noProof/>
            <w:webHidden/>
          </w:rPr>
        </w:r>
        <w:r w:rsidR="00A77087">
          <w:rPr>
            <w:noProof/>
            <w:webHidden/>
          </w:rPr>
          <w:fldChar w:fldCharType="separate"/>
        </w:r>
        <w:r w:rsidR="00A77087">
          <w:rPr>
            <w:noProof/>
            <w:webHidden/>
          </w:rPr>
          <w:t>141</w:t>
        </w:r>
        <w:r w:rsidR="00A77087">
          <w:rPr>
            <w:noProof/>
            <w:webHidden/>
          </w:rPr>
          <w:fldChar w:fldCharType="end"/>
        </w:r>
      </w:hyperlink>
    </w:p>
    <w:p w14:paraId="515B9AF6" w14:textId="690EF320"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8" w:history="1">
        <w:r w:rsidR="00A77087" w:rsidRPr="00A23749">
          <w:rPr>
            <w:rStyle w:val="Hyperlink"/>
            <w:noProof/>
          </w:rPr>
          <w:t xml:space="preserve">Table 127: Nested elements of </w:t>
        </w:r>
        <w:r w:rsidR="00A77087" w:rsidRPr="00A23749">
          <w:rPr>
            <w:rStyle w:val="Hyperlink"/>
            <w:rFonts w:ascii="Courier New" w:hAnsi="Courier New" w:cs="Courier New"/>
            <w:i/>
            <w:noProof/>
          </w:rPr>
          <w:t>&lt;connection_1d/&gt;</w:t>
        </w:r>
        <w:r w:rsidR="00A77087" w:rsidRPr="00A23749">
          <w:rPr>
            <w:rStyle w:val="Hyperlink"/>
            <w:noProof/>
          </w:rPr>
          <w:t xml:space="preserve"> for </w:t>
        </w:r>
        <w:r w:rsidR="00A77087" w:rsidRPr="00A23749">
          <w:rPr>
            <w:rStyle w:val="Hyperlink"/>
            <w:rFonts w:ascii="Courier New" w:hAnsi="Courier New" w:cs="Courier New"/>
            <w:i/>
            <w:noProof/>
          </w:rPr>
          <w:t>&lt;sequence_connection_0d/&gt;</w:t>
        </w:r>
        <w:r w:rsidR="00A77087">
          <w:rPr>
            <w:noProof/>
            <w:webHidden/>
          </w:rPr>
          <w:tab/>
        </w:r>
        <w:r w:rsidR="00A77087">
          <w:rPr>
            <w:noProof/>
            <w:webHidden/>
          </w:rPr>
          <w:fldChar w:fldCharType="begin"/>
        </w:r>
        <w:r w:rsidR="00A77087">
          <w:rPr>
            <w:noProof/>
            <w:webHidden/>
          </w:rPr>
          <w:instrText xml:space="preserve"> PAGEREF _Toc3813668 \h </w:instrText>
        </w:r>
        <w:r w:rsidR="00A77087">
          <w:rPr>
            <w:noProof/>
            <w:webHidden/>
          </w:rPr>
        </w:r>
        <w:r w:rsidR="00A77087">
          <w:rPr>
            <w:noProof/>
            <w:webHidden/>
          </w:rPr>
          <w:fldChar w:fldCharType="separate"/>
        </w:r>
        <w:r w:rsidR="00A77087">
          <w:rPr>
            <w:noProof/>
            <w:webHidden/>
          </w:rPr>
          <w:t>144</w:t>
        </w:r>
        <w:r w:rsidR="00A77087">
          <w:rPr>
            <w:noProof/>
            <w:webHidden/>
          </w:rPr>
          <w:fldChar w:fldCharType="end"/>
        </w:r>
      </w:hyperlink>
    </w:p>
    <w:p w14:paraId="4254A7EF" w14:textId="7D91FD52"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69" w:history="1">
        <w:r w:rsidR="00A77087" w:rsidRPr="00A23749">
          <w:rPr>
            <w:rStyle w:val="Hyperlink"/>
            <w:noProof/>
          </w:rPr>
          <w:t xml:space="preserve">Table 128: Nested elements of </w:t>
        </w:r>
        <w:r w:rsidR="00A77087" w:rsidRPr="00A23749">
          <w:rPr>
            <w:rStyle w:val="Hyperlink"/>
            <w:rFonts w:ascii="Courier New" w:hAnsi="Courier New" w:cs="Courier New"/>
            <w:i/>
            <w:noProof/>
          </w:rPr>
          <w:t>&lt;sequence_connection_0d/&gt;</w:t>
        </w:r>
        <w:r w:rsidR="00A77087">
          <w:rPr>
            <w:noProof/>
            <w:webHidden/>
          </w:rPr>
          <w:tab/>
        </w:r>
        <w:r w:rsidR="00A77087">
          <w:rPr>
            <w:noProof/>
            <w:webHidden/>
          </w:rPr>
          <w:fldChar w:fldCharType="begin"/>
        </w:r>
        <w:r w:rsidR="00A77087">
          <w:rPr>
            <w:noProof/>
            <w:webHidden/>
          </w:rPr>
          <w:instrText xml:space="preserve"> PAGEREF _Toc3813669 \h </w:instrText>
        </w:r>
        <w:r w:rsidR="00A77087">
          <w:rPr>
            <w:noProof/>
            <w:webHidden/>
          </w:rPr>
        </w:r>
        <w:r w:rsidR="00A77087">
          <w:rPr>
            <w:noProof/>
            <w:webHidden/>
          </w:rPr>
          <w:fldChar w:fldCharType="separate"/>
        </w:r>
        <w:r w:rsidR="00A77087">
          <w:rPr>
            <w:noProof/>
            <w:webHidden/>
          </w:rPr>
          <w:t>145</w:t>
        </w:r>
        <w:r w:rsidR="00A77087">
          <w:rPr>
            <w:noProof/>
            <w:webHidden/>
          </w:rPr>
          <w:fldChar w:fldCharType="end"/>
        </w:r>
      </w:hyperlink>
    </w:p>
    <w:p w14:paraId="44BB4A20" w14:textId="64B025C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0" w:history="1">
        <w:r w:rsidR="00A77087" w:rsidRPr="00A23749">
          <w:rPr>
            <w:rStyle w:val="Hyperlink"/>
            <w:noProof/>
          </w:rPr>
          <w:t xml:space="preserve">Table 129: Attributes of element </w:t>
        </w:r>
        <w:r w:rsidR="00A77087" w:rsidRPr="00A23749">
          <w:rPr>
            <w:rStyle w:val="Hyperlink"/>
            <w:rFonts w:ascii="Courier New" w:hAnsi="Courier New" w:cs="Courier New"/>
            <w:i/>
            <w:noProof/>
          </w:rPr>
          <w:t>&lt;sequence_connection_0d/&gt;</w:t>
        </w:r>
        <w:r w:rsidR="00A77087">
          <w:rPr>
            <w:noProof/>
            <w:webHidden/>
          </w:rPr>
          <w:tab/>
        </w:r>
        <w:r w:rsidR="00A77087">
          <w:rPr>
            <w:noProof/>
            <w:webHidden/>
          </w:rPr>
          <w:fldChar w:fldCharType="begin"/>
        </w:r>
        <w:r w:rsidR="00A77087">
          <w:rPr>
            <w:noProof/>
            <w:webHidden/>
          </w:rPr>
          <w:instrText xml:space="preserve"> PAGEREF _Toc3813670 \h </w:instrText>
        </w:r>
        <w:r w:rsidR="00A77087">
          <w:rPr>
            <w:noProof/>
            <w:webHidden/>
          </w:rPr>
        </w:r>
        <w:r w:rsidR="00A77087">
          <w:rPr>
            <w:noProof/>
            <w:webHidden/>
          </w:rPr>
          <w:fldChar w:fldCharType="separate"/>
        </w:r>
        <w:r w:rsidR="00A77087">
          <w:rPr>
            <w:noProof/>
            <w:webHidden/>
          </w:rPr>
          <w:t>145</w:t>
        </w:r>
        <w:r w:rsidR="00A77087">
          <w:rPr>
            <w:noProof/>
            <w:webHidden/>
          </w:rPr>
          <w:fldChar w:fldCharType="end"/>
        </w:r>
      </w:hyperlink>
    </w:p>
    <w:p w14:paraId="60178058" w14:textId="54A722C8"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1" w:history="1">
        <w:r w:rsidR="00A77087" w:rsidRPr="00A23749">
          <w:rPr>
            <w:rStyle w:val="Hyperlink"/>
            <w:noProof/>
          </w:rPr>
          <w:t xml:space="preserve">Table 130: Attributes of </w:t>
        </w:r>
        <w:r w:rsidR="00A77087" w:rsidRPr="00A23749">
          <w:rPr>
            <w:rStyle w:val="Hyperlink"/>
            <w:rFonts w:ascii="Courier New" w:hAnsi="Courier New" w:cs="Courier New"/>
            <w:i/>
            <w:noProof/>
          </w:rPr>
          <w:t>&lt;connection_2d/&gt;</w:t>
        </w:r>
        <w:r w:rsidR="00A77087">
          <w:rPr>
            <w:noProof/>
            <w:webHidden/>
          </w:rPr>
          <w:tab/>
        </w:r>
        <w:r w:rsidR="00A77087">
          <w:rPr>
            <w:noProof/>
            <w:webHidden/>
          </w:rPr>
          <w:fldChar w:fldCharType="begin"/>
        </w:r>
        <w:r w:rsidR="00A77087">
          <w:rPr>
            <w:noProof/>
            <w:webHidden/>
          </w:rPr>
          <w:instrText xml:space="preserve"> PAGEREF _Toc3813671 \h </w:instrText>
        </w:r>
        <w:r w:rsidR="00A77087">
          <w:rPr>
            <w:noProof/>
            <w:webHidden/>
          </w:rPr>
        </w:r>
        <w:r w:rsidR="00A77087">
          <w:rPr>
            <w:noProof/>
            <w:webHidden/>
          </w:rPr>
          <w:fldChar w:fldCharType="separate"/>
        </w:r>
        <w:r w:rsidR="00A77087">
          <w:rPr>
            <w:noProof/>
            <w:webHidden/>
          </w:rPr>
          <w:t>146</w:t>
        </w:r>
        <w:r w:rsidR="00A77087">
          <w:rPr>
            <w:noProof/>
            <w:webHidden/>
          </w:rPr>
          <w:fldChar w:fldCharType="end"/>
        </w:r>
      </w:hyperlink>
    </w:p>
    <w:p w14:paraId="00A39E31" w14:textId="2AEE2F6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2" w:history="1">
        <w:r w:rsidR="00A77087" w:rsidRPr="00A23749">
          <w:rPr>
            <w:rStyle w:val="Hyperlink"/>
            <w:noProof/>
          </w:rPr>
          <w:t xml:space="preserve">Table 131: Nested elements of </w:t>
        </w:r>
        <w:r w:rsidR="00A77087" w:rsidRPr="00A23749">
          <w:rPr>
            <w:rStyle w:val="Hyperlink"/>
            <w:rFonts w:ascii="Courier New" w:hAnsi="Courier New" w:cs="Courier New"/>
            <w:i/>
            <w:noProof/>
          </w:rPr>
          <w:t>&lt;loc_list&gt;</w:t>
        </w:r>
        <w:r w:rsidR="00A77087">
          <w:rPr>
            <w:noProof/>
            <w:webHidden/>
          </w:rPr>
          <w:tab/>
        </w:r>
        <w:r w:rsidR="00A77087">
          <w:rPr>
            <w:noProof/>
            <w:webHidden/>
          </w:rPr>
          <w:fldChar w:fldCharType="begin"/>
        </w:r>
        <w:r w:rsidR="00A77087">
          <w:rPr>
            <w:noProof/>
            <w:webHidden/>
          </w:rPr>
          <w:instrText xml:space="preserve"> PAGEREF _Toc3813672 \h </w:instrText>
        </w:r>
        <w:r w:rsidR="00A77087">
          <w:rPr>
            <w:noProof/>
            <w:webHidden/>
          </w:rPr>
        </w:r>
        <w:r w:rsidR="00A77087">
          <w:rPr>
            <w:noProof/>
            <w:webHidden/>
          </w:rPr>
          <w:fldChar w:fldCharType="separate"/>
        </w:r>
        <w:r w:rsidR="00A77087">
          <w:rPr>
            <w:noProof/>
            <w:webHidden/>
          </w:rPr>
          <w:t>147</w:t>
        </w:r>
        <w:r w:rsidR="00A77087">
          <w:rPr>
            <w:noProof/>
            <w:webHidden/>
          </w:rPr>
          <w:fldChar w:fldCharType="end"/>
        </w:r>
      </w:hyperlink>
    </w:p>
    <w:p w14:paraId="1FF878B2" w14:textId="0E9DF0C5"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3" w:history="1">
        <w:r w:rsidR="00A77087" w:rsidRPr="00A23749">
          <w:rPr>
            <w:rStyle w:val="Hyperlink"/>
            <w:noProof/>
          </w:rPr>
          <w:t xml:space="preserve">Table 132: Attributes of element </w:t>
        </w:r>
        <w:r w:rsidR="00A77087" w:rsidRPr="00A23749">
          <w:rPr>
            <w:rStyle w:val="Hyperlink"/>
            <w:rFonts w:ascii="Courier New" w:hAnsi="Courier New" w:cs="Courier New"/>
            <w:i/>
            <w:noProof/>
          </w:rPr>
          <w:t>&lt;loc/&gt;</w:t>
        </w:r>
        <w:r w:rsidR="00A77087">
          <w:rPr>
            <w:noProof/>
            <w:webHidden/>
          </w:rPr>
          <w:tab/>
        </w:r>
        <w:r w:rsidR="00A77087">
          <w:rPr>
            <w:noProof/>
            <w:webHidden/>
          </w:rPr>
          <w:fldChar w:fldCharType="begin"/>
        </w:r>
        <w:r w:rsidR="00A77087">
          <w:rPr>
            <w:noProof/>
            <w:webHidden/>
          </w:rPr>
          <w:instrText xml:space="preserve"> PAGEREF _Toc3813673 \h </w:instrText>
        </w:r>
        <w:r w:rsidR="00A77087">
          <w:rPr>
            <w:noProof/>
            <w:webHidden/>
          </w:rPr>
        </w:r>
        <w:r w:rsidR="00A77087">
          <w:rPr>
            <w:noProof/>
            <w:webHidden/>
          </w:rPr>
          <w:fldChar w:fldCharType="separate"/>
        </w:r>
        <w:r w:rsidR="00A77087">
          <w:rPr>
            <w:noProof/>
            <w:webHidden/>
          </w:rPr>
          <w:t>147</w:t>
        </w:r>
        <w:r w:rsidR="00A77087">
          <w:rPr>
            <w:noProof/>
            <w:webHidden/>
          </w:rPr>
          <w:fldChar w:fldCharType="end"/>
        </w:r>
      </w:hyperlink>
    </w:p>
    <w:p w14:paraId="1A3B15AA" w14:textId="5C2A615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4" w:history="1">
        <w:r w:rsidR="00A77087" w:rsidRPr="00A23749">
          <w:rPr>
            <w:rStyle w:val="Hyperlink"/>
            <w:noProof/>
          </w:rPr>
          <w:t xml:space="preserve">Table 133: Nested elements of element </w:t>
        </w:r>
        <w:r w:rsidR="00A77087" w:rsidRPr="00A23749">
          <w:rPr>
            <w:rStyle w:val="Hyperlink"/>
            <w:rFonts w:ascii="Courier New" w:hAnsi="Courier New" w:cs="Courier New"/>
            <w:i/>
            <w:noProof/>
          </w:rPr>
          <w:t>&lt;face_list&gt;</w:t>
        </w:r>
        <w:r w:rsidR="00A77087">
          <w:rPr>
            <w:noProof/>
            <w:webHidden/>
          </w:rPr>
          <w:tab/>
        </w:r>
        <w:r w:rsidR="00A77087">
          <w:rPr>
            <w:noProof/>
            <w:webHidden/>
          </w:rPr>
          <w:fldChar w:fldCharType="begin"/>
        </w:r>
        <w:r w:rsidR="00A77087">
          <w:rPr>
            <w:noProof/>
            <w:webHidden/>
          </w:rPr>
          <w:instrText xml:space="preserve"> PAGEREF _Toc3813674 \h </w:instrText>
        </w:r>
        <w:r w:rsidR="00A77087">
          <w:rPr>
            <w:noProof/>
            <w:webHidden/>
          </w:rPr>
        </w:r>
        <w:r w:rsidR="00A77087">
          <w:rPr>
            <w:noProof/>
            <w:webHidden/>
          </w:rPr>
          <w:fldChar w:fldCharType="separate"/>
        </w:r>
        <w:r w:rsidR="00A77087">
          <w:rPr>
            <w:noProof/>
            <w:webHidden/>
          </w:rPr>
          <w:t>147</w:t>
        </w:r>
        <w:r w:rsidR="00A77087">
          <w:rPr>
            <w:noProof/>
            <w:webHidden/>
          </w:rPr>
          <w:fldChar w:fldCharType="end"/>
        </w:r>
      </w:hyperlink>
    </w:p>
    <w:p w14:paraId="67BAE74C" w14:textId="60E489FD"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5" w:history="1">
        <w:r w:rsidR="00A77087" w:rsidRPr="00A23749">
          <w:rPr>
            <w:rStyle w:val="Hyperlink"/>
            <w:noProof/>
          </w:rPr>
          <w:t xml:space="preserve">Table 134: Attributes of element </w:t>
        </w:r>
        <w:r w:rsidR="00A77087" w:rsidRPr="00A23749">
          <w:rPr>
            <w:rStyle w:val="Hyperlink"/>
            <w:rFonts w:ascii="Courier New" w:hAnsi="Courier New" w:cs="Courier New"/>
            <w:i/>
            <w:noProof/>
          </w:rPr>
          <w:t>&lt;face/&gt;</w:t>
        </w:r>
        <w:r w:rsidR="00A77087">
          <w:rPr>
            <w:noProof/>
            <w:webHidden/>
          </w:rPr>
          <w:tab/>
        </w:r>
        <w:r w:rsidR="00A77087">
          <w:rPr>
            <w:noProof/>
            <w:webHidden/>
          </w:rPr>
          <w:fldChar w:fldCharType="begin"/>
        </w:r>
        <w:r w:rsidR="00A77087">
          <w:rPr>
            <w:noProof/>
            <w:webHidden/>
          </w:rPr>
          <w:instrText xml:space="preserve"> PAGEREF _Toc3813675 \h </w:instrText>
        </w:r>
        <w:r w:rsidR="00A77087">
          <w:rPr>
            <w:noProof/>
            <w:webHidden/>
          </w:rPr>
        </w:r>
        <w:r w:rsidR="00A77087">
          <w:rPr>
            <w:noProof/>
            <w:webHidden/>
          </w:rPr>
          <w:fldChar w:fldCharType="separate"/>
        </w:r>
        <w:r w:rsidR="00A77087">
          <w:rPr>
            <w:noProof/>
            <w:webHidden/>
          </w:rPr>
          <w:t>148</w:t>
        </w:r>
        <w:r w:rsidR="00A77087">
          <w:rPr>
            <w:noProof/>
            <w:webHidden/>
          </w:rPr>
          <w:fldChar w:fldCharType="end"/>
        </w:r>
      </w:hyperlink>
    </w:p>
    <w:p w14:paraId="08482A37" w14:textId="3A8E8AC6"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6" w:history="1">
        <w:r w:rsidR="00A77087" w:rsidRPr="00A23749">
          <w:rPr>
            <w:rStyle w:val="Hyperlink"/>
            <w:noProof/>
          </w:rPr>
          <w:t xml:space="preserve">Table 135: Nested elements of </w:t>
        </w:r>
        <w:r w:rsidR="00A77087" w:rsidRPr="00A23749">
          <w:rPr>
            <w:rStyle w:val="Hyperlink"/>
            <w:rFonts w:ascii="Courier New" w:hAnsi="Courier New" w:cs="Courier New"/>
            <w:i/>
            <w:noProof/>
          </w:rPr>
          <w:t>&lt;connection_2d/&gt;</w:t>
        </w:r>
        <w:r w:rsidR="00A77087">
          <w:rPr>
            <w:noProof/>
            <w:webHidden/>
          </w:rPr>
          <w:tab/>
        </w:r>
        <w:r w:rsidR="00A77087">
          <w:rPr>
            <w:noProof/>
            <w:webHidden/>
          </w:rPr>
          <w:fldChar w:fldCharType="begin"/>
        </w:r>
        <w:r w:rsidR="00A77087">
          <w:rPr>
            <w:noProof/>
            <w:webHidden/>
          </w:rPr>
          <w:instrText xml:space="preserve"> PAGEREF _Toc3813676 \h </w:instrText>
        </w:r>
        <w:r w:rsidR="00A77087">
          <w:rPr>
            <w:noProof/>
            <w:webHidden/>
          </w:rPr>
        </w:r>
        <w:r w:rsidR="00A77087">
          <w:rPr>
            <w:noProof/>
            <w:webHidden/>
          </w:rPr>
          <w:fldChar w:fldCharType="separate"/>
        </w:r>
        <w:r w:rsidR="00A77087">
          <w:rPr>
            <w:noProof/>
            <w:webHidden/>
          </w:rPr>
          <w:t>148</w:t>
        </w:r>
        <w:r w:rsidR="00A77087">
          <w:rPr>
            <w:noProof/>
            <w:webHidden/>
          </w:rPr>
          <w:fldChar w:fldCharType="end"/>
        </w:r>
      </w:hyperlink>
    </w:p>
    <w:p w14:paraId="53882272" w14:textId="096E9BEF"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7" w:history="1">
        <w:r w:rsidR="00A77087" w:rsidRPr="00A23749">
          <w:rPr>
            <w:rStyle w:val="Hyperlink"/>
            <w:noProof/>
          </w:rPr>
          <w:t xml:space="preserve">Table 136: Attributes of element </w:t>
        </w:r>
        <w:r w:rsidR="00A77087" w:rsidRPr="00A23749">
          <w:rPr>
            <w:rStyle w:val="Hyperlink"/>
            <w:rFonts w:ascii="Courier New" w:hAnsi="Courier New" w:cs="Courier New"/>
            <w:i/>
            <w:noProof/>
          </w:rPr>
          <w:t>&lt;connection_2d/&gt;</w:t>
        </w:r>
        <w:r w:rsidR="00A77087">
          <w:rPr>
            <w:noProof/>
            <w:webHidden/>
          </w:rPr>
          <w:tab/>
        </w:r>
        <w:r w:rsidR="00A77087">
          <w:rPr>
            <w:noProof/>
            <w:webHidden/>
          </w:rPr>
          <w:fldChar w:fldCharType="begin"/>
        </w:r>
        <w:r w:rsidR="00A77087">
          <w:rPr>
            <w:noProof/>
            <w:webHidden/>
          </w:rPr>
          <w:instrText xml:space="preserve"> PAGEREF _Toc3813677 \h </w:instrText>
        </w:r>
        <w:r w:rsidR="00A77087">
          <w:rPr>
            <w:noProof/>
            <w:webHidden/>
          </w:rPr>
        </w:r>
        <w:r w:rsidR="00A77087">
          <w:rPr>
            <w:noProof/>
            <w:webHidden/>
          </w:rPr>
          <w:fldChar w:fldCharType="separate"/>
        </w:r>
        <w:r w:rsidR="00A77087">
          <w:rPr>
            <w:noProof/>
            <w:webHidden/>
          </w:rPr>
          <w:t>149</w:t>
        </w:r>
        <w:r w:rsidR="00A77087">
          <w:rPr>
            <w:noProof/>
            <w:webHidden/>
          </w:rPr>
          <w:fldChar w:fldCharType="end"/>
        </w:r>
      </w:hyperlink>
    </w:p>
    <w:p w14:paraId="289E5E89" w14:textId="7360D6AB"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8" w:history="1">
        <w:r w:rsidR="00A77087" w:rsidRPr="00A23749">
          <w:rPr>
            <w:rStyle w:val="Hyperlink"/>
            <w:noProof/>
          </w:rPr>
          <w:t xml:space="preserve">Table 137: Nested elements of element </w:t>
        </w:r>
        <w:r w:rsidR="00A77087" w:rsidRPr="00A23749">
          <w:rPr>
            <w:rStyle w:val="Hyperlink"/>
            <w:rFonts w:ascii="Courier New" w:hAnsi="Courier New" w:cs="Courier New"/>
            <w:i/>
            <w:noProof/>
          </w:rPr>
          <w:t>&lt;connection_2d/&gt;</w:t>
        </w:r>
        <w:r w:rsidR="00A77087">
          <w:rPr>
            <w:noProof/>
            <w:webHidden/>
          </w:rPr>
          <w:tab/>
        </w:r>
        <w:r w:rsidR="00A77087">
          <w:rPr>
            <w:noProof/>
            <w:webHidden/>
          </w:rPr>
          <w:fldChar w:fldCharType="begin"/>
        </w:r>
        <w:r w:rsidR="00A77087">
          <w:rPr>
            <w:noProof/>
            <w:webHidden/>
          </w:rPr>
          <w:instrText xml:space="preserve"> PAGEREF _Toc3813678 \h </w:instrText>
        </w:r>
        <w:r w:rsidR="00A77087">
          <w:rPr>
            <w:noProof/>
            <w:webHidden/>
          </w:rPr>
        </w:r>
        <w:r w:rsidR="00A77087">
          <w:rPr>
            <w:noProof/>
            <w:webHidden/>
          </w:rPr>
          <w:fldChar w:fldCharType="separate"/>
        </w:r>
        <w:r w:rsidR="00A77087">
          <w:rPr>
            <w:noProof/>
            <w:webHidden/>
          </w:rPr>
          <w:t>149</w:t>
        </w:r>
        <w:r w:rsidR="00A77087">
          <w:rPr>
            <w:noProof/>
            <w:webHidden/>
          </w:rPr>
          <w:fldChar w:fldCharType="end"/>
        </w:r>
      </w:hyperlink>
    </w:p>
    <w:p w14:paraId="5E9D6F8E" w14:textId="65185CD3" w:rsidR="00A77087" w:rsidRDefault="00122414">
      <w:pPr>
        <w:pStyle w:val="TableofFigures"/>
        <w:tabs>
          <w:tab w:val="right" w:leader="dot" w:pos="9060"/>
        </w:tabs>
        <w:rPr>
          <w:rFonts w:asciiTheme="minorHAnsi" w:eastAsiaTheme="minorEastAsia" w:hAnsiTheme="minorHAnsi" w:cstheme="minorBidi"/>
          <w:noProof/>
          <w:szCs w:val="22"/>
          <w:lang w:eastAsia="en-US"/>
        </w:rPr>
      </w:pPr>
      <w:hyperlink w:anchor="_Toc3813679" w:history="1">
        <w:r w:rsidR="00A77087" w:rsidRPr="00A23749">
          <w:rPr>
            <w:rStyle w:val="Hyperlink"/>
            <w:noProof/>
          </w:rPr>
          <w:t xml:space="preserve">Table 138: Attributes of element </w:t>
        </w:r>
        <w:r w:rsidR="00A77087" w:rsidRPr="00A23749">
          <w:rPr>
            <w:rStyle w:val="Hyperlink"/>
            <w:rFonts w:ascii="Courier New" w:hAnsi="Courier New" w:cs="Courier New"/>
            <w:i/>
            <w:noProof/>
          </w:rPr>
          <w:t>&lt;adhesive_face/&gt;</w:t>
        </w:r>
        <w:r w:rsidR="00A77087">
          <w:rPr>
            <w:noProof/>
            <w:webHidden/>
          </w:rPr>
          <w:tab/>
        </w:r>
        <w:r w:rsidR="00A77087">
          <w:rPr>
            <w:noProof/>
            <w:webHidden/>
          </w:rPr>
          <w:fldChar w:fldCharType="begin"/>
        </w:r>
        <w:r w:rsidR="00A77087">
          <w:rPr>
            <w:noProof/>
            <w:webHidden/>
          </w:rPr>
          <w:instrText xml:space="preserve"> PAGEREF _Toc3813679 \h </w:instrText>
        </w:r>
        <w:r w:rsidR="00A77087">
          <w:rPr>
            <w:noProof/>
            <w:webHidden/>
          </w:rPr>
        </w:r>
        <w:r w:rsidR="00A77087">
          <w:rPr>
            <w:noProof/>
            <w:webHidden/>
          </w:rPr>
          <w:fldChar w:fldCharType="separate"/>
        </w:r>
        <w:r w:rsidR="00A77087">
          <w:rPr>
            <w:noProof/>
            <w:webHidden/>
          </w:rPr>
          <w:t>149</w:t>
        </w:r>
        <w:r w:rsidR="00A77087">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6E914BA2"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6C1AB285" w14:textId="77777777" w:rsidR="008505A4" w:rsidRPr="00B04A42" w:rsidRDefault="008505A4" w:rsidP="008505A4"/>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9" w:name="_Toc288196432"/>
      <w:bookmarkStart w:id="10" w:name="_Toc288200730"/>
      <w:bookmarkStart w:id="11" w:name="_Toc338938866"/>
      <w:bookmarkStart w:id="12"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AB2E524" w:rsidR="00284C77" w:rsidRDefault="00AD6499" w:rsidP="00284C77">
      <w:pPr>
        <w:tabs>
          <w:tab w:val="left" w:pos="709"/>
          <w:tab w:val="left" w:pos="993"/>
        </w:tabs>
        <w:ind w:left="709" w:hanging="709"/>
      </w:pPr>
      <w:ins w:id="13" w:author="nick" w:date="2019-03-23T18:21:00Z">
        <w:r>
          <w:t xml:space="preserve">V 3.0 R1 - </w:t>
        </w:r>
        <w:r>
          <w:tab/>
        </w:r>
      </w:ins>
      <w:del w:id="14" w:author="nick" w:date="2019-03-23T18:21:00Z">
        <w:r w:rsidR="00284C77" w:rsidDel="00AD6499">
          <w:tab/>
        </w:r>
        <w:r w:rsidR="00284C77" w:rsidDel="00AD6499">
          <w:tab/>
        </w:r>
      </w:del>
      <w:r w:rsidR="00284C77">
        <w:t>Revisited in Q1/2019</w:t>
      </w:r>
      <w:ins w:id="15" w:author="nick" w:date="2019-03-23T18:22:00Z">
        <w:r>
          <w:t xml:space="preserve"> (N. Economidis (editor), C.Franke (reviewer), M. Kalaitzaki)</w:t>
        </w:r>
      </w:ins>
      <w:del w:id="16"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7" w:name="_Toc3556920"/>
      <w:bookmarkStart w:id="18" w:name="_Toc3813757"/>
      <w:r w:rsidRPr="007055D9">
        <w:lastRenderedPageBreak/>
        <w:t>Introduction</w:t>
      </w:r>
      <w:bookmarkEnd w:id="9"/>
      <w:bookmarkEnd w:id="10"/>
      <w:bookmarkEnd w:id="11"/>
      <w:bookmarkEnd w:id="12"/>
      <w:bookmarkEnd w:id="17"/>
      <w:bookmarkEnd w:id="18"/>
    </w:p>
    <w:p w14:paraId="7504B27B" w14:textId="77777777" w:rsidR="00B04A42" w:rsidRPr="007055D9" w:rsidRDefault="00B04A42" w:rsidP="00B04A42">
      <w:pPr>
        <w:pStyle w:val="Heading2"/>
      </w:pPr>
      <w:bookmarkStart w:id="19" w:name="_Toc338938867"/>
      <w:bookmarkStart w:id="20" w:name="_Toc338939047"/>
      <w:bookmarkStart w:id="21" w:name="_Toc3556921"/>
      <w:bookmarkStart w:id="22" w:name="_Toc3813758"/>
      <w:r w:rsidRPr="007055D9">
        <w:t>Motivation</w:t>
      </w:r>
      <w:bookmarkEnd w:id="19"/>
      <w:bookmarkEnd w:id="20"/>
      <w:bookmarkEnd w:id="21"/>
      <w:bookmarkEnd w:id="2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3" w:name="_Toc338938868"/>
      <w:bookmarkStart w:id="24" w:name="_Toc338939048"/>
      <w:bookmarkStart w:id="25" w:name="_Toc3556922"/>
      <w:bookmarkStart w:id="26" w:name="_Toc3813759"/>
      <w:r w:rsidRPr="007055D9">
        <w:t>MCF</w:t>
      </w:r>
      <w:bookmarkEnd w:id="23"/>
      <w:bookmarkEnd w:id="24"/>
      <w:r w:rsidR="001A37D6">
        <w:t xml:space="preserve"> at Ford</w:t>
      </w:r>
      <w:bookmarkEnd w:id="25"/>
      <w:bookmarkEnd w:id="2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15DC7" w:rsidRPr="007055D9">
        <w:t>[1]</w:t>
      </w:r>
      <w:r w:rsidR="008D51C0" w:rsidRPr="007055D9">
        <w:fldChar w:fldCharType="end"/>
      </w:r>
      <w:r w:rsidRPr="007055D9">
        <w:t>).</w:t>
      </w:r>
    </w:p>
    <w:p w14:paraId="776CB603" w14:textId="77777777" w:rsidR="00B04A42" w:rsidRPr="007055D9" w:rsidRDefault="00B04A42" w:rsidP="00B04A42">
      <w:pPr>
        <w:pStyle w:val="Heading2"/>
      </w:pPr>
      <w:bookmarkStart w:id="27" w:name="_Toc338938869"/>
      <w:bookmarkStart w:id="28" w:name="_Toc338939049"/>
      <w:bookmarkStart w:id="29" w:name="_Toc3556923"/>
      <w:bookmarkStart w:id="30" w:name="_Toc3813760"/>
      <w:r w:rsidRPr="007055D9">
        <w:t>From MCF to χMCF</w:t>
      </w:r>
      <w:bookmarkEnd w:id="27"/>
      <w:bookmarkEnd w:id="28"/>
      <w:r w:rsidRPr="007055D9">
        <w:t xml:space="preserve"> </w:t>
      </w:r>
      <w:r>
        <w:t xml:space="preserve">- </w:t>
      </w:r>
      <w:r w:rsidRPr="007055D9">
        <w:t>The Scope of the Document</w:t>
      </w:r>
      <w:bookmarkEnd w:id="29"/>
      <w:bookmarkEnd w:id="3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1" w:name="_Toc334183503"/>
      <w:bookmarkStart w:id="32" w:name="_Toc338938871"/>
      <w:bookmarkStart w:id="33" w:name="_Toc338939051"/>
      <w:bookmarkStart w:id="34" w:name="_Toc288196434"/>
      <w:bookmarkStart w:id="3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6" w:name="_Toc3556924"/>
      <w:bookmarkStart w:id="37" w:name="_Toc381376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1"/>
      <w:bookmarkEnd w:id="32"/>
      <w:bookmarkEnd w:id="33"/>
      <w:bookmarkEnd w:id="36"/>
      <w:bookmarkEnd w:id="3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8" w:name="_Toc338938872"/>
      <w:bookmarkStart w:id="39" w:name="_Toc338939052"/>
      <w:bookmarkStart w:id="40" w:name="_Toc3556925"/>
      <w:bookmarkStart w:id="41" w:name="_Toc3813762"/>
      <w:r w:rsidRPr="007055D9">
        <w:t xml:space="preserve">Design </w:t>
      </w:r>
      <w:r w:rsidR="00255787" w:rsidRPr="007055D9">
        <w:t>Principles</w:t>
      </w:r>
      <w:bookmarkEnd w:id="34"/>
      <w:bookmarkEnd w:id="35"/>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5" w:name="_Ref338930849"/>
      <w:bookmarkStart w:id="46" w:name="_Toc338938873"/>
      <w:bookmarkStart w:id="47" w:name="_Toc338939053"/>
      <w:bookmarkStart w:id="48" w:name="_Toc3556926"/>
      <w:bookmarkStart w:id="49" w:name="_Toc3813763"/>
      <w:r w:rsidRPr="007055D9">
        <w:t>Idealization</w:t>
      </w:r>
      <w:r w:rsidR="00A765F4" w:rsidRPr="007055D9">
        <w:t xml:space="preserve"> of </w:t>
      </w:r>
      <w:bookmarkEnd w:id="45"/>
      <w:bookmarkEnd w:id="46"/>
      <w:bookmarkEnd w:id="47"/>
      <w:r w:rsidR="00073568" w:rsidRPr="007055D9">
        <w:t>Joints</w:t>
      </w:r>
      <w:bookmarkEnd w:id="48"/>
      <w:bookmarkEnd w:id="4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0" w:name="_Ref428531162"/>
      <w:bookmarkStart w:id="51" w:name="_Toc3557081"/>
      <w:bookmarkStart w:id="52" w:name="_Toc3813680"/>
      <w:r>
        <w:t xml:space="preserve">Figure </w:t>
      </w:r>
      <w:r>
        <w:fldChar w:fldCharType="begin"/>
      </w:r>
      <w:r>
        <w:instrText xml:space="preserve"> SEQ Figure \* ARABIC </w:instrText>
      </w:r>
      <w:r>
        <w:fldChar w:fldCharType="separate"/>
      </w:r>
      <w:r w:rsidR="00015DC7">
        <w:rPr>
          <w:noProof/>
        </w:rPr>
        <w:t>1</w:t>
      </w:r>
      <w:r>
        <w:fldChar w:fldCharType="end"/>
      </w:r>
      <w:bookmarkEnd w:id="50"/>
      <w:r w:rsidR="00F920C6">
        <w:t>: Seam weld as 1</w:t>
      </w:r>
      <w:r w:rsidR="00F920C6">
        <w:noBreakHyphen/>
        <w:t>dimensional joint</w:t>
      </w:r>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3" w:name="_Toc338938874"/>
      <w:bookmarkStart w:id="54" w:name="_Toc338939054"/>
      <w:bookmarkStart w:id="55" w:name="_Toc3556927"/>
      <w:bookmarkStart w:id="56" w:name="_Toc3813764"/>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7" w:name="_Toc338938875"/>
      <w:bookmarkStart w:id="58" w:name="_Toc338939055"/>
      <w:bookmarkStart w:id="59" w:name="_Ref371678646"/>
      <w:bookmarkStart w:id="60" w:name="_Toc3556928"/>
      <w:bookmarkStart w:id="61" w:name="_Toc3813765"/>
      <w:r w:rsidRPr="007055D9">
        <w:t xml:space="preserve">Description of </w:t>
      </w:r>
      <w:bookmarkEnd w:id="57"/>
      <w:bookmarkEnd w:id="58"/>
      <w:bookmarkEnd w:id="59"/>
      <w:r w:rsidR="000C6241" w:rsidRPr="007055D9">
        <w:t>Topology</w:t>
      </w:r>
      <w:bookmarkEnd w:id="60"/>
      <w:bookmarkEnd w:id="6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3" w:name="_Ref334010986"/>
      <w:bookmarkStart w:id="64" w:name="_Toc3557082"/>
      <w:bookmarkStart w:id="65" w:name="_Toc3813681"/>
      <w:r>
        <w:t xml:space="preserve">Figure </w:t>
      </w:r>
      <w:r>
        <w:fldChar w:fldCharType="begin"/>
      </w:r>
      <w:r>
        <w:instrText xml:space="preserve"> SEQ Figure \* ARABIC </w:instrText>
      </w:r>
      <w:r>
        <w:fldChar w:fldCharType="separate"/>
      </w:r>
      <w:r w:rsidR="00015DC7">
        <w:rPr>
          <w:noProof/>
        </w:rPr>
        <w:t>2</w:t>
      </w:r>
      <w:r>
        <w:fldChar w:fldCharType="end"/>
      </w:r>
      <w:r>
        <w:t>:</w:t>
      </w:r>
      <w:bookmarkEnd w:id="6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4"/>
      <w:bookmarkEnd w:id="6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015DC7">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15DC7">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15DC7">
        <w:t xml:space="preserve">Figure </w:t>
      </w:r>
      <w:r w:rsidR="00015DC7">
        <w:rPr>
          <w:noProof/>
        </w:rPr>
        <w:t>2</w:t>
      </w:r>
      <w:r w:rsidR="00015DC7">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14" o:title="" cropbottom="43024f" cropright="10402f"/>
          </v:shape>
          <o:OLEObject Type="Embed" ProgID="PowerPoint.Slide.8" ShapeID="_x0000_i1025" DrawAspect="Content" ObjectID="_1615307483" r:id="rId15"/>
        </w:object>
      </w:r>
    </w:p>
    <w:p w14:paraId="35DD0AD4" w14:textId="77777777" w:rsidR="00066BB2" w:rsidRPr="007055D9" w:rsidRDefault="007250B7" w:rsidP="0050415A">
      <w:pPr>
        <w:pStyle w:val="Caption"/>
      </w:pPr>
      <w:bookmarkStart w:id="66" w:name="_Toc3557083"/>
      <w:bookmarkStart w:id="67" w:name="_Toc3813682"/>
      <w:r w:rsidRPr="007055D9">
        <w:t xml:space="preserve">Figure </w:t>
      </w:r>
      <w:r w:rsidR="00406B64">
        <w:fldChar w:fldCharType="begin"/>
      </w:r>
      <w:r w:rsidR="00406B64">
        <w:instrText xml:space="preserve"> SEQ Figure \* ARABIC </w:instrText>
      </w:r>
      <w:r w:rsidR="00406B64">
        <w:fldChar w:fldCharType="separate"/>
      </w:r>
      <w:r w:rsidR="00015DC7">
        <w:rPr>
          <w:noProof/>
        </w:rPr>
        <w:t>3</w:t>
      </w:r>
      <w:r w:rsidR="00406B64">
        <w:fldChar w:fldCharType="end"/>
      </w:r>
      <w:r w:rsidRPr="007055D9">
        <w:t>: Product Structures Fitting to Previous Figure.</w:t>
      </w:r>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8" w:name="_Toc338938876"/>
      <w:bookmarkStart w:id="69" w:name="_Toc338939056"/>
      <w:bookmarkStart w:id="70" w:name="_Toc3556929"/>
      <w:bookmarkStart w:id="71" w:name="_Toc3813766"/>
      <w:bookmarkStart w:id="72" w:name="_Toc288196436"/>
      <w:bookmarkStart w:id="73"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77087" w:rsidRPr="007055D9">
        <w:t xml:space="preserve">Figure </w:t>
      </w:r>
      <w:r w:rsidR="00A77087">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77087" w:rsidRPr="007055D9">
        <w:t xml:space="preserve">Figure </w:t>
      </w:r>
      <w:r w:rsidR="00A77087">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4" w:name="_Ref333842518"/>
      <w:bookmarkStart w:id="75" w:name="_Ref333842510"/>
      <w:bookmarkStart w:id="76" w:name="_Toc3557084"/>
      <w:bookmarkStart w:id="77" w:name="_Toc3813683"/>
      <w:r w:rsidRPr="007055D9">
        <w:t xml:space="preserve">Figure </w:t>
      </w:r>
      <w:r w:rsidR="00406B64">
        <w:fldChar w:fldCharType="begin"/>
      </w:r>
      <w:r w:rsidR="00406B64">
        <w:instrText xml:space="preserve"> SEQ Figure \* ARABIC </w:instrText>
      </w:r>
      <w:r w:rsidR="00406B64">
        <w:fldChar w:fldCharType="separate"/>
      </w:r>
      <w:r w:rsidR="00015DC7">
        <w:rPr>
          <w:noProof/>
        </w:rPr>
        <w:t>4</w:t>
      </w:r>
      <w:r w:rsidR="00406B64">
        <w:fldChar w:fldCharType="end"/>
      </w:r>
      <w:bookmarkEnd w:id="74"/>
      <w:r w:rsidRPr="007055D9">
        <w:t>: The</w:t>
      </w:r>
      <w:r w:rsidR="000033ED" w:rsidRPr="007055D9">
        <w:t xml:space="preserve"> </w:t>
      </w:r>
      <w:r w:rsidR="008C1F93" w:rsidRPr="007055D9">
        <w:t xml:space="preserve">Development </w:t>
      </w:r>
      <w:bookmarkEnd w:id="75"/>
      <w:r w:rsidR="008C1F93" w:rsidRPr="007055D9">
        <w:t>Process</w:t>
      </w:r>
      <w:bookmarkEnd w:id="76"/>
      <w:bookmarkEnd w:id="7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79" w:name="_Ref334482085"/>
      <w:bookmarkStart w:id="80" w:name="_Ref334482078"/>
      <w:bookmarkStart w:id="81" w:name="_Toc3557085"/>
      <w:bookmarkStart w:id="82" w:name="_Toc3813684"/>
      <w:r w:rsidRPr="007055D9">
        <w:t xml:space="preserve">Figure </w:t>
      </w:r>
      <w:r w:rsidR="00406B64">
        <w:fldChar w:fldCharType="begin"/>
      </w:r>
      <w:r w:rsidR="00406B64">
        <w:instrText xml:space="preserve"> SEQ Figure \* ARABIC </w:instrText>
      </w:r>
      <w:r w:rsidR="00406B64">
        <w:fldChar w:fldCharType="separate"/>
      </w:r>
      <w:r w:rsidR="00015DC7">
        <w:rPr>
          <w:noProof/>
        </w:rPr>
        <w:t>5</w:t>
      </w:r>
      <w:r w:rsidR="00406B64">
        <w:fldChar w:fldCharType="end"/>
      </w:r>
      <w:bookmarkEnd w:id="78"/>
      <w:bookmarkEnd w:id="7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0"/>
      <w:r w:rsidR="005E0B44" w:rsidRPr="007055D9">
        <w:t>Process</w:t>
      </w:r>
      <w:bookmarkEnd w:id="81"/>
      <w:bookmarkEnd w:id="8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77087" w:rsidRPr="007055D9">
        <w:t xml:space="preserve">Figure </w:t>
      </w:r>
      <w:r w:rsidR="00A77087">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77087" w:rsidRPr="007055D9">
        <w:t xml:space="preserve">Figure </w:t>
      </w:r>
      <w:r w:rsidR="00A77087">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77087" w:rsidRPr="007055D9">
        <w:t xml:space="preserve">Figure </w:t>
      </w:r>
      <w:r w:rsidR="00A77087">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3" w:name="_Toc3556930"/>
      <w:bookmarkStart w:id="84" w:name="_Toc3813767"/>
      <w:r w:rsidRPr="007055D9">
        <w:lastRenderedPageBreak/>
        <w:t xml:space="preserve">Key-words </w:t>
      </w:r>
      <w:r w:rsidR="004F2D36" w:rsidRPr="007055D9">
        <w:t>of XML specification</w:t>
      </w:r>
      <w:bookmarkEnd w:id="83"/>
      <w:bookmarkEnd w:id="84"/>
    </w:p>
    <w:p w14:paraId="433568B7" w14:textId="77777777" w:rsidR="003B4F3B" w:rsidRPr="007055D9" w:rsidRDefault="002D62D0" w:rsidP="00860E71">
      <w:pPr>
        <w:pStyle w:val="Heading2"/>
      </w:pPr>
      <w:bookmarkStart w:id="85" w:name="_Toc3556931"/>
      <w:bookmarkStart w:id="86" w:name="_Toc3813768"/>
      <w:r w:rsidRPr="007055D9">
        <w:t>Key-words</w:t>
      </w:r>
      <w:bookmarkEnd w:id="85"/>
      <w:bookmarkEnd w:id="8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7" w:author="nick" w:date="2019-03-23T21:59:00Z">
        <w:r w:rsidRPr="007055D9" w:rsidDel="00A84060">
          <w:delText>Use</w:delText>
        </w:r>
      </w:del>
      <w:ins w:id="88"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89"/>
      <w:del w:id="90" w:author="nick" w:date="2019-03-23T21:54:00Z">
        <w:r w:rsidRPr="007055D9" w:rsidDel="00A84060">
          <w:rPr>
            <w:rFonts w:ascii="Courier New" w:hAnsi="Courier New" w:cs="Courier New"/>
            <w:i/>
          </w:rPr>
          <w:delText>Use</w:delText>
        </w:r>
        <w:r w:rsidRPr="007055D9" w:rsidDel="00A84060">
          <w:delText xml:space="preserve"> </w:delText>
        </w:r>
      </w:del>
      <w:ins w:id="91" w:author="nick" w:date="2019-03-23T21:54:00Z">
        <w:r w:rsidR="00A84060">
          <w:rPr>
            <w:rFonts w:ascii="Courier New" w:hAnsi="Courier New" w:cs="Courier New"/>
            <w:i/>
          </w:rPr>
          <w:t>Status</w:t>
        </w:r>
      </w:ins>
      <w:commentRangeEnd w:id="89"/>
      <w:ins w:id="92" w:author="nick" w:date="2019-03-23T22:01:00Z">
        <w:r w:rsidR="00A84060">
          <w:rPr>
            <w:rStyle w:val="CommentReference"/>
            <w:lang w:eastAsia="x-none"/>
          </w:rPr>
          <w:commentReference w:id="89"/>
        </w:r>
      </w:ins>
      <w:ins w:id="93"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4" w:author="nick" w:date="2019-03-23T19:42:00Z">
        <w:r w:rsidR="00C5638F">
          <w:rPr>
            <w:rFonts w:ascii="Courier New" w:hAnsi="Courier New" w:cs="Courier New"/>
            <w:i/>
          </w:rPr>
          <w:t xml:space="preserve"> </w:t>
        </w:r>
        <w:commentRangeStart w:id="95"/>
        <w:r w:rsidR="00C5638F">
          <w:t xml:space="preserve">By </w:t>
        </w:r>
      </w:ins>
      <w:ins w:id="96" w:author="nick" w:date="2019-03-23T18:32:00Z">
        <w:r w:rsidR="000C5D6D">
          <w:t>convention</w:t>
        </w:r>
      </w:ins>
      <w:ins w:id="97" w:author="nick" w:date="2019-03-23T19:42:00Z">
        <w:r w:rsidR="00C5638F">
          <w:t xml:space="preserve">, </w:t>
        </w:r>
      </w:ins>
      <w:ins w:id="98" w:author="nick" w:date="2019-03-23T18:32:00Z">
        <w:r w:rsidR="000C5D6D">
          <w:t xml:space="preserve">when </w:t>
        </w:r>
      </w:ins>
      <w:ins w:id="99" w:author="nick" w:date="2019-03-23T21:58:00Z">
        <w:r w:rsidR="00A84060">
          <w:rPr>
            <w:rFonts w:ascii="Courier New" w:hAnsi="Courier New" w:cs="Courier New"/>
            <w:i/>
          </w:rPr>
          <w:t>Status</w:t>
        </w:r>
      </w:ins>
      <w:ins w:id="100"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5"/>
      <w:ins w:id="101" w:author="nick" w:date="2019-03-23T19:46:00Z">
        <w:r w:rsidR="00C5638F">
          <w:rPr>
            <w:rStyle w:val="CommentReference"/>
            <w:lang w:eastAsia="x-none"/>
          </w:rPr>
          <w:commentReference w:id="95"/>
        </w:r>
      </w:ins>
      <w:ins w:id="102" w:author="nick" w:date="2019-03-23T18:32:00Z">
        <w:r w:rsidR="000C5D6D" w:rsidRPr="00C5638F">
          <w:rPr>
            <w:szCs w:val="22"/>
          </w:rPr>
          <w:t xml:space="preserve"> </w:t>
        </w:r>
      </w:ins>
      <w:del w:id="103"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4" w:name="_Ref371679978"/>
      <w:bookmarkStart w:id="105" w:name="_Ref371939247"/>
      <w:bookmarkStart w:id="106" w:name="_Toc3556933"/>
      <w:bookmarkStart w:id="107" w:name="_Toc3813769"/>
      <w:bookmarkStart w:id="108" w:name="_Toc288196441"/>
      <w:bookmarkStart w:id="109" w:name="_Toc288200739"/>
      <w:bookmarkEnd w:id="72"/>
      <w:bookmarkEnd w:id="73"/>
      <w:r w:rsidRPr="007055D9">
        <w:lastRenderedPageBreak/>
        <w:t>Parts</w:t>
      </w:r>
      <w:r w:rsidR="00522BFE" w:rsidRPr="007055D9">
        <w:t>, Properties</w:t>
      </w:r>
      <w:r w:rsidRPr="007055D9">
        <w:t xml:space="preserve"> and </w:t>
      </w:r>
      <w:r w:rsidR="00CA1B81" w:rsidRPr="007055D9">
        <w:t>A</w:t>
      </w:r>
      <w:r w:rsidRPr="007055D9">
        <w:t>ssemblies</w:t>
      </w:r>
      <w:bookmarkEnd w:id="104"/>
      <w:bookmarkEnd w:id="105"/>
      <w:bookmarkEnd w:id="106"/>
      <w:bookmarkEnd w:id="10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0" w:name="_Toc3556934"/>
      <w:bookmarkStart w:id="111" w:name="_Toc3813770"/>
      <w:r w:rsidRPr="007055D9">
        <w:t>Parts</w:t>
      </w:r>
      <w:bookmarkEnd w:id="110"/>
      <w:bookmarkEnd w:id="111"/>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12" w:name="_Toc3556935"/>
      <w:bookmarkStart w:id="113" w:name="_Toc3813771"/>
      <w:r w:rsidRPr="007055D9">
        <w:t>Part Labels</w:t>
      </w:r>
      <w:bookmarkEnd w:id="112"/>
      <w:bookmarkEnd w:id="113"/>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4" w:name="_Toc3556936"/>
      <w:bookmarkStart w:id="115" w:name="_Toc3813772"/>
      <w:r w:rsidRPr="007055D9">
        <w:t>Properties</w:t>
      </w:r>
      <w:bookmarkEnd w:id="114"/>
      <w:bookmarkEnd w:id="115"/>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6" w:name="_Toc428456056"/>
      <w:bookmarkStart w:id="117" w:name="_Toc428537020"/>
      <w:bookmarkStart w:id="118" w:name="_Toc428969339"/>
      <w:bookmarkStart w:id="119" w:name="_Toc429052730"/>
      <w:bookmarkStart w:id="120" w:name="_Toc3556937"/>
      <w:bookmarkStart w:id="121" w:name="_Toc3813773"/>
      <w:bookmarkEnd w:id="116"/>
      <w:bookmarkEnd w:id="117"/>
      <w:bookmarkEnd w:id="118"/>
      <w:bookmarkEnd w:id="119"/>
      <w:r w:rsidRPr="007055D9">
        <w:t>Assemblies</w:t>
      </w:r>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22" w:name="_Toc3557086"/>
      <w:bookmarkStart w:id="123" w:name="_Toc3813685"/>
      <w:r w:rsidRPr="007055D9">
        <w:t xml:space="preserve">Figure </w:t>
      </w:r>
      <w:r w:rsidR="00406B64">
        <w:fldChar w:fldCharType="begin"/>
      </w:r>
      <w:r w:rsidR="00406B64">
        <w:instrText xml:space="preserve"> SEQ Figure \* ARABIC </w:instrText>
      </w:r>
      <w:r w:rsidR="00406B64">
        <w:fldChar w:fldCharType="separate"/>
      </w:r>
      <w:r w:rsidR="00015DC7">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4" w:name="_Toc3556938"/>
      <w:bookmarkStart w:id="125" w:name="_Toc3813774"/>
      <w:r w:rsidRPr="007055D9">
        <w:lastRenderedPageBreak/>
        <w:t>File Structure of χMCF</w:t>
      </w:r>
      <w:bookmarkEnd w:id="124"/>
      <w:bookmarkEnd w:id="125"/>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6" w:name="_Toc428279323"/>
      <w:bookmarkStart w:id="127" w:name="_Toc428456059"/>
      <w:bookmarkStart w:id="128" w:name="_Toc428537023"/>
      <w:bookmarkStart w:id="129" w:name="_Toc428969342"/>
      <w:bookmarkStart w:id="130" w:name="_Toc429052733"/>
      <w:bookmarkStart w:id="131" w:name="_Toc3556939"/>
      <w:bookmarkStart w:id="132" w:name="_Toc3813775"/>
      <w:bookmarkEnd w:id="126"/>
      <w:bookmarkEnd w:id="127"/>
      <w:bookmarkEnd w:id="128"/>
      <w:bookmarkEnd w:id="129"/>
      <w:bookmarkEnd w:id="130"/>
      <w:r w:rsidRPr="007055D9">
        <w:t>Elements containing g</w:t>
      </w:r>
      <w:r w:rsidR="00A341E9" w:rsidRPr="007055D9">
        <w:t>eneral information</w:t>
      </w:r>
      <w:bookmarkEnd w:id="131"/>
      <w:bookmarkEnd w:id="132"/>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3"/>
            <w:commentRangeStart w:id="134"/>
            <w:commentRangeStart w:id="135"/>
            <w:del w:id="136" w:author="nick" w:date="2019-02-12T11:06:00Z">
              <w:r w:rsidDel="00A15BE4">
                <w:rPr>
                  <w:sz w:val="20"/>
                  <w:szCs w:val="20"/>
                </w:rPr>
                <w:delText>0-</w:delText>
              </w:r>
            </w:del>
            <w:r w:rsidRPr="00AC3719">
              <w:rPr>
                <w:sz w:val="20"/>
                <w:szCs w:val="20"/>
              </w:rPr>
              <w:t>1</w:t>
            </w:r>
            <w:commentRangeEnd w:id="133"/>
            <w:r w:rsidR="00A15BE4">
              <w:rPr>
                <w:rStyle w:val="CommentReference"/>
                <w:lang w:eastAsia="x-none"/>
              </w:rPr>
              <w:commentReference w:id="133"/>
            </w:r>
            <w:commentRangeEnd w:id="134"/>
            <w:r w:rsidR="00AF30FF">
              <w:rPr>
                <w:rStyle w:val="CommentReference"/>
                <w:lang w:eastAsia="x-none"/>
              </w:rPr>
              <w:commentReference w:id="134"/>
            </w:r>
            <w:commentRangeEnd w:id="135"/>
            <w:r w:rsidR="00C5638F">
              <w:rPr>
                <w:rStyle w:val="CommentReference"/>
                <w:lang w:eastAsia="x-none"/>
              </w:rPr>
              <w:commentReference w:id="135"/>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7"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8" w:author="nick" w:date="2019-02-12T16:14:00Z">
              <w:r>
                <w:rPr>
                  <w:sz w:val="20"/>
                  <w:szCs w:val="20"/>
                </w:rPr>
                <w:t>1-*</w:t>
              </w:r>
            </w:ins>
            <w:del w:id="139"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15DC7">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40" w:author="nick" w:date="2019-02-12T16:14:00Z">
              <w:r>
                <w:rPr>
                  <w:sz w:val="20"/>
                  <w:szCs w:val="20"/>
                </w:rPr>
                <w:t>1-*</w:t>
              </w:r>
            </w:ins>
            <w:del w:id="141"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15DC7">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2" w:author="nick" w:date="2019-02-12T16:14:00Z">
              <w:r>
                <w:rPr>
                  <w:sz w:val="20"/>
                  <w:szCs w:val="20"/>
                </w:rPr>
                <w:t>1-*</w:t>
              </w:r>
            </w:ins>
            <w:del w:id="143"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15DC7">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4" w:name="_Toc3566409"/>
      <w:bookmarkStart w:id="145" w:name="_Toc3813542"/>
      <w:r>
        <w:t xml:space="preserve">Table </w:t>
      </w:r>
      <w:r w:rsidR="00D43112">
        <w:fldChar w:fldCharType="begin"/>
      </w:r>
      <w:r w:rsidR="00D43112">
        <w:instrText xml:space="preserve"> SEQ Table \* ARABIC </w:instrText>
      </w:r>
      <w:r w:rsidR="00D43112">
        <w:fldChar w:fldCharType="separate"/>
      </w:r>
      <w:r w:rsidR="00015DC7">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4"/>
      <w:bookmarkEnd w:id="145"/>
    </w:p>
    <w:p w14:paraId="574E4A30" w14:textId="77777777" w:rsidR="00CC728F" w:rsidRPr="007055D9" w:rsidRDefault="00CF4308" w:rsidP="00736820">
      <w:pPr>
        <w:pStyle w:val="Heading3"/>
        <w:tabs>
          <w:tab w:val="clear" w:pos="720"/>
          <w:tab w:val="num" w:pos="1701"/>
        </w:tabs>
      </w:pPr>
      <w:bookmarkStart w:id="146" w:name="_Toc3556940"/>
      <w:bookmarkStart w:id="147" w:name="_Toc3813776"/>
      <w:r w:rsidRPr="007055D9">
        <w:t>Date</w:t>
      </w:r>
      <w:bookmarkEnd w:id="146"/>
      <w:bookmarkEnd w:id="147"/>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9"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r w:rsidR="00EB4BFC">
        <w:t>3</w:t>
      </w:r>
      <w:r w:rsidR="00BA120B" w:rsidRPr="00BA120B">
        <w:t>.0.0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48" w:name="_Toc3556941"/>
      <w:bookmarkStart w:id="149" w:name="_Toc3813777"/>
      <w:r w:rsidRPr="007055D9">
        <w:t>Version</w:t>
      </w:r>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C04963">
        <w:t>3</w:t>
      </w:r>
      <w:r w:rsidRPr="007055D9">
        <w:t>.0.</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50" w:name="_Toc3556942"/>
      <w:bookmarkStart w:id="151" w:name="_Toc3813778"/>
      <w:r w:rsidRPr="007055D9">
        <w:t>Unit System</w:t>
      </w:r>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2" w:author="nick" w:date="2019-03-23T21:58:00Z">
              <w:r w:rsidRPr="007055D9" w:rsidDel="00A84060">
                <w:rPr>
                  <w:b/>
                  <w:i/>
                </w:rPr>
                <w:delText>Use</w:delText>
              </w:r>
            </w:del>
            <w:ins w:id="153"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4" w:name="_Toc3566410"/>
      <w:bookmarkStart w:id="155" w:name="_Toc3813543"/>
      <w:r>
        <w:t xml:space="preserve">Table </w:t>
      </w:r>
      <w:r w:rsidR="00D43112">
        <w:fldChar w:fldCharType="begin"/>
      </w:r>
      <w:r w:rsidR="00D43112">
        <w:instrText xml:space="preserve"> SEQ Table \* ARABIC </w:instrText>
      </w:r>
      <w:r w:rsidR="00D43112">
        <w:fldChar w:fldCharType="separate"/>
      </w:r>
      <w:r w:rsidR="00015DC7">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6" w:name="_Toc339013871"/>
      <w:bookmarkStart w:id="157" w:name="_Toc3556943"/>
      <w:bookmarkStart w:id="158" w:name="_Toc3813779"/>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20"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59" w:name="_Toc413359565"/>
      <w:bookmarkStart w:id="160" w:name="_Ref414560122"/>
      <w:bookmarkStart w:id="161" w:name="_Ref414563183"/>
      <w:bookmarkStart w:id="162" w:name="_Ref414571476"/>
      <w:bookmarkStart w:id="163" w:name="_Ref428530906"/>
      <w:bookmarkStart w:id="164" w:name="_Ref429050591"/>
      <w:bookmarkStart w:id="165" w:name="_Ref429053268"/>
      <w:bookmarkStart w:id="166" w:name="_Toc3556944"/>
      <w:bookmarkStart w:id="167" w:name="_Toc3813780"/>
      <w:r w:rsidRPr="007055D9">
        <w:t xml:space="preserve">User Specific Data </w:t>
      </w:r>
      <w:r w:rsidRPr="00E70284">
        <w:rPr>
          <w:rFonts w:ascii="Courier New" w:hAnsi="Courier New" w:cs="Courier New"/>
          <w:b w:val="0"/>
          <w:sz w:val="26"/>
          <w:szCs w:val="28"/>
          <w:lang w:eastAsia="de-DE"/>
        </w:rPr>
        <w:t>&lt;appdata&gt;</w:t>
      </w:r>
      <w:bookmarkEnd w:id="159"/>
      <w:bookmarkEnd w:id="160"/>
      <w:bookmarkEnd w:id="161"/>
      <w:bookmarkEnd w:id="162"/>
      <w:bookmarkEnd w:id="163"/>
      <w:bookmarkEnd w:id="164"/>
      <w:bookmarkEnd w:id="165"/>
      <w:bookmarkEnd w:id="166"/>
      <w:bookmarkEnd w:id="16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68" w:name="_Toc3566411"/>
      <w:bookmarkStart w:id="169" w:name="_Toc3813544"/>
      <w:r>
        <w:t xml:space="preserve">Table </w:t>
      </w:r>
      <w:r w:rsidR="00D43112">
        <w:fldChar w:fldCharType="begin"/>
      </w:r>
      <w:r w:rsidR="00D43112">
        <w:instrText xml:space="preserve"> SEQ Table \* ARABIC </w:instrText>
      </w:r>
      <w:r w:rsidR="00D43112">
        <w:fldChar w:fldCharType="separate"/>
      </w:r>
      <w:r w:rsidR="00015DC7">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8"/>
      <w:bookmarkEnd w:id="16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70" w:name="_Finite_Element_Specific"/>
      <w:bookmarkStart w:id="171" w:name="_Ref414560131"/>
      <w:bookmarkStart w:id="172" w:name="_Toc3556945"/>
      <w:bookmarkStart w:id="173" w:name="_Toc3813781"/>
      <w:bookmarkEnd w:id="170"/>
      <w:r w:rsidRPr="007055D9">
        <w:t xml:space="preserve">Finite Element Specific Data </w:t>
      </w:r>
      <w:r w:rsidRPr="00E366F9">
        <w:rPr>
          <w:rFonts w:ascii="Courier New" w:hAnsi="Courier New" w:cs="Courier New"/>
          <w:b w:val="0"/>
          <w:sz w:val="26"/>
          <w:szCs w:val="28"/>
          <w:lang w:eastAsia="de-DE"/>
        </w:rPr>
        <w:t>&lt;femdata&gt;</w:t>
      </w:r>
      <w:bookmarkEnd w:id="171"/>
      <w:bookmarkEnd w:id="172"/>
      <w:bookmarkEnd w:id="17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4" w:name="_Toc3566412"/>
      <w:bookmarkStart w:id="175" w:name="_Toc3813545"/>
      <w:r>
        <w:t xml:space="preserve">Table </w:t>
      </w:r>
      <w:r w:rsidR="00D43112">
        <w:fldChar w:fldCharType="begin"/>
      </w:r>
      <w:r w:rsidR="00D43112">
        <w:instrText xml:space="preserve"> SEQ Table \* ARABIC </w:instrText>
      </w:r>
      <w:r w:rsidR="00D43112">
        <w:fldChar w:fldCharType="separate"/>
      </w:r>
      <w:r w:rsidR="00015DC7">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4"/>
      <w:bookmarkEnd w:id="17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21"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22"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6" w:name="_Toc3566413"/>
      <w:bookmarkStart w:id="177" w:name="_Toc3813546"/>
      <w:r>
        <w:t xml:space="preserve">Table </w:t>
      </w:r>
      <w:r w:rsidR="00D43112">
        <w:fldChar w:fldCharType="begin"/>
      </w:r>
      <w:r w:rsidR="00D43112">
        <w:instrText xml:space="preserve"> SEQ Table \* ARABIC </w:instrText>
      </w:r>
      <w:r w:rsidR="00D43112">
        <w:fldChar w:fldCharType="separate"/>
      </w:r>
      <w:r w:rsidR="00015DC7">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6"/>
      <w:bookmarkEnd w:id="177"/>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78" w:name="_Toc3566414"/>
      <w:bookmarkStart w:id="179" w:name="_Toc3813547"/>
      <w:r>
        <w:t xml:space="preserve">Table </w:t>
      </w:r>
      <w:r w:rsidR="00D43112">
        <w:fldChar w:fldCharType="begin"/>
      </w:r>
      <w:r w:rsidR="00D43112">
        <w:instrText xml:space="preserve"> SEQ Table \* ARABIC </w:instrText>
      </w:r>
      <w:r w:rsidR="00D43112">
        <w:fldChar w:fldCharType="separate"/>
      </w:r>
      <w:r w:rsidR="00015DC7">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78"/>
      <w:bookmarkEnd w:id="179"/>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0" w:name="_Toc3566415"/>
      <w:bookmarkStart w:id="181" w:name="_Toc3813548"/>
      <w:r>
        <w:t xml:space="preserve">Table </w:t>
      </w:r>
      <w:r w:rsidR="00D43112">
        <w:fldChar w:fldCharType="begin"/>
      </w:r>
      <w:r w:rsidR="00D43112">
        <w:instrText xml:space="preserve"> SEQ Table \* ARABIC </w:instrText>
      </w:r>
      <w:r w:rsidR="00D43112">
        <w:fldChar w:fldCharType="separate"/>
      </w:r>
      <w:r w:rsidR="00015DC7">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0"/>
      <w:bookmarkEnd w:id="181"/>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2" w:name="_Toc373504790"/>
      <w:bookmarkStart w:id="183" w:name="_Toc373505008"/>
      <w:bookmarkStart w:id="184" w:name="_Toc339013872"/>
      <w:bookmarkStart w:id="185" w:name="_Ref414560151"/>
      <w:bookmarkStart w:id="186" w:name="_Toc3556946"/>
      <w:bookmarkStart w:id="187" w:name="_Toc3813782"/>
      <w:bookmarkEnd w:id="182"/>
      <w:bookmarkEnd w:id="183"/>
      <w:r w:rsidRPr="007055D9">
        <w:t>Connection Data</w:t>
      </w:r>
      <w:bookmarkEnd w:id="18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5"/>
      <w:bookmarkEnd w:id="186"/>
      <w:bookmarkEnd w:id="187"/>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15DC7">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15DC7">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15DC7">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88" w:name="_Toc3566416"/>
      <w:bookmarkStart w:id="189" w:name="_Toc3813549"/>
      <w:r>
        <w:t xml:space="preserve">Table </w:t>
      </w:r>
      <w:r>
        <w:fldChar w:fldCharType="begin"/>
      </w:r>
      <w:r>
        <w:instrText xml:space="preserve"> SEQ Table \* ARABIC </w:instrText>
      </w:r>
      <w:r>
        <w:fldChar w:fldCharType="separate"/>
      </w:r>
      <w:r w:rsidR="00015DC7">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8"/>
      <w:bookmarkEnd w:id="18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0"/>
            <w:del w:id="191" w:author="nick" w:date="2019-02-12T11:07:00Z">
              <w:r w:rsidRPr="001D404C" w:rsidDel="00A15BE4">
                <w:rPr>
                  <w:sz w:val="18"/>
                  <w:szCs w:val="20"/>
                </w:rPr>
                <w:delText>0-</w:delText>
              </w:r>
            </w:del>
            <w:r w:rsidR="00A435F0" w:rsidRPr="001D404C">
              <w:rPr>
                <w:sz w:val="18"/>
                <w:szCs w:val="20"/>
              </w:rPr>
              <w:t>1</w:t>
            </w:r>
            <w:commentRangeEnd w:id="190"/>
            <w:r w:rsidR="00A15BE4">
              <w:rPr>
                <w:rStyle w:val="CommentReference"/>
                <w:lang w:eastAsia="x-none"/>
              </w:rPr>
              <w:commentReference w:id="190"/>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92" w:name="_Toc3566417"/>
      <w:bookmarkStart w:id="193" w:name="_Toc3813550"/>
      <w:r>
        <w:t xml:space="preserve">Table </w:t>
      </w:r>
      <w:r>
        <w:fldChar w:fldCharType="begin"/>
      </w:r>
      <w:r>
        <w:instrText xml:space="preserve"> SEQ Table \* ARABIC </w:instrText>
      </w:r>
      <w:r>
        <w:fldChar w:fldCharType="separate"/>
      </w:r>
      <w:r w:rsidR="00015DC7">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2"/>
      <w:bookmarkEnd w:id="193"/>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94" w:name="_Ref432343981"/>
      <w:bookmarkStart w:id="195" w:name="_Toc3556947"/>
      <w:bookmarkStart w:id="196" w:name="_Toc3813783"/>
      <w:r w:rsidRPr="007055D9">
        <w:t xml:space="preserve">Connected </w:t>
      </w:r>
      <w:r w:rsidR="00A101BB" w:rsidRPr="007055D9">
        <w:t>Objects</w:t>
      </w:r>
      <w:bookmarkEnd w:id="194"/>
      <w:bookmarkEnd w:id="195"/>
      <w:bookmarkEnd w:id="196"/>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15DC7">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197"/>
            <w:r w:rsidRPr="007055D9">
              <w:rPr>
                <w:b/>
                <w:i/>
              </w:rPr>
              <w:t>Status</w:t>
            </w:r>
            <w:commentRangeEnd w:id="197"/>
            <w:r w:rsidR="002D7D98">
              <w:rPr>
                <w:rStyle w:val="CommentReference"/>
                <w:lang w:eastAsia="x-none"/>
              </w:rPr>
              <w:commentReference w:id="197"/>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198" w:author="nick" w:date="2019-02-12T13:04:00Z"/>
                <w:sz w:val="20"/>
                <w:szCs w:val="20"/>
                <w:highlight w:val="yellow"/>
              </w:rPr>
            </w:pPr>
            <w:del w:id="199"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0"/>
            <w:ins w:id="201" w:author="nick" w:date="2019-02-12T13:04:00Z">
              <w:r>
                <w:rPr>
                  <w:sz w:val="20"/>
                  <w:szCs w:val="20"/>
                  <w:highlight w:val="yellow"/>
                </w:rPr>
                <w:t>Optional</w:t>
              </w:r>
            </w:ins>
            <w:commentRangeEnd w:id="200"/>
            <w:ins w:id="202" w:author="nick" w:date="2019-02-12T13:05:00Z">
              <w:r>
                <w:rPr>
                  <w:rStyle w:val="CommentReference"/>
                  <w:lang w:eastAsia="x-none"/>
                </w:rPr>
                <w:commentReference w:id="200"/>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3"/>
            <w:ins w:id="204" w:author="nick" w:date="2019-02-12T13:04:00Z">
              <w:r>
                <w:rPr>
                  <w:sz w:val="20"/>
                  <w:szCs w:val="20"/>
                </w:rPr>
                <w:t>Optional</w:t>
              </w:r>
            </w:ins>
            <w:commentRangeEnd w:id="203"/>
            <w:ins w:id="205" w:author="nick" w:date="2019-02-12T13:05:00Z">
              <w:r>
                <w:rPr>
                  <w:rStyle w:val="CommentReference"/>
                  <w:lang w:eastAsia="x-none"/>
                </w:rPr>
                <w:commentReference w:id="203"/>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6" w:name="_Toc3566418"/>
      <w:bookmarkStart w:id="207" w:name="_Toc3813551"/>
      <w:bookmarkStart w:id="208" w:name="_Ref371942385"/>
      <w:r>
        <w:t xml:space="preserve">Table </w:t>
      </w:r>
      <w:r>
        <w:fldChar w:fldCharType="begin"/>
      </w:r>
      <w:r>
        <w:instrText xml:space="preserve"> SEQ Table \* ARABIC </w:instrText>
      </w:r>
      <w:r>
        <w:fldChar w:fldCharType="separate"/>
      </w:r>
      <w:r w:rsidR="00015DC7">
        <w:rPr>
          <w:noProof/>
        </w:rPr>
        <w:t>10</w:t>
      </w:r>
      <w:r>
        <w:fldChar w:fldCharType="end"/>
      </w:r>
      <w:r>
        <w:t xml:space="preserve">: </w:t>
      </w:r>
      <w:r w:rsidR="00F92FB3">
        <w:t xml:space="preserve">Nested elements of </w:t>
      </w:r>
      <w:r w:rsidR="00F92FB3" w:rsidRPr="00F92FB3">
        <w:rPr>
          <w:rStyle w:val="elementdeftypeChar"/>
          <w:b/>
        </w:rPr>
        <w:t>&lt;connected_to&gt;</w:t>
      </w:r>
      <w:bookmarkEnd w:id="206"/>
      <w:bookmarkEnd w:id="207"/>
    </w:p>
    <w:p w14:paraId="6E0C7858" w14:textId="77777777" w:rsidR="00A33BC7" w:rsidRPr="007055D9" w:rsidRDefault="00543B6B" w:rsidP="00860E71">
      <w:pPr>
        <w:pStyle w:val="Heading4"/>
      </w:pPr>
      <w:bookmarkStart w:id="209" w:name="_Ref428791371"/>
      <w:bookmarkStart w:id="210" w:name="_Ref428891357"/>
      <w:bookmarkStart w:id="211" w:name="_Ref428892751"/>
      <w:bookmarkStart w:id="212" w:name="_Toc3556948"/>
      <w:bookmarkStart w:id="213" w:name="_Toc381378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
      <w:bookmarkEnd w:id="209"/>
      <w:bookmarkEnd w:id="210"/>
      <w:bookmarkEnd w:id="211"/>
      <w:bookmarkEnd w:id="212"/>
      <w:bookmarkEnd w:id="213"/>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14" w:name="_Toc3566419"/>
      <w:bookmarkStart w:id="215" w:name="_Toc3813552"/>
      <w:r>
        <w:t xml:space="preserve">Table </w:t>
      </w:r>
      <w:r>
        <w:fldChar w:fldCharType="begin"/>
      </w:r>
      <w:r>
        <w:instrText xml:space="preserve"> SEQ Table \* ARABIC </w:instrText>
      </w:r>
      <w:r>
        <w:fldChar w:fldCharType="separate"/>
      </w:r>
      <w:r w:rsidR="00015DC7">
        <w:rPr>
          <w:noProof/>
        </w:rPr>
        <w:t>11</w:t>
      </w:r>
      <w:r>
        <w:fldChar w:fldCharType="end"/>
      </w:r>
      <w:r>
        <w:t xml:space="preserve">: </w:t>
      </w:r>
      <w:r w:rsidR="002A02AE">
        <w:t xml:space="preserve">Attributes of element </w:t>
      </w:r>
      <w:r w:rsidR="002A02AE" w:rsidRPr="002A02AE">
        <w:rPr>
          <w:rStyle w:val="elementdeftypeChar"/>
          <w:b/>
        </w:rPr>
        <w:t>&lt;part/&gt;</w:t>
      </w:r>
      <w:bookmarkEnd w:id="214"/>
      <w:bookmarkEnd w:id="21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16" w:name="_Toc3556949"/>
      <w:bookmarkStart w:id="217" w:name="_Toc3813785"/>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6"/>
      <w:bookmarkEnd w:id="21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18" w:name="_Toc3566420"/>
      <w:bookmarkStart w:id="219" w:name="_Toc3813553"/>
      <w:r>
        <w:t xml:space="preserve">Table </w:t>
      </w:r>
      <w:r w:rsidR="00D43112">
        <w:fldChar w:fldCharType="begin"/>
      </w:r>
      <w:r w:rsidR="00D43112">
        <w:instrText xml:space="preserve"> SEQ Table \* ARABIC </w:instrText>
      </w:r>
      <w:r w:rsidR="00D43112">
        <w:fldChar w:fldCharType="separate"/>
      </w:r>
      <w:r w:rsidR="00015DC7">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8"/>
      <w:bookmarkEnd w:id="21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20" w:name="_Ref414608310"/>
      <w:bookmarkStart w:id="221" w:name="_Toc3556950"/>
      <w:bookmarkStart w:id="222" w:name="_Toc3813786"/>
      <w:r>
        <w:t xml:space="preserve">Contacts and </w:t>
      </w:r>
      <w:r w:rsidR="004B7C8B">
        <w:t>F</w:t>
      </w:r>
      <w:r w:rsidR="004B7C8B" w:rsidRPr="004B7C8B">
        <w:t>riction</w:t>
      </w:r>
      <w:bookmarkEnd w:id="220"/>
      <w:bookmarkEnd w:id="221"/>
      <w:bookmarkEnd w:id="22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23" w:name="_Ref414841585"/>
      <w:bookmarkStart w:id="224" w:name="_Toc3556951"/>
      <w:bookmarkStart w:id="225" w:name="_Toc3813787"/>
      <w:r w:rsidRPr="00880D5C">
        <w:rPr>
          <w:szCs w:val="26"/>
        </w:rPr>
        <w:t xml:space="preserve">Element </w:t>
      </w:r>
      <w:r w:rsidRPr="00880D5C">
        <w:rPr>
          <w:rFonts w:ascii="Courier New" w:hAnsi="Courier New" w:cs="Courier New"/>
          <w:b w:val="0"/>
          <w:i/>
          <w:szCs w:val="26"/>
        </w:rPr>
        <w:t>&lt;contact_list/&gt;</w:t>
      </w:r>
      <w:bookmarkEnd w:id="223"/>
      <w:bookmarkEnd w:id="224"/>
      <w:bookmarkEnd w:id="22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26" w:name="_Toc414573794"/>
      <w:bookmarkStart w:id="227" w:name="_Toc3566421"/>
      <w:bookmarkStart w:id="228" w:name="_Toc3813554"/>
      <w:r>
        <w:t xml:space="preserve">Table </w:t>
      </w:r>
      <w:r w:rsidR="00D43112">
        <w:fldChar w:fldCharType="begin"/>
      </w:r>
      <w:r w:rsidR="00D43112">
        <w:instrText xml:space="preserve"> SEQ Table \* ARABIC </w:instrText>
      </w:r>
      <w:r w:rsidR="00D43112">
        <w:fldChar w:fldCharType="separate"/>
      </w:r>
      <w:r w:rsidR="00015DC7">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6"/>
      <w:bookmarkEnd w:id="227"/>
      <w:bookmarkEnd w:id="22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29" w:name="_Toc3556952"/>
      <w:bookmarkStart w:id="230" w:name="_Toc3813788"/>
      <w:r w:rsidRPr="00880D5C">
        <w:rPr>
          <w:szCs w:val="26"/>
        </w:rPr>
        <w:t xml:space="preserve">Element </w:t>
      </w:r>
      <w:r w:rsidRPr="00880D5C">
        <w:rPr>
          <w:rFonts w:ascii="Courier New" w:hAnsi="Courier New" w:cs="Courier New"/>
          <w:b w:val="0"/>
          <w:i/>
          <w:szCs w:val="26"/>
        </w:rPr>
        <w:t>&lt;contact&gt;</w:t>
      </w:r>
      <w:bookmarkEnd w:id="229"/>
      <w:bookmarkEnd w:id="230"/>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31" w:name="_Toc3566422"/>
      <w:bookmarkStart w:id="232" w:name="_Toc3813555"/>
      <w:r>
        <w:t xml:space="preserve">Table </w:t>
      </w:r>
      <w:r w:rsidR="00D43112">
        <w:fldChar w:fldCharType="begin"/>
      </w:r>
      <w:r w:rsidR="00D43112">
        <w:instrText xml:space="preserve"> SEQ Table \* ARABIC </w:instrText>
      </w:r>
      <w:r w:rsidR="00D43112">
        <w:fldChar w:fldCharType="separate"/>
      </w:r>
      <w:r w:rsidR="00015DC7">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1"/>
      <w:bookmarkEnd w:id="232"/>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33" w:name="_Toc3556953"/>
      <w:bookmarkStart w:id="234" w:name="_Toc3813789"/>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3"/>
      <w:bookmarkEnd w:id="234"/>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35" w:name="_Toc414573795"/>
      <w:bookmarkStart w:id="236" w:name="_Toc3566423"/>
      <w:bookmarkStart w:id="237" w:name="_Toc3813556"/>
      <w:r>
        <w:t xml:space="preserve">Table </w:t>
      </w:r>
      <w:r w:rsidR="00D43112">
        <w:fldChar w:fldCharType="begin"/>
      </w:r>
      <w:r w:rsidR="00D43112">
        <w:instrText xml:space="preserve"> SEQ Table \* ARABIC </w:instrText>
      </w:r>
      <w:r w:rsidR="00D43112">
        <w:fldChar w:fldCharType="separate"/>
      </w:r>
      <w:r w:rsidR="00015DC7">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5"/>
      <w:bookmarkEnd w:id="236"/>
      <w:bookmarkEnd w:id="237"/>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015DC7">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015DC7">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38" w:name="_Toc3556954"/>
      <w:bookmarkStart w:id="239" w:name="_Toc3813790"/>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38"/>
      <w:bookmarkEnd w:id="23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40" w:name="_Ref414837767"/>
      <w:bookmarkStart w:id="241" w:name="_Toc3556955"/>
      <w:bookmarkStart w:id="242" w:name="_Toc3813791"/>
      <w:r>
        <w:t xml:space="preserve">Local </w:t>
      </w:r>
      <w:r w:rsidR="008706FB">
        <w:t>Contact</w:t>
      </w:r>
      <w:r w:rsidRPr="0030552A">
        <w:t xml:space="preserve"> </w:t>
      </w:r>
      <w:r w:rsidR="008706FB">
        <w:t>P</w:t>
      </w:r>
      <w:r>
        <w:t>ropert</w:t>
      </w:r>
      <w:r w:rsidR="008706FB">
        <w:t>ies</w:t>
      </w:r>
      <w:bookmarkEnd w:id="240"/>
      <w:bookmarkEnd w:id="241"/>
      <w:bookmarkEnd w:id="242"/>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15DC7">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15DC7"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43" w:name="_Toc3566424"/>
      <w:bookmarkStart w:id="244" w:name="_Toc3813557"/>
      <w:r>
        <w:t xml:space="preserve">Table </w:t>
      </w:r>
      <w:r>
        <w:fldChar w:fldCharType="begin"/>
      </w:r>
      <w:r>
        <w:instrText xml:space="preserve"> SEQ Table \* ARABIC </w:instrText>
      </w:r>
      <w:r>
        <w:fldChar w:fldCharType="separate"/>
      </w:r>
      <w:r w:rsidR="00015DC7">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3"/>
      <w:bookmarkEnd w:id="244"/>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45" w:name="_Ref414836574"/>
      <w:bookmarkStart w:id="246" w:name="_Toc3556956"/>
      <w:bookmarkStart w:id="247" w:name="_Toc3813792"/>
      <w:r w:rsidRPr="007055D9">
        <w:t>Joints</w:t>
      </w:r>
      <w:bookmarkEnd w:id="245"/>
      <w:bookmarkEnd w:id="246"/>
      <w:bookmarkEnd w:id="247"/>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15DC7">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48" w:name="_Toc3566425"/>
      <w:bookmarkStart w:id="249" w:name="_Toc3813558"/>
      <w:r>
        <w:t xml:space="preserve">Table </w:t>
      </w:r>
      <w:r>
        <w:fldChar w:fldCharType="begin"/>
      </w:r>
      <w:r>
        <w:instrText xml:space="preserve"> SEQ Table \* ARABIC </w:instrText>
      </w:r>
      <w:r>
        <w:fldChar w:fldCharType="separate"/>
      </w:r>
      <w:r w:rsidR="00015DC7">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48"/>
      <w:bookmarkEnd w:id="24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50" w:name="_Toc428456083"/>
      <w:bookmarkStart w:id="251" w:name="_Toc428537047"/>
      <w:bookmarkStart w:id="252" w:name="_Toc428969366"/>
      <w:bookmarkStart w:id="253" w:name="_Toc429052757"/>
      <w:bookmarkStart w:id="254" w:name="_Toc3556957"/>
      <w:bookmarkStart w:id="255" w:name="_Toc3813793"/>
      <w:bookmarkEnd w:id="250"/>
      <w:bookmarkEnd w:id="251"/>
      <w:bookmarkEnd w:id="252"/>
      <w:bookmarkEnd w:id="25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4"/>
      <w:bookmarkEnd w:id="25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6" w:author="nick" w:date="2019-03-05T18:43:00Z">
        <w:r w:rsidR="00AE0CCD">
          <w:rPr>
            <w:sz w:val="15"/>
            <w:szCs w:val="15"/>
          </w:rPr>
          <w:t xml:space="preserve"> </w:t>
        </w:r>
      </w:ins>
      <w:commentRangeStart w:id="257"/>
      <w:ins w:id="258" w:author="Dr. Carsten Franke" w:date="2019-03-18T14:58:00Z">
        <w:del w:id="259" w:author="nick" w:date="2019-03-20T22:30:00Z">
          <w:r w:rsidR="001B680E" w:rsidDel="00DA3D72">
            <w:rPr>
              <w:sz w:val="15"/>
              <w:szCs w:val="15"/>
            </w:rPr>
            <w:delText>83</w:delText>
          </w:r>
        </w:del>
      </w:ins>
      <w:commentRangeEnd w:id="257"/>
      <w:r w:rsidR="00DA3D72">
        <w:rPr>
          <w:rStyle w:val="CommentReference"/>
          <w:rFonts w:ascii="Calibri" w:hAnsi="Calibri"/>
          <w:lang w:eastAsia="x-none"/>
        </w:rPr>
        <w:commentReference w:id="257"/>
      </w:r>
      <w:ins w:id="260"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1" w:name="_Ref395100983"/>
      <w:r w:rsidRPr="001E6C77">
        <w:rPr>
          <w:rStyle w:val="FootnoteReference"/>
          <w:sz w:val="15"/>
          <w:szCs w:val="15"/>
        </w:rPr>
        <w:footnoteReference w:id="8"/>
      </w:r>
      <w:bookmarkEnd w:id="261"/>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62" w:name="_Toc428279348"/>
      <w:bookmarkStart w:id="263" w:name="_Toc428456085"/>
      <w:bookmarkStart w:id="264" w:name="_Toc428537049"/>
      <w:bookmarkStart w:id="265" w:name="_Toc428969368"/>
      <w:bookmarkStart w:id="266" w:name="_Toc429052759"/>
      <w:bookmarkStart w:id="267" w:name="_Toc3556958"/>
      <w:bookmarkStart w:id="268" w:name="_Toc3813794"/>
      <w:bookmarkEnd w:id="262"/>
      <w:bookmarkEnd w:id="263"/>
      <w:bookmarkEnd w:id="264"/>
      <w:bookmarkEnd w:id="265"/>
      <w:bookmarkEnd w:id="266"/>
      <w:r w:rsidRPr="007055D9">
        <w:t>XML Schema Definition</w:t>
      </w:r>
      <w:bookmarkEnd w:id="267"/>
      <w:bookmarkEnd w:id="26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69" w:name="_Toc334484488"/>
      <w:bookmarkStart w:id="270" w:name="_Toc334486133"/>
      <w:bookmarkStart w:id="271" w:name="XMLStructureConnectionGroups"/>
      <w:bookmarkStart w:id="272" w:name="SeamweldConnectionGroupPart"/>
      <w:bookmarkStart w:id="273" w:name="XMLStructurePartsPIDs"/>
      <w:bookmarkStart w:id="274" w:name="XMLStructureConnections"/>
      <w:bookmarkStart w:id="275" w:name="XMLStructurePointConnections"/>
      <w:bookmarkStart w:id="276" w:name="XMLStructureLineConnections"/>
      <w:bookmarkStart w:id="277" w:name="XMLStructurePlaneConnections"/>
      <w:bookmarkStart w:id="278" w:name="_Toc338938892"/>
      <w:bookmarkStart w:id="279" w:name="_Toc338939088"/>
      <w:bookmarkStart w:id="280" w:name="_Toc3556959"/>
      <w:bookmarkStart w:id="281" w:name="_Toc3813795"/>
      <w:bookmarkEnd w:id="108"/>
      <w:bookmarkEnd w:id="109"/>
      <w:bookmarkEnd w:id="269"/>
      <w:bookmarkEnd w:id="270"/>
      <w:bookmarkEnd w:id="271"/>
      <w:bookmarkEnd w:id="272"/>
      <w:bookmarkEnd w:id="273"/>
      <w:bookmarkEnd w:id="274"/>
      <w:bookmarkEnd w:id="275"/>
      <w:bookmarkEnd w:id="276"/>
      <w:bookmarkEnd w:id="277"/>
      <w:r w:rsidRPr="007055D9">
        <w:lastRenderedPageBreak/>
        <w:t>Data Common to any Connection</w:t>
      </w:r>
      <w:bookmarkEnd w:id="278"/>
      <w:bookmarkEnd w:id="279"/>
      <w:bookmarkEnd w:id="280"/>
      <w:bookmarkEnd w:id="28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82" w:name="_Ref448911656"/>
      <w:bookmarkStart w:id="283" w:name="_Toc3556960"/>
      <w:bookmarkStart w:id="284" w:name="_Toc3813796"/>
      <w:bookmarkStart w:id="285" w:name="_Toc413359574"/>
      <w:bookmarkStart w:id="286" w:name="_Toc338938893"/>
      <w:bookmarkStart w:id="287" w:name="_Toc338939089"/>
      <w:bookmarkStart w:id="288" w:name="_Toc288196462"/>
      <w:bookmarkStart w:id="289" w:name="_Toc288200760"/>
      <w:r>
        <w:t>Indices and their properties</w:t>
      </w:r>
      <w:bookmarkEnd w:id="282"/>
      <w:bookmarkEnd w:id="283"/>
      <w:bookmarkEnd w:id="28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90" w:name="_Toc3556961"/>
      <w:bookmarkStart w:id="291" w:name="_Toc3813797"/>
      <w:r w:rsidRPr="00BD20ED">
        <w:rPr>
          <w:szCs w:val="34"/>
        </w:rPr>
        <w:t xml:space="preserve">Attribute </w:t>
      </w:r>
      <w:r w:rsidRPr="00BD20ED">
        <w:rPr>
          <w:rFonts w:ascii="Courier New" w:hAnsi="Courier New" w:cs="Courier New"/>
          <w:b w:val="0"/>
          <w:szCs w:val="34"/>
          <w:highlight w:val="white"/>
        </w:rPr>
        <w:t>label</w:t>
      </w:r>
      <w:bookmarkEnd w:id="285"/>
      <w:bookmarkEnd w:id="290"/>
      <w:bookmarkEnd w:id="291"/>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92" w:name="_Ref413329202"/>
      <w:bookmarkStart w:id="293" w:name="_Toc413359575"/>
      <w:bookmarkStart w:id="294" w:name="_Toc3556962"/>
      <w:bookmarkStart w:id="295" w:name="_Toc3813798"/>
      <w:r>
        <w:rPr>
          <w:szCs w:val="34"/>
        </w:rPr>
        <w:t>Dimensions and Coordinates</w:t>
      </w:r>
      <w:bookmarkEnd w:id="292"/>
      <w:bookmarkEnd w:id="293"/>
      <w:bookmarkEnd w:id="294"/>
      <w:bookmarkEnd w:id="29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96" w:name="_Toc413359576"/>
      <w:bookmarkStart w:id="297" w:name="_Ref440360308"/>
      <w:bookmarkStart w:id="298" w:name="_Ref440360312"/>
      <w:bookmarkStart w:id="299" w:name="_Ref440360851"/>
      <w:bookmarkStart w:id="300" w:name="_Ref440360857"/>
      <w:bookmarkStart w:id="301" w:name="_Ref440453613"/>
      <w:bookmarkStart w:id="302" w:name="_Ref440453616"/>
      <w:bookmarkStart w:id="303" w:name="_Ref440454500"/>
      <w:bookmarkStart w:id="304" w:name="_Ref440454502"/>
      <w:bookmarkStart w:id="305" w:name="_Toc3556963"/>
      <w:bookmarkStart w:id="306" w:name="_Toc3813799"/>
      <w:r w:rsidRPr="00BD20ED">
        <w:rPr>
          <w:szCs w:val="34"/>
        </w:rPr>
        <w:t xml:space="preserve">Attribute </w:t>
      </w:r>
      <w:r>
        <w:rPr>
          <w:rFonts w:ascii="Courier New" w:hAnsi="Courier New" w:cs="Courier New"/>
          <w:b w:val="0"/>
          <w:szCs w:val="34"/>
          <w:highlight w:val="white"/>
        </w:rPr>
        <w:t>quality_control</w:t>
      </w:r>
      <w:bookmarkEnd w:id="296"/>
      <w:bookmarkEnd w:id="297"/>
      <w:bookmarkEnd w:id="298"/>
      <w:bookmarkEnd w:id="299"/>
      <w:bookmarkEnd w:id="300"/>
      <w:bookmarkEnd w:id="301"/>
      <w:bookmarkEnd w:id="302"/>
      <w:bookmarkEnd w:id="303"/>
      <w:bookmarkEnd w:id="304"/>
      <w:bookmarkEnd w:id="305"/>
      <w:bookmarkEnd w:id="30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07" w:name="_Ref428442251"/>
      <w:bookmarkStart w:id="308" w:name="_Toc3556964"/>
      <w:bookmarkStart w:id="309" w:name="_Toc3813800"/>
      <w:r w:rsidRPr="007331A4">
        <w:lastRenderedPageBreak/>
        <w:t>Custom Attributes list</w:t>
      </w:r>
      <w:bookmarkEnd w:id="307"/>
      <w:bookmarkEnd w:id="308"/>
      <w:bookmarkEnd w:id="30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10" w:name="_Toc440039075"/>
      <w:bookmarkStart w:id="311" w:name="_Toc3566426"/>
      <w:bookmarkStart w:id="312" w:name="_Toc3813559"/>
      <w:r>
        <w:t xml:space="preserve">Table </w:t>
      </w:r>
      <w:r>
        <w:fldChar w:fldCharType="begin"/>
      </w:r>
      <w:r>
        <w:instrText xml:space="preserve"> SEQ Table \* ARABIC </w:instrText>
      </w:r>
      <w:r>
        <w:fldChar w:fldCharType="separate"/>
      </w:r>
      <w:r w:rsidR="00015DC7">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0"/>
      <w:bookmarkEnd w:id="311"/>
      <w:bookmarkEnd w:id="31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13" w:name="_Toc440039076"/>
      <w:bookmarkStart w:id="314" w:name="_Toc3566427"/>
      <w:bookmarkStart w:id="315" w:name="_Toc3813560"/>
      <w:r>
        <w:t xml:space="preserve">Table </w:t>
      </w:r>
      <w:r>
        <w:fldChar w:fldCharType="begin"/>
      </w:r>
      <w:r>
        <w:instrText xml:space="preserve"> SEQ Table \* ARABIC </w:instrText>
      </w:r>
      <w:r>
        <w:fldChar w:fldCharType="separate"/>
      </w:r>
      <w:r w:rsidR="00015DC7">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3"/>
      <w:bookmarkEnd w:id="314"/>
      <w:bookmarkEnd w:id="31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6"/>
            <w:commentRangeStart w:id="317"/>
            <w:del w:id="318" w:author="m.kalaitzaki" w:date="2019-02-11T16:07:00Z">
              <w:r w:rsidDel="00E044BB">
                <w:rPr>
                  <w:sz w:val="20"/>
                  <w:szCs w:val="20"/>
                </w:rPr>
                <w:delText>integer</w:delText>
              </w:r>
            </w:del>
            <w:ins w:id="319" w:author="m.kalaitzaki" w:date="2019-02-11T16:07:00Z">
              <w:r w:rsidR="00E044BB">
                <w:rPr>
                  <w:sz w:val="20"/>
                  <w:szCs w:val="20"/>
                </w:rPr>
                <w:t>int</w:t>
              </w:r>
              <w:commentRangeEnd w:id="316"/>
              <w:r w:rsidR="00E044BB">
                <w:rPr>
                  <w:rStyle w:val="CommentReference"/>
                  <w:lang w:eastAsia="x-none"/>
                </w:rPr>
                <w:commentReference w:id="316"/>
              </w:r>
            </w:ins>
            <w:commentRangeEnd w:id="317"/>
            <w:r w:rsidR="00133C88">
              <w:rPr>
                <w:rStyle w:val="CommentReference"/>
                <w:lang w:eastAsia="x-none"/>
              </w:rPr>
              <w:commentReference w:id="317"/>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20" w:name="_Toc440039077"/>
      <w:bookmarkStart w:id="321" w:name="_Toc3566428"/>
      <w:bookmarkStart w:id="322" w:name="_Toc3813561"/>
      <w:r>
        <w:t xml:space="preserve">Table </w:t>
      </w:r>
      <w:r>
        <w:fldChar w:fldCharType="begin"/>
      </w:r>
      <w:r>
        <w:instrText xml:space="preserve"> SEQ Table \* ARABIC </w:instrText>
      </w:r>
      <w:r>
        <w:fldChar w:fldCharType="separate"/>
      </w:r>
      <w:r w:rsidR="00015DC7">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0"/>
      <w:bookmarkEnd w:id="321"/>
      <w:bookmarkEnd w:id="32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23" w:name="_Toc440039078"/>
      <w:bookmarkStart w:id="324" w:name="_Toc3566429"/>
      <w:bookmarkStart w:id="325" w:name="_Toc3813562"/>
      <w:r>
        <w:t xml:space="preserve">Table </w:t>
      </w:r>
      <w:r>
        <w:fldChar w:fldCharType="begin"/>
      </w:r>
      <w:r>
        <w:instrText xml:space="preserve"> SEQ Table \* ARABIC </w:instrText>
      </w:r>
      <w:r>
        <w:fldChar w:fldCharType="separate"/>
      </w:r>
      <w:r w:rsidR="00015DC7">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3"/>
      <w:bookmarkEnd w:id="324"/>
      <w:bookmarkEnd w:id="32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26" w:name="_Toc440039079"/>
      <w:bookmarkStart w:id="327" w:name="_Toc3566430"/>
      <w:bookmarkStart w:id="328" w:name="_Toc3813563"/>
      <w:r>
        <w:t xml:space="preserve">Table </w:t>
      </w:r>
      <w:r>
        <w:fldChar w:fldCharType="begin"/>
      </w:r>
      <w:r>
        <w:instrText xml:space="preserve"> SEQ Table \* ARABIC </w:instrText>
      </w:r>
      <w:r>
        <w:fldChar w:fldCharType="separate"/>
      </w:r>
      <w:r w:rsidR="00015DC7">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6"/>
      <w:bookmarkEnd w:id="327"/>
      <w:bookmarkEnd w:id="32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29" w:name="_Toc440039080"/>
      <w:bookmarkStart w:id="330" w:name="_Toc3566431"/>
      <w:bookmarkStart w:id="331" w:name="_Toc3813564"/>
      <w:r>
        <w:t xml:space="preserve">Table </w:t>
      </w:r>
      <w:r>
        <w:fldChar w:fldCharType="begin"/>
      </w:r>
      <w:r>
        <w:instrText xml:space="preserve"> SEQ Table \* ARABIC </w:instrText>
      </w:r>
      <w:r>
        <w:fldChar w:fldCharType="separate"/>
      </w:r>
      <w:r w:rsidR="00015DC7">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29"/>
      <w:bookmarkEnd w:id="330"/>
      <w:bookmarkEnd w:id="33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32" w:name="_Toc440039081"/>
      <w:bookmarkStart w:id="333" w:name="_Toc3566432"/>
      <w:bookmarkStart w:id="334" w:name="_Toc3813565"/>
      <w:r>
        <w:t xml:space="preserve">Table </w:t>
      </w:r>
      <w:r>
        <w:fldChar w:fldCharType="begin"/>
      </w:r>
      <w:r>
        <w:instrText xml:space="preserve"> SEQ Table \* ARABIC </w:instrText>
      </w:r>
      <w:r>
        <w:fldChar w:fldCharType="separate"/>
      </w:r>
      <w:r w:rsidR="00015DC7">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2"/>
      <w:bookmarkEnd w:id="333"/>
      <w:bookmarkEnd w:id="33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35" w:name="_Toc440039082"/>
      <w:bookmarkStart w:id="336" w:name="_Toc3566433"/>
      <w:bookmarkStart w:id="337" w:name="_Toc3813566"/>
      <w:r>
        <w:t xml:space="preserve">Table </w:t>
      </w:r>
      <w:r>
        <w:fldChar w:fldCharType="begin"/>
      </w:r>
      <w:r>
        <w:instrText xml:space="preserve"> SEQ Table \* ARABIC </w:instrText>
      </w:r>
      <w:r>
        <w:fldChar w:fldCharType="separate"/>
      </w:r>
      <w:r w:rsidR="00015DC7">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5"/>
      <w:bookmarkEnd w:id="336"/>
      <w:bookmarkEnd w:id="33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38" w:name="_Toc440039083"/>
      <w:bookmarkStart w:id="339" w:name="_Toc3566434"/>
      <w:bookmarkStart w:id="340" w:name="_Toc3813567"/>
      <w:r>
        <w:t xml:space="preserve">Table </w:t>
      </w:r>
      <w:r>
        <w:fldChar w:fldCharType="begin"/>
      </w:r>
      <w:r>
        <w:instrText xml:space="preserve"> SEQ Table \* ARABIC </w:instrText>
      </w:r>
      <w:r>
        <w:fldChar w:fldCharType="separate"/>
      </w:r>
      <w:r w:rsidR="00015DC7">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38"/>
      <w:bookmarkEnd w:id="339"/>
      <w:bookmarkEnd w:id="340"/>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41" w:name="_Toc440039084"/>
      <w:bookmarkStart w:id="342" w:name="_Toc3566435"/>
      <w:bookmarkStart w:id="343" w:name="_Toc3813568"/>
      <w:r>
        <w:t xml:space="preserve">Table </w:t>
      </w:r>
      <w:r>
        <w:fldChar w:fldCharType="begin"/>
      </w:r>
      <w:r>
        <w:instrText xml:space="preserve"> SEQ Table \* ARABIC </w:instrText>
      </w:r>
      <w:r>
        <w:fldChar w:fldCharType="separate"/>
      </w:r>
      <w:r w:rsidR="00015DC7">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1"/>
      <w:bookmarkEnd w:id="342"/>
      <w:bookmarkEnd w:id="34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44" w:name="_Toc440039085"/>
      <w:bookmarkStart w:id="345" w:name="_Toc3566436"/>
      <w:bookmarkStart w:id="346" w:name="_Toc3813569"/>
      <w:r>
        <w:t xml:space="preserve">Table </w:t>
      </w:r>
      <w:r>
        <w:fldChar w:fldCharType="begin"/>
      </w:r>
      <w:r>
        <w:instrText xml:space="preserve"> SEQ Table \* ARABIC </w:instrText>
      </w:r>
      <w:r>
        <w:fldChar w:fldCharType="separate"/>
      </w:r>
      <w:r w:rsidR="00015DC7">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4"/>
      <w:bookmarkEnd w:id="345"/>
      <w:bookmarkEnd w:id="34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347" w:name="_Toc440039086"/>
      <w:bookmarkStart w:id="348" w:name="_Toc3566437"/>
      <w:bookmarkStart w:id="349" w:name="_Toc3813570"/>
      <w:r>
        <w:t xml:space="preserve">Table </w:t>
      </w:r>
      <w:r>
        <w:fldChar w:fldCharType="begin"/>
      </w:r>
      <w:r>
        <w:instrText xml:space="preserve"> SEQ Table \* ARABIC </w:instrText>
      </w:r>
      <w:r>
        <w:fldChar w:fldCharType="separate"/>
      </w:r>
      <w:r w:rsidR="00015DC7">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47"/>
      <w:bookmarkEnd w:id="348"/>
      <w:bookmarkEnd w:id="34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50" w:name="_Toc440038865"/>
      <w:bookmarkStart w:id="351" w:name="_Toc3556965"/>
      <w:bookmarkStart w:id="352" w:name="_Toc3813801"/>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0"/>
      <w:bookmarkEnd w:id="351"/>
      <w:bookmarkEnd w:id="35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353" w:name="_Toc440038866"/>
      <w:bookmarkStart w:id="354" w:name="_Toc3556966"/>
      <w:bookmarkStart w:id="355" w:name="_Toc3813802"/>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3"/>
      <w:bookmarkEnd w:id="354"/>
      <w:bookmarkEnd w:id="35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356" w:name="_Toc440038867"/>
      <w:bookmarkStart w:id="357" w:name="_Toc3556967"/>
      <w:bookmarkStart w:id="358" w:name="_Toc3813803"/>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6"/>
      <w:bookmarkEnd w:id="357"/>
      <w:bookmarkEnd w:id="35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359" w:name="_Toc440038868"/>
      <w:bookmarkStart w:id="360" w:name="_Toc3556968"/>
      <w:bookmarkStart w:id="361" w:name="_Toc3813804"/>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59"/>
      <w:bookmarkEnd w:id="360"/>
      <w:bookmarkEnd w:id="36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62" w:name="_Toc3556969"/>
      <w:bookmarkStart w:id="363" w:name="_Toc3813805"/>
      <w:r w:rsidRPr="007055D9">
        <w:lastRenderedPageBreak/>
        <w:t>0D connections</w:t>
      </w:r>
      <w:bookmarkEnd w:id="362"/>
      <w:bookmarkEnd w:id="363"/>
    </w:p>
    <w:p w14:paraId="25FFC0E6" w14:textId="77777777" w:rsidR="002E60CB" w:rsidRPr="00226A3F" w:rsidRDefault="002E60CB" w:rsidP="002E60CB">
      <w:pPr>
        <w:pStyle w:val="Heading2"/>
        <w:tabs>
          <w:tab w:val="clear" w:pos="576"/>
          <w:tab w:val="left" w:pos="567"/>
          <w:tab w:val="num" w:pos="1134"/>
        </w:tabs>
        <w:ind w:left="578" w:hanging="578"/>
      </w:pPr>
      <w:bookmarkStart w:id="364" w:name="_Toc413359578"/>
      <w:bookmarkStart w:id="365" w:name="_Toc3556970"/>
      <w:bookmarkStart w:id="366" w:name="_Toc3813806"/>
      <w:r w:rsidRPr="00226A3F">
        <w:t>Generic Definitions</w:t>
      </w:r>
      <w:bookmarkEnd w:id="364"/>
      <w:bookmarkEnd w:id="365"/>
      <w:bookmarkEnd w:id="366"/>
    </w:p>
    <w:p w14:paraId="5F980062" w14:textId="77777777" w:rsidR="002E60CB" w:rsidRPr="00226A3F" w:rsidRDefault="002E60CB" w:rsidP="002E60CB">
      <w:pPr>
        <w:pStyle w:val="Heading3"/>
      </w:pPr>
      <w:bookmarkStart w:id="367" w:name="_Toc413359579"/>
      <w:bookmarkStart w:id="368" w:name="_Ref428958711"/>
      <w:bookmarkStart w:id="369" w:name="_Toc3556971"/>
      <w:bookmarkStart w:id="370" w:name="_Toc3813807"/>
      <w:r w:rsidRPr="00226A3F">
        <w:t>Identification</w:t>
      </w:r>
      <w:bookmarkEnd w:id="367"/>
      <w:bookmarkEnd w:id="368"/>
      <w:bookmarkEnd w:id="369"/>
      <w:bookmarkEnd w:id="37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77087">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77087" w:rsidRPr="00BD20ED">
              <w:rPr>
                <w:szCs w:val="34"/>
              </w:rPr>
              <w:t xml:space="preserve">Attribute </w:t>
            </w:r>
            <w:r w:rsidR="00A77087" w:rsidRPr="00A77087">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71" w:name="_Toc3566438"/>
      <w:bookmarkStart w:id="372" w:name="_Toc3813571"/>
      <w:r>
        <w:t xml:space="preserve">Table </w:t>
      </w:r>
      <w:r w:rsidR="00D43112">
        <w:fldChar w:fldCharType="begin"/>
      </w:r>
      <w:r w:rsidR="00D43112">
        <w:instrText xml:space="preserve"> SEQ Table \* ARABIC </w:instrText>
      </w:r>
      <w:r w:rsidR="00D43112">
        <w:fldChar w:fldCharType="separate"/>
      </w:r>
      <w:r w:rsidR="00015DC7">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1"/>
      <w:bookmarkEnd w:id="372"/>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73" w:name="_Ref414563154"/>
      <w:bookmarkStart w:id="374" w:name="_Toc3556972"/>
      <w:bookmarkStart w:id="375" w:name="_Toc3813808"/>
      <w:r w:rsidRPr="007055D9">
        <w:t>Location</w:t>
      </w:r>
      <w:bookmarkEnd w:id="373"/>
      <w:bookmarkEnd w:id="374"/>
      <w:bookmarkEnd w:id="37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76" w:name="_Toc3566439"/>
      <w:bookmarkStart w:id="377" w:name="_Toc3813572"/>
      <w:r>
        <w:t xml:space="preserve">Table </w:t>
      </w:r>
      <w:r>
        <w:fldChar w:fldCharType="begin"/>
      </w:r>
      <w:r>
        <w:instrText xml:space="preserve"> SEQ Table \* ARABIC </w:instrText>
      </w:r>
      <w:r>
        <w:fldChar w:fldCharType="separate"/>
      </w:r>
      <w:r w:rsidR="00015DC7">
        <w:rPr>
          <w:noProof/>
        </w:rPr>
        <w:t>31</w:t>
      </w:r>
      <w:r>
        <w:fldChar w:fldCharType="end"/>
      </w:r>
      <w:r>
        <w:t xml:space="preserve">: Text values of element </w:t>
      </w:r>
      <w:r w:rsidRPr="00431993">
        <w:rPr>
          <w:rStyle w:val="elementdeftypeChar"/>
          <w:b/>
          <w:i w:val="0"/>
        </w:rPr>
        <w:t>&lt;loc&gt;</w:t>
      </w:r>
      <w:bookmarkEnd w:id="376"/>
      <w:bookmarkEnd w:id="37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78" w:name="_Toc428279359"/>
      <w:bookmarkStart w:id="379" w:name="_Toc428456096"/>
      <w:bookmarkStart w:id="380" w:name="_Toc428537060"/>
      <w:bookmarkStart w:id="381" w:name="_Toc428969379"/>
      <w:bookmarkStart w:id="382" w:name="_Toc429052770"/>
      <w:bookmarkStart w:id="383" w:name="_Direction"/>
      <w:bookmarkStart w:id="384" w:name="_Ref400880511"/>
      <w:bookmarkStart w:id="385" w:name="_Toc413359581"/>
      <w:bookmarkStart w:id="386" w:name="_Toc3556973"/>
      <w:bookmarkStart w:id="387" w:name="_Toc3813809"/>
      <w:bookmarkEnd w:id="378"/>
      <w:bookmarkEnd w:id="379"/>
      <w:bookmarkEnd w:id="380"/>
      <w:bookmarkEnd w:id="381"/>
      <w:bookmarkEnd w:id="382"/>
      <w:bookmarkEnd w:id="383"/>
      <w:r>
        <w:t>Direc</w:t>
      </w:r>
      <w:r w:rsidRPr="00226A3F">
        <w:t>tion</w:t>
      </w:r>
      <w:bookmarkEnd w:id="384"/>
      <w:bookmarkEnd w:id="385"/>
      <w:bookmarkEnd w:id="386"/>
      <w:bookmarkEnd w:id="38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88" w:name="_Toc3566440"/>
      <w:bookmarkStart w:id="389" w:name="_Toc381357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15DC7">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88"/>
      <w:bookmarkEnd w:id="38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90" w:name="_Toc428279361"/>
      <w:bookmarkStart w:id="391" w:name="_Toc428456098"/>
      <w:bookmarkStart w:id="392" w:name="_Toc3556974"/>
      <w:bookmarkStart w:id="393" w:name="_Toc3813810"/>
      <w:bookmarkEnd w:id="390"/>
      <w:bookmarkEnd w:id="391"/>
      <w:r w:rsidRPr="00736820">
        <w:t>Type</w:t>
      </w:r>
      <w:r w:rsidRPr="007055D9">
        <w:t xml:space="preserve"> Specification</w:t>
      </w:r>
      <w:bookmarkEnd w:id="392"/>
      <w:bookmarkEnd w:id="39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4" w:author="nick" w:date="2019-02-12T16:29:00Z"/>
        </w:trPr>
        <w:tc>
          <w:tcPr>
            <w:tcW w:w="2397" w:type="dxa"/>
            <w:shd w:val="clear" w:color="auto" w:fill="auto"/>
            <w:vAlign w:val="bottom"/>
          </w:tcPr>
          <w:p w14:paraId="4B8039D0" w14:textId="07A07D0B" w:rsidR="002E60CB" w:rsidRPr="00226A3F" w:rsidDel="002C3238" w:rsidRDefault="002C3238" w:rsidP="002C3238">
            <w:pPr>
              <w:rPr>
                <w:del w:id="395" w:author="nick" w:date="2019-02-12T16:29:00Z"/>
                <w:sz w:val="20"/>
                <w:szCs w:val="20"/>
              </w:rPr>
            </w:pPr>
            <w:commentRangeStart w:id="396"/>
            <w:del w:id="397" w:author="nick" w:date="2019-02-12T16:29:00Z">
              <w:r w:rsidDel="002C3238">
                <w:rPr>
                  <w:sz w:val="20"/>
                  <w:szCs w:val="20"/>
                </w:rPr>
                <w:delText>b</w:delText>
              </w:r>
              <w:r w:rsidRPr="00226A3F" w:rsidDel="002C3238">
                <w:rPr>
                  <w:sz w:val="20"/>
                  <w:szCs w:val="20"/>
                </w:rPr>
                <w:delText>olt</w:delText>
              </w:r>
            </w:del>
            <w:commentRangeEnd w:id="396"/>
            <w:del w:id="398" w:author="Dr. Carsten Franke" w:date="2019-03-18T14:58:00Z">
              <w:r>
                <w:rPr>
                  <w:rStyle w:val="CommentReference"/>
                  <w:lang w:eastAsia="x-none"/>
                </w:rPr>
                <w:commentReference w:id="396"/>
              </w:r>
            </w:del>
          </w:p>
        </w:tc>
        <w:tc>
          <w:tcPr>
            <w:tcW w:w="1810" w:type="dxa"/>
            <w:shd w:val="clear" w:color="auto" w:fill="auto"/>
            <w:vAlign w:val="bottom"/>
          </w:tcPr>
          <w:p w14:paraId="1136AB58" w14:textId="32E9CAA4" w:rsidR="002E60CB" w:rsidRPr="00226A3F" w:rsidDel="002C3238" w:rsidRDefault="002E60CB" w:rsidP="0088515B">
            <w:pPr>
              <w:rPr>
                <w:del w:id="399" w:author="nick" w:date="2019-02-12T16:29:00Z"/>
                <w:sz w:val="20"/>
                <w:szCs w:val="20"/>
              </w:rPr>
            </w:pPr>
            <w:del w:id="400"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1" w:author="nick" w:date="2019-02-12T16:29:00Z"/>
                <w:sz w:val="20"/>
                <w:szCs w:val="20"/>
              </w:rPr>
            </w:pPr>
            <w:del w:id="402"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3" w:author="nick" w:date="2019-02-12T16:29:00Z"/>
                <w:sz w:val="20"/>
                <w:szCs w:val="20"/>
              </w:rPr>
            </w:pPr>
            <w:del w:id="404" w:author="nick" w:date="2019-02-12T16:29:00Z">
              <w:r w:rsidRPr="00226A3F" w:rsidDel="002C3238">
                <w:rPr>
                  <w:sz w:val="20"/>
                  <w:szCs w:val="20"/>
                </w:rPr>
                <w:delText>-</w:delText>
              </w:r>
            </w:del>
          </w:p>
        </w:tc>
      </w:tr>
      <w:tr w:rsidR="002C3238" w:rsidRPr="00226A3F" w14:paraId="60D4D822" w14:textId="77777777" w:rsidTr="008C3C2F">
        <w:trPr>
          <w:jc w:val="center"/>
          <w:ins w:id="405" w:author="nick" w:date="2019-02-12T16:24:00Z"/>
        </w:trPr>
        <w:tc>
          <w:tcPr>
            <w:tcW w:w="2397" w:type="dxa"/>
            <w:shd w:val="clear" w:color="auto" w:fill="auto"/>
            <w:vAlign w:val="bottom"/>
          </w:tcPr>
          <w:p w14:paraId="7111D940" w14:textId="2F77CA6F" w:rsidR="002C3238" w:rsidRPr="00226A3F" w:rsidRDefault="002C3238" w:rsidP="0088515B">
            <w:pPr>
              <w:rPr>
                <w:ins w:id="406" w:author="nick" w:date="2019-02-12T16:24:00Z"/>
                <w:sz w:val="20"/>
                <w:szCs w:val="20"/>
              </w:rPr>
            </w:pPr>
            <w:ins w:id="407"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08" w:author="nick" w:date="2019-02-12T16:24:00Z"/>
                <w:sz w:val="20"/>
                <w:szCs w:val="20"/>
              </w:rPr>
            </w:pPr>
            <w:ins w:id="409"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0" w:author="nick" w:date="2019-02-12T16:24:00Z"/>
                <w:sz w:val="20"/>
                <w:szCs w:val="20"/>
              </w:rPr>
            </w:pPr>
            <w:ins w:id="411"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2" w:author="nick" w:date="2019-02-12T16:24:00Z"/>
                <w:sz w:val="20"/>
                <w:szCs w:val="20"/>
              </w:rPr>
            </w:pPr>
            <w:ins w:id="413" w:author="nick" w:date="2019-02-12T16:25:00Z">
              <w:r w:rsidRPr="00226A3F">
                <w:rPr>
                  <w:sz w:val="20"/>
                  <w:szCs w:val="20"/>
                </w:rPr>
                <w:t>-</w:t>
              </w:r>
            </w:ins>
          </w:p>
        </w:tc>
      </w:tr>
      <w:tr w:rsidR="002C3238" w:rsidRPr="00226A3F" w14:paraId="4C917796" w14:textId="77777777" w:rsidTr="008C3C2F">
        <w:trPr>
          <w:jc w:val="center"/>
          <w:ins w:id="414" w:author="nick" w:date="2019-02-12T16:25:00Z"/>
        </w:trPr>
        <w:tc>
          <w:tcPr>
            <w:tcW w:w="2397" w:type="dxa"/>
            <w:shd w:val="clear" w:color="auto" w:fill="auto"/>
            <w:vAlign w:val="bottom"/>
          </w:tcPr>
          <w:p w14:paraId="29A02759" w14:textId="6D4DD398" w:rsidR="002C3238" w:rsidRPr="00226A3F" w:rsidRDefault="002C3238" w:rsidP="0088515B">
            <w:pPr>
              <w:rPr>
                <w:ins w:id="415" w:author="nick" w:date="2019-02-12T16:25:00Z"/>
                <w:sz w:val="20"/>
                <w:szCs w:val="20"/>
              </w:rPr>
            </w:pPr>
            <w:ins w:id="416"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17" w:author="nick" w:date="2019-02-12T16:25:00Z"/>
                <w:sz w:val="20"/>
                <w:szCs w:val="20"/>
              </w:rPr>
            </w:pPr>
            <w:ins w:id="418"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19" w:author="nick" w:date="2019-02-12T16:25:00Z"/>
                <w:sz w:val="20"/>
                <w:szCs w:val="20"/>
              </w:rPr>
            </w:pPr>
            <w:ins w:id="420"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1" w:author="nick" w:date="2019-02-12T16:25:00Z"/>
                <w:sz w:val="20"/>
                <w:szCs w:val="20"/>
              </w:rPr>
            </w:pPr>
            <w:ins w:id="422" w:author="nick" w:date="2019-02-12T16:25:00Z">
              <w:r w:rsidRPr="00226A3F">
                <w:rPr>
                  <w:sz w:val="20"/>
                  <w:szCs w:val="20"/>
                </w:rPr>
                <w:t>-</w:t>
              </w:r>
            </w:ins>
          </w:p>
        </w:tc>
      </w:tr>
      <w:tr w:rsidR="002C3238" w:rsidRPr="00226A3F" w14:paraId="007DC224" w14:textId="77777777" w:rsidTr="008C3C2F">
        <w:trPr>
          <w:jc w:val="center"/>
          <w:ins w:id="423" w:author="nick" w:date="2019-02-12T16:24:00Z"/>
        </w:trPr>
        <w:tc>
          <w:tcPr>
            <w:tcW w:w="2397" w:type="dxa"/>
            <w:shd w:val="clear" w:color="auto" w:fill="auto"/>
            <w:vAlign w:val="bottom"/>
          </w:tcPr>
          <w:p w14:paraId="0235C595" w14:textId="1718A371" w:rsidR="002C3238" w:rsidRPr="00226A3F" w:rsidRDefault="002C3238" w:rsidP="0088515B">
            <w:pPr>
              <w:rPr>
                <w:ins w:id="424" w:author="nick" w:date="2019-02-12T16:24:00Z"/>
                <w:sz w:val="20"/>
                <w:szCs w:val="20"/>
              </w:rPr>
            </w:pPr>
            <w:ins w:id="425"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6" w:author="nick" w:date="2019-02-12T16:24:00Z"/>
                <w:sz w:val="20"/>
                <w:szCs w:val="20"/>
              </w:rPr>
            </w:pPr>
            <w:ins w:id="427"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28" w:author="nick" w:date="2019-02-12T16:24:00Z"/>
                <w:sz w:val="20"/>
                <w:szCs w:val="20"/>
              </w:rPr>
            </w:pPr>
            <w:ins w:id="429"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0" w:author="nick" w:date="2019-02-12T16:24:00Z"/>
                <w:sz w:val="20"/>
                <w:szCs w:val="20"/>
              </w:rPr>
            </w:pPr>
            <w:ins w:id="431" w:author="nick" w:date="2019-02-12T16:26:00Z">
              <w:r w:rsidRPr="00226A3F">
                <w:rPr>
                  <w:sz w:val="20"/>
                  <w:szCs w:val="20"/>
                </w:rPr>
                <w:t>-</w:t>
              </w:r>
            </w:ins>
          </w:p>
        </w:tc>
      </w:tr>
      <w:tr w:rsidR="002C3238" w:rsidRPr="00226A3F" w14:paraId="56E2C0B3" w14:textId="77777777" w:rsidTr="008C3C2F">
        <w:trPr>
          <w:jc w:val="center"/>
          <w:ins w:id="432" w:author="nick" w:date="2019-02-12T16:26:00Z"/>
        </w:trPr>
        <w:tc>
          <w:tcPr>
            <w:tcW w:w="2397" w:type="dxa"/>
            <w:shd w:val="clear" w:color="auto" w:fill="auto"/>
            <w:vAlign w:val="bottom"/>
          </w:tcPr>
          <w:p w14:paraId="30D390F3" w14:textId="7DC449D8" w:rsidR="002C3238" w:rsidRDefault="002C3238" w:rsidP="0088515B">
            <w:pPr>
              <w:rPr>
                <w:ins w:id="433" w:author="nick" w:date="2019-02-12T16:26:00Z"/>
                <w:sz w:val="20"/>
                <w:szCs w:val="20"/>
              </w:rPr>
            </w:pPr>
            <w:ins w:id="434"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5" w:author="nick" w:date="2019-02-12T16:26:00Z"/>
                <w:sz w:val="20"/>
                <w:szCs w:val="20"/>
              </w:rPr>
            </w:pPr>
            <w:ins w:id="436"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37" w:author="nick" w:date="2019-02-12T16:26:00Z"/>
                <w:sz w:val="20"/>
                <w:szCs w:val="20"/>
              </w:rPr>
            </w:pPr>
            <w:ins w:id="438"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39" w:author="nick" w:date="2019-02-12T16:26:00Z"/>
                <w:sz w:val="20"/>
                <w:szCs w:val="20"/>
              </w:rPr>
            </w:pPr>
            <w:ins w:id="440"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1" w:author="nick" w:date="2019-02-12T10:11:00Z"/>
        </w:trPr>
        <w:tc>
          <w:tcPr>
            <w:tcW w:w="2397" w:type="dxa"/>
            <w:shd w:val="clear" w:color="auto" w:fill="auto"/>
            <w:vAlign w:val="bottom"/>
          </w:tcPr>
          <w:p w14:paraId="09CC7EA9" w14:textId="6441AB25" w:rsidR="002C3238" w:rsidRPr="00226A3F" w:rsidDel="009F5B14" w:rsidRDefault="002C3238" w:rsidP="0088515B">
            <w:pPr>
              <w:rPr>
                <w:del w:id="442" w:author="nick" w:date="2019-02-12T10:11:00Z"/>
                <w:sz w:val="20"/>
                <w:szCs w:val="20"/>
              </w:rPr>
            </w:pPr>
            <w:commentRangeStart w:id="443"/>
            <w:del w:id="444" w:author="nick" w:date="2019-02-12T10:11:00Z">
              <w:r w:rsidRPr="00226A3F" w:rsidDel="009F5B14">
                <w:rPr>
                  <w:sz w:val="20"/>
                  <w:szCs w:val="20"/>
                </w:rPr>
                <w:delText>screw</w:delText>
              </w:r>
              <w:commentRangeEnd w:id="443"/>
              <w:r w:rsidDel="009F5B14">
                <w:rPr>
                  <w:rStyle w:val="CommentReference"/>
                  <w:lang w:eastAsia="x-none"/>
                </w:rPr>
                <w:commentReference w:id="443"/>
              </w:r>
            </w:del>
          </w:p>
        </w:tc>
        <w:tc>
          <w:tcPr>
            <w:tcW w:w="1810" w:type="dxa"/>
            <w:shd w:val="clear" w:color="auto" w:fill="auto"/>
            <w:vAlign w:val="bottom"/>
          </w:tcPr>
          <w:p w14:paraId="0523D62A" w14:textId="464F9E21" w:rsidR="002C3238" w:rsidRPr="00226A3F" w:rsidDel="009F5B14" w:rsidRDefault="002C3238" w:rsidP="0088515B">
            <w:pPr>
              <w:rPr>
                <w:del w:id="445" w:author="nick" w:date="2019-02-12T10:11:00Z"/>
                <w:sz w:val="20"/>
                <w:szCs w:val="20"/>
              </w:rPr>
            </w:pPr>
            <w:del w:id="446"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47" w:author="nick" w:date="2019-02-12T10:11:00Z"/>
                <w:sz w:val="20"/>
                <w:szCs w:val="20"/>
              </w:rPr>
            </w:pPr>
            <w:del w:id="448"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49" w:author="nick" w:date="2019-02-12T10:11:00Z"/>
                <w:sz w:val="20"/>
                <w:szCs w:val="20"/>
              </w:rPr>
            </w:pPr>
            <w:del w:id="450"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1" w:author="nick" w:date="2019-02-12T16:27:00Z"/>
        </w:trPr>
        <w:tc>
          <w:tcPr>
            <w:tcW w:w="2397" w:type="dxa"/>
            <w:shd w:val="clear" w:color="auto" w:fill="auto"/>
            <w:vAlign w:val="bottom"/>
          </w:tcPr>
          <w:p w14:paraId="20356303" w14:textId="4EC4ADC6" w:rsidR="002C3238" w:rsidRPr="00226A3F" w:rsidRDefault="002C3238" w:rsidP="0088515B">
            <w:pPr>
              <w:rPr>
                <w:ins w:id="452" w:author="nick" w:date="2019-02-12T16:27:00Z"/>
                <w:sz w:val="20"/>
                <w:szCs w:val="20"/>
              </w:rPr>
            </w:pPr>
            <w:ins w:id="453"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4" w:author="nick" w:date="2019-02-12T16:27:00Z"/>
                <w:sz w:val="20"/>
                <w:szCs w:val="20"/>
              </w:rPr>
            </w:pPr>
            <w:ins w:id="455"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6" w:author="nick" w:date="2019-02-12T16:27:00Z"/>
                <w:sz w:val="20"/>
                <w:szCs w:val="20"/>
              </w:rPr>
            </w:pPr>
            <w:ins w:id="457"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58" w:author="nick" w:date="2019-02-12T16:27:00Z"/>
                <w:sz w:val="20"/>
                <w:szCs w:val="20"/>
              </w:rPr>
            </w:pPr>
            <w:ins w:id="459"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15DC7">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460" w:name="_Toc3566441"/>
      <w:bookmarkStart w:id="461" w:name="_Toc3813574"/>
      <w:r>
        <w:t xml:space="preserve">Table </w:t>
      </w:r>
      <w:r w:rsidR="00D43112">
        <w:fldChar w:fldCharType="begin"/>
      </w:r>
      <w:r w:rsidR="00D43112">
        <w:instrText xml:space="preserve"> SEQ Table \* ARABIC </w:instrText>
      </w:r>
      <w:r w:rsidR="00D43112">
        <w:fldChar w:fldCharType="separate"/>
      </w:r>
      <w:r w:rsidR="00015DC7">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0"/>
      <w:bookmarkEnd w:id="461"/>
    </w:p>
    <w:p w14:paraId="0B2DE889" w14:textId="6C724282" w:rsidR="002E657F" w:rsidRDefault="002E60CB" w:rsidP="008F5F84">
      <w:pPr>
        <w:keepNext/>
        <w:jc w:val="both"/>
        <w:rPr>
          <w:ins w:id="462"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3" w:author="Dr. Carsten Franke" w:date="2019-03-18T14:58:00Z">
        <w:r w:rsidR="009F5B14">
          <w:rPr>
            <w:rFonts w:ascii="Courier New" w:hAnsi="Courier New" w:cs="Courier New"/>
            <w:b/>
            <w:i/>
            <w:sz w:val="18"/>
            <w:szCs w:val="18"/>
          </w:rPr>
          <w:t>clinch</w:t>
        </w:r>
      </w:ins>
      <w:del w:id="464" w:author="nick" w:date="2019-02-12T10:14:00Z">
        <w:r w:rsidRPr="00126F30" w:rsidDel="009F5B14">
          <w:rPr>
            <w:rFonts w:ascii="Courier New" w:hAnsi="Courier New" w:cs="Courier New"/>
            <w:b/>
            <w:i/>
            <w:sz w:val="18"/>
            <w:szCs w:val="18"/>
          </w:rPr>
          <w:delText>bolt</w:delText>
        </w:r>
      </w:del>
      <w:ins w:id="465"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6"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67"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68"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69" w:name="_Ref428355238"/>
      <w:bookmarkStart w:id="470" w:name="_Toc3556975"/>
      <w:bookmarkStart w:id="471" w:name="_Toc3813811"/>
      <w:r w:rsidRPr="007055D9">
        <w:t xml:space="preserve">Spot </w:t>
      </w:r>
      <w:r w:rsidR="002E657F">
        <w:t>W</w:t>
      </w:r>
      <w:r w:rsidRPr="007055D9">
        <w:t>elds</w:t>
      </w:r>
      <w:bookmarkEnd w:id="469"/>
      <w:bookmarkEnd w:id="470"/>
      <w:bookmarkEnd w:id="47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2"/>
            <w:del w:id="473" w:author="nick" w:date="2019-02-12T11:18:00Z">
              <w:r w:rsidDel="001704BA">
                <w:rPr>
                  <w:sz w:val="20"/>
                  <w:szCs w:val="20"/>
                </w:rPr>
                <w:delText>0-</w:delText>
              </w:r>
            </w:del>
            <w:r w:rsidR="002E60CB" w:rsidRPr="00226A3F">
              <w:rPr>
                <w:sz w:val="20"/>
                <w:szCs w:val="20"/>
              </w:rPr>
              <w:t>1</w:t>
            </w:r>
            <w:commentRangeEnd w:id="472"/>
            <w:r w:rsidR="009050D3">
              <w:rPr>
                <w:rStyle w:val="CommentReference"/>
                <w:lang w:eastAsia="x-none"/>
              </w:rPr>
              <w:commentReference w:id="472"/>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4"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5"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sidRPr="00A77087">
              <w:rPr>
                <w:sz w:val="20"/>
                <w:szCs w:val="20"/>
              </w:rPr>
              <w:t xml:space="preserve">Custom Attributes </w:t>
            </w:r>
            <w:r w:rsidR="00A77087"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476" w:name="_Toc3566442"/>
      <w:bookmarkStart w:id="477" w:name="_Toc3813575"/>
      <w:r>
        <w:lastRenderedPageBreak/>
        <w:t xml:space="preserve">Table </w:t>
      </w:r>
      <w:r>
        <w:fldChar w:fldCharType="begin"/>
      </w:r>
      <w:r>
        <w:instrText xml:space="preserve"> SEQ Table \* ARABIC </w:instrText>
      </w:r>
      <w:r>
        <w:fldChar w:fldCharType="separate"/>
      </w:r>
      <w:r w:rsidR="00015DC7">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6"/>
      <w:bookmarkEnd w:id="477"/>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478" w:name="_Toc3566443"/>
      <w:bookmarkStart w:id="479" w:name="_Toc3813576"/>
      <w:r>
        <w:t xml:space="preserve">Table </w:t>
      </w:r>
      <w:r w:rsidR="00D43112">
        <w:fldChar w:fldCharType="begin"/>
      </w:r>
      <w:r w:rsidR="00D43112">
        <w:instrText xml:space="preserve"> SEQ Table \* ARABIC </w:instrText>
      </w:r>
      <w:r w:rsidR="00D43112">
        <w:fldChar w:fldCharType="separate"/>
      </w:r>
      <w:r w:rsidR="00015DC7">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78"/>
      <w:bookmarkEnd w:id="479"/>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80" w:name="_Toc3556976"/>
      <w:bookmarkStart w:id="481" w:name="_Toc3813812"/>
      <w:r w:rsidRPr="007055D9">
        <w:t>Robscans</w:t>
      </w:r>
      <w:bookmarkEnd w:id="480"/>
      <w:bookmarkEnd w:id="481"/>
    </w:p>
    <w:bookmarkEnd w:id="286"/>
    <w:bookmarkEnd w:id="28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482" w:name="_Ref401160011"/>
      <w:bookmarkStart w:id="483" w:name="_Toc413359628"/>
      <w:bookmarkStart w:id="484" w:name="_Toc3557087"/>
      <w:bookmarkStart w:id="485" w:name="_Toc3813686"/>
      <w:r w:rsidRPr="00226A3F">
        <w:t xml:space="preserve">Figure </w:t>
      </w:r>
      <w:r w:rsidR="00406B64">
        <w:fldChar w:fldCharType="begin"/>
      </w:r>
      <w:r w:rsidR="00406B64">
        <w:instrText xml:space="preserve"> SEQ Figure \* ARABIC </w:instrText>
      </w:r>
      <w:r w:rsidR="00406B64">
        <w:fldChar w:fldCharType="separate"/>
      </w:r>
      <w:r w:rsidR="00015DC7">
        <w:rPr>
          <w:noProof/>
        </w:rPr>
        <w:t>7</w:t>
      </w:r>
      <w:r w:rsidR="00406B64">
        <w:fldChar w:fldCharType="end"/>
      </w:r>
      <w:bookmarkEnd w:id="48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3"/>
      <w:bookmarkEnd w:id="484"/>
      <w:bookmarkEnd w:id="48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6"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8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88"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sidRPr="00A77087">
              <w:rPr>
                <w:sz w:val="20"/>
                <w:szCs w:val="20"/>
              </w:rPr>
              <w:t xml:space="preserve">Custom Attributes </w:t>
            </w:r>
            <w:r w:rsidR="00A77087"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489" w:name="_Toc3566444"/>
      <w:bookmarkStart w:id="490" w:name="_Toc3813577"/>
      <w:r>
        <w:t xml:space="preserve">Table </w:t>
      </w:r>
      <w:r>
        <w:fldChar w:fldCharType="begin"/>
      </w:r>
      <w:r>
        <w:instrText xml:space="preserve"> SEQ Table \* ARABIC </w:instrText>
      </w:r>
      <w:r>
        <w:fldChar w:fldCharType="separate"/>
      </w:r>
      <w:r w:rsidR="00015DC7">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89"/>
      <w:bookmarkEnd w:id="49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491" w:name="_Toc3566445"/>
      <w:bookmarkStart w:id="492" w:name="_Toc3813578"/>
      <w:r>
        <w:t xml:space="preserve">Table </w:t>
      </w:r>
      <w:r w:rsidR="00D43112">
        <w:fldChar w:fldCharType="begin"/>
      </w:r>
      <w:r w:rsidR="00D43112">
        <w:instrText xml:space="preserve"> SEQ Table \* ARABIC </w:instrText>
      </w:r>
      <w:r w:rsidR="00D43112">
        <w:fldChar w:fldCharType="separate"/>
      </w:r>
      <w:r w:rsidR="00015DC7">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1"/>
      <w:bookmarkEnd w:id="492"/>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493" w:name="_Toc3566446"/>
      <w:bookmarkStart w:id="494" w:name="_Toc3813579"/>
      <w:r>
        <w:t xml:space="preserve">Table </w:t>
      </w:r>
      <w:r w:rsidR="00D43112">
        <w:fldChar w:fldCharType="begin"/>
      </w:r>
      <w:r w:rsidR="00D43112">
        <w:instrText xml:space="preserve"> SEQ Table \* ARABIC </w:instrText>
      </w:r>
      <w:r w:rsidR="00D43112">
        <w:fldChar w:fldCharType="separate"/>
      </w:r>
      <w:r w:rsidR="00015DC7">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3"/>
      <w:bookmarkEnd w:id="49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15DC7">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95" w:name="_Toc428279365"/>
      <w:bookmarkStart w:id="496" w:name="_Toc428456102"/>
      <w:bookmarkStart w:id="497" w:name="_Toc428537065"/>
      <w:bookmarkStart w:id="498" w:name="_Toc428969384"/>
      <w:bookmarkStart w:id="499" w:name="_Toc429052775"/>
      <w:bookmarkStart w:id="500" w:name="_Toc413359585"/>
      <w:bookmarkStart w:id="501" w:name="_Toc3556977"/>
      <w:bookmarkStart w:id="502" w:name="_Toc3813813"/>
      <w:bookmarkEnd w:id="495"/>
      <w:bookmarkEnd w:id="496"/>
      <w:bookmarkEnd w:id="497"/>
      <w:bookmarkEnd w:id="498"/>
      <w:bookmarkEnd w:id="499"/>
      <w:r w:rsidRPr="00226A3F">
        <w:t>Rivets</w:t>
      </w:r>
      <w:bookmarkEnd w:id="500"/>
      <w:bookmarkEnd w:id="501"/>
      <w:bookmarkEnd w:id="50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3"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4"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5"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sidRPr="00A77087">
              <w:rPr>
                <w:sz w:val="20"/>
                <w:szCs w:val="20"/>
              </w:rPr>
              <w:t xml:space="preserve">Custom Attributes </w:t>
            </w:r>
            <w:r w:rsidR="00A77087"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06" w:name="_Toc3566447"/>
      <w:bookmarkStart w:id="507" w:name="_Toc3813580"/>
      <w:r>
        <w:t xml:space="preserve">Table </w:t>
      </w:r>
      <w:r>
        <w:fldChar w:fldCharType="begin"/>
      </w:r>
      <w:r>
        <w:instrText xml:space="preserve"> SEQ Table \* ARABIC </w:instrText>
      </w:r>
      <w:r>
        <w:fldChar w:fldCharType="separate"/>
      </w:r>
      <w:r w:rsidR="00015DC7">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6"/>
      <w:bookmarkEnd w:id="50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08" w:author="nick" w:date="2019-03-21T00:59:00Z"/>
        </w:trPr>
        <w:tc>
          <w:tcPr>
            <w:tcW w:w="1842" w:type="dxa"/>
            <w:shd w:val="clear" w:color="auto" w:fill="auto"/>
          </w:tcPr>
          <w:p w14:paraId="09195602" w14:textId="4C061D69" w:rsidR="00E75E50" w:rsidRPr="00460A9F" w:rsidRDefault="00E75E50" w:rsidP="0088515B">
            <w:pPr>
              <w:keepNext/>
              <w:rPr>
                <w:ins w:id="509" w:author="nick" w:date="2019-03-21T00:59:00Z"/>
                <w:sz w:val="20"/>
                <w:szCs w:val="20"/>
              </w:rPr>
            </w:pPr>
            <w:commentRangeStart w:id="510"/>
            <w:ins w:id="511" w:author="nick" w:date="2019-03-21T01:00:00Z">
              <w:r>
                <w:rPr>
                  <w:sz w:val="20"/>
                  <w:szCs w:val="20"/>
                </w:rPr>
                <w:t>hardness</w:t>
              </w:r>
            </w:ins>
            <w:commentRangeEnd w:id="510"/>
            <w:ins w:id="512" w:author="nick" w:date="2019-03-21T01:05:00Z">
              <w:r>
                <w:rPr>
                  <w:rStyle w:val="CommentReference"/>
                  <w:lang w:eastAsia="x-none"/>
                </w:rPr>
                <w:commentReference w:id="510"/>
              </w:r>
            </w:ins>
          </w:p>
        </w:tc>
        <w:tc>
          <w:tcPr>
            <w:tcW w:w="1440" w:type="dxa"/>
            <w:shd w:val="clear" w:color="auto" w:fill="auto"/>
          </w:tcPr>
          <w:p w14:paraId="2C0530B7" w14:textId="500E92C8" w:rsidR="00E75E50" w:rsidRPr="00460A9F" w:rsidRDefault="00E75E50" w:rsidP="0088515B">
            <w:pPr>
              <w:keepNext/>
              <w:rPr>
                <w:ins w:id="513" w:author="nick" w:date="2019-03-21T00:59:00Z"/>
                <w:sz w:val="20"/>
                <w:szCs w:val="20"/>
              </w:rPr>
            </w:pPr>
            <w:ins w:id="514"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5" w:author="nick" w:date="2019-03-21T00:59:00Z"/>
                <w:sz w:val="20"/>
                <w:szCs w:val="20"/>
              </w:rPr>
            </w:pPr>
            <w:ins w:id="516"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17" w:author="nick" w:date="2019-03-21T00:59:00Z"/>
                <w:sz w:val="20"/>
                <w:szCs w:val="20"/>
              </w:rPr>
            </w:pPr>
            <w:ins w:id="518"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19" w:author="nick" w:date="2019-03-21T00:59:00Z"/>
                <w:sz w:val="20"/>
                <w:szCs w:val="20"/>
              </w:rPr>
            </w:pPr>
            <w:ins w:id="520"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21" w:name="_Toc3566448"/>
      <w:bookmarkStart w:id="522" w:name="_Toc3813581"/>
      <w:r>
        <w:t xml:space="preserve">Table </w:t>
      </w:r>
      <w:r w:rsidR="00D43112">
        <w:fldChar w:fldCharType="begin"/>
      </w:r>
      <w:r w:rsidR="00D43112">
        <w:instrText xml:space="preserve"> SEQ Table \* ARABIC </w:instrText>
      </w:r>
      <w:r w:rsidR="00D43112">
        <w:fldChar w:fldCharType="separate"/>
      </w:r>
      <w:r w:rsidR="00015DC7">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1"/>
      <w:bookmarkEnd w:id="522"/>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7"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23" w:name="_Toc3557088"/>
      <w:bookmarkStart w:id="524" w:name="_Toc3813687"/>
      <w:r>
        <w:t xml:space="preserve">Figure </w:t>
      </w:r>
      <w:r w:rsidR="00406B64">
        <w:fldChar w:fldCharType="begin"/>
      </w:r>
      <w:r w:rsidR="00406B64">
        <w:instrText xml:space="preserve"> SEQ Figure \* ARABIC </w:instrText>
      </w:r>
      <w:r w:rsidR="00406B64">
        <w:fldChar w:fldCharType="separate"/>
      </w:r>
      <w:r w:rsidR="00015DC7">
        <w:rPr>
          <w:noProof/>
        </w:rPr>
        <w:t>8</w:t>
      </w:r>
      <w:r w:rsidR="00406B64">
        <w:fldChar w:fldCharType="end"/>
      </w:r>
      <w:r>
        <w:t>: Rivet head types</w:t>
      </w:r>
      <w:bookmarkEnd w:id="523"/>
      <w:bookmarkEnd w:id="524"/>
    </w:p>
    <w:p w14:paraId="7F37EEC1" w14:textId="593BCFD1" w:rsidR="00E75E50" w:rsidRDefault="00E75E50" w:rsidP="00E75E50">
      <w:pPr>
        <w:pStyle w:val="ListParagraph"/>
        <w:numPr>
          <w:ilvl w:val="0"/>
          <w:numId w:val="22"/>
        </w:numPr>
        <w:jc w:val="both"/>
        <w:rPr>
          <w:ins w:id="525" w:author="nick" w:date="2019-03-21T01:01:00Z"/>
        </w:rPr>
      </w:pPr>
      <w:ins w:id="526"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15DC7">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27" w:name="_Toc3566449"/>
      <w:bookmarkStart w:id="528" w:name="_Toc3813582"/>
      <w:r>
        <w:t xml:space="preserve">Table </w:t>
      </w:r>
      <w:r w:rsidR="00D43112">
        <w:fldChar w:fldCharType="begin"/>
      </w:r>
      <w:r w:rsidR="00D43112">
        <w:instrText xml:space="preserve"> SEQ Table \* ARABIC </w:instrText>
      </w:r>
      <w:r w:rsidR="00D43112">
        <w:fldChar w:fldCharType="separate"/>
      </w:r>
      <w:r w:rsidR="00015DC7">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27"/>
      <w:bookmarkEnd w:id="52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29" w:name="_Toc428279367"/>
      <w:bookmarkStart w:id="530" w:name="_Toc428456104"/>
      <w:bookmarkStart w:id="531" w:name="_Toc428537067"/>
      <w:bookmarkStart w:id="532" w:name="_Toc428969386"/>
      <w:bookmarkStart w:id="533" w:name="_Toc429052777"/>
      <w:bookmarkStart w:id="534" w:name="_Toc413359586"/>
      <w:bookmarkStart w:id="535" w:name="_Toc3556978"/>
      <w:bookmarkStart w:id="536" w:name="_Toc3813814"/>
      <w:bookmarkEnd w:id="529"/>
      <w:bookmarkEnd w:id="530"/>
      <w:bookmarkEnd w:id="531"/>
      <w:bookmarkEnd w:id="532"/>
      <w:bookmarkEnd w:id="533"/>
      <w:r>
        <w:t>Blind</w:t>
      </w:r>
      <w:r w:rsidRPr="00942FED">
        <w:t xml:space="preserve"> Rivets</w:t>
      </w:r>
      <w:bookmarkEnd w:id="534"/>
      <w:bookmarkEnd w:id="535"/>
      <w:bookmarkEnd w:id="53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37" w:name="_Toc3566450"/>
      <w:bookmarkStart w:id="538" w:name="_Toc3813583"/>
      <w:r>
        <w:t xml:space="preserve">Table </w:t>
      </w:r>
      <w:r>
        <w:fldChar w:fldCharType="begin"/>
      </w:r>
      <w:r>
        <w:instrText xml:space="preserve"> SEQ Table \* ARABIC </w:instrText>
      </w:r>
      <w:r>
        <w:fldChar w:fldCharType="separate"/>
      </w:r>
      <w:r w:rsidR="00015DC7">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37"/>
      <w:bookmarkEnd w:id="538"/>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30"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39" w:name="_Toc3557089"/>
      <w:bookmarkStart w:id="540" w:name="_Toc3813688"/>
      <w:r>
        <w:t xml:space="preserve">Figure </w:t>
      </w:r>
      <w:r w:rsidR="00406B64">
        <w:fldChar w:fldCharType="begin"/>
      </w:r>
      <w:r w:rsidR="00406B64">
        <w:instrText xml:space="preserve"> SEQ Figure \* ARABIC </w:instrText>
      </w:r>
      <w:r w:rsidR="00406B64">
        <w:fldChar w:fldCharType="separate"/>
      </w:r>
      <w:r w:rsidR="00015DC7">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39"/>
      <w:bookmarkEnd w:id="54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41" w:name="_Toc3557090"/>
      <w:bookmarkStart w:id="542" w:name="_Toc3813689"/>
      <w:r>
        <w:t xml:space="preserve">Figure </w:t>
      </w:r>
      <w:r w:rsidR="00406B64">
        <w:fldChar w:fldCharType="begin"/>
      </w:r>
      <w:r w:rsidR="00406B64">
        <w:instrText xml:space="preserve"> SEQ Figure \* ARABIC </w:instrText>
      </w:r>
      <w:r w:rsidR="00406B64">
        <w:fldChar w:fldCharType="separate"/>
      </w:r>
      <w:r w:rsidR="00015DC7">
        <w:rPr>
          <w:noProof/>
        </w:rPr>
        <w:t>10</w:t>
      </w:r>
      <w:r w:rsidR="00406B64">
        <w:fldChar w:fldCharType="end"/>
      </w:r>
      <w:r>
        <w:t xml:space="preserve">: </w:t>
      </w:r>
      <w:r w:rsidR="00812432">
        <w:t>Thick and Thin Assembling</w:t>
      </w:r>
      <w:bookmarkEnd w:id="541"/>
      <w:bookmarkEnd w:id="542"/>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43" w:name="_Toc3557091"/>
      <w:bookmarkStart w:id="544" w:name="_Toc3813690"/>
      <w:r>
        <w:lastRenderedPageBreak/>
        <w:t xml:space="preserve">Figure </w:t>
      </w:r>
      <w:r w:rsidR="00406B64">
        <w:fldChar w:fldCharType="begin"/>
      </w:r>
      <w:r w:rsidR="00406B64">
        <w:instrText xml:space="preserve"> SEQ Figure \* ARABIC </w:instrText>
      </w:r>
      <w:r w:rsidR="00406B64">
        <w:fldChar w:fldCharType="separate"/>
      </w:r>
      <w:r w:rsidR="00015DC7">
        <w:rPr>
          <w:noProof/>
        </w:rPr>
        <w:t>11</w:t>
      </w:r>
      <w:r w:rsidR="00406B64">
        <w:fldChar w:fldCharType="end"/>
      </w:r>
      <w:r>
        <w:t>: Fastening Soft and Hard</w:t>
      </w:r>
      <w:bookmarkEnd w:id="543"/>
      <w:bookmarkEnd w:id="54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5" w:name="_Toc428279369"/>
      <w:bookmarkStart w:id="546" w:name="_Toc428965611"/>
      <w:bookmarkEnd w:id="545"/>
      <w:bookmarkEnd w:id="546"/>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47" w:name="_Toc428279370"/>
    <w:bookmarkStart w:id="548" w:name="_Toc428456106"/>
    <w:bookmarkStart w:id="549" w:name="_Toc428537069"/>
    <w:bookmarkStart w:id="550" w:name="_Toc428969388"/>
    <w:bookmarkStart w:id="551" w:name="_Toc429052779"/>
    <w:bookmarkStart w:id="552" w:name="_Toc413359587"/>
    <w:bookmarkEnd w:id="547"/>
    <w:bookmarkEnd w:id="548"/>
    <w:bookmarkEnd w:id="549"/>
    <w:bookmarkEnd w:id="550"/>
    <w:bookmarkEnd w:id="551"/>
    <w:p w14:paraId="6391282C" w14:textId="77777777" w:rsidR="002E60CB" w:rsidRPr="00942FED" w:rsidRDefault="00DB0669" w:rsidP="004B2578">
      <w:pPr>
        <w:pStyle w:val="Heading3"/>
      </w:pPr>
      <w:r>
        <w:rPr>
          <w:b w:val="0"/>
          <w:bCs w:val="0"/>
          <w:sz w:val="18"/>
          <w:szCs w:val="24"/>
        </w:rPr>
        <w:lastRenderedPageBreak/>
        <w:fldChar w:fldCharType="end"/>
      </w:r>
      <w:bookmarkStart w:id="553" w:name="_Toc3556979"/>
      <w:bookmarkStart w:id="554" w:name="_Toc3813815"/>
      <w:r w:rsidR="002E60CB" w:rsidRPr="00942FED">
        <w:t>Self</w:t>
      </w:r>
      <w:r w:rsidR="000306B0">
        <w:t>-</w:t>
      </w:r>
      <w:r w:rsidR="002E60CB" w:rsidRPr="00942FED">
        <w:t>Piercing Rivets</w:t>
      </w:r>
      <w:bookmarkEnd w:id="552"/>
      <w:bookmarkEnd w:id="553"/>
      <w:bookmarkEnd w:id="55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555" w:name="_Toc413359629"/>
      <w:bookmarkStart w:id="556" w:name="_Toc3557092"/>
      <w:bookmarkStart w:id="557" w:name="_Toc3813691"/>
      <w:r>
        <w:t xml:space="preserve">Figure </w:t>
      </w:r>
      <w:r w:rsidR="00406B64">
        <w:fldChar w:fldCharType="begin"/>
      </w:r>
      <w:r w:rsidR="00406B64">
        <w:instrText xml:space="preserve"> SEQ Figure \* ARABIC </w:instrText>
      </w:r>
      <w:r w:rsidR="00406B64">
        <w:fldChar w:fldCharType="separate"/>
      </w:r>
      <w:r w:rsidR="00015DC7">
        <w:rPr>
          <w:noProof/>
        </w:rPr>
        <w:t>12</w:t>
      </w:r>
      <w:r w:rsidR="00406B64">
        <w:fldChar w:fldCharType="end"/>
      </w:r>
      <w:r>
        <w:t>: Cross Section of a Self</w:t>
      </w:r>
      <w:r w:rsidR="00920523">
        <w:t>-</w:t>
      </w:r>
      <w:r>
        <w:t>Piercing Rivet</w:t>
      </w:r>
      <w:bookmarkEnd w:id="555"/>
      <w:bookmarkEnd w:id="556"/>
      <w:bookmarkEnd w:id="557"/>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6" w:history="1">
        <w:r w:rsidRPr="0078423A">
          <w:rPr>
            <w:rStyle w:val="Hyperlink"/>
          </w:rPr>
          <w:t>http://www.google.com/patents/US7810231</w:t>
        </w:r>
      </w:hyperlink>
    </w:p>
    <w:p w14:paraId="752AB897" w14:textId="77777777" w:rsidR="00C52145" w:rsidRPr="00C52145" w:rsidRDefault="00C52145" w:rsidP="00C52145">
      <w:pPr>
        <w:pStyle w:val="Caption"/>
      </w:pPr>
      <w:bookmarkStart w:id="558" w:name="_Toc3557093"/>
      <w:bookmarkStart w:id="559" w:name="_Toc3813692"/>
      <w:r>
        <w:t xml:space="preserve">Figure </w:t>
      </w:r>
      <w:r>
        <w:fldChar w:fldCharType="begin"/>
      </w:r>
      <w:r>
        <w:instrText xml:space="preserve"> SEQ Figure \* ARABIC </w:instrText>
      </w:r>
      <w:r>
        <w:fldChar w:fldCharType="separate"/>
      </w:r>
      <w:r w:rsidR="00015DC7">
        <w:rPr>
          <w:noProof/>
        </w:rPr>
        <w:t>13</w:t>
      </w:r>
      <w:r>
        <w:fldChar w:fldCharType="end"/>
      </w:r>
      <w:r>
        <w:t>: S</w:t>
      </w:r>
      <w:r>
        <w:rPr>
          <w:rFonts w:ascii="Arial" w:hAnsi="Arial" w:cs="Arial"/>
          <w:color w:val="222222"/>
          <w:shd w:val="clear" w:color="auto" w:fill="FFFFFF"/>
        </w:rPr>
        <w:t>elf-piercing rivet setting apparatus</w:t>
      </w:r>
      <w:bookmarkEnd w:id="558"/>
      <w:bookmarkEnd w:id="559"/>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0" w:author="nick" w:date="2019-03-21T01:00:00Z"/>
        </w:trPr>
        <w:tc>
          <w:tcPr>
            <w:tcW w:w="1700" w:type="dxa"/>
            <w:shd w:val="clear" w:color="auto" w:fill="auto"/>
          </w:tcPr>
          <w:p w14:paraId="4390715D" w14:textId="294E62B5" w:rsidR="002E60CB" w:rsidRPr="00226A3F" w:rsidDel="00E75E50" w:rsidRDefault="002E60CB" w:rsidP="0088515B">
            <w:pPr>
              <w:rPr>
                <w:del w:id="561" w:author="nick" w:date="2019-03-21T01:00:00Z"/>
                <w:sz w:val="20"/>
                <w:szCs w:val="20"/>
              </w:rPr>
            </w:pPr>
            <w:del w:id="562"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3" w:author="nick" w:date="2019-03-21T01:00:00Z"/>
                <w:sz w:val="20"/>
                <w:szCs w:val="20"/>
              </w:rPr>
            </w:pPr>
            <w:del w:id="564"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5" w:author="nick" w:date="2019-03-21T01:00:00Z"/>
                <w:sz w:val="20"/>
                <w:szCs w:val="20"/>
              </w:rPr>
            </w:pPr>
            <w:del w:id="566"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67" w:author="nick" w:date="2019-03-21T01:00:00Z"/>
                <w:sz w:val="20"/>
                <w:szCs w:val="20"/>
              </w:rPr>
            </w:pPr>
            <w:del w:id="568"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69" w:author="nick" w:date="2019-03-21T01:00:00Z"/>
                <w:sz w:val="20"/>
                <w:szCs w:val="20"/>
              </w:rPr>
            </w:pPr>
            <w:del w:id="570"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571" w:name="_Toc3566451"/>
      <w:bookmarkStart w:id="572" w:name="_Toc3813584"/>
      <w:r>
        <w:t xml:space="preserve">Table </w:t>
      </w:r>
      <w:r w:rsidR="00D43112">
        <w:fldChar w:fldCharType="begin"/>
      </w:r>
      <w:r w:rsidR="00D43112">
        <w:instrText xml:space="preserve"> SEQ Table \* ARABIC </w:instrText>
      </w:r>
      <w:r w:rsidR="00D43112">
        <w:fldChar w:fldCharType="separate"/>
      </w:r>
      <w:r w:rsidR="00015DC7">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1"/>
      <w:bookmarkEnd w:id="572"/>
    </w:p>
    <w:p w14:paraId="72B5D894" w14:textId="5DF5BAF8" w:rsidR="002E60CB" w:rsidDel="00E75E50" w:rsidRDefault="00A2186E" w:rsidP="007E2BBF">
      <w:pPr>
        <w:jc w:val="both"/>
        <w:rPr>
          <w:del w:id="573" w:author="nick" w:date="2019-03-21T01:01:00Z"/>
        </w:rPr>
      </w:pPr>
      <w:del w:id="574"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5"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6"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577" w:name="_Toc428456108"/>
      <w:bookmarkStart w:id="578" w:name="_Toc428537071"/>
      <w:bookmarkStart w:id="579" w:name="_Toc428969390"/>
      <w:bookmarkStart w:id="580" w:name="_Toc429052781"/>
      <w:bookmarkStart w:id="581" w:name="_Toc428279372"/>
      <w:bookmarkStart w:id="582" w:name="_Toc428456109"/>
      <w:bookmarkStart w:id="583" w:name="_Toc428537072"/>
      <w:bookmarkStart w:id="584" w:name="_Toc428969391"/>
      <w:bookmarkStart w:id="585" w:name="_Toc429052782"/>
      <w:bookmarkStart w:id="586" w:name="_Toc428279374"/>
      <w:bookmarkStart w:id="587" w:name="_Toc428456111"/>
      <w:bookmarkStart w:id="588" w:name="_Toc428537074"/>
      <w:bookmarkStart w:id="589" w:name="_Toc428969393"/>
      <w:bookmarkStart w:id="590" w:name="_Toc429052784"/>
      <w:bookmarkStart w:id="591" w:name="_Toc428279378"/>
      <w:bookmarkStart w:id="592" w:name="_Toc428456115"/>
      <w:bookmarkStart w:id="593" w:name="_Toc428537078"/>
      <w:bookmarkStart w:id="594" w:name="_Toc428969397"/>
      <w:bookmarkStart w:id="595" w:name="_Toc429052788"/>
      <w:bookmarkStart w:id="596" w:name="_Toc428279380"/>
      <w:bookmarkStart w:id="597" w:name="_Toc428456117"/>
      <w:bookmarkStart w:id="598" w:name="_Toc428537080"/>
      <w:bookmarkStart w:id="599" w:name="_Toc428969399"/>
      <w:bookmarkStart w:id="600" w:name="_Toc429052790"/>
      <w:bookmarkStart w:id="601" w:name="_Toc428279387"/>
      <w:bookmarkStart w:id="602" w:name="_Toc428456124"/>
      <w:bookmarkStart w:id="603" w:name="_Toc428537087"/>
      <w:bookmarkStart w:id="604" w:name="_Toc428969406"/>
      <w:bookmarkStart w:id="605" w:name="_Toc429052797"/>
      <w:bookmarkStart w:id="606" w:name="_Toc428279388"/>
      <w:bookmarkStart w:id="607" w:name="_Toc428456125"/>
      <w:bookmarkStart w:id="608" w:name="_Toc428537088"/>
      <w:bookmarkStart w:id="609" w:name="_Toc428969407"/>
      <w:bookmarkStart w:id="610" w:name="_Toc429052798"/>
      <w:bookmarkStart w:id="611" w:name="_Toc428279389"/>
      <w:bookmarkStart w:id="612" w:name="_Toc428456126"/>
      <w:bookmarkStart w:id="613" w:name="_Toc428537089"/>
      <w:bookmarkStart w:id="614" w:name="_Toc428969408"/>
      <w:bookmarkStart w:id="615" w:name="_Toc429052799"/>
      <w:bookmarkStart w:id="616" w:name="_Toc413359588"/>
      <w:bookmarkStart w:id="617" w:name="_Toc3556980"/>
      <w:bookmarkStart w:id="618" w:name="_Toc381381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t>S</w:t>
      </w:r>
      <w:r w:rsidR="002E60CB">
        <w:t>olid</w:t>
      </w:r>
      <w:r w:rsidR="002E60CB" w:rsidRPr="00942FED">
        <w:t xml:space="preserve"> Rivets</w:t>
      </w:r>
      <w:bookmarkEnd w:id="616"/>
      <w:bookmarkEnd w:id="617"/>
      <w:bookmarkEnd w:id="61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9"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619" w:name="_Toc3566452"/>
      <w:bookmarkStart w:id="620" w:name="_Toc3813585"/>
      <w:r>
        <w:t xml:space="preserve">Table </w:t>
      </w:r>
      <w:r w:rsidR="00D43112">
        <w:fldChar w:fldCharType="begin"/>
      </w:r>
      <w:r w:rsidR="00D43112">
        <w:instrText xml:space="preserve"> SEQ Table \* ARABIC </w:instrText>
      </w:r>
      <w:r w:rsidR="00D43112">
        <w:fldChar w:fldCharType="separate"/>
      </w:r>
      <w:r w:rsidR="00015DC7">
        <w:rPr>
          <w:noProof/>
        </w:rPr>
        <w:t>44</w:t>
      </w:r>
      <w:r w:rsidR="00D43112">
        <w:fldChar w:fldCharType="end"/>
      </w:r>
      <w:r>
        <w:t>: Pictures of all Solid Rivets</w:t>
      </w:r>
      <w:bookmarkEnd w:id="619"/>
      <w:bookmarkEnd w:id="62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621" w:name="_Ref3565285"/>
      <w:bookmarkStart w:id="622" w:name="_Toc3557094"/>
      <w:bookmarkStart w:id="623" w:name="_Toc3813693"/>
      <w:r>
        <w:t xml:space="preserve">Figure </w:t>
      </w:r>
      <w:r w:rsidR="00406B64">
        <w:fldChar w:fldCharType="begin"/>
      </w:r>
      <w:r w:rsidR="00406B64">
        <w:instrText xml:space="preserve"> SEQ Figure \* ARABIC </w:instrText>
      </w:r>
      <w:r w:rsidR="00406B64">
        <w:fldChar w:fldCharType="separate"/>
      </w:r>
      <w:r w:rsidR="00015DC7">
        <w:rPr>
          <w:noProof/>
        </w:rPr>
        <w:t>14</w:t>
      </w:r>
      <w:r w:rsidR="00406B64">
        <w:fldChar w:fldCharType="end"/>
      </w:r>
      <w:bookmarkEnd w:id="621"/>
      <w:r>
        <w:t>: Dimensions of Solid Rivets</w:t>
      </w:r>
      <w:bookmarkEnd w:id="622"/>
      <w:bookmarkEnd w:id="62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4"/>
            <w:commentRangeStart w:id="625"/>
            <w:r w:rsidRPr="005B1B92">
              <w:rPr>
                <w:sz w:val="20"/>
                <w:szCs w:val="20"/>
              </w:rPr>
              <w:t>-</w:t>
            </w:r>
            <w:commentRangeEnd w:id="624"/>
            <w:r w:rsidR="00B14B2C">
              <w:rPr>
                <w:rStyle w:val="CommentReference"/>
                <w:lang w:eastAsia="x-none"/>
              </w:rPr>
              <w:commentReference w:id="624"/>
            </w:r>
            <w:commentRangeEnd w:id="625"/>
            <w:r w:rsidR="00F1371D">
              <w:rPr>
                <w:rStyle w:val="CommentReference"/>
                <w:lang w:eastAsia="x-none"/>
              </w:rPr>
              <w:commentReference w:id="62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626" w:name="_Toc3566453"/>
      <w:bookmarkStart w:id="627" w:name="_Toc3813586"/>
      <w:r>
        <w:t xml:space="preserve">Table </w:t>
      </w:r>
      <w:r w:rsidR="00D43112">
        <w:fldChar w:fldCharType="begin"/>
      </w:r>
      <w:r w:rsidR="00D43112">
        <w:instrText xml:space="preserve"> SEQ Table \* ARABIC </w:instrText>
      </w:r>
      <w:r w:rsidR="00D43112">
        <w:fldChar w:fldCharType="separate"/>
      </w:r>
      <w:r w:rsidR="00015DC7">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6"/>
      <w:bookmarkEnd w:id="62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628" w:name="_Toc3557095"/>
      <w:bookmarkStart w:id="629" w:name="_Toc3813694"/>
      <w:r>
        <w:t xml:space="preserve">Figure </w:t>
      </w:r>
      <w:r w:rsidR="00406B64">
        <w:fldChar w:fldCharType="begin"/>
      </w:r>
      <w:r w:rsidR="00406B64">
        <w:instrText xml:space="preserve"> SEQ Figure \* ARABIC </w:instrText>
      </w:r>
      <w:r w:rsidR="00406B64">
        <w:fldChar w:fldCharType="separate"/>
      </w:r>
      <w:r w:rsidR="00015DC7">
        <w:rPr>
          <w:noProof/>
        </w:rPr>
        <w:t>15</w:t>
      </w:r>
      <w:r w:rsidR="00406B64">
        <w:fldChar w:fldCharType="end"/>
      </w:r>
      <w:r>
        <w:t>: Clinch allowance of solid rivet</w:t>
      </w:r>
      <w:bookmarkEnd w:id="628"/>
      <w:bookmarkEnd w:id="629"/>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630" w:name="_Toc428279391"/>
      <w:bookmarkStart w:id="631" w:name="_Toc428456128"/>
      <w:bookmarkStart w:id="632" w:name="_Toc428537091"/>
      <w:bookmarkStart w:id="633" w:name="_Toc428969410"/>
      <w:bookmarkStart w:id="634" w:name="_Toc429052801"/>
      <w:bookmarkStart w:id="635" w:name="_Toc413359589"/>
      <w:bookmarkStart w:id="636" w:name="_Toc3556981"/>
      <w:bookmarkStart w:id="637" w:name="_Toc3813817"/>
      <w:bookmarkEnd w:id="630"/>
      <w:bookmarkEnd w:id="631"/>
      <w:bookmarkEnd w:id="632"/>
      <w:bookmarkEnd w:id="633"/>
      <w:bookmarkEnd w:id="634"/>
      <w:r w:rsidRPr="00F90632">
        <w:lastRenderedPageBreak/>
        <w:t>Swop Rivets</w:t>
      </w:r>
      <w:bookmarkEnd w:id="635"/>
      <w:bookmarkEnd w:id="636"/>
      <w:bookmarkEnd w:id="637"/>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4"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38" w:name="_Toc3557096"/>
      <w:bookmarkStart w:id="639" w:name="_Toc3813695"/>
      <w:r>
        <w:t xml:space="preserve">Figure </w:t>
      </w:r>
      <w:r w:rsidR="00406B64">
        <w:fldChar w:fldCharType="begin"/>
      </w:r>
      <w:r w:rsidR="00406B64">
        <w:instrText xml:space="preserve"> SEQ Figure \* ARABIC </w:instrText>
      </w:r>
      <w:r w:rsidR="00406B64">
        <w:fldChar w:fldCharType="separate"/>
      </w:r>
      <w:r w:rsidR="00015DC7">
        <w:rPr>
          <w:noProof/>
        </w:rPr>
        <w:t>16</w:t>
      </w:r>
      <w:r w:rsidR="00406B64">
        <w:fldChar w:fldCharType="end"/>
      </w:r>
      <w:r>
        <w:t>: Cross section of a SWOP Rivet</w:t>
      </w:r>
      <w:bookmarkEnd w:id="638"/>
      <w:bookmarkEnd w:id="63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40" w:name="_Toc3566454"/>
      <w:bookmarkStart w:id="641" w:name="_Toc3813587"/>
      <w:r>
        <w:t xml:space="preserve">Table </w:t>
      </w:r>
      <w:r w:rsidR="00D43112">
        <w:fldChar w:fldCharType="begin"/>
      </w:r>
      <w:r w:rsidR="00D43112">
        <w:instrText xml:space="preserve"> SEQ Table \* ARABIC </w:instrText>
      </w:r>
      <w:r w:rsidR="00D43112">
        <w:fldChar w:fldCharType="separate"/>
      </w:r>
      <w:r w:rsidR="00015DC7">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0"/>
      <w:bookmarkEnd w:id="64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15DC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77087" w:rsidRPr="007055D9">
        <w:t xml:space="preserve">Spot </w:t>
      </w:r>
      <w:r w:rsidR="00A77087">
        <w:t>W</w:t>
      </w:r>
      <w:r w:rsidR="00A77087"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15DC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77087" w:rsidRPr="007055D9">
        <w:t xml:space="preserve">Spot </w:t>
      </w:r>
      <w:r w:rsidR="00A77087">
        <w:t>W</w:t>
      </w:r>
      <w:r w:rsidR="00A77087"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42" w:name="_Toc428456130"/>
      <w:bookmarkStart w:id="643" w:name="_Toc428537093"/>
      <w:bookmarkStart w:id="644" w:name="_Toc428969412"/>
      <w:bookmarkStart w:id="645" w:name="_Toc429052803"/>
      <w:bookmarkStart w:id="646" w:name="_Toc413359590"/>
      <w:bookmarkStart w:id="647" w:name="_Toc3556982"/>
      <w:bookmarkStart w:id="648" w:name="_Toc3813818"/>
      <w:bookmarkEnd w:id="642"/>
      <w:bookmarkEnd w:id="643"/>
      <w:bookmarkEnd w:id="644"/>
      <w:bookmarkEnd w:id="645"/>
      <w:r>
        <w:lastRenderedPageBreak/>
        <w:t xml:space="preserve">Threaded Connections: </w:t>
      </w:r>
      <w:r w:rsidRPr="00226A3F">
        <w:t>Bolts and Screws</w:t>
      </w:r>
      <w:bookmarkEnd w:id="646"/>
      <w:bookmarkEnd w:id="647"/>
      <w:bookmarkEnd w:id="648"/>
    </w:p>
    <w:p w14:paraId="1A579FAB" w14:textId="77777777" w:rsidR="002E60CB" w:rsidRPr="00942FED" w:rsidRDefault="002E60CB" w:rsidP="002E60CB">
      <w:pPr>
        <w:pStyle w:val="Heading3"/>
      </w:pPr>
      <w:bookmarkStart w:id="649" w:name="_Toc413359591"/>
      <w:bookmarkStart w:id="650" w:name="_Toc3556983"/>
      <w:bookmarkStart w:id="651" w:name="_Toc3813819"/>
      <w:r>
        <w:t>Introduction</w:t>
      </w:r>
      <w:bookmarkEnd w:id="649"/>
      <w:bookmarkEnd w:id="650"/>
      <w:bookmarkEnd w:id="651"/>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52" w:name="_Toc413359630"/>
      <w:bookmarkStart w:id="653" w:name="_Toc3557097"/>
      <w:bookmarkStart w:id="654" w:name="_Toc3813696"/>
      <w:r>
        <w:t xml:space="preserve">Figure </w:t>
      </w:r>
      <w:r w:rsidR="00406B64">
        <w:fldChar w:fldCharType="begin"/>
      </w:r>
      <w:r w:rsidR="00406B64">
        <w:instrText xml:space="preserve"> SEQ Figure \* ARABIC </w:instrText>
      </w:r>
      <w:r w:rsidR="00406B64">
        <w:fldChar w:fldCharType="separate"/>
      </w:r>
      <w:r w:rsidR="00015DC7">
        <w:rPr>
          <w:noProof/>
        </w:rPr>
        <w:t>17</w:t>
      </w:r>
      <w:r w:rsidR="00406B64">
        <w:fldChar w:fldCharType="end"/>
      </w:r>
      <w:r>
        <w:t>:</w:t>
      </w:r>
      <w:r w:rsidR="002E60CB">
        <w:t xml:space="preserve"> Bolts and Screws</w:t>
      </w:r>
      <w:bookmarkEnd w:id="652"/>
      <w:bookmarkEnd w:id="653"/>
      <w:bookmarkEnd w:id="654"/>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65A1E2AD">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60" w:tooltip="w:en:Creative Commons" w:history="1">
        <w:r w:rsidRPr="00E15A9B">
          <w:rPr>
            <w:rStyle w:val="Hyperlink"/>
            <w:i/>
            <w:sz w:val="18"/>
          </w:rPr>
          <w:t>Creative Commons</w:t>
        </w:r>
      </w:hyperlink>
      <w:r w:rsidRPr="00E15A9B">
        <w:rPr>
          <w:i/>
          <w:sz w:val="18"/>
        </w:rPr>
        <w:t xml:space="preserve"> </w:t>
      </w:r>
      <w:hyperlink r:id="rId61"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55" w:name="_Ref401160020"/>
      <w:bookmarkStart w:id="656" w:name="_Toc413359631"/>
      <w:bookmarkStart w:id="657" w:name="_Toc3557098"/>
      <w:bookmarkStart w:id="658" w:name="_Toc3813697"/>
      <w:r>
        <w:t xml:space="preserve">Figure </w:t>
      </w:r>
      <w:r w:rsidR="00406B64">
        <w:fldChar w:fldCharType="begin"/>
      </w:r>
      <w:r w:rsidR="00406B64">
        <w:instrText xml:space="preserve"> SEQ Figure \* ARABIC </w:instrText>
      </w:r>
      <w:r w:rsidR="00406B64">
        <w:fldChar w:fldCharType="separate"/>
      </w:r>
      <w:r w:rsidR="00015DC7">
        <w:rPr>
          <w:noProof/>
        </w:rPr>
        <w:t>18</w:t>
      </w:r>
      <w:r w:rsidR="00406B64">
        <w:fldChar w:fldCharType="end"/>
      </w:r>
      <w:bookmarkEnd w:id="655"/>
      <w:r>
        <w:t>: Different Screw Forms</w:t>
      </w:r>
      <w:bookmarkEnd w:id="656"/>
      <w:bookmarkEnd w:id="657"/>
      <w:bookmarkEnd w:id="658"/>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59" w:name="_Ref401160136"/>
      <w:bookmarkStart w:id="660" w:name="_Toc413359632"/>
      <w:bookmarkStart w:id="661" w:name="_Ref428364733"/>
      <w:bookmarkStart w:id="662" w:name="_Ref428531136"/>
      <w:bookmarkStart w:id="663" w:name="_Toc3557099"/>
      <w:bookmarkStart w:id="664" w:name="_Toc3813698"/>
      <w:r>
        <w:t xml:space="preserve">Figure </w:t>
      </w:r>
      <w:r w:rsidR="00406B64">
        <w:fldChar w:fldCharType="begin"/>
      </w:r>
      <w:r w:rsidR="00406B64">
        <w:instrText xml:space="preserve"> SEQ Figure \* ARABIC </w:instrText>
      </w:r>
      <w:r w:rsidR="00406B64">
        <w:fldChar w:fldCharType="separate"/>
      </w:r>
      <w:r w:rsidR="00015DC7">
        <w:rPr>
          <w:noProof/>
        </w:rPr>
        <w:t>19</w:t>
      </w:r>
      <w:r w:rsidR="00406B64">
        <w:fldChar w:fldCharType="end"/>
      </w:r>
      <w:bookmarkEnd w:id="659"/>
      <w:r>
        <w:t xml:space="preserve">: </w:t>
      </w:r>
      <w:r w:rsidRPr="001B293E">
        <w:t xml:space="preserve">Definition of </w:t>
      </w:r>
      <w:r>
        <w:t>L</w:t>
      </w:r>
      <w:r w:rsidRPr="001B293E">
        <w:t xml:space="preserve">ength and </w:t>
      </w:r>
      <w:r>
        <w:t>H</w:t>
      </w:r>
      <w:r w:rsidRPr="001B293E">
        <w:t xml:space="preserve">ead </w:t>
      </w:r>
      <w:r>
        <w:t>S</w:t>
      </w:r>
      <w:r w:rsidRPr="001B293E">
        <w:t>izes</w:t>
      </w:r>
      <w:bookmarkEnd w:id="660"/>
      <w:bookmarkEnd w:id="661"/>
      <w:bookmarkEnd w:id="662"/>
      <w:bookmarkEnd w:id="663"/>
      <w:bookmarkEnd w:id="66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4"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665" w:name="_Ref413315993"/>
      <w:bookmarkStart w:id="666" w:name="_Toc413359633"/>
      <w:bookmarkStart w:id="667" w:name="_Toc3557100"/>
      <w:bookmarkStart w:id="668" w:name="_Toc3813699"/>
      <w:r w:rsidRPr="00F81409">
        <w:t xml:space="preserve">Figure </w:t>
      </w:r>
      <w:r w:rsidR="00406B64">
        <w:fldChar w:fldCharType="begin"/>
      </w:r>
      <w:r w:rsidR="00406B64">
        <w:instrText xml:space="preserve"> SEQ Figure \* ARABIC </w:instrText>
      </w:r>
      <w:r w:rsidR="00406B64">
        <w:fldChar w:fldCharType="separate"/>
      </w:r>
      <w:r w:rsidR="00015DC7">
        <w:rPr>
          <w:noProof/>
        </w:rPr>
        <w:t>20</w:t>
      </w:r>
      <w:r w:rsidR="00406B64">
        <w:fldChar w:fldCharType="end"/>
      </w:r>
      <w:bookmarkEnd w:id="665"/>
      <w:r w:rsidRPr="00F81409">
        <w:t>: Definition of lead</w:t>
      </w:r>
      <w:r>
        <w:t>,</w:t>
      </w:r>
      <w:r w:rsidRPr="00F81409">
        <w:t xml:space="preserve"> pitch and</w:t>
      </w:r>
      <w:r>
        <w:t xml:space="preserve"> starts</w:t>
      </w:r>
      <w:r w:rsidRPr="00F81409">
        <w:t xml:space="preserve"> of a thread.</w:t>
      </w:r>
      <w:bookmarkEnd w:id="666"/>
      <w:bookmarkEnd w:id="667"/>
      <w:bookmarkEnd w:id="668"/>
      <w:r w:rsidRPr="00F81409">
        <w:t xml:space="preserve"> </w:t>
      </w:r>
    </w:p>
    <w:p w14:paraId="2E070E38" w14:textId="77777777" w:rsidR="00ED267C" w:rsidRPr="00942FED" w:rsidRDefault="00A947CD" w:rsidP="00ED267C">
      <w:pPr>
        <w:pStyle w:val="Heading3"/>
      </w:pPr>
      <w:bookmarkStart w:id="669" w:name="_Toc428279395"/>
      <w:bookmarkStart w:id="670" w:name="_Toc428456133"/>
      <w:bookmarkStart w:id="671" w:name="_Toc428537096"/>
      <w:bookmarkStart w:id="672" w:name="_Toc428969415"/>
      <w:bookmarkStart w:id="673" w:name="_Toc429052806"/>
      <w:bookmarkStart w:id="674" w:name="_Toc3556984"/>
      <w:bookmarkStart w:id="675" w:name="_Ref3566661"/>
      <w:bookmarkStart w:id="676" w:name="_Toc3813820"/>
      <w:bookmarkStart w:id="677" w:name="_Ref4272362"/>
      <w:bookmarkEnd w:id="669"/>
      <w:bookmarkEnd w:id="670"/>
      <w:bookmarkEnd w:id="671"/>
      <w:bookmarkEnd w:id="672"/>
      <w:bookmarkEnd w:id="673"/>
      <w:r w:rsidRPr="00A947CD">
        <w:t>Contacts and Friction</w:t>
      </w:r>
      <w:bookmarkEnd w:id="674"/>
      <w:bookmarkEnd w:id="675"/>
      <w:bookmarkEnd w:id="676"/>
      <w:bookmarkEnd w:id="67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678" w:name="_Ref3566632"/>
      <w:r w:rsidRPr="00147227">
        <w:rPr>
          <w:rFonts w:cs="Calibri"/>
          <w:lang w:val="en-US" w:eastAsia="en-GB"/>
        </w:rPr>
        <w:t>the screw thread (assuming that there always is exactly one item with an inner thread).</w:t>
      </w:r>
      <w:bookmarkEnd w:id="678"/>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79"/>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0"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79"/>
            <w:r w:rsidR="00B14B2C">
              <w:rPr>
                <w:rStyle w:val="CommentReference"/>
                <w:lang w:eastAsia="x-none"/>
              </w:rPr>
              <w:commentReference w:id="679"/>
            </w:r>
            <w:ins w:id="681" w:author="nick" w:date="2019-02-12T10:26:00Z">
              <w:r w:rsidR="007E2DCD">
                <w:rPr>
                  <w:rFonts w:asciiTheme="minorHAnsi" w:hAnsiTheme="minorHAnsi" w:cstheme="minorHAnsi"/>
                  <w:iCs/>
                  <w:sz w:val="20"/>
                  <w:szCs w:val="20"/>
                  <w:lang w:eastAsia="en-GB"/>
                </w:rPr>
                <w:t xml:space="preserve"> </w:t>
              </w:r>
            </w:ins>
            <w:ins w:id="682" w:author="nick" w:date="2019-02-12T10:28:00Z">
              <w:r w:rsidR="00AE3336">
                <w:rPr>
                  <w:rFonts w:asciiTheme="minorHAnsi" w:hAnsiTheme="minorHAnsi" w:cstheme="minorHAnsi"/>
                  <w:iCs/>
                  <w:sz w:val="20"/>
                  <w:szCs w:val="20"/>
                  <w:lang w:eastAsia="en-GB"/>
                </w:rPr>
                <w:t xml:space="preserve"> </w:t>
              </w:r>
              <w:commentRangeStart w:id="683"/>
              <w:r w:rsidR="00AE3336">
                <w:rPr>
                  <w:rFonts w:asciiTheme="minorHAnsi" w:hAnsiTheme="minorHAnsi" w:cstheme="minorHAnsi"/>
                  <w:iCs/>
                  <w:sz w:val="20"/>
                  <w:szCs w:val="20"/>
                  <w:lang w:eastAsia="en-GB"/>
                </w:rPr>
                <w:t>plus an optional</w:t>
              </w:r>
            </w:ins>
            <w:ins w:id="684" w:author="nick" w:date="2019-02-12T10:26:00Z">
              <w:r w:rsidR="007E2DCD">
                <w:rPr>
                  <w:rFonts w:asciiTheme="minorHAnsi" w:hAnsiTheme="minorHAnsi" w:cstheme="minorHAnsi"/>
                  <w:iCs/>
                  <w:sz w:val="20"/>
                  <w:szCs w:val="20"/>
                  <w:lang w:eastAsia="en-GB"/>
                </w:rPr>
                <w:t xml:space="preserve"> contact on </w:t>
              </w:r>
            </w:ins>
            <w:ins w:id="685" w:author="nick" w:date="2019-02-12T10:27:00Z">
              <w:r w:rsidR="007E2DCD">
                <w:rPr>
                  <w:rFonts w:asciiTheme="minorHAnsi" w:hAnsiTheme="minorHAnsi" w:cstheme="minorHAnsi"/>
                  <w:iCs/>
                  <w:sz w:val="20"/>
                  <w:szCs w:val="20"/>
                  <w:lang w:eastAsia="en-GB"/>
                </w:rPr>
                <w:t>“thread”</w:t>
              </w:r>
            </w:ins>
            <w:commentRangeEnd w:id="683"/>
            <w:r w:rsidR="0052506F">
              <w:rPr>
                <w:rStyle w:val="CommentReference"/>
                <w:lang w:eastAsia="x-none"/>
              </w:rPr>
              <w:commentReference w:id="683"/>
            </w:r>
          </w:p>
          <w:p w14:paraId="2F8E08A8" w14:textId="068D69D7" w:rsidR="00867B7E" w:rsidRPr="0097142B" w:rsidRDefault="00867B7E" w:rsidP="00867B7E">
            <w:pPr>
              <w:jc w:val="both"/>
              <w:rPr>
                <w:rFonts w:asciiTheme="minorHAnsi" w:hAnsiTheme="minorHAnsi" w:cstheme="minorHAnsi"/>
                <w:sz w:val="20"/>
                <w:szCs w:val="20"/>
              </w:rPr>
            </w:pPr>
            <w:commentRangeStart w:id="686"/>
            <w:ins w:id="687" w:author="nick" w:date="2019-03-23T22:21:00Z">
              <w:r w:rsidRPr="006C2299">
                <w:rPr>
                  <w:rFonts w:cs="Calibri"/>
                  <w:lang w:eastAsia="en-GB"/>
                </w:rPr>
                <w:t xml:space="preserve">see </w:t>
              </w:r>
            </w:ins>
            <w:ins w:id="688" w:author="nick" w:date="2019-03-23T22:26:00Z">
              <w:r>
                <w:rPr>
                  <w:rFonts w:cs="Calibri"/>
                  <w:lang w:eastAsia="en-GB"/>
                </w:rPr>
                <w:t xml:space="preserve">pos. d, in </w:t>
              </w:r>
            </w:ins>
            <w:ins w:id="689" w:author="nick" w:date="2019-03-23T22:21:00Z">
              <w:r w:rsidRPr="006C2299">
                <w:rPr>
                  <w:rFonts w:cs="Calibri"/>
                  <w:lang w:eastAsia="en-GB"/>
                </w:rPr>
                <w:t>section</w:t>
              </w:r>
            </w:ins>
            <w:ins w:id="690" w:author="nick" w:date="2019-03-23T22:24:00Z">
              <w:r>
                <w:rPr>
                  <w:rFonts w:cs="Calibri"/>
                  <w:lang w:eastAsia="en-GB"/>
                </w:rPr>
                <w:t xml:space="preserve"> </w:t>
              </w:r>
            </w:ins>
            <w:ins w:id="691"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ins w:id="692" w:author="nick" w:date="2019-03-23T22:25:00Z">
              <w:r>
                <w:rPr>
                  <w:rFonts w:cs="Calibri"/>
                  <w:lang w:eastAsia="en-GB"/>
                </w:rPr>
                <w:t>7.5.2</w:t>
              </w:r>
              <w:r>
                <w:rPr>
                  <w:rFonts w:cs="Calibri"/>
                  <w:lang w:eastAsia="en-GB"/>
                </w:rPr>
                <w:fldChar w:fldCharType="end"/>
              </w:r>
            </w:ins>
            <w:commentRangeEnd w:id="686"/>
            <w:ins w:id="693" w:author="nick" w:date="2019-03-23T22:26:00Z">
              <w:r>
                <w:rPr>
                  <w:rStyle w:val="CommentReference"/>
                  <w:lang w:eastAsia="x-none"/>
                </w:rPr>
                <w:commentReference w:id="686"/>
              </w:r>
            </w:ins>
          </w:p>
        </w:tc>
      </w:tr>
    </w:tbl>
    <w:p w14:paraId="4429D6E5" w14:textId="77777777" w:rsidR="00147227" w:rsidRDefault="0097142B" w:rsidP="00B22204">
      <w:pPr>
        <w:pStyle w:val="Caption"/>
        <w:spacing w:before="120"/>
        <w:rPr>
          <w:rFonts w:cs="Calibri"/>
          <w:szCs w:val="22"/>
          <w:lang w:eastAsia="en-GB"/>
        </w:rPr>
      </w:pPr>
      <w:bookmarkStart w:id="694" w:name="_Toc3566455"/>
      <w:bookmarkStart w:id="695" w:name="_Toc3813588"/>
      <w:r>
        <w:t xml:space="preserve">Table </w:t>
      </w:r>
      <w:r w:rsidR="00D43112">
        <w:fldChar w:fldCharType="begin"/>
      </w:r>
      <w:r w:rsidR="00D43112">
        <w:instrText xml:space="preserve"> SEQ Table \* ARABIC </w:instrText>
      </w:r>
      <w:r w:rsidR="00D43112">
        <w:fldChar w:fldCharType="separate"/>
      </w:r>
      <w:r w:rsidR="00015DC7">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4"/>
      <w:bookmarkEnd w:id="695"/>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696" w:name="_Toc3566456"/>
      <w:bookmarkStart w:id="697" w:name="_Toc3813589"/>
      <w:r>
        <w:t xml:space="preserve">Table </w:t>
      </w:r>
      <w:r w:rsidR="00D43112">
        <w:fldChar w:fldCharType="begin"/>
      </w:r>
      <w:r w:rsidR="00D43112">
        <w:instrText xml:space="preserve"> SEQ Table \* ARABIC </w:instrText>
      </w:r>
      <w:r w:rsidR="00D43112">
        <w:fldChar w:fldCharType="separate"/>
      </w:r>
      <w:r w:rsidR="00015DC7">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6"/>
      <w:bookmarkEnd w:id="697"/>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015DC7">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698" w:name="_Toc428279398"/>
      <w:bookmarkStart w:id="699" w:name="_Toc428456136"/>
      <w:bookmarkStart w:id="700" w:name="_Toc428537099"/>
      <w:bookmarkStart w:id="701" w:name="_Toc428969418"/>
      <w:bookmarkStart w:id="702" w:name="_Toc429052809"/>
      <w:bookmarkStart w:id="703" w:name="_Toc428279400"/>
      <w:bookmarkStart w:id="704" w:name="_Toc428456138"/>
      <w:bookmarkStart w:id="705" w:name="_Toc428537101"/>
      <w:bookmarkStart w:id="706" w:name="_Toc428969420"/>
      <w:bookmarkStart w:id="707" w:name="_Toc429052811"/>
      <w:bookmarkStart w:id="708" w:name="_Toc428279401"/>
      <w:bookmarkStart w:id="709" w:name="_Toc428456139"/>
      <w:bookmarkStart w:id="710" w:name="_Toc428537102"/>
      <w:bookmarkStart w:id="711" w:name="_Toc428969421"/>
      <w:bookmarkStart w:id="712" w:name="_Toc429052812"/>
      <w:bookmarkStart w:id="713" w:name="_Toc428279402"/>
      <w:bookmarkStart w:id="714" w:name="_Toc428456140"/>
      <w:bookmarkStart w:id="715" w:name="_Toc428537103"/>
      <w:bookmarkStart w:id="716" w:name="_Toc428969422"/>
      <w:bookmarkStart w:id="717" w:name="_Toc429052813"/>
      <w:bookmarkStart w:id="718" w:name="_Toc428279403"/>
      <w:bookmarkStart w:id="719" w:name="_Toc428456141"/>
      <w:bookmarkStart w:id="720" w:name="_Toc428537104"/>
      <w:bookmarkStart w:id="721" w:name="_Toc428969423"/>
      <w:bookmarkStart w:id="722" w:name="_Toc429052814"/>
      <w:bookmarkStart w:id="723" w:name="_Toc428279404"/>
      <w:bookmarkStart w:id="724" w:name="_Toc428456142"/>
      <w:bookmarkStart w:id="725" w:name="_Toc428537105"/>
      <w:bookmarkStart w:id="726" w:name="_Toc428969424"/>
      <w:bookmarkStart w:id="727" w:name="_Toc429052815"/>
      <w:bookmarkStart w:id="728" w:name="_Toc428279405"/>
      <w:bookmarkStart w:id="729" w:name="_Toc428456143"/>
      <w:bookmarkStart w:id="730" w:name="_Toc428537106"/>
      <w:bookmarkStart w:id="731" w:name="_Toc428969425"/>
      <w:bookmarkStart w:id="732" w:name="_Toc429052816"/>
      <w:bookmarkStart w:id="733" w:name="_Toc428279406"/>
      <w:bookmarkStart w:id="734" w:name="_Toc428456144"/>
      <w:bookmarkStart w:id="735" w:name="_Toc428537107"/>
      <w:bookmarkStart w:id="736" w:name="_Toc428969426"/>
      <w:bookmarkStart w:id="737" w:name="_Toc429052817"/>
      <w:bookmarkStart w:id="738" w:name="_Toc428279408"/>
      <w:bookmarkStart w:id="739" w:name="_Toc428456146"/>
      <w:bookmarkStart w:id="740" w:name="_Toc428537109"/>
      <w:bookmarkStart w:id="741" w:name="_Toc428969428"/>
      <w:bookmarkStart w:id="742" w:name="_Toc429052819"/>
      <w:bookmarkStart w:id="743" w:name="_Toc428279409"/>
      <w:bookmarkStart w:id="744" w:name="_Toc428456147"/>
      <w:bookmarkStart w:id="745" w:name="_Toc428537110"/>
      <w:bookmarkStart w:id="746" w:name="_Toc428969429"/>
      <w:bookmarkStart w:id="747" w:name="_Toc429052820"/>
      <w:bookmarkStart w:id="748" w:name="_Toc428279410"/>
      <w:bookmarkStart w:id="749" w:name="_Toc428456148"/>
      <w:bookmarkStart w:id="750" w:name="_Toc428537111"/>
      <w:bookmarkStart w:id="751" w:name="_Toc428969430"/>
      <w:bookmarkStart w:id="752" w:name="_Toc429052821"/>
      <w:bookmarkStart w:id="753" w:name="_Toc428279411"/>
      <w:bookmarkStart w:id="754" w:name="_Toc428456149"/>
      <w:bookmarkStart w:id="755" w:name="_Toc428537112"/>
      <w:bookmarkStart w:id="756" w:name="_Toc428969431"/>
      <w:bookmarkStart w:id="757" w:name="_Toc429052822"/>
      <w:bookmarkStart w:id="758" w:name="_Toc428279413"/>
      <w:bookmarkStart w:id="759" w:name="_Toc428456151"/>
      <w:bookmarkStart w:id="760" w:name="_Toc428537114"/>
      <w:bookmarkStart w:id="761" w:name="_Toc428969433"/>
      <w:bookmarkStart w:id="762" w:name="_Toc429052824"/>
      <w:bookmarkStart w:id="763" w:name="_Toc428279414"/>
      <w:bookmarkStart w:id="764" w:name="_Toc428456152"/>
      <w:bookmarkStart w:id="765" w:name="_Toc428537115"/>
      <w:bookmarkStart w:id="766" w:name="_Toc428969434"/>
      <w:bookmarkStart w:id="767" w:name="_Toc429052825"/>
      <w:bookmarkStart w:id="768" w:name="_Toc428279416"/>
      <w:bookmarkStart w:id="769" w:name="_Toc428456154"/>
      <w:bookmarkStart w:id="770" w:name="_Toc428537117"/>
      <w:bookmarkStart w:id="771" w:name="_Toc428969436"/>
      <w:bookmarkStart w:id="772" w:name="_Toc429052827"/>
      <w:bookmarkStart w:id="773" w:name="_Toc428279417"/>
      <w:bookmarkStart w:id="774" w:name="_Toc428456155"/>
      <w:bookmarkStart w:id="775" w:name="_Toc428537118"/>
      <w:bookmarkStart w:id="776" w:name="_Toc428969437"/>
      <w:bookmarkStart w:id="777" w:name="_Toc429052828"/>
      <w:bookmarkStart w:id="778" w:name="_Toc428279419"/>
      <w:bookmarkStart w:id="779" w:name="_Toc428456157"/>
      <w:bookmarkStart w:id="780" w:name="_Toc428537120"/>
      <w:bookmarkStart w:id="781" w:name="_Toc428969439"/>
      <w:bookmarkStart w:id="782" w:name="_Toc429052830"/>
      <w:bookmarkStart w:id="783" w:name="_Toc428279421"/>
      <w:bookmarkStart w:id="784" w:name="_Toc428456159"/>
      <w:bookmarkStart w:id="785" w:name="_Toc428537122"/>
      <w:bookmarkStart w:id="786" w:name="_Toc428969441"/>
      <w:bookmarkStart w:id="787" w:name="_Toc429052832"/>
      <w:bookmarkStart w:id="788" w:name="_Toc428279422"/>
      <w:bookmarkStart w:id="789" w:name="_Toc428456160"/>
      <w:bookmarkStart w:id="790" w:name="_Toc428537123"/>
      <w:bookmarkStart w:id="791" w:name="_Toc428969442"/>
      <w:bookmarkStart w:id="792" w:name="_Toc429052833"/>
      <w:bookmarkStart w:id="793" w:name="_Toc428279423"/>
      <w:bookmarkStart w:id="794" w:name="_Toc428456161"/>
      <w:bookmarkStart w:id="795" w:name="_Toc428537124"/>
      <w:bookmarkStart w:id="796" w:name="_Toc428969443"/>
      <w:bookmarkStart w:id="797" w:name="_Toc429052834"/>
      <w:bookmarkStart w:id="798" w:name="_Toc428279424"/>
      <w:bookmarkStart w:id="799" w:name="_Toc428456162"/>
      <w:bookmarkStart w:id="800" w:name="_Toc428537125"/>
      <w:bookmarkStart w:id="801" w:name="_Toc428969444"/>
      <w:bookmarkStart w:id="802" w:name="_Toc429052835"/>
      <w:bookmarkStart w:id="803" w:name="_Toc428279426"/>
      <w:bookmarkStart w:id="804" w:name="_Toc428456164"/>
      <w:bookmarkStart w:id="805" w:name="_Toc428537127"/>
      <w:bookmarkStart w:id="806" w:name="_Toc428969446"/>
      <w:bookmarkStart w:id="807" w:name="_Toc429052837"/>
      <w:bookmarkStart w:id="808" w:name="_Toc428279427"/>
      <w:bookmarkStart w:id="809" w:name="_Toc428456165"/>
      <w:bookmarkStart w:id="810" w:name="_Toc428537128"/>
      <w:bookmarkStart w:id="811" w:name="_Toc428969447"/>
      <w:bookmarkStart w:id="812" w:name="_Toc429052838"/>
      <w:bookmarkStart w:id="813" w:name="_Toc428279431"/>
      <w:bookmarkStart w:id="814" w:name="_Toc428456169"/>
      <w:bookmarkStart w:id="815" w:name="_Toc428537132"/>
      <w:bookmarkStart w:id="816" w:name="_Toc428969451"/>
      <w:bookmarkStart w:id="817" w:name="_Toc429052842"/>
      <w:bookmarkStart w:id="818" w:name="_Toc428279432"/>
      <w:bookmarkStart w:id="819" w:name="_Toc428456170"/>
      <w:bookmarkStart w:id="820" w:name="_Toc428537133"/>
      <w:bookmarkStart w:id="821" w:name="_Toc428969452"/>
      <w:bookmarkStart w:id="822" w:name="_Toc429052843"/>
      <w:bookmarkStart w:id="823" w:name="_Toc428279434"/>
      <w:bookmarkStart w:id="824" w:name="_Toc428456172"/>
      <w:bookmarkStart w:id="825" w:name="_Toc428537135"/>
      <w:bookmarkStart w:id="826" w:name="_Toc428969454"/>
      <w:bookmarkStart w:id="827" w:name="_Toc429052845"/>
      <w:bookmarkStart w:id="828" w:name="_Toc428279435"/>
      <w:bookmarkStart w:id="829" w:name="_Toc428456173"/>
      <w:bookmarkStart w:id="830" w:name="_Toc428537136"/>
      <w:bookmarkStart w:id="831" w:name="_Toc428969455"/>
      <w:bookmarkStart w:id="832" w:name="_Toc429052846"/>
      <w:bookmarkStart w:id="833" w:name="_Toc428279439"/>
      <w:bookmarkStart w:id="834" w:name="_Toc428456177"/>
      <w:bookmarkStart w:id="835" w:name="_Toc428537140"/>
      <w:bookmarkStart w:id="836" w:name="_Toc428969459"/>
      <w:bookmarkStart w:id="837" w:name="_Toc429052850"/>
      <w:bookmarkStart w:id="838" w:name="_Toc428279440"/>
      <w:bookmarkStart w:id="839" w:name="_Toc428456178"/>
      <w:bookmarkStart w:id="840" w:name="_Toc428537141"/>
      <w:bookmarkStart w:id="841" w:name="_Toc428969460"/>
      <w:bookmarkStart w:id="842" w:name="_Toc429052851"/>
      <w:bookmarkStart w:id="843" w:name="_Toc428279441"/>
      <w:bookmarkStart w:id="844" w:name="_Toc428456179"/>
      <w:bookmarkStart w:id="845" w:name="_Toc428537142"/>
      <w:bookmarkStart w:id="846" w:name="_Toc428969461"/>
      <w:bookmarkStart w:id="847" w:name="_Toc429052852"/>
      <w:bookmarkStart w:id="848" w:name="_Toc428279442"/>
      <w:bookmarkStart w:id="849" w:name="_Toc428456180"/>
      <w:bookmarkStart w:id="850" w:name="_Toc428537143"/>
      <w:bookmarkStart w:id="851" w:name="_Toc428969462"/>
      <w:bookmarkStart w:id="852" w:name="_Toc429052853"/>
      <w:bookmarkStart w:id="853" w:name="_Toc428279444"/>
      <w:bookmarkStart w:id="854" w:name="_Toc428456182"/>
      <w:bookmarkStart w:id="855" w:name="_Toc428537145"/>
      <w:bookmarkStart w:id="856" w:name="_Toc428969464"/>
      <w:bookmarkStart w:id="857" w:name="_Toc429052855"/>
      <w:bookmarkStart w:id="858" w:name="_Toc428279445"/>
      <w:bookmarkStart w:id="859" w:name="_Toc428456183"/>
      <w:bookmarkStart w:id="860" w:name="_Toc428537146"/>
      <w:bookmarkStart w:id="861" w:name="_Toc428969465"/>
      <w:bookmarkStart w:id="862" w:name="_Toc429052856"/>
      <w:bookmarkStart w:id="863" w:name="_Toc428279449"/>
      <w:bookmarkStart w:id="864" w:name="_Toc428456187"/>
      <w:bookmarkStart w:id="865" w:name="_Toc428537150"/>
      <w:bookmarkStart w:id="866" w:name="_Toc428969469"/>
      <w:bookmarkStart w:id="867" w:name="_Toc429052860"/>
      <w:bookmarkStart w:id="868" w:name="_Toc428279450"/>
      <w:bookmarkStart w:id="869" w:name="_Toc428456188"/>
      <w:bookmarkStart w:id="870" w:name="_Toc428537151"/>
      <w:bookmarkStart w:id="871" w:name="_Toc428969470"/>
      <w:bookmarkStart w:id="872" w:name="_Toc429052861"/>
      <w:bookmarkStart w:id="873" w:name="_Toc428279452"/>
      <w:bookmarkStart w:id="874" w:name="_Toc428456190"/>
      <w:bookmarkStart w:id="875" w:name="_Toc428537153"/>
      <w:bookmarkStart w:id="876" w:name="_Toc428969472"/>
      <w:bookmarkStart w:id="877" w:name="_Toc429052863"/>
      <w:bookmarkStart w:id="878" w:name="_Toc428279453"/>
      <w:bookmarkStart w:id="879" w:name="_Toc428456191"/>
      <w:bookmarkStart w:id="880" w:name="_Toc428537154"/>
      <w:bookmarkStart w:id="881" w:name="_Toc428969473"/>
      <w:bookmarkStart w:id="882" w:name="_Toc429052864"/>
      <w:bookmarkStart w:id="883" w:name="_Toc428279457"/>
      <w:bookmarkStart w:id="884" w:name="_Toc428456195"/>
      <w:bookmarkStart w:id="885" w:name="_Toc428537158"/>
      <w:bookmarkStart w:id="886" w:name="_Toc428969477"/>
      <w:bookmarkStart w:id="887" w:name="_Toc429052868"/>
      <w:bookmarkStart w:id="888" w:name="_Toc428279458"/>
      <w:bookmarkStart w:id="889" w:name="_Toc428456196"/>
      <w:bookmarkStart w:id="890" w:name="_Toc428537159"/>
      <w:bookmarkStart w:id="891" w:name="_Toc428969478"/>
      <w:bookmarkStart w:id="892" w:name="_Toc429052869"/>
      <w:bookmarkStart w:id="893" w:name="_Toc428279459"/>
      <w:bookmarkStart w:id="894" w:name="_Toc428456197"/>
      <w:bookmarkStart w:id="895" w:name="_Toc428537160"/>
      <w:bookmarkStart w:id="896" w:name="_Toc428969479"/>
      <w:bookmarkStart w:id="897" w:name="_Toc429052870"/>
      <w:bookmarkStart w:id="898" w:name="_Toc428279461"/>
      <w:bookmarkStart w:id="899" w:name="_Toc428456199"/>
      <w:bookmarkStart w:id="900" w:name="_Toc428537162"/>
      <w:bookmarkStart w:id="901" w:name="_Toc428969481"/>
      <w:bookmarkStart w:id="902" w:name="_Toc429052872"/>
      <w:bookmarkStart w:id="903" w:name="_Toc428279462"/>
      <w:bookmarkStart w:id="904" w:name="_Toc428456200"/>
      <w:bookmarkStart w:id="905" w:name="_Toc428537163"/>
      <w:bookmarkStart w:id="906" w:name="_Toc428969482"/>
      <w:bookmarkStart w:id="907" w:name="_Toc429052873"/>
      <w:bookmarkStart w:id="908" w:name="_Toc428279463"/>
      <w:bookmarkStart w:id="909" w:name="_Toc428456201"/>
      <w:bookmarkStart w:id="910" w:name="_Toc428537164"/>
      <w:bookmarkStart w:id="911" w:name="_Toc428969483"/>
      <w:bookmarkStart w:id="912" w:name="_Toc429052874"/>
      <w:bookmarkStart w:id="913" w:name="_Toc428279464"/>
      <w:bookmarkStart w:id="914" w:name="_Toc428456202"/>
      <w:bookmarkStart w:id="915" w:name="_Toc428537165"/>
      <w:bookmarkStart w:id="916" w:name="_Toc428969484"/>
      <w:bookmarkStart w:id="917" w:name="_Toc429052875"/>
      <w:bookmarkStart w:id="918" w:name="_Toc428279465"/>
      <w:bookmarkStart w:id="919" w:name="_Toc428456203"/>
      <w:bookmarkStart w:id="920" w:name="_Toc428537166"/>
      <w:bookmarkStart w:id="921" w:name="_Toc428969485"/>
      <w:bookmarkStart w:id="922" w:name="_Toc429052876"/>
      <w:bookmarkStart w:id="923" w:name="_Toc428279467"/>
      <w:bookmarkStart w:id="924" w:name="_Toc428456205"/>
      <w:bookmarkStart w:id="925" w:name="_Toc428537168"/>
      <w:bookmarkStart w:id="926" w:name="_Toc428969487"/>
      <w:bookmarkStart w:id="927" w:name="_Toc429052878"/>
      <w:bookmarkStart w:id="928" w:name="_Toc428279470"/>
      <w:bookmarkStart w:id="929" w:name="_Toc428456208"/>
      <w:bookmarkStart w:id="930" w:name="_Toc428537171"/>
      <w:bookmarkStart w:id="931" w:name="_Toc428969490"/>
      <w:bookmarkStart w:id="932" w:name="_Toc429052881"/>
      <w:bookmarkStart w:id="933" w:name="_Toc428279471"/>
      <w:bookmarkStart w:id="934" w:name="_Toc428456209"/>
      <w:bookmarkStart w:id="935" w:name="_Toc428537172"/>
      <w:bookmarkStart w:id="936" w:name="_Toc428969491"/>
      <w:bookmarkStart w:id="937" w:name="_Toc429052882"/>
      <w:bookmarkStart w:id="938" w:name="_Toc428279472"/>
      <w:bookmarkStart w:id="939" w:name="_Toc428456210"/>
      <w:bookmarkStart w:id="940" w:name="_Toc428537173"/>
      <w:bookmarkStart w:id="941" w:name="_Toc428969492"/>
      <w:bookmarkStart w:id="942" w:name="_Toc429052883"/>
      <w:bookmarkStart w:id="943" w:name="_Toc428279473"/>
      <w:bookmarkStart w:id="944" w:name="_Toc428456211"/>
      <w:bookmarkStart w:id="945" w:name="_Toc428537174"/>
      <w:bookmarkStart w:id="946" w:name="_Toc428969493"/>
      <w:bookmarkStart w:id="947" w:name="_Toc429052884"/>
      <w:bookmarkStart w:id="948" w:name="_Toc428279474"/>
      <w:bookmarkStart w:id="949" w:name="_Toc428456212"/>
      <w:bookmarkStart w:id="950" w:name="_Toc428537175"/>
      <w:bookmarkStart w:id="951" w:name="_Toc428969494"/>
      <w:bookmarkStart w:id="952" w:name="_Toc429052885"/>
      <w:bookmarkStart w:id="953" w:name="_Toc428279475"/>
      <w:bookmarkStart w:id="954" w:name="_Toc428456213"/>
      <w:bookmarkStart w:id="955" w:name="_Toc428537176"/>
      <w:bookmarkStart w:id="956" w:name="_Toc428969495"/>
      <w:bookmarkStart w:id="957" w:name="_Toc429052886"/>
      <w:bookmarkStart w:id="958" w:name="_Toc428279476"/>
      <w:bookmarkStart w:id="959" w:name="_Toc428456214"/>
      <w:bookmarkStart w:id="960" w:name="_Toc428537177"/>
      <w:bookmarkStart w:id="961" w:name="_Toc428969496"/>
      <w:bookmarkStart w:id="962" w:name="_Toc429052887"/>
      <w:bookmarkStart w:id="963" w:name="_Toc428279481"/>
      <w:bookmarkStart w:id="964" w:name="_Toc428456219"/>
      <w:bookmarkStart w:id="965" w:name="_Toc428537182"/>
      <w:bookmarkStart w:id="966" w:name="_Toc428969501"/>
      <w:bookmarkStart w:id="967" w:name="_Toc429052892"/>
      <w:bookmarkStart w:id="968" w:name="_Toc428279482"/>
      <w:bookmarkStart w:id="969" w:name="_Toc428456220"/>
      <w:bookmarkStart w:id="970" w:name="_Toc428537183"/>
      <w:bookmarkStart w:id="971" w:name="_Toc428969502"/>
      <w:bookmarkStart w:id="972" w:name="_Toc429052893"/>
      <w:bookmarkStart w:id="973" w:name="_Toc428279490"/>
      <w:bookmarkStart w:id="974" w:name="_Toc428456228"/>
      <w:bookmarkStart w:id="975" w:name="_Toc428537191"/>
      <w:bookmarkStart w:id="976" w:name="_Toc428969510"/>
      <w:bookmarkStart w:id="977" w:name="_Toc429052901"/>
      <w:bookmarkStart w:id="978" w:name="_Toc428279504"/>
      <w:bookmarkStart w:id="979" w:name="_Toc428456242"/>
      <w:bookmarkStart w:id="980" w:name="_Toc428537205"/>
      <w:bookmarkStart w:id="981" w:name="_Toc428969524"/>
      <w:bookmarkStart w:id="982" w:name="_Toc429052915"/>
      <w:bookmarkStart w:id="983" w:name="_Toc428279508"/>
      <w:bookmarkStart w:id="984" w:name="_Toc428456246"/>
      <w:bookmarkStart w:id="985" w:name="_Toc428537209"/>
      <w:bookmarkStart w:id="986" w:name="_Toc428969528"/>
      <w:bookmarkStart w:id="987" w:name="_Toc429052919"/>
      <w:bookmarkStart w:id="988" w:name="_Toc428279509"/>
      <w:bookmarkStart w:id="989" w:name="_Toc428456247"/>
      <w:bookmarkStart w:id="990" w:name="_Toc428537210"/>
      <w:bookmarkStart w:id="991" w:name="_Toc428969529"/>
      <w:bookmarkStart w:id="992" w:name="_Toc429052920"/>
      <w:bookmarkStart w:id="993" w:name="_Toc428279510"/>
      <w:bookmarkStart w:id="994" w:name="_Toc428456248"/>
      <w:bookmarkStart w:id="995" w:name="_Toc428537211"/>
      <w:bookmarkStart w:id="996" w:name="_Toc428969530"/>
      <w:bookmarkStart w:id="997" w:name="_Toc429052921"/>
      <w:bookmarkStart w:id="998" w:name="_Toc428279512"/>
      <w:bookmarkStart w:id="999" w:name="_Toc428456250"/>
      <w:bookmarkStart w:id="1000" w:name="_Toc428537213"/>
      <w:bookmarkStart w:id="1001" w:name="_Toc428969532"/>
      <w:bookmarkStart w:id="1002" w:name="_Toc429052923"/>
      <w:bookmarkStart w:id="1003" w:name="_Toc428279516"/>
      <w:bookmarkStart w:id="1004" w:name="_Toc428456254"/>
      <w:bookmarkStart w:id="1005" w:name="_Toc428537217"/>
      <w:bookmarkStart w:id="1006" w:name="_Toc428969536"/>
      <w:bookmarkStart w:id="1007" w:name="_Toc429052927"/>
      <w:bookmarkStart w:id="1008" w:name="_Toc428279517"/>
      <w:bookmarkStart w:id="1009" w:name="_Toc428456255"/>
      <w:bookmarkStart w:id="1010" w:name="_Toc428537218"/>
      <w:bookmarkStart w:id="1011" w:name="_Toc428969537"/>
      <w:bookmarkStart w:id="1012" w:name="_Toc429052928"/>
      <w:bookmarkStart w:id="1013" w:name="_Toc428279521"/>
      <w:bookmarkStart w:id="1014" w:name="_Toc428456259"/>
      <w:bookmarkStart w:id="1015" w:name="_Toc428537222"/>
      <w:bookmarkStart w:id="1016" w:name="_Toc428969541"/>
      <w:bookmarkStart w:id="1017" w:name="_Toc429052932"/>
      <w:bookmarkStart w:id="1018" w:name="_Toc428279522"/>
      <w:bookmarkStart w:id="1019" w:name="_Toc428456260"/>
      <w:bookmarkStart w:id="1020" w:name="_Toc428537223"/>
      <w:bookmarkStart w:id="1021" w:name="_Toc428969542"/>
      <w:bookmarkStart w:id="1022" w:name="_Toc429052933"/>
      <w:bookmarkStart w:id="1023" w:name="_Toc428279523"/>
      <w:bookmarkStart w:id="1024" w:name="_Toc428456261"/>
      <w:bookmarkStart w:id="1025" w:name="_Toc428537224"/>
      <w:bookmarkStart w:id="1026" w:name="_Toc428969543"/>
      <w:bookmarkStart w:id="1027" w:name="_Toc429052934"/>
      <w:bookmarkStart w:id="1028" w:name="_Toc428279524"/>
      <w:bookmarkStart w:id="1029" w:name="_Toc428456262"/>
      <w:bookmarkStart w:id="1030" w:name="_Toc428537225"/>
      <w:bookmarkStart w:id="1031" w:name="_Toc428969544"/>
      <w:bookmarkStart w:id="1032" w:name="_Toc429052935"/>
      <w:bookmarkStart w:id="1033" w:name="_Toc428279525"/>
      <w:bookmarkStart w:id="1034" w:name="_Toc428456263"/>
      <w:bookmarkStart w:id="1035" w:name="_Toc428537226"/>
      <w:bookmarkStart w:id="1036" w:name="_Toc428969545"/>
      <w:bookmarkStart w:id="1037" w:name="_Toc429052936"/>
      <w:bookmarkStart w:id="1038" w:name="_Toc428279526"/>
      <w:bookmarkStart w:id="1039" w:name="_Toc428456264"/>
      <w:bookmarkStart w:id="1040" w:name="_Toc428537227"/>
      <w:bookmarkStart w:id="1041" w:name="_Toc428969546"/>
      <w:bookmarkStart w:id="1042" w:name="_Toc429052937"/>
      <w:bookmarkStart w:id="1043" w:name="_Toc413359593"/>
      <w:bookmarkStart w:id="1044" w:name="_Toc3556985"/>
      <w:bookmarkStart w:id="1045" w:name="_Toc3813821"/>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3"/>
      <w:bookmarkEnd w:id="1044"/>
      <w:bookmarkEnd w:id="104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6"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4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48"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sidRPr="00A77087">
              <w:rPr>
                <w:sz w:val="20"/>
                <w:szCs w:val="20"/>
              </w:rPr>
              <w:t xml:space="preserve">Custom Attributes </w:t>
            </w:r>
            <w:r w:rsidR="00A77087"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049" w:name="_Toc3566457"/>
      <w:bookmarkStart w:id="1050" w:name="_Toc3813590"/>
      <w:r>
        <w:t xml:space="preserve">Table </w:t>
      </w:r>
      <w:r w:rsidR="00D43112">
        <w:fldChar w:fldCharType="begin"/>
      </w:r>
      <w:r w:rsidR="00D43112">
        <w:instrText xml:space="preserve"> SEQ Table \* ARABIC </w:instrText>
      </w:r>
      <w:r w:rsidR="00D43112">
        <w:fldChar w:fldCharType="separate"/>
      </w:r>
      <w:r w:rsidR="00015DC7">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49"/>
      <w:bookmarkEnd w:id="1050"/>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15DC7">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15DC7"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15DC7">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77087" w:rsidRPr="007055D9">
        <w:t xml:space="preserve">User Specific Data </w:t>
      </w:r>
      <w:r w:rsidR="00A77087" w:rsidRPr="00A77087">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051" w:name="_Ref409694950"/>
      <w:bookmarkStart w:id="1052" w:name="_Toc3566458"/>
      <w:bookmarkStart w:id="1053" w:name="_Toc3813591"/>
      <w:r>
        <w:t xml:space="preserve">Table </w:t>
      </w:r>
      <w:r w:rsidR="00D43112">
        <w:fldChar w:fldCharType="begin"/>
      </w:r>
      <w:r w:rsidR="00D43112">
        <w:instrText xml:space="preserve"> SEQ Table \* ARABIC </w:instrText>
      </w:r>
      <w:r w:rsidR="00D43112">
        <w:fldChar w:fldCharType="separate"/>
      </w:r>
      <w:r w:rsidR="00015DC7">
        <w:rPr>
          <w:noProof/>
        </w:rPr>
        <w:t>50</w:t>
      </w:r>
      <w:r w:rsidR="00D43112">
        <w:fldChar w:fldCharType="end"/>
      </w:r>
      <w:bookmarkEnd w:id="1051"/>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2"/>
      <w:bookmarkEnd w:id="105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77087">
        <w:t xml:space="preserve">Figure </w:t>
      </w:r>
      <w:r w:rsidR="00A77087">
        <w:rPr>
          <w:noProof/>
        </w:rPr>
        <w:t>19</w:t>
      </w:r>
      <w:r w:rsidR="00A77087">
        <w:t xml:space="preserve">: </w:t>
      </w:r>
      <w:r w:rsidR="00A77087" w:rsidRPr="001B293E">
        <w:t xml:space="preserve">Definition of </w:t>
      </w:r>
      <w:r w:rsidR="00A77087">
        <w:t>L</w:t>
      </w:r>
      <w:r w:rsidR="00A77087" w:rsidRPr="001B293E">
        <w:t xml:space="preserve">ength and </w:t>
      </w:r>
      <w:r w:rsidR="00A77087">
        <w:t>H</w:t>
      </w:r>
      <w:r w:rsidR="00A77087" w:rsidRPr="001B293E">
        <w:t xml:space="preserve">ead </w:t>
      </w:r>
      <w:r w:rsidR="00A77087">
        <w:t>S</w:t>
      </w:r>
      <w:r w:rsidR="00A77087"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054" w:name="_Toc3566459"/>
      <w:bookmarkStart w:id="1055" w:name="_Toc3813592"/>
      <w:r>
        <w:t xml:space="preserve">Table </w:t>
      </w:r>
      <w:r w:rsidR="00D43112">
        <w:fldChar w:fldCharType="begin"/>
      </w:r>
      <w:r w:rsidR="00D43112">
        <w:instrText xml:space="preserve"> SEQ Table \* ARABIC </w:instrText>
      </w:r>
      <w:r w:rsidR="00D43112">
        <w:fldChar w:fldCharType="separate"/>
      </w:r>
      <w:r w:rsidR="00015DC7">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4"/>
      <w:bookmarkEnd w:id="1055"/>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15DC7">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015DC7">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056" w:name="_Toc428279528"/>
      <w:bookmarkStart w:id="1057" w:name="_Toc428456266"/>
      <w:bookmarkStart w:id="1058" w:name="_Toc428537229"/>
      <w:bookmarkStart w:id="1059" w:name="_Toc428969548"/>
      <w:bookmarkStart w:id="1060" w:name="_Toc429052939"/>
      <w:bookmarkStart w:id="1061" w:name="_Toc413359594"/>
      <w:bookmarkStart w:id="1062" w:name="_Toc3556986"/>
      <w:bookmarkStart w:id="1063" w:name="_Toc3813822"/>
      <w:bookmarkEnd w:id="1056"/>
      <w:bookmarkEnd w:id="1057"/>
      <w:bookmarkEnd w:id="1058"/>
      <w:bookmarkEnd w:id="1059"/>
      <w:bookmarkEnd w:id="1060"/>
      <w:r>
        <w:t>Washer</w:t>
      </w:r>
      <w:bookmarkEnd w:id="1061"/>
      <w:bookmarkEnd w:id="1062"/>
      <w:bookmarkEnd w:id="1063"/>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064" w:name="_Toc3566460"/>
      <w:bookmarkStart w:id="1065" w:name="_Toc3813593"/>
      <w:r>
        <w:t xml:space="preserve">Table </w:t>
      </w:r>
      <w:r w:rsidR="00D43112">
        <w:fldChar w:fldCharType="begin"/>
      </w:r>
      <w:r w:rsidR="00D43112">
        <w:instrText xml:space="preserve"> SEQ Table \* ARABIC </w:instrText>
      </w:r>
      <w:r w:rsidR="00D43112">
        <w:fldChar w:fldCharType="separate"/>
      </w:r>
      <w:r w:rsidR="00015DC7">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4"/>
      <w:bookmarkEnd w:id="1065"/>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066" w:name="_Toc428456268"/>
      <w:bookmarkStart w:id="1067" w:name="_Toc428537231"/>
      <w:bookmarkStart w:id="1068" w:name="_Toc428969550"/>
      <w:bookmarkStart w:id="1069" w:name="_Toc429052941"/>
      <w:bookmarkStart w:id="1070" w:name="_Toc413359595"/>
      <w:bookmarkStart w:id="1071" w:name="_Toc3556987"/>
      <w:bookmarkStart w:id="1072" w:name="_Toc3813823"/>
      <w:bookmarkEnd w:id="1066"/>
      <w:bookmarkEnd w:id="1067"/>
      <w:bookmarkEnd w:id="1068"/>
      <w:bookmarkEnd w:id="1069"/>
      <w:r>
        <w:t>Nut</w:t>
      </w:r>
      <w:bookmarkEnd w:id="1070"/>
      <w:bookmarkEnd w:id="1071"/>
      <w:bookmarkEnd w:id="107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073" w:name="_Toc3566461"/>
      <w:bookmarkStart w:id="1074" w:name="_Toc3813594"/>
      <w:r w:rsidRPr="009158D1">
        <w:t xml:space="preserve">Table </w:t>
      </w:r>
      <w:r w:rsidR="00D43112">
        <w:fldChar w:fldCharType="begin"/>
      </w:r>
      <w:r w:rsidR="00D43112">
        <w:instrText xml:space="preserve"> SEQ Table \* ARABIC </w:instrText>
      </w:r>
      <w:r w:rsidR="00D43112">
        <w:fldChar w:fldCharType="separate"/>
      </w:r>
      <w:r w:rsidR="00015DC7">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3"/>
      <w:bookmarkEnd w:id="1074"/>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15DC7">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15DC7">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075" w:name="_Toc3566462"/>
      <w:bookmarkStart w:id="1076" w:name="_Toc3813595"/>
      <w:r w:rsidRPr="009158D1">
        <w:t xml:space="preserve">Table </w:t>
      </w:r>
      <w:r w:rsidR="00D43112">
        <w:fldChar w:fldCharType="begin"/>
      </w:r>
      <w:r w:rsidR="00D43112">
        <w:instrText xml:space="preserve"> SEQ Table \* ARABIC </w:instrText>
      </w:r>
      <w:r w:rsidR="00D43112">
        <w:fldChar w:fldCharType="separate"/>
      </w:r>
      <w:r w:rsidR="00015DC7">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5"/>
      <w:bookmarkEnd w:id="107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077" w:name="_Toc428456270"/>
      <w:bookmarkStart w:id="1078" w:name="_Toc428537233"/>
      <w:bookmarkStart w:id="1079" w:name="_Toc428969552"/>
      <w:bookmarkStart w:id="1080" w:name="_Toc429052943"/>
      <w:bookmarkStart w:id="1081" w:name="_Toc413359596"/>
      <w:bookmarkStart w:id="1082" w:name="_Toc3556988"/>
      <w:bookmarkStart w:id="1083" w:name="_Toc3813824"/>
      <w:bookmarkStart w:id="1084" w:name="_Ref401160443"/>
      <w:bookmarkStart w:id="1085" w:name="_Ref401160449"/>
      <w:bookmarkStart w:id="1086" w:name="_Ref401160453"/>
      <w:bookmarkEnd w:id="1077"/>
      <w:bookmarkEnd w:id="1078"/>
      <w:bookmarkEnd w:id="1079"/>
      <w:bookmarkEnd w:id="1080"/>
      <w:r w:rsidRPr="00226A3F">
        <w:t>Bolt</w:t>
      </w:r>
      <w:bookmarkEnd w:id="1081"/>
      <w:bookmarkEnd w:id="1082"/>
      <w:bookmarkEnd w:id="1083"/>
      <w:r w:rsidRPr="00226A3F">
        <w:t xml:space="preserve"> </w:t>
      </w:r>
      <w:bookmarkEnd w:id="1084"/>
      <w:bookmarkEnd w:id="1085"/>
      <w:bookmarkEnd w:id="108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087" w:name="_Toc3566463"/>
      <w:bookmarkStart w:id="1088" w:name="_Toc3813596"/>
      <w:r>
        <w:t xml:space="preserve">Table </w:t>
      </w:r>
      <w:r w:rsidR="00D43112">
        <w:fldChar w:fldCharType="begin"/>
      </w:r>
      <w:r w:rsidR="00D43112">
        <w:instrText xml:space="preserve"> SEQ Table \* ARABIC </w:instrText>
      </w:r>
      <w:r w:rsidR="00D43112">
        <w:fldChar w:fldCharType="separate"/>
      </w:r>
      <w:r w:rsidR="00015DC7">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87"/>
      <w:bookmarkEnd w:id="1088"/>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15DC7">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15DC7">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89"/>
            <w:ins w:id="1090" w:author="nick" w:date="2019-02-12T18:39:00Z">
              <w:r>
                <w:rPr>
                  <w:sz w:val="20"/>
                  <w:szCs w:val="20"/>
                </w:rPr>
                <w:t>Optional</w:t>
              </w:r>
            </w:ins>
            <w:commentRangeStart w:id="1091"/>
            <w:del w:id="1092" w:author="nick" w:date="2019-02-12T18:39:00Z">
              <w:r w:rsidR="002E60CB" w:rsidDel="00835F7D">
                <w:rPr>
                  <w:sz w:val="20"/>
                  <w:szCs w:val="20"/>
                </w:rPr>
                <w:delText>Required</w:delText>
              </w:r>
              <w:commentRangeEnd w:id="1091"/>
              <w:r w:rsidR="00BC11C4" w:rsidDel="00835F7D">
                <w:rPr>
                  <w:rStyle w:val="CommentReference"/>
                  <w:lang w:eastAsia="x-none"/>
                </w:rPr>
                <w:commentReference w:id="1091"/>
              </w:r>
            </w:del>
            <w:commentRangeEnd w:id="1089"/>
            <w:r w:rsidR="00E57243">
              <w:rPr>
                <w:rStyle w:val="CommentReference"/>
                <w:lang w:eastAsia="x-none"/>
              </w:rPr>
              <w:commentReference w:id="1089"/>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Caption"/>
        <w:spacing w:before="120"/>
      </w:pPr>
      <w:bookmarkStart w:id="1093" w:name="_Toc3566464"/>
      <w:bookmarkStart w:id="1094" w:name="_Toc3813597"/>
      <w:r>
        <w:t xml:space="preserve">Table </w:t>
      </w:r>
      <w:r w:rsidR="00D43112">
        <w:fldChar w:fldCharType="begin"/>
      </w:r>
      <w:r w:rsidR="00D43112">
        <w:instrText xml:space="preserve"> SEQ Table \* ARABIC </w:instrText>
      </w:r>
      <w:r w:rsidR="00D43112">
        <w:fldChar w:fldCharType="separate"/>
      </w:r>
      <w:r w:rsidR="00015DC7">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3"/>
      <w:bookmarkEnd w:id="109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095" w:name="_Toc428456272"/>
      <w:bookmarkStart w:id="1096" w:name="_Toc428537235"/>
      <w:bookmarkStart w:id="1097" w:name="_Toc428969554"/>
      <w:bookmarkStart w:id="1098" w:name="_Toc429052945"/>
      <w:bookmarkStart w:id="1099" w:name="_Toc3556989"/>
      <w:bookmarkStart w:id="1100" w:name="_Toc3813825"/>
      <w:bookmarkEnd w:id="1095"/>
      <w:bookmarkEnd w:id="1096"/>
      <w:bookmarkEnd w:id="1097"/>
      <w:bookmarkEnd w:id="1098"/>
      <w:r>
        <w:lastRenderedPageBreak/>
        <w:t>Possible Bolt and Screw Assemblies</w:t>
      </w:r>
      <w:bookmarkEnd w:id="1099"/>
      <w:bookmarkEnd w:id="110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101" w:name="_Toc3557101"/>
      <w:bookmarkStart w:id="1102" w:name="_Toc3813700"/>
      <w:r>
        <w:t xml:space="preserve">Figure </w:t>
      </w:r>
      <w:r w:rsidR="00406B64">
        <w:fldChar w:fldCharType="begin"/>
      </w:r>
      <w:r w:rsidR="00406B64">
        <w:instrText xml:space="preserve"> SEQ Figure \* ARABIC </w:instrText>
      </w:r>
      <w:r w:rsidR="00406B64">
        <w:fldChar w:fldCharType="separate"/>
      </w:r>
      <w:r w:rsidR="00015DC7">
        <w:rPr>
          <w:noProof/>
        </w:rPr>
        <w:t>21</w:t>
      </w:r>
      <w:r w:rsidR="00406B64">
        <w:fldChar w:fldCharType="end"/>
      </w:r>
      <w:r>
        <w:t>: Bolt with welded nut</w:t>
      </w:r>
      <w:bookmarkEnd w:id="1101"/>
      <w:bookmarkEnd w:id="110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103" w:name="_Ref3568949"/>
      <w:bookmarkStart w:id="1104" w:name="_Toc3557102"/>
      <w:bookmarkStart w:id="1105" w:name="_Ref3568942"/>
      <w:bookmarkStart w:id="1106" w:name="_Toc3813701"/>
      <w:r>
        <w:t xml:space="preserve">Figure </w:t>
      </w:r>
      <w:r w:rsidR="00406B64">
        <w:fldChar w:fldCharType="begin"/>
      </w:r>
      <w:r w:rsidR="00406B64">
        <w:instrText xml:space="preserve"> SEQ Figure \* ARABIC </w:instrText>
      </w:r>
      <w:r w:rsidR="00406B64">
        <w:fldChar w:fldCharType="separate"/>
      </w:r>
      <w:r w:rsidR="00015DC7">
        <w:rPr>
          <w:noProof/>
        </w:rPr>
        <w:t>22</w:t>
      </w:r>
      <w:r w:rsidR="00406B64">
        <w:fldChar w:fldCharType="end"/>
      </w:r>
      <w:bookmarkEnd w:id="1103"/>
      <w:r>
        <w:t>: Bolt with free nut</w:t>
      </w:r>
      <w:bookmarkEnd w:id="1104"/>
      <w:bookmarkEnd w:id="1105"/>
      <w:bookmarkEnd w:id="1106"/>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107" w:name="_Ref3568964"/>
      <w:bookmarkStart w:id="1108" w:name="_Toc3557103"/>
      <w:bookmarkStart w:id="1109" w:name="_Toc3813702"/>
      <w:r>
        <w:t xml:space="preserve">Figure </w:t>
      </w:r>
      <w:r w:rsidR="00406B64">
        <w:fldChar w:fldCharType="begin"/>
      </w:r>
      <w:r w:rsidR="00406B64">
        <w:instrText xml:space="preserve"> SEQ Figure \* ARABIC </w:instrText>
      </w:r>
      <w:r w:rsidR="00406B64">
        <w:fldChar w:fldCharType="separate"/>
      </w:r>
      <w:r w:rsidR="00015DC7">
        <w:rPr>
          <w:noProof/>
        </w:rPr>
        <w:t>23</w:t>
      </w:r>
      <w:r w:rsidR="00406B64">
        <w:fldChar w:fldCharType="end"/>
      </w:r>
      <w:bookmarkEnd w:id="1107"/>
      <w:r>
        <w:t>: Screw without nut</w:t>
      </w:r>
      <w:bookmarkEnd w:id="1108"/>
      <w:bookmarkEnd w:id="1109"/>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0"/>
      <w:r>
        <w:t>&lt;connection_0d label="135"&gt;</w:t>
      </w:r>
      <w:r w:rsidRPr="007909A5">
        <w:t xml:space="preserve"> </w:t>
      </w:r>
      <w:commentRangeEnd w:id="1110"/>
      <w:r w:rsidR="00476D48">
        <w:rPr>
          <w:rStyle w:val="CommentReference"/>
          <w:rFonts w:ascii="Calibri" w:hAnsi="Calibri"/>
          <w:lang w:eastAsia="x-none"/>
        </w:rPr>
        <w:commentReference w:id="1110"/>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1"/>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1"/>
      <w:r w:rsidR="00BC11C4">
        <w:rPr>
          <w:rStyle w:val="CommentReference"/>
          <w:rFonts w:ascii="Calibri" w:hAnsi="Calibri"/>
          <w:lang w:eastAsia="x-none"/>
        </w:rPr>
        <w:commentReference w:id="1111"/>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12" w:name="_Toc3557104"/>
      <w:bookmarkStart w:id="1113" w:name="_Toc3813703"/>
      <w:r>
        <w:t xml:space="preserve">Figure </w:t>
      </w:r>
      <w:r w:rsidR="00406B64">
        <w:fldChar w:fldCharType="begin"/>
      </w:r>
      <w:r w:rsidR="00406B64">
        <w:instrText xml:space="preserve"> SEQ Figure \* ARABIC </w:instrText>
      </w:r>
      <w:r w:rsidR="00406B64">
        <w:fldChar w:fldCharType="separate"/>
      </w:r>
      <w:r w:rsidR="00015DC7">
        <w:rPr>
          <w:noProof/>
        </w:rPr>
        <w:t>24</w:t>
      </w:r>
      <w:r w:rsidR="00406B64">
        <w:fldChar w:fldCharType="end"/>
      </w:r>
      <w:r>
        <w:t>: Welded stud with free nut</w:t>
      </w:r>
      <w:bookmarkEnd w:id="1112"/>
      <w:bookmarkEnd w:id="111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14" w:name="_Toc3557105"/>
      <w:bookmarkStart w:id="1115" w:name="_Toc3813704"/>
      <w:r>
        <w:t xml:space="preserve">Figure </w:t>
      </w:r>
      <w:r>
        <w:fldChar w:fldCharType="begin"/>
      </w:r>
      <w:r>
        <w:instrText xml:space="preserve"> SEQ Figure \* ARABIC </w:instrText>
      </w:r>
      <w:r>
        <w:fldChar w:fldCharType="separate"/>
      </w:r>
      <w:r w:rsidR="00015DC7">
        <w:rPr>
          <w:noProof/>
        </w:rPr>
        <w:t>25</w:t>
      </w:r>
      <w:r>
        <w:fldChar w:fldCharType="end"/>
      </w:r>
      <w:r>
        <w:t>: Plain stud</w:t>
      </w:r>
      <w:bookmarkEnd w:id="1114"/>
      <w:bookmarkEnd w:id="1115"/>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16" w:name="_Toc428456274"/>
      <w:bookmarkStart w:id="1117" w:name="_Toc428537237"/>
      <w:bookmarkStart w:id="1118" w:name="_Toc428969556"/>
      <w:bookmarkStart w:id="1119" w:name="_Toc429052947"/>
      <w:bookmarkStart w:id="1120" w:name="_Toc428456275"/>
      <w:bookmarkStart w:id="1121" w:name="_Toc428537238"/>
      <w:bookmarkStart w:id="1122" w:name="_Toc428969557"/>
      <w:bookmarkStart w:id="1123" w:name="_Toc429052948"/>
      <w:bookmarkStart w:id="1124" w:name="_Toc413359597"/>
      <w:bookmarkStart w:id="1125" w:name="_Toc3556990"/>
      <w:bookmarkStart w:id="1126" w:name="_Toc3813826"/>
      <w:bookmarkEnd w:id="1116"/>
      <w:bookmarkEnd w:id="1117"/>
      <w:bookmarkEnd w:id="1118"/>
      <w:bookmarkEnd w:id="1119"/>
      <w:bookmarkEnd w:id="1120"/>
      <w:bookmarkEnd w:id="1121"/>
      <w:bookmarkEnd w:id="1122"/>
      <w:bookmarkEnd w:id="1123"/>
      <w:r w:rsidRPr="00226A3F">
        <w:lastRenderedPageBreak/>
        <w:t>Screw</w:t>
      </w:r>
      <w:bookmarkEnd w:id="1124"/>
      <w:bookmarkEnd w:id="1125"/>
      <w:bookmarkEnd w:id="112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127" w:name="_Toc3566465"/>
      <w:bookmarkStart w:id="1128" w:name="_Toc3813598"/>
      <w:r>
        <w:t xml:space="preserve">Table </w:t>
      </w:r>
      <w:r w:rsidR="00D43112">
        <w:fldChar w:fldCharType="begin"/>
      </w:r>
      <w:r w:rsidR="00D43112">
        <w:instrText xml:space="preserve"> SEQ Table \* ARABIC </w:instrText>
      </w:r>
      <w:r w:rsidR="00D43112">
        <w:fldChar w:fldCharType="separate"/>
      </w:r>
      <w:r w:rsidR="00015DC7">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27"/>
      <w:bookmarkEnd w:id="1128"/>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15DC7">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29"/>
            <w:del w:id="1130" w:author="nick" w:date="2019-02-12T11:20:00Z">
              <w:r w:rsidDel="009050D3">
                <w:rPr>
                  <w:sz w:val="20"/>
                  <w:szCs w:val="20"/>
                </w:rPr>
                <w:delText>&gt; 0</w:delText>
              </w:r>
            </w:del>
            <w:ins w:id="1131" w:author="nick" w:date="2019-02-12T11:20:00Z">
              <w:r w:rsidR="009050D3">
                <w:rPr>
                  <w:sz w:val="20"/>
                  <w:szCs w:val="20"/>
                </w:rPr>
                <w:t>1 - *</w:t>
              </w:r>
            </w:ins>
            <w:commentRangeEnd w:id="1129"/>
            <w:ins w:id="1132" w:author="nick" w:date="2019-02-12T11:21:00Z">
              <w:r w:rsidR="009050D3">
                <w:rPr>
                  <w:rStyle w:val="CommentReference"/>
                  <w:lang w:eastAsia="x-none"/>
                </w:rPr>
                <w:commentReference w:id="1129"/>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133" w:name="_Toc3566466"/>
      <w:bookmarkStart w:id="1134" w:name="_Toc3813599"/>
      <w:r>
        <w:t xml:space="preserve">Table </w:t>
      </w:r>
      <w:r w:rsidR="00D43112">
        <w:fldChar w:fldCharType="begin"/>
      </w:r>
      <w:r w:rsidR="00D43112">
        <w:instrText xml:space="preserve"> SEQ Table \* ARABIC </w:instrText>
      </w:r>
      <w:r w:rsidR="00D43112">
        <w:fldChar w:fldCharType="separate"/>
      </w:r>
      <w:r w:rsidR="00015DC7">
        <w:rPr>
          <w:noProof/>
        </w:rPr>
        <w:t>58</w:t>
      </w:r>
      <w:r w:rsidR="00D43112">
        <w:fldChar w:fldCharType="end"/>
      </w:r>
      <w:r>
        <w:t xml:space="preserve">: </w:t>
      </w:r>
      <w:r w:rsidRPr="00003FF9">
        <w:t xml:space="preserve">Nested elements of element </w:t>
      </w:r>
      <w:r w:rsidRPr="00003FF9">
        <w:rPr>
          <w:rStyle w:val="elementdeftypeChar"/>
          <w:b/>
        </w:rPr>
        <w:t>&lt;screw/&gt;</w:t>
      </w:r>
      <w:bookmarkEnd w:id="1133"/>
      <w:bookmarkEnd w:id="113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35" w:name="_Toc3556991"/>
      <w:bookmarkStart w:id="1136" w:name="_Toc3813827"/>
      <w:r>
        <w:t>7.5.7.1 Flow Drilled Screws</w:t>
      </w:r>
      <w:r w:rsidR="00EF4929">
        <w:t xml:space="preserve"> (FDS)</w:t>
      </w:r>
      <w:bookmarkEnd w:id="1135"/>
      <w:bookmarkEnd w:id="1136"/>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122414" w:rsidP="005C50FA">
      <w:pPr>
        <w:pStyle w:val="NormalWeb"/>
        <w:spacing w:before="0" w:beforeAutospacing="0" w:after="0" w:afterAutospacing="0" w:line="315" w:lineRule="atLeast"/>
        <w:rPr>
          <w:rFonts w:asciiTheme="minorHAnsi" w:hAnsiTheme="minorHAnsi" w:cstheme="minorHAnsi"/>
          <w:sz w:val="22"/>
          <w:szCs w:val="22"/>
          <w:lang w:val="en-US"/>
        </w:rPr>
      </w:pPr>
      <w:hyperlink r:id="rId7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137" w:name="_Toc3557106"/>
      <w:bookmarkStart w:id="1138" w:name="_Toc3813705"/>
      <w:r>
        <w:t xml:space="preserve">Figure </w:t>
      </w:r>
      <w:r w:rsidR="00406B64">
        <w:fldChar w:fldCharType="begin"/>
      </w:r>
      <w:r w:rsidR="00406B64">
        <w:instrText xml:space="preserve"> SEQ Figure \* ARABIC </w:instrText>
      </w:r>
      <w:r w:rsidR="00406B64">
        <w:fldChar w:fldCharType="separate"/>
      </w:r>
      <w:r w:rsidR="00015DC7">
        <w:rPr>
          <w:noProof/>
        </w:rPr>
        <w:t>26</w:t>
      </w:r>
      <w:r w:rsidR="00406B64">
        <w:fldChar w:fldCharType="end"/>
      </w:r>
      <w:r>
        <w:t xml:space="preserve">: </w:t>
      </w:r>
      <w:r w:rsidR="00EB2983">
        <w:t>Process of Flow Drill Screwing</w:t>
      </w:r>
      <w:bookmarkEnd w:id="1137"/>
      <w:bookmarkEnd w:id="1138"/>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5"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139" w:name="_Toc3557107"/>
      <w:bookmarkStart w:id="1140" w:name="_Toc3813706"/>
      <w:r>
        <w:t xml:space="preserve">Figure </w:t>
      </w:r>
      <w:r w:rsidR="00406B64">
        <w:fldChar w:fldCharType="begin"/>
      </w:r>
      <w:r w:rsidR="00406B64">
        <w:instrText xml:space="preserve"> SEQ Figure \* ARABIC </w:instrText>
      </w:r>
      <w:r w:rsidR="00406B64">
        <w:fldChar w:fldCharType="separate"/>
      </w:r>
      <w:r w:rsidR="00015DC7">
        <w:rPr>
          <w:noProof/>
        </w:rPr>
        <w:t>27</w:t>
      </w:r>
      <w:r w:rsidR="00406B64">
        <w:fldChar w:fldCharType="end"/>
      </w:r>
      <w:r>
        <w:t>: Measures of applied FDS</w:t>
      </w:r>
      <w:bookmarkEnd w:id="1139"/>
      <w:bookmarkEnd w:id="1140"/>
    </w:p>
    <w:p w14:paraId="436498E1" w14:textId="77777777" w:rsidR="00EF4929" w:rsidRDefault="00EF4929" w:rsidP="00EF4929">
      <w:r>
        <w:t xml:space="preserve">The application of such a connector element can be seen in the following video: </w:t>
      </w:r>
      <w:hyperlink r:id="rId7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141" w:name="_Toc3566467"/>
      <w:bookmarkStart w:id="1142" w:name="_Toc3813600"/>
      <w:r>
        <w:t xml:space="preserve">Table </w:t>
      </w:r>
      <w:r w:rsidR="00D43112">
        <w:fldChar w:fldCharType="begin"/>
      </w:r>
      <w:r w:rsidR="00D43112">
        <w:instrText xml:space="preserve"> SEQ Table \* ARABIC </w:instrText>
      </w:r>
      <w:r w:rsidR="00D43112">
        <w:fldChar w:fldCharType="separate"/>
      </w:r>
      <w:r w:rsidR="00015DC7">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1"/>
      <w:bookmarkEnd w:id="1142"/>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143" w:name="_Toc3557108"/>
      <w:bookmarkStart w:id="1144" w:name="_Toc3813707"/>
      <w:r>
        <w:t xml:space="preserve">Figure </w:t>
      </w:r>
      <w:r w:rsidR="00406B64">
        <w:fldChar w:fldCharType="begin"/>
      </w:r>
      <w:r w:rsidR="00406B64">
        <w:instrText xml:space="preserve"> SEQ Figure \* ARABIC </w:instrText>
      </w:r>
      <w:r w:rsidR="00406B64">
        <w:fldChar w:fldCharType="separate"/>
      </w:r>
      <w:r w:rsidR="00015DC7">
        <w:rPr>
          <w:noProof/>
        </w:rPr>
        <w:t>28</w:t>
      </w:r>
      <w:r w:rsidR="00406B64">
        <w:fldChar w:fldCharType="end"/>
      </w:r>
      <w:r>
        <w:t>: Pre-machined or clearance hole in FDS connection</w:t>
      </w:r>
      <w:bookmarkEnd w:id="1143"/>
      <w:bookmarkEnd w:id="1144"/>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15DC7">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145" w:name="_Toc3557109"/>
      <w:bookmarkStart w:id="1146" w:name="_Toc3813708"/>
      <w:r>
        <w:t xml:space="preserve">Figure </w:t>
      </w:r>
      <w:r w:rsidR="00406B64">
        <w:fldChar w:fldCharType="begin"/>
      </w:r>
      <w:r w:rsidR="00406B64">
        <w:instrText xml:space="preserve"> SEQ Figure \* ARABIC </w:instrText>
      </w:r>
      <w:r w:rsidR="00406B64">
        <w:fldChar w:fldCharType="separate"/>
      </w:r>
      <w:r w:rsidR="00015DC7">
        <w:rPr>
          <w:noProof/>
        </w:rPr>
        <w:t>29</w:t>
      </w:r>
      <w:r w:rsidR="00406B64">
        <w:fldChar w:fldCharType="end"/>
      </w:r>
      <w:r>
        <w:t>: Pilot hole on sheet metal</w:t>
      </w:r>
      <w:bookmarkEnd w:id="1145"/>
      <w:bookmarkEnd w:id="114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47" w:name="_Toc413359598"/>
      <w:bookmarkStart w:id="1148" w:name="_Toc3556992"/>
      <w:bookmarkStart w:id="1149" w:name="_Toc3813828"/>
      <w:r w:rsidRPr="000F30B3">
        <w:t>Gum Drops</w:t>
      </w:r>
      <w:bookmarkEnd w:id="1147"/>
      <w:bookmarkEnd w:id="1148"/>
      <w:bookmarkEnd w:id="114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0"/>
            <w:del w:id="1151" w:author="nick" w:date="2019-02-12T11:23:00Z">
              <w:r w:rsidDel="009050D3">
                <w:rPr>
                  <w:sz w:val="20"/>
                  <w:szCs w:val="20"/>
                </w:rPr>
                <w:delText>0-</w:delText>
              </w:r>
            </w:del>
            <w:r w:rsidRPr="00226A3F">
              <w:rPr>
                <w:sz w:val="20"/>
                <w:szCs w:val="20"/>
              </w:rPr>
              <w:t>1</w:t>
            </w:r>
            <w:commentRangeEnd w:id="1150"/>
            <w:r w:rsidR="009050D3">
              <w:rPr>
                <w:rStyle w:val="CommentReference"/>
                <w:lang w:eastAsia="x-none"/>
              </w:rPr>
              <w:commentReference w:id="1150"/>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2"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3"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7708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77087" w:rsidRPr="00A77087">
              <w:rPr>
                <w:sz w:val="20"/>
                <w:szCs w:val="20"/>
              </w:rPr>
              <w:t xml:space="preserve">Custom Attributes </w:t>
            </w:r>
            <w:r w:rsidR="00A77087"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154" w:name="_Toc3566468"/>
      <w:bookmarkStart w:id="1155" w:name="_Toc3813601"/>
      <w:r>
        <w:t xml:space="preserve">Table </w:t>
      </w:r>
      <w:r>
        <w:fldChar w:fldCharType="begin"/>
      </w:r>
      <w:r>
        <w:instrText xml:space="preserve"> SEQ Table \* ARABIC </w:instrText>
      </w:r>
      <w:r>
        <w:fldChar w:fldCharType="separate"/>
      </w:r>
      <w:r w:rsidR="00015DC7">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4"/>
      <w:bookmarkEnd w:id="115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156" w:name="_Toc3566469"/>
      <w:bookmarkStart w:id="1157" w:name="_Toc3813602"/>
      <w:r>
        <w:t xml:space="preserve">Table </w:t>
      </w:r>
      <w:r w:rsidR="00D43112">
        <w:fldChar w:fldCharType="begin"/>
      </w:r>
      <w:r w:rsidR="00D43112">
        <w:instrText xml:space="preserve"> SEQ Table \* ARABIC </w:instrText>
      </w:r>
      <w:r w:rsidR="00D43112">
        <w:fldChar w:fldCharType="separate"/>
      </w:r>
      <w:r w:rsidR="00015DC7">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56"/>
      <w:bookmarkEnd w:id="1157"/>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58" w:name="_Toc428456279"/>
      <w:bookmarkStart w:id="1159" w:name="_Toc3556993"/>
      <w:bookmarkStart w:id="1160" w:name="_Toc3813829"/>
      <w:bookmarkEnd w:id="1158"/>
      <w:r>
        <w:t>Clinches</w:t>
      </w:r>
      <w:bookmarkEnd w:id="1159"/>
      <w:bookmarkEnd w:id="116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161" w:name="_Toc3557110"/>
      <w:bookmarkStart w:id="1162" w:name="_Toc3813709"/>
      <w:r>
        <w:t xml:space="preserve">Figure </w:t>
      </w:r>
      <w:r>
        <w:fldChar w:fldCharType="begin"/>
      </w:r>
      <w:r>
        <w:instrText xml:space="preserve"> SEQ Figure \* ARABIC </w:instrText>
      </w:r>
      <w:r>
        <w:fldChar w:fldCharType="separate"/>
      </w:r>
      <w:r w:rsidR="00015DC7">
        <w:rPr>
          <w:noProof/>
        </w:rPr>
        <w:t>30</w:t>
      </w:r>
      <w:r>
        <w:fldChar w:fldCharType="end"/>
      </w:r>
      <w:r>
        <w:t xml:space="preserve">: </w:t>
      </w:r>
      <w:r w:rsidRPr="00D67DC2">
        <w:t>Schematic representation of the clinching operation</w:t>
      </w:r>
      <w:bookmarkEnd w:id="1161"/>
      <w:bookmarkEnd w:id="1162"/>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163" w:name="_Ref428794448"/>
      <w:bookmarkStart w:id="1164" w:name="_Ref428794398"/>
      <w:bookmarkStart w:id="1165" w:name="_Toc3557111"/>
      <w:bookmarkStart w:id="1166" w:name="_Toc3813710"/>
      <w:r>
        <w:t xml:space="preserve">Figure </w:t>
      </w:r>
      <w:r>
        <w:fldChar w:fldCharType="begin"/>
      </w:r>
      <w:r>
        <w:instrText xml:space="preserve"> SEQ Figure \* ARABIC </w:instrText>
      </w:r>
      <w:r>
        <w:fldChar w:fldCharType="separate"/>
      </w:r>
      <w:r w:rsidR="00015DC7">
        <w:rPr>
          <w:noProof/>
        </w:rPr>
        <w:t>31</w:t>
      </w:r>
      <w:r>
        <w:fldChar w:fldCharType="end"/>
      </w:r>
      <w:bookmarkEnd w:id="1163"/>
      <w:r>
        <w:t xml:space="preserve">: </w:t>
      </w:r>
      <w:r w:rsidRPr="00D67DC2">
        <w:t>Clinch Joint Dimensions</w:t>
      </w:r>
      <w:bookmarkEnd w:id="1164"/>
      <w:bookmarkEnd w:id="1165"/>
      <w:bookmarkEnd w:id="1166"/>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167" w:name="_Ref428798660"/>
      <w:bookmarkStart w:id="1168" w:name="_Toc3557112"/>
      <w:bookmarkStart w:id="1169" w:name="_Toc3813711"/>
      <w:r>
        <w:t xml:space="preserve">Figure </w:t>
      </w:r>
      <w:r>
        <w:fldChar w:fldCharType="begin"/>
      </w:r>
      <w:r>
        <w:instrText xml:space="preserve"> SEQ Figure \* ARABIC </w:instrText>
      </w:r>
      <w:r>
        <w:fldChar w:fldCharType="separate"/>
      </w:r>
      <w:r w:rsidR="00015DC7">
        <w:rPr>
          <w:noProof/>
        </w:rPr>
        <w:t>32</w:t>
      </w:r>
      <w:r>
        <w:fldChar w:fldCharType="end"/>
      </w:r>
      <w:bookmarkEnd w:id="1167"/>
      <w:r>
        <w:t>: TOX (left) and BTM’s Tog-L-Loc system</w:t>
      </w:r>
      <w:r>
        <w:rPr>
          <w:rStyle w:val="FootnoteReference"/>
        </w:rPr>
        <w:footnoteReference w:id="13"/>
      </w:r>
      <w:bookmarkEnd w:id="1168"/>
      <w:bookmarkEnd w:id="1169"/>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0"/>
            <w:del w:id="1171" w:author="nick" w:date="2019-02-12T11:24:00Z">
              <w:r w:rsidDel="009050D3">
                <w:rPr>
                  <w:sz w:val="20"/>
                  <w:szCs w:val="20"/>
                </w:rPr>
                <w:delText>0-</w:delText>
              </w:r>
            </w:del>
            <w:r w:rsidR="00C47EC3" w:rsidRPr="00226A3F">
              <w:rPr>
                <w:sz w:val="20"/>
                <w:szCs w:val="20"/>
              </w:rPr>
              <w:t>1</w:t>
            </w:r>
            <w:commentRangeEnd w:id="1170"/>
            <w:r w:rsidR="009050D3">
              <w:rPr>
                <w:rStyle w:val="CommentReference"/>
                <w:lang w:eastAsia="x-none"/>
              </w:rPr>
              <w:commentReference w:id="1170"/>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2"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3"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7708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77087" w:rsidRPr="00A77087">
              <w:rPr>
                <w:sz w:val="20"/>
                <w:szCs w:val="20"/>
              </w:rPr>
              <w:t xml:space="preserve">Custom Attributes </w:t>
            </w:r>
            <w:r w:rsidR="00A77087"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174" w:name="_Toc3566470"/>
      <w:bookmarkStart w:id="1175" w:name="_Toc3813603"/>
      <w:r>
        <w:t xml:space="preserve">Table </w:t>
      </w:r>
      <w:r>
        <w:fldChar w:fldCharType="begin"/>
      </w:r>
      <w:r>
        <w:instrText xml:space="preserve"> SEQ Table \* ARABIC </w:instrText>
      </w:r>
      <w:r>
        <w:fldChar w:fldCharType="separate"/>
      </w:r>
      <w:r w:rsidR="00015DC7">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4"/>
      <w:bookmarkEnd w:id="117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176" w:name="_Toc3566471"/>
      <w:bookmarkStart w:id="1177" w:name="_Toc3813604"/>
      <w:r>
        <w:t xml:space="preserve">Table </w:t>
      </w:r>
      <w:r>
        <w:fldChar w:fldCharType="begin"/>
      </w:r>
      <w:r>
        <w:instrText xml:space="preserve"> SEQ Table \* ARABIC </w:instrText>
      </w:r>
      <w:r>
        <w:fldChar w:fldCharType="separate"/>
      </w:r>
      <w:r w:rsidR="00015DC7">
        <w:rPr>
          <w:noProof/>
        </w:rPr>
        <w:t>63</w:t>
      </w:r>
      <w:r>
        <w:fldChar w:fldCharType="end"/>
      </w:r>
      <w:r>
        <w:t xml:space="preserve">: Attributes of </w:t>
      </w:r>
      <w:r w:rsidR="00945D04">
        <w:t xml:space="preserve">element </w:t>
      </w:r>
      <w:r w:rsidRPr="006239BA">
        <w:rPr>
          <w:rStyle w:val="elementdeftypeChar"/>
          <w:b/>
        </w:rPr>
        <w:t>&lt;clinch/&gt;</w:t>
      </w:r>
      <w:bookmarkEnd w:id="1176"/>
      <w:bookmarkEnd w:id="1177"/>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77087">
        <w:t xml:space="preserve">Figure </w:t>
      </w:r>
      <w:r w:rsidR="00A77087">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122414" w:rsidP="00F52C26">
      <w:pPr>
        <w:pStyle w:val="ListParagraph"/>
        <w:autoSpaceDE w:val="0"/>
        <w:autoSpaceDN w:val="0"/>
        <w:adjustRightInd w:val="0"/>
        <w:ind w:left="1069"/>
        <w:jc w:val="both"/>
        <w:rPr>
          <w:rFonts w:cs="Calibri"/>
          <w:lang w:val="en-US" w:eastAsia="en-GB"/>
        </w:rPr>
      </w:pPr>
      <w:hyperlink r:id="rId8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ins w:id="1178" w:author="m.kalaitzaki" w:date="2019-02-11T16:41:00Z">
        <w:r>
          <w:rPr>
            <w:rStyle w:val="elementdeftypeChar"/>
          </w:rPr>
          <w:t>button</w:t>
        </w:r>
      </w:ins>
      <w:commentRangeStart w:id="1179"/>
      <w:del w:id="1180"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79"/>
      <w:r>
        <w:rPr>
          <w:rStyle w:val="CommentReference"/>
          <w:rFonts w:eastAsia="Times New Roman"/>
          <w:lang w:val="en-US" w:eastAsia="x-none"/>
        </w:rPr>
        <w:commentReference w:id="1179"/>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77087">
        <w:t xml:space="preserve">Figure </w:t>
      </w:r>
      <w:r w:rsidR="00A77087">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77087">
        <w:t xml:space="preserve">Figure </w:t>
      </w:r>
      <w:r w:rsidR="00A77087">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15DC7">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181" w:name="_Toc3566472"/>
      <w:bookmarkStart w:id="1182" w:name="_Toc3813605"/>
      <w:r w:rsidR="0097183B">
        <w:t xml:space="preserve">Table </w:t>
      </w:r>
      <w:r w:rsidR="0097183B">
        <w:fldChar w:fldCharType="begin"/>
      </w:r>
      <w:r w:rsidR="0097183B">
        <w:instrText xml:space="preserve"> SEQ Table \* ARABIC </w:instrText>
      </w:r>
      <w:r w:rsidR="0097183B">
        <w:fldChar w:fldCharType="separate"/>
      </w:r>
      <w:r w:rsidR="00015DC7">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1"/>
      <w:bookmarkEnd w:id="1182"/>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83" w:name="_Toc3556994"/>
      <w:bookmarkStart w:id="1184" w:name="_Toc3813830"/>
      <w:r w:rsidRPr="00BF4695">
        <w:t>Heat Stakes / Thermal Stakes</w:t>
      </w:r>
      <w:bookmarkEnd w:id="1183"/>
      <w:bookmarkEnd w:id="118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122414"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185" w:name="_Toc3557113"/>
      <w:bookmarkStart w:id="1186" w:name="_Toc3813712"/>
      <w:r>
        <w:t xml:space="preserve">Figure </w:t>
      </w:r>
      <w:r>
        <w:fldChar w:fldCharType="begin"/>
      </w:r>
      <w:r>
        <w:instrText xml:space="preserve"> SEQ Figure \* ARABIC </w:instrText>
      </w:r>
      <w:r>
        <w:fldChar w:fldCharType="separate"/>
      </w:r>
      <w:r w:rsidR="00015DC7">
        <w:rPr>
          <w:noProof/>
        </w:rPr>
        <w:t>33</w:t>
      </w:r>
      <w:r>
        <w:fldChar w:fldCharType="end"/>
      </w:r>
      <w:r>
        <w:t xml:space="preserve">: </w:t>
      </w:r>
      <w:r w:rsidRPr="00010D17">
        <w:t>Cross Section of a Heat Stake</w:t>
      </w:r>
      <w:bookmarkEnd w:id="1185"/>
      <w:bookmarkEnd w:id="118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87"/>
            <w:del w:id="1188" w:author="nick" w:date="2019-02-12T11:30:00Z">
              <w:r w:rsidDel="004133FC">
                <w:rPr>
                  <w:sz w:val="20"/>
                  <w:szCs w:val="20"/>
                </w:rPr>
                <w:delText>0-</w:delText>
              </w:r>
            </w:del>
            <w:r w:rsidR="00A2456B" w:rsidRPr="00226A3F">
              <w:rPr>
                <w:sz w:val="20"/>
                <w:szCs w:val="20"/>
              </w:rPr>
              <w:t>1</w:t>
            </w:r>
            <w:commentRangeEnd w:id="1187"/>
            <w:r w:rsidR="004133FC">
              <w:rPr>
                <w:rStyle w:val="CommentReference"/>
                <w:lang w:eastAsia="x-none"/>
              </w:rPr>
              <w:commentReference w:id="1187"/>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89"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0"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77087" w:rsidRPr="00A77087">
              <w:rPr>
                <w:sz w:val="20"/>
                <w:szCs w:val="20"/>
              </w:rPr>
              <w:t xml:space="preserve">Custom Attributes </w:t>
            </w:r>
            <w:r w:rsidR="00A77087"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191" w:name="_Toc3566473"/>
      <w:bookmarkStart w:id="1192" w:name="_Toc3813606"/>
      <w:r>
        <w:t xml:space="preserve">Table </w:t>
      </w:r>
      <w:r>
        <w:fldChar w:fldCharType="begin"/>
      </w:r>
      <w:r>
        <w:instrText xml:space="preserve"> SEQ Table \* ARABIC </w:instrText>
      </w:r>
      <w:r>
        <w:fldChar w:fldCharType="separate"/>
      </w:r>
      <w:r w:rsidR="00015DC7">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1"/>
      <w:bookmarkEnd w:id="119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3"/>
            <w:r>
              <w:rPr>
                <w:rFonts w:cs="Calibri"/>
                <w:sz w:val="20"/>
                <w:szCs w:val="20"/>
              </w:rPr>
              <w:t>≥</w:t>
            </w:r>
            <w:r w:rsidRPr="00226A3F">
              <w:rPr>
                <w:sz w:val="20"/>
                <w:szCs w:val="20"/>
              </w:rPr>
              <w:t xml:space="preserve"> 0.0</w:t>
            </w:r>
            <w:commentRangeEnd w:id="1193"/>
            <w:r w:rsidR="00E4618D">
              <w:rPr>
                <w:rStyle w:val="CommentReference"/>
                <w:lang w:eastAsia="x-none"/>
              </w:rPr>
              <w:commentReference w:id="1193"/>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194" w:name="_Toc3566474"/>
      <w:bookmarkStart w:id="1195" w:name="_Toc3813607"/>
      <w:r>
        <w:t xml:space="preserve">Table </w:t>
      </w:r>
      <w:r>
        <w:fldChar w:fldCharType="begin"/>
      </w:r>
      <w:r>
        <w:instrText xml:space="preserve"> SEQ Table \* ARABIC </w:instrText>
      </w:r>
      <w:r>
        <w:fldChar w:fldCharType="separate"/>
      </w:r>
      <w:r w:rsidR="00015DC7">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4"/>
      <w:bookmarkEnd w:id="1195"/>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15DC7">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196" w:name="_Toc3556995"/>
      <w:bookmarkStart w:id="1197" w:name="_Toc3813831"/>
      <w:r>
        <w:t>Clips/</w:t>
      </w:r>
      <w:r w:rsidR="00BF4695" w:rsidRPr="00BF4695">
        <w:t>Snap Joints</w:t>
      </w:r>
      <w:bookmarkEnd w:id="1196"/>
      <w:bookmarkEnd w:id="119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198" w:name="_Toc3557114"/>
      <w:bookmarkStart w:id="1199" w:name="_Toc3813713"/>
      <w:r>
        <w:t xml:space="preserve">Figure </w:t>
      </w:r>
      <w:r>
        <w:fldChar w:fldCharType="begin"/>
      </w:r>
      <w:r>
        <w:instrText xml:space="preserve"> SEQ Figure \* ARABIC </w:instrText>
      </w:r>
      <w:r>
        <w:fldChar w:fldCharType="separate"/>
      </w:r>
      <w:r w:rsidR="00015DC7">
        <w:rPr>
          <w:noProof/>
        </w:rPr>
        <w:t>34</w:t>
      </w:r>
      <w:r>
        <w:fldChar w:fldCharType="end"/>
      </w:r>
      <w:r w:rsidRPr="0042625C">
        <w:t>: A "Hairpin Clip"</w:t>
      </w:r>
      <w:bookmarkEnd w:id="1198"/>
      <w:bookmarkEnd w:id="1199"/>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200" w:name="_Toc3557115"/>
      <w:bookmarkStart w:id="1201" w:name="_Toc3813714"/>
      <w:r>
        <w:t xml:space="preserve">Figure </w:t>
      </w:r>
      <w:r>
        <w:fldChar w:fldCharType="begin"/>
      </w:r>
      <w:r>
        <w:instrText xml:space="preserve"> SEQ Figure \* ARABIC </w:instrText>
      </w:r>
      <w:r>
        <w:fldChar w:fldCharType="separate"/>
      </w:r>
      <w:r w:rsidR="00015DC7">
        <w:rPr>
          <w:noProof/>
        </w:rPr>
        <w:t>35</w:t>
      </w:r>
      <w:r>
        <w:fldChar w:fldCharType="end"/>
      </w:r>
      <w:r>
        <w:t xml:space="preserve">: </w:t>
      </w:r>
      <w:r w:rsidRPr="008F3E40">
        <w:t>Internal and External Circlips</w:t>
      </w:r>
      <w:bookmarkEnd w:id="1200"/>
      <w:bookmarkEnd w:id="1201"/>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202" w:name="_Toc3557116"/>
      <w:bookmarkStart w:id="1203" w:name="_Toc3813715"/>
      <w:r>
        <w:t xml:space="preserve">Figure </w:t>
      </w:r>
      <w:r>
        <w:fldChar w:fldCharType="begin"/>
      </w:r>
      <w:r>
        <w:instrText xml:space="preserve"> SEQ Figure \* ARABIC </w:instrText>
      </w:r>
      <w:r>
        <w:fldChar w:fldCharType="separate"/>
      </w:r>
      <w:r w:rsidR="00015DC7">
        <w:rPr>
          <w:noProof/>
        </w:rPr>
        <w:t>36</w:t>
      </w:r>
      <w:r>
        <w:fldChar w:fldCharType="end"/>
      </w:r>
      <w:r w:rsidRPr="004A2BBC">
        <w:t>: Clips Pushed into a Hole</w:t>
      </w:r>
      <w:bookmarkEnd w:id="1202"/>
      <w:bookmarkEnd w:id="1203"/>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204" w:name="_Toc3557117"/>
      <w:bookmarkStart w:id="1205" w:name="_Toc3813716"/>
      <w:r>
        <w:t xml:space="preserve">Figure </w:t>
      </w:r>
      <w:r>
        <w:fldChar w:fldCharType="begin"/>
      </w:r>
      <w:r>
        <w:instrText xml:space="preserve"> SEQ Figure \* ARABIC </w:instrText>
      </w:r>
      <w:r>
        <w:fldChar w:fldCharType="separate"/>
      </w:r>
      <w:r w:rsidR="00015DC7">
        <w:rPr>
          <w:noProof/>
        </w:rPr>
        <w:t>37</w:t>
      </w:r>
      <w:r>
        <w:fldChar w:fldCharType="end"/>
      </w:r>
      <w:r w:rsidRPr="004A2BBC">
        <w:t xml:space="preserve">: </w:t>
      </w:r>
      <w:r w:rsidRPr="00D2720D">
        <w:t>Clips Sliding onto a Flat Surface</w:t>
      </w:r>
      <w:bookmarkEnd w:id="1204"/>
      <w:bookmarkEnd w:id="120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06"/>
            <w:del w:id="1207" w:author="nick" w:date="2019-02-12T11:29:00Z">
              <w:r w:rsidDel="004133FC">
                <w:rPr>
                  <w:sz w:val="20"/>
                  <w:szCs w:val="20"/>
                </w:rPr>
                <w:delText>0-</w:delText>
              </w:r>
            </w:del>
            <w:r w:rsidRPr="00226A3F">
              <w:rPr>
                <w:sz w:val="20"/>
                <w:szCs w:val="20"/>
              </w:rPr>
              <w:t>1</w:t>
            </w:r>
            <w:commentRangeEnd w:id="1206"/>
            <w:r w:rsidR="00852AAC">
              <w:rPr>
                <w:rStyle w:val="CommentReference"/>
                <w:lang w:eastAsia="x-none"/>
              </w:rPr>
              <w:commentReference w:id="1206"/>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08"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09"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7708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77087" w:rsidRPr="00A77087">
              <w:rPr>
                <w:sz w:val="20"/>
                <w:szCs w:val="20"/>
              </w:rPr>
              <w:t xml:space="preserve">Custom Attributes </w:t>
            </w:r>
            <w:r w:rsidR="00A77087"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210" w:name="_Toc3566475"/>
      <w:bookmarkStart w:id="1211" w:name="_Toc3813608"/>
      <w:r>
        <w:t xml:space="preserve">Table </w:t>
      </w:r>
      <w:r>
        <w:fldChar w:fldCharType="begin"/>
      </w:r>
      <w:r>
        <w:instrText xml:space="preserve"> SEQ Table \* ARABIC </w:instrText>
      </w:r>
      <w:r>
        <w:fldChar w:fldCharType="separate"/>
      </w:r>
      <w:r w:rsidR="00015DC7">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0"/>
      <w:bookmarkEnd w:id="121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212" w:name="_Toc3566476"/>
      <w:bookmarkStart w:id="1213" w:name="_Toc3813609"/>
      <w:r>
        <w:t xml:space="preserve">Table </w:t>
      </w:r>
      <w:r>
        <w:fldChar w:fldCharType="begin"/>
      </w:r>
      <w:r>
        <w:instrText xml:space="preserve"> SEQ Table \* ARABIC </w:instrText>
      </w:r>
      <w:r>
        <w:fldChar w:fldCharType="separate"/>
      </w:r>
      <w:r w:rsidR="00015DC7">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2"/>
      <w:bookmarkEnd w:id="1213"/>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6B1FA05F"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3302C7">
        <w:rPr>
          <w:rFonts w:cs="Calibri"/>
          <w:lang w:val="en-US" w:eastAsia="en-GB"/>
        </w:rPr>
        <w:t xml:space="preserve">: If the clip carries a strap </w:t>
      </w:r>
      <w:commentRangeStart w:id="1214"/>
      <w:r w:rsidRPr="003302C7">
        <w:rPr>
          <w:rFonts w:cs="Calibri"/>
          <w:lang w:val="en-US" w:eastAsia="en-GB"/>
        </w:rPr>
        <w:t xml:space="preserve">(cf. to Figure 15: Clips Pushed into a Hole, picture </w:t>
      </w:r>
      <w:commentRangeEnd w:id="1214"/>
      <w:r w:rsidR="00F841A2">
        <w:rPr>
          <w:rStyle w:val="CommentReference"/>
          <w:rFonts w:eastAsia="Times New Roman"/>
          <w:lang w:val="en-US" w:eastAsia="x-none"/>
        </w:rPr>
        <w:commentReference w:id="1214"/>
      </w:r>
      <w:r w:rsidRPr="003302C7">
        <w:rPr>
          <w:rFonts w:cs="Calibri"/>
          <w:lang w:val="en-US" w:eastAsia="en-GB"/>
        </w:rPr>
        <w:t>a.),</w:t>
      </w:r>
    </w:p>
    <w:p w14:paraId="375843B0" w14:textId="77777777" w:rsidR="00A0499C" w:rsidRPr="00F45889" w:rsidRDefault="00A0499C" w:rsidP="003302C7">
      <w:pPr>
        <w:pStyle w:val="ListParagraph"/>
        <w:autoSpaceDE w:val="0"/>
        <w:autoSpaceDN w:val="0"/>
        <w:adjustRightInd w:val="0"/>
        <w:jc w:val="both"/>
        <w:rPr>
          <w:rFonts w:cs="Calibri"/>
          <w:lang w:val="en-US" w:eastAsia="en-GB"/>
        </w:rPr>
      </w:pPr>
      <w:r w:rsidRPr="003302C7">
        <w:rPr>
          <w:rFonts w:cs="Calibri"/>
          <w:lang w:val="en-US" w:eastAsia="en-GB"/>
        </w:rPr>
        <w:t xml:space="preserve">this attribute describes the length of that strap. </w:t>
      </w:r>
      <w:r w:rsidRPr="00F45889">
        <w:rPr>
          <w:rFonts w:cs="Calibri"/>
          <w:lang w:val="en-US" w:eastAsia="en-GB"/>
        </w:rPr>
        <w:t>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15DC7">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15DC7">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215" w:name="_Toc3566477"/>
      <w:bookmarkStart w:id="1216" w:name="_Toc3813610"/>
      <w:r w:rsidRPr="00BB135A">
        <w:t xml:space="preserve">Table </w:t>
      </w:r>
      <w:r w:rsidRPr="00BB135A">
        <w:fldChar w:fldCharType="begin"/>
      </w:r>
      <w:r w:rsidRPr="00BB135A">
        <w:instrText xml:space="preserve"> SEQ Table \* ARABIC </w:instrText>
      </w:r>
      <w:r w:rsidRPr="00BB135A">
        <w:fldChar w:fldCharType="separate"/>
      </w:r>
      <w:r w:rsidR="00015DC7">
        <w:rPr>
          <w:noProof/>
        </w:rPr>
        <w:t>69</w:t>
      </w:r>
      <w:r w:rsidRPr="00BB135A">
        <w:fldChar w:fldCharType="end"/>
      </w:r>
      <w:r w:rsidRPr="00BB135A">
        <w:t xml:space="preserve">: Nested elements of element </w:t>
      </w:r>
      <w:r w:rsidRPr="00BB135A">
        <w:rPr>
          <w:rStyle w:val="elementdeftypeChar"/>
          <w:b/>
        </w:rPr>
        <w:t>&lt;clip/&gt;</w:t>
      </w:r>
      <w:bookmarkEnd w:id="1215"/>
      <w:bookmarkEnd w:id="121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17" w:name="_Toc3556996"/>
      <w:bookmarkStart w:id="1218" w:name="_Toc3813832"/>
      <w:r w:rsidRPr="00BF4695">
        <w:lastRenderedPageBreak/>
        <w:t>Nails</w:t>
      </w:r>
      <w:bookmarkEnd w:id="1217"/>
      <w:bookmarkEnd w:id="121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19" w:name="_Toc3557118"/>
      <w:bookmarkStart w:id="1220" w:name="_Toc3813717"/>
      <w:r>
        <w:t xml:space="preserve">Figure </w:t>
      </w:r>
      <w:r>
        <w:fldChar w:fldCharType="begin"/>
      </w:r>
      <w:r>
        <w:instrText xml:space="preserve"> SEQ Figure \* ARABIC </w:instrText>
      </w:r>
      <w:r>
        <w:fldChar w:fldCharType="separate"/>
      </w:r>
      <w:r w:rsidR="00015DC7">
        <w:rPr>
          <w:noProof/>
        </w:rPr>
        <w:t>38</w:t>
      </w:r>
      <w:r>
        <w:fldChar w:fldCharType="end"/>
      </w:r>
      <w:r>
        <w:t>: RIVTAC</w:t>
      </w:r>
      <w:r w:rsidRPr="002E2954">
        <w:rPr>
          <w:rFonts w:cs="Calibri"/>
          <w:sz w:val="22"/>
        </w:rPr>
        <w:t>®</w:t>
      </w:r>
      <w:r>
        <w:t xml:space="preserve"> Nail</w:t>
      </w:r>
      <w:bookmarkEnd w:id="1219"/>
      <w:bookmarkEnd w:id="122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7777777" w:rsidR="002E2954" w:rsidRDefault="002E2954" w:rsidP="002E2954">
      <w:pPr>
        <w:pStyle w:val="Caption"/>
        <w:spacing w:before="120"/>
      </w:pPr>
      <w:bookmarkStart w:id="1221" w:name="_Toc3557119"/>
      <w:bookmarkStart w:id="1222" w:name="_Toc3813718"/>
      <w:r>
        <w:t xml:space="preserve">Figure </w:t>
      </w:r>
      <w:r>
        <w:fldChar w:fldCharType="begin"/>
      </w:r>
      <w:r>
        <w:instrText xml:space="preserve"> SEQ Figure \* ARABIC </w:instrText>
      </w:r>
      <w:r>
        <w:fldChar w:fldCharType="separate"/>
      </w:r>
      <w:r w:rsidR="00015DC7">
        <w:rPr>
          <w:noProof/>
        </w:rPr>
        <w:t>39</w:t>
      </w:r>
      <w:r>
        <w:fldChar w:fldCharType="end"/>
      </w:r>
      <w:r>
        <w:t xml:space="preserve">: </w:t>
      </w:r>
      <w:r w:rsidR="00037BF9" w:rsidRPr="00037BF9">
        <w:t>Cross Section of a Nail, Connecting Two Sheets</w:t>
      </w:r>
      <w:bookmarkEnd w:id="1221"/>
      <w:bookmarkEnd w:id="122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23"/>
            <w:del w:id="1224" w:author="nick" w:date="2019-02-12T11:29:00Z">
              <w:r w:rsidDel="004133FC">
                <w:rPr>
                  <w:sz w:val="20"/>
                  <w:szCs w:val="20"/>
                </w:rPr>
                <w:delText>0-</w:delText>
              </w:r>
            </w:del>
            <w:r w:rsidR="00A2456B" w:rsidRPr="00226A3F">
              <w:rPr>
                <w:sz w:val="20"/>
                <w:szCs w:val="20"/>
              </w:rPr>
              <w:t>1</w:t>
            </w:r>
            <w:commentRangeEnd w:id="1223"/>
            <w:r w:rsidR="004133FC">
              <w:rPr>
                <w:rStyle w:val="CommentReference"/>
                <w:lang w:eastAsia="x-none"/>
              </w:rPr>
              <w:commentReference w:id="1223"/>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25"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26"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77087">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77087" w:rsidRPr="00A77087">
              <w:rPr>
                <w:sz w:val="20"/>
                <w:szCs w:val="20"/>
              </w:rPr>
              <w:t xml:space="preserve">Custom Attributes </w:t>
            </w:r>
            <w:r w:rsidR="00A77087"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27" w:name="_Toc3566478"/>
      <w:bookmarkStart w:id="1228" w:name="_Toc3813611"/>
      <w:r>
        <w:t xml:space="preserve">Table </w:t>
      </w:r>
      <w:r>
        <w:fldChar w:fldCharType="begin"/>
      </w:r>
      <w:r>
        <w:instrText xml:space="preserve"> SEQ Table \* ARABIC </w:instrText>
      </w:r>
      <w:r>
        <w:fldChar w:fldCharType="separate"/>
      </w:r>
      <w:r w:rsidR="00015DC7">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27"/>
      <w:bookmarkEnd w:id="1228"/>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29" w:name="_Toc3566479"/>
      <w:bookmarkStart w:id="1230" w:name="_Toc3813612"/>
      <w:r>
        <w:t xml:space="preserve">Table </w:t>
      </w:r>
      <w:r>
        <w:fldChar w:fldCharType="begin"/>
      </w:r>
      <w:r>
        <w:instrText xml:space="preserve"> SEQ Table \* ARABIC </w:instrText>
      </w:r>
      <w:r>
        <w:fldChar w:fldCharType="separate"/>
      </w:r>
      <w:r w:rsidR="00015DC7">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29"/>
      <w:bookmarkEnd w:id="1230"/>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15DC7">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31" w:name="_Toc3566480"/>
      <w:bookmarkStart w:id="1232" w:name="_Toc3813613"/>
      <w:r>
        <w:t xml:space="preserve">Table </w:t>
      </w:r>
      <w:r>
        <w:fldChar w:fldCharType="begin"/>
      </w:r>
      <w:r>
        <w:instrText xml:space="preserve"> SEQ Table \* ARABIC </w:instrText>
      </w:r>
      <w:r>
        <w:fldChar w:fldCharType="separate"/>
      </w:r>
      <w:r w:rsidR="00015DC7">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1"/>
      <w:bookmarkEnd w:id="123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33" w:name="_Toc428537246"/>
      <w:bookmarkStart w:id="1234" w:name="_Toc428969565"/>
      <w:bookmarkStart w:id="1235" w:name="_Toc429052956"/>
      <w:bookmarkStart w:id="1236" w:name="_Toc428537247"/>
      <w:bookmarkStart w:id="1237" w:name="_Toc428965632"/>
      <w:bookmarkStart w:id="1238" w:name="_Toc428969566"/>
      <w:bookmarkStart w:id="1239" w:name="_Toc429052957"/>
      <w:bookmarkStart w:id="1240" w:name="_Toc428456280"/>
      <w:bookmarkStart w:id="1241" w:name="_Toc428537248"/>
      <w:bookmarkStart w:id="1242" w:name="_Toc428969567"/>
      <w:bookmarkStart w:id="1243" w:name="_Toc429052958"/>
      <w:bookmarkStart w:id="1244" w:name="_Toc338938901"/>
      <w:bookmarkStart w:id="1245" w:name="_Toc338939097"/>
      <w:bookmarkStart w:id="1246" w:name="_Toc3556997"/>
      <w:bookmarkStart w:id="1247" w:name="_Toc3813833"/>
      <w:bookmarkEnd w:id="1233"/>
      <w:bookmarkEnd w:id="1234"/>
      <w:bookmarkEnd w:id="1235"/>
      <w:bookmarkEnd w:id="1236"/>
      <w:bookmarkEnd w:id="1237"/>
      <w:bookmarkEnd w:id="1238"/>
      <w:bookmarkEnd w:id="1239"/>
      <w:bookmarkEnd w:id="1240"/>
      <w:bookmarkEnd w:id="1241"/>
      <w:bookmarkEnd w:id="1242"/>
      <w:bookmarkEnd w:id="1243"/>
      <w:r w:rsidRPr="007055D9">
        <w:lastRenderedPageBreak/>
        <w:t>1D connections</w:t>
      </w:r>
      <w:bookmarkEnd w:id="1244"/>
      <w:bookmarkEnd w:id="1245"/>
      <w:bookmarkEnd w:id="1246"/>
      <w:bookmarkEnd w:id="1247"/>
    </w:p>
    <w:p w14:paraId="4A529AC5" w14:textId="77777777" w:rsidR="00911496" w:rsidRDefault="00246BE4" w:rsidP="00246BE4">
      <w:pPr>
        <w:pStyle w:val="Heading2"/>
      </w:pPr>
      <w:bookmarkStart w:id="1248" w:name="_Toc3556998"/>
      <w:bookmarkStart w:id="1249" w:name="_Toc3813834"/>
      <w:bookmarkStart w:id="1250" w:name="_Toc338938902"/>
      <w:bookmarkStart w:id="1251" w:name="_Toc338939098"/>
      <w:r w:rsidRPr="00246BE4">
        <w:t>Generic Definitions</w:t>
      </w:r>
      <w:bookmarkEnd w:id="1248"/>
      <w:bookmarkEnd w:id="1249"/>
    </w:p>
    <w:p w14:paraId="5E086748" w14:textId="77777777" w:rsidR="007D6B05" w:rsidRDefault="007D6B05" w:rsidP="007D6B05">
      <w:pPr>
        <w:pStyle w:val="Heading3"/>
      </w:pPr>
      <w:bookmarkStart w:id="1252" w:name="_Toc3556999"/>
      <w:bookmarkStart w:id="1253" w:name="_Toc3813835"/>
      <w:r>
        <w:t>Identification</w:t>
      </w:r>
      <w:bookmarkEnd w:id="1252"/>
      <w:bookmarkEnd w:id="1253"/>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15DC7">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254" w:name="_Ref414571413"/>
      <w:bookmarkStart w:id="1255" w:name="_Ref429050458"/>
      <w:bookmarkStart w:id="1256" w:name="_Toc3557000"/>
      <w:bookmarkStart w:id="1257" w:name="_Toc3813836"/>
      <w:r w:rsidRPr="007055D9">
        <w:t>L</w:t>
      </w:r>
      <w:bookmarkEnd w:id="1254"/>
      <w:r w:rsidR="00246BE4">
        <w:t>ocation</w:t>
      </w:r>
      <w:bookmarkEnd w:id="1255"/>
      <w:bookmarkEnd w:id="1256"/>
      <w:bookmarkEnd w:id="1257"/>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15DC7" w:rsidRPr="00015DC7">
        <w:rPr>
          <w:b w:val="0"/>
          <w:i w:val="0"/>
          <w:sz w:val="22"/>
          <w:szCs w:val="22"/>
        </w:rPr>
        <w:t xml:space="preserve">Figure </w:t>
      </w:r>
      <w:r w:rsidR="00015DC7" w:rsidRPr="00015DC7">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15DC7" w:rsidRPr="00015DC7">
        <w:rPr>
          <w:b w:val="0"/>
          <w:i w:val="0"/>
          <w:sz w:val="22"/>
          <w:szCs w:val="22"/>
        </w:rPr>
        <w:t>: Weld Line Changing</w:t>
      </w:r>
      <w:r w:rsidR="00015DC7" w:rsidRPr="00015DC7">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58" w:author="nick" w:date="2019-02-12T11:51:00Z"/>
        </w:rPr>
      </w:pPr>
      <w:ins w:id="1259"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0"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1" w:author="nick" w:date="2019-02-12T11:51:00Z"/>
                <w:b/>
                <w:i/>
              </w:rPr>
            </w:pPr>
            <w:ins w:id="1262"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63" w:author="nick" w:date="2019-02-12T11:51:00Z"/>
                <w:b/>
                <w:i/>
              </w:rPr>
            </w:pPr>
            <w:ins w:id="1264"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65" w:author="nick" w:date="2019-02-12T11:51:00Z"/>
                <w:b/>
                <w:i/>
              </w:rPr>
            </w:pPr>
            <w:ins w:id="1266"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67" w:author="nick" w:date="2019-02-12T11:51:00Z"/>
                <w:b/>
                <w:i/>
              </w:rPr>
            </w:pPr>
            <w:ins w:id="1268" w:author="nick" w:date="2019-02-12T11:51:00Z">
              <w:r w:rsidRPr="007055D9">
                <w:rPr>
                  <w:b/>
                  <w:i/>
                </w:rPr>
                <w:t>Constraint</w:t>
              </w:r>
            </w:ins>
          </w:p>
        </w:tc>
      </w:tr>
      <w:tr w:rsidR="00A66652" w:rsidRPr="007055D9" w14:paraId="76E0084B" w14:textId="77777777" w:rsidTr="00B85EEA">
        <w:trPr>
          <w:jc w:val="center"/>
          <w:ins w:id="1269" w:author="nick" w:date="2019-02-12T11:51:00Z"/>
        </w:trPr>
        <w:tc>
          <w:tcPr>
            <w:tcW w:w="1871" w:type="dxa"/>
            <w:shd w:val="clear" w:color="auto" w:fill="auto"/>
            <w:vAlign w:val="bottom"/>
          </w:tcPr>
          <w:p w14:paraId="28F4102B" w14:textId="539AA6E5" w:rsidR="00A66652" w:rsidRPr="00137032" w:rsidRDefault="00A66652" w:rsidP="00B85EEA">
            <w:pPr>
              <w:rPr>
                <w:ins w:id="1270" w:author="nick" w:date="2019-02-12T11:51:00Z"/>
                <w:sz w:val="20"/>
                <w:szCs w:val="20"/>
              </w:rPr>
            </w:pPr>
            <w:ins w:id="1271"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72" w:author="nick" w:date="2019-02-12T11:51:00Z"/>
                <w:sz w:val="20"/>
                <w:szCs w:val="20"/>
              </w:rPr>
            </w:pPr>
            <w:ins w:id="1273"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74" w:author="nick" w:date="2019-02-12T11:51:00Z"/>
                <w:sz w:val="20"/>
                <w:szCs w:val="20"/>
              </w:rPr>
            </w:pPr>
            <w:ins w:id="1275" w:author="nick" w:date="2019-02-12T11:52:00Z">
              <w:r>
                <w:rPr>
                  <w:sz w:val="20"/>
                  <w:szCs w:val="20"/>
                </w:rPr>
                <w:t>O</w:t>
              </w:r>
            </w:ins>
            <w:ins w:id="1276"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77" w:author="nick" w:date="2019-02-12T11:51:00Z"/>
                <w:sz w:val="20"/>
                <w:szCs w:val="20"/>
              </w:rPr>
            </w:pPr>
            <w:ins w:id="1278" w:author="nick" w:date="2019-02-12T11:52:00Z">
              <w:r>
                <w:rPr>
                  <w:sz w:val="20"/>
                  <w:szCs w:val="20"/>
                </w:rPr>
                <w:t xml:space="preserve">Required only if there are more than </w:t>
              </w:r>
            </w:ins>
            <w:ins w:id="1279" w:author="nick" w:date="2019-03-23T23:05:00Z">
              <w:r w:rsidR="00FC3371">
                <w:rPr>
                  <w:sz w:val="20"/>
                  <w:szCs w:val="20"/>
                </w:rPr>
                <w:t>one</w:t>
              </w:r>
            </w:ins>
            <w:ins w:id="1280" w:author="nick" w:date="2019-02-12T11:52:00Z">
              <w:r w:rsidRPr="00FC3371">
                <w:rPr>
                  <w:rStyle w:val="elementdeftypeChar"/>
                </w:rPr>
                <w:t xml:space="preserve"> loc_list</w:t>
              </w:r>
            </w:ins>
            <w:ins w:id="1281" w:author="nick" w:date="2019-03-23T23:05:00Z">
              <w:r w:rsidR="00FC3371">
                <w:rPr>
                  <w:rStyle w:val="elementdeftypeChar"/>
                </w:rPr>
                <w:t xml:space="preserve"> </w:t>
              </w:r>
            </w:ins>
            <w:ins w:id="1282"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283" w:author="nick" w:date="2019-02-12T11:51:00Z"/>
        </w:rPr>
      </w:pPr>
      <w:bookmarkStart w:id="1284" w:name="_Toc3566481"/>
      <w:bookmarkStart w:id="1285" w:name="_Toc3813614"/>
      <w:ins w:id="1286" w:author="nick" w:date="2019-02-12T11:51:00Z">
        <w:r>
          <w:t xml:space="preserve">Table </w:t>
        </w:r>
        <w:r>
          <w:fldChar w:fldCharType="begin"/>
        </w:r>
        <w:r>
          <w:instrText xml:space="preserve"> SEQ Table \* ARABIC </w:instrText>
        </w:r>
        <w:r>
          <w:fldChar w:fldCharType="separate"/>
        </w:r>
      </w:ins>
      <w:ins w:id="1287" w:author="nick" w:date="2019-03-06T19:27:00Z">
        <w:r w:rsidR="00015DC7">
          <w:rPr>
            <w:noProof/>
          </w:rPr>
          <w:t>73</w:t>
        </w:r>
      </w:ins>
      <w:ins w:id="1288" w:author="nick" w:date="2019-02-12T11:51:00Z">
        <w:r>
          <w:fldChar w:fldCharType="end"/>
        </w:r>
        <w:r>
          <w:t xml:space="preserve">: Attributes of element </w:t>
        </w:r>
        <w:r w:rsidRPr="003E46C4">
          <w:rPr>
            <w:rStyle w:val="elementdeftypeChar"/>
            <w:b/>
          </w:rPr>
          <w:t>&lt;loc</w:t>
        </w:r>
      </w:ins>
      <w:ins w:id="1289" w:author="nick" w:date="2019-02-12T11:55:00Z">
        <w:r>
          <w:rPr>
            <w:rStyle w:val="elementdeftypeChar"/>
            <w:b/>
          </w:rPr>
          <w:t>_list</w:t>
        </w:r>
      </w:ins>
      <w:ins w:id="1290" w:author="nick" w:date="2019-02-12T11:51:00Z">
        <w:r w:rsidRPr="003E46C4">
          <w:rPr>
            <w:rStyle w:val="elementdeftypeChar"/>
            <w:b/>
          </w:rPr>
          <w:t>/&gt;</w:t>
        </w:r>
        <w:bookmarkEnd w:id="1284"/>
        <w:bookmarkEnd w:id="1285"/>
      </w:ins>
    </w:p>
    <w:p w14:paraId="2B49AFAF" w14:textId="537F50D3" w:rsidR="007D6B05" w:rsidDel="00FC3371" w:rsidRDefault="007D6B05" w:rsidP="007D6B05">
      <w:pPr>
        <w:jc w:val="both"/>
        <w:rPr>
          <w:del w:id="1291" w:author="nick" w:date="2019-02-12T11:51:00Z"/>
        </w:rPr>
      </w:pPr>
      <w:commentRangeStart w:id="1292"/>
      <w:del w:id="1293"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2"/>
        <w:r w:rsidR="00E16DE9" w:rsidDel="00A66652">
          <w:rPr>
            <w:rStyle w:val="CommentReference"/>
            <w:lang w:eastAsia="x-none"/>
          </w:rPr>
          <w:commentReference w:id="1292"/>
        </w:r>
      </w:del>
    </w:p>
    <w:p w14:paraId="5242F264" w14:textId="4E953BD7" w:rsidR="00FC3371" w:rsidRDefault="005C5466" w:rsidP="007D6B05">
      <w:pPr>
        <w:jc w:val="both"/>
        <w:rPr>
          <w:ins w:id="1294" w:author="nick" w:date="2019-03-23T23:03:00Z"/>
        </w:rPr>
      </w:pPr>
      <w:commentRangeStart w:id="1295"/>
      <w:ins w:id="1296" w:author="nick" w:date="2019-03-23T23:23:00Z">
        <w:r>
          <w:t>A s</w:t>
        </w:r>
      </w:ins>
      <w:ins w:id="1297" w:author="nick" w:date="2019-03-23T23:05:00Z">
        <w:r w:rsidR="00FC3371">
          <w:t>tepped</w:t>
        </w:r>
      </w:ins>
      <w:ins w:id="1298" w:author="nick" w:date="2019-03-23T23:06:00Z">
        <w:r w:rsidR="00FC3371">
          <w:t xml:space="preserve"> connection</w:t>
        </w:r>
      </w:ins>
      <w:ins w:id="1299" w:author="nick" w:date="2019-03-23T23:22:00Z">
        <w:r>
          <w:t xml:space="preserve"> line</w:t>
        </w:r>
      </w:ins>
      <w:ins w:id="1300" w:author="nick" w:date="2019-03-23T23:06:00Z">
        <w:r w:rsidR="00FC3371">
          <w:t xml:space="preserve">, or a connection </w:t>
        </w:r>
      </w:ins>
      <w:ins w:id="1301" w:author="nick" w:date="2019-03-23T23:07:00Z">
        <w:r w:rsidR="00FC3371">
          <w:t xml:space="preserve">line </w:t>
        </w:r>
      </w:ins>
      <w:ins w:id="1302" w:author="nick" w:date="2019-03-23T23:06:00Z">
        <w:r w:rsidR="00FC3371">
          <w:t>with sharp corners</w:t>
        </w:r>
      </w:ins>
      <w:ins w:id="1303" w:author="nick" w:date="2019-03-23T23:15:00Z">
        <w:r>
          <w:rPr>
            <w:rStyle w:val="FootnoteReference"/>
          </w:rPr>
          <w:footnoteReference w:id="16"/>
        </w:r>
      </w:ins>
      <w:ins w:id="1314" w:author="nick" w:date="2019-03-23T23:06:00Z">
        <w:r w:rsidR="00FC3371">
          <w:t xml:space="preserve">, </w:t>
        </w:r>
      </w:ins>
      <w:ins w:id="1315" w:author="nick" w:date="2019-03-23T23:23:00Z">
        <w:r w:rsidR="00FC5176">
          <w:t xml:space="preserve">can be </w:t>
        </w:r>
      </w:ins>
      <w:ins w:id="1316" w:author="nick" w:date="2019-03-23T23:27:00Z">
        <w:r w:rsidR="00CB4543">
          <w:t>expressed</w:t>
        </w:r>
      </w:ins>
      <w:ins w:id="1317" w:author="nick" w:date="2019-03-23T23:23:00Z">
        <w:r w:rsidR="00FC5176">
          <w:t xml:space="preserve"> by</w:t>
        </w:r>
      </w:ins>
      <w:ins w:id="1318" w:author="nick" w:date="2019-03-23T23:06:00Z">
        <w:r w:rsidR="00FC3371">
          <w:t xml:space="preserve"> a </w:t>
        </w:r>
      </w:ins>
      <w:ins w:id="1319" w:author="nick" w:date="2019-03-23T23:07:00Z">
        <w:r w:rsidR="00FC3371">
          <w:t xml:space="preserve">series of </w:t>
        </w:r>
      </w:ins>
      <w:ins w:id="1320"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1" w:author="nick" w:date="2019-03-23T23:10:00Z">
        <w:r w:rsidR="00FC3371">
          <w:t>elements</w:t>
        </w:r>
      </w:ins>
      <w:ins w:id="1322" w:author="nick" w:date="2019-03-23T23:08:00Z">
        <w:r w:rsidR="00FC3371">
          <w:t xml:space="preserve">. In this case, the </w:t>
        </w:r>
      </w:ins>
      <w:ins w:id="1323"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24" w:author="nick" w:date="2019-03-23T23:09:00Z">
        <w:r w:rsidR="00FC5176">
          <w:t xml:space="preserve">order </w:t>
        </w:r>
        <w:r w:rsidR="00FC3371">
          <w:t xml:space="preserve">is </w:t>
        </w:r>
      </w:ins>
      <w:ins w:id="1325" w:author="nick" w:date="2019-03-23T23:28:00Z">
        <w:r w:rsidR="00CB4543">
          <w:t>indicated</w:t>
        </w:r>
      </w:ins>
      <w:ins w:id="1326" w:author="nick" w:date="2019-03-23T23:09:00Z">
        <w:r w:rsidR="00FC3371">
          <w:t xml:space="preserve"> by the </w:t>
        </w:r>
        <w:r w:rsidR="00FC3371" w:rsidRPr="00FC3371">
          <w:rPr>
            <w:rStyle w:val="elementdeftypeChar"/>
          </w:rPr>
          <w:t>index</w:t>
        </w:r>
        <w:r w:rsidR="00FC3371">
          <w:t xml:space="preserve"> </w:t>
        </w:r>
      </w:ins>
      <w:ins w:id="1327" w:author="nick" w:date="2019-03-23T23:08:00Z">
        <w:r w:rsidR="00FC3371">
          <w:t>attribute</w:t>
        </w:r>
      </w:ins>
      <w:ins w:id="1328" w:author="nick" w:date="2019-03-23T23:10:00Z">
        <w:r w:rsidR="00FC3371">
          <w:t>.</w:t>
        </w:r>
      </w:ins>
      <w:commentRangeEnd w:id="1295"/>
      <w:ins w:id="1329" w:author="nick" w:date="2019-03-23T23:28:00Z">
        <w:r w:rsidR="00CB4543">
          <w:rPr>
            <w:rStyle w:val="CommentReference"/>
            <w:lang w:eastAsia="x-none"/>
          </w:rPr>
          <w:commentReference w:id="1295"/>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30" w:name="_Toc3566482"/>
      <w:bookmarkStart w:id="1331" w:name="_Toc3813615"/>
      <w:r>
        <w:lastRenderedPageBreak/>
        <w:t xml:space="preserve">Table </w:t>
      </w:r>
      <w:r>
        <w:fldChar w:fldCharType="begin"/>
      </w:r>
      <w:r>
        <w:instrText xml:space="preserve"> SEQ Table \* ARABIC </w:instrText>
      </w:r>
      <w:r>
        <w:fldChar w:fldCharType="separate"/>
      </w:r>
      <w:r w:rsidR="00A77087">
        <w:rPr>
          <w:noProof/>
        </w:rPr>
        <w:t>74</w:t>
      </w:r>
      <w:r>
        <w:fldChar w:fldCharType="end"/>
      </w:r>
      <w:r>
        <w:t xml:space="preserve">: Nested elements of </w:t>
      </w:r>
      <w:r w:rsidRPr="00837116">
        <w:rPr>
          <w:rStyle w:val="elementdeftypeChar"/>
          <w:b/>
        </w:rPr>
        <w:t>&lt;loc_list&gt;</w:t>
      </w:r>
      <w:bookmarkEnd w:id="1330"/>
      <w:bookmarkEnd w:id="1331"/>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32" w:name="_Toc3566483"/>
      <w:bookmarkStart w:id="1333" w:name="_Toc3813616"/>
      <w:r>
        <w:t xml:space="preserve">Table </w:t>
      </w:r>
      <w:r>
        <w:fldChar w:fldCharType="begin"/>
      </w:r>
      <w:r>
        <w:instrText xml:space="preserve"> SEQ Table \* ARABIC </w:instrText>
      </w:r>
      <w:r>
        <w:fldChar w:fldCharType="separate"/>
      </w:r>
      <w:r w:rsidR="00A77087">
        <w:rPr>
          <w:noProof/>
        </w:rPr>
        <w:t>75</w:t>
      </w:r>
      <w:r>
        <w:fldChar w:fldCharType="end"/>
      </w:r>
      <w:r>
        <w:t xml:space="preserve">: Attributes of element </w:t>
      </w:r>
      <w:r w:rsidRPr="003E46C4">
        <w:rPr>
          <w:rStyle w:val="elementdeftypeChar"/>
          <w:b/>
        </w:rPr>
        <w:t>&lt;loc/&gt;</w:t>
      </w:r>
      <w:bookmarkEnd w:id="1332"/>
      <w:bookmarkEnd w:id="133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34" w:name="_Toc3557001"/>
      <w:bookmarkStart w:id="1335" w:name="_Toc3813837"/>
      <w:r>
        <w:t>Type Specification</w:t>
      </w:r>
      <w:bookmarkEnd w:id="1334"/>
      <w:bookmarkEnd w:id="133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15DC7">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36" w:name="_Toc3566484"/>
      <w:bookmarkStart w:id="1337" w:name="_Toc3813617"/>
      <w:r>
        <w:t xml:space="preserve">Table </w:t>
      </w:r>
      <w:r>
        <w:fldChar w:fldCharType="begin"/>
      </w:r>
      <w:r>
        <w:instrText xml:space="preserve"> SEQ Table \* ARABIC </w:instrText>
      </w:r>
      <w:r>
        <w:fldChar w:fldCharType="separate"/>
      </w:r>
      <w:r w:rsidR="00A77087">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36"/>
      <w:bookmarkEnd w:id="1337"/>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38" w:name="_Toc3557002"/>
      <w:bookmarkStart w:id="1339" w:name="_Toc3813838"/>
      <w:r w:rsidRPr="007055D9">
        <w:t>Seam Weld</w:t>
      </w:r>
      <w:bookmarkEnd w:id="288"/>
      <w:r w:rsidR="007F0EFE" w:rsidRPr="007055D9">
        <w:t>s</w:t>
      </w:r>
      <w:bookmarkEnd w:id="1250"/>
      <w:bookmarkEnd w:id="1251"/>
      <w:bookmarkEnd w:id="1338"/>
      <w:bookmarkEnd w:id="1339"/>
    </w:p>
    <w:p w14:paraId="57ED57DC" w14:textId="77777777" w:rsidR="00255787" w:rsidRPr="007055D9" w:rsidRDefault="00C6435A" w:rsidP="004067DB">
      <w:pPr>
        <w:pStyle w:val="Heading3"/>
      </w:pPr>
      <w:bookmarkStart w:id="1340" w:name="_Toc338938903"/>
      <w:bookmarkStart w:id="1341" w:name="_Toc338939099"/>
      <w:bookmarkStart w:id="1342" w:name="_Toc3557003"/>
      <w:bookmarkStart w:id="1343" w:name="_Toc3813839"/>
      <w:r w:rsidRPr="007055D9">
        <w:t>Description and M</w:t>
      </w:r>
      <w:r w:rsidR="007F0EFE" w:rsidRPr="007055D9">
        <w:t>odeling Parameters</w:t>
      </w:r>
      <w:bookmarkEnd w:id="289"/>
      <w:bookmarkEnd w:id="1340"/>
      <w:bookmarkEnd w:id="1341"/>
      <w:bookmarkEnd w:id="1342"/>
      <w:bookmarkEnd w:id="134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44" w:name="_Ref428965482"/>
      <w:bookmarkStart w:id="1345" w:name="_Toc3557120"/>
      <w:bookmarkStart w:id="1346" w:name="_Toc3813719"/>
      <w:r w:rsidRPr="007055D9">
        <w:t xml:space="preserve">Figure </w:t>
      </w:r>
      <w:r w:rsidR="00406B64">
        <w:fldChar w:fldCharType="begin"/>
      </w:r>
      <w:r w:rsidR="00406B64">
        <w:instrText xml:space="preserve"> SEQ Figure \* ARABIC </w:instrText>
      </w:r>
      <w:r w:rsidR="00406B64">
        <w:fldChar w:fldCharType="separate"/>
      </w:r>
      <w:r w:rsidR="00015DC7">
        <w:rPr>
          <w:noProof/>
        </w:rPr>
        <w:t>40</w:t>
      </w:r>
      <w:r w:rsidR="00406B64">
        <w:fldChar w:fldCharType="end"/>
      </w:r>
      <w:bookmarkStart w:id="1347" w:name="_Ref428965475"/>
      <w:bookmarkEnd w:id="1344"/>
      <w:r w:rsidRPr="007055D9">
        <w:t>: Weld Line Changing</w:t>
      </w:r>
      <w:r w:rsidRPr="007055D9">
        <w:rPr>
          <w:noProof/>
        </w:rPr>
        <w:t xml:space="preserve"> from Y-Joint to Overlap-Joint</w:t>
      </w:r>
      <w:bookmarkEnd w:id="1345"/>
      <w:bookmarkEnd w:id="1346"/>
      <w:bookmarkEnd w:id="134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48" w:name="_Toc3557121"/>
      <w:bookmarkStart w:id="1349" w:name="_Toc3813720"/>
      <w:r w:rsidRPr="00E24A0B">
        <w:t xml:space="preserve">Figure </w:t>
      </w:r>
      <w:r w:rsidRPr="00E24A0B">
        <w:fldChar w:fldCharType="begin"/>
      </w:r>
      <w:r w:rsidRPr="00E24A0B">
        <w:instrText xml:space="preserve"> SEQ Figure \* ARABIC </w:instrText>
      </w:r>
      <w:r w:rsidRPr="00E24A0B">
        <w:fldChar w:fldCharType="separate"/>
      </w:r>
      <w:r w:rsidR="00015DC7">
        <w:rPr>
          <w:noProof/>
        </w:rPr>
        <w:t>41</w:t>
      </w:r>
      <w:r w:rsidRPr="00E24A0B">
        <w:fldChar w:fldCharType="end"/>
      </w:r>
      <w:r w:rsidRPr="00E24A0B">
        <w:t>: Longitudinal stiffener, top view</w:t>
      </w:r>
      <w:bookmarkEnd w:id="1348"/>
      <w:bookmarkEnd w:id="134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350" w:name="_Toc288196463"/>
      <w:bookmarkStart w:id="1351" w:name="_Toc288200761"/>
      <w:bookmarkStart w:id="1352" w:name="_Toc338938907"/>
      <w:bookmarkStart w:id="1353" w:name="_Toc338939104"/>
      <w:bookmarkStart w:id="1354" w:name="_Toc3557004"/>
      <w:bookmarkStart w:id="1355" w:name="_Toc3813840"/>
      <w:bookmarkStart w:id="1356" w:name="_Toc288196487"/>
      <w:bookmarkStart w:id="1357" w:name="_Toc288200789"/>
      <w:bookmarkStart w:id="1358" w:name="_Toc338938910"/>
      <w:bookmarkStart w:id="1359" w:name="_Toc338939129"/>
      <w:r w:rsidRPr="007055D9">
        <w:t>Seam Weld</w:t>
      </w:r>
      <w:r w:rsidR="0006113C" w:rsidRPr="007055D9">
        <w:t xml:space="preserve"> Definition</w:t>
      </w:r>
      <w:bookmarkEnd w:id="1350"/>
      <w:bookmarkEnd w:id="1351"/>
      <w:bookmarkEnd w:id="1352"/>
      <w:bookmarkEnd w:id="1353"/>
      <w:r w:rsidR="0006113C" w:rsidRPr="007055D9">
        <w:t xml:space="preserve"> Overview</w:t>
      </w:r>
      <w:bookmarkEnd w:id="1354"/>
      <w:bookmarkEnd w:id="135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360" w:name="_Toc3557122"/>
      <w:bookmarkStart w:id="1361" w:name="_Toc3813721"/>
      <w:r>
        <w:t xml:space="preserve">Figure </w:t>
      </w:r>
      <w:r>
        <w:fldChar w:fldCharType="begin"/>
      </w:r>
      <w:r>
        <w:instrText xml:space="preserve"> SEQ Figure \* ARABIC </w:instrText>
      </w:r>
      <w:r>
        <w:fldChar w:fldCharType="separate"/>
      </w:r>
      <w:r w:rsidR="00015DC7">
        <w:rPr>
          <w:noProof/>
        </w:rPr>
        <w:t>42</w:t>
      </w:r>
      <w:r>
        <w:fldChar w:fldCharType="end"/>
      </w:r>
      <w:r w:rsidR="00AF3023" w:rsidRPr="00EB74AE">
        <w:t>: Seam weld types and attributes</w:t>
      </w:r>
      <w:bookmarkEnd w:id="1360"/>
      <w:bookmarkEnd w:id="1361"/>
    </w:p>
    <w:p w14:paraId="7F783786" w14:textId="77777777" w:rsidR="0006113C" w:rsidRPr="007055D9" w:rsidRDefault="0006113C" w:rsidP="0006113C">
      <w:pPr>
        <w:pStyle w:val="Heading3"/>
      </w:pPr>
      <w:bookmarkStart w:id="1362" w:name="_Toc3557005"/>
      <w:bookmarkStart w:id="1363" w:name="_Toc3813841"/>
      <w:r w:rsidRPr="007055D9">
        <w:t>Specific XML Realization</w:t>
      </w:r>
      <w:bookmarkEnd w:id="1362"/>
      <w:bookmarkEnd w:id="136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4" w:name="XMLStructureSeamWelds"/>
      <w:bookmarkEnd w:id="136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365" w:name="_Toc3557123"/>
      <w:bookmarkStart w:id="1366" w:name="_Toc3813722"/>
      <w:r>
        <w:t xml:space="preserve">Figure </w:t>
      </w:r>
      <w:r>
        <w:fldChar w:fldCharType="begin"/>
      </w:r>
      <w:r>
        <w:instrText xml:space="preserve"> SEQ Figure \* ARABIC </w:instrText>
      </w:r>
      <w:r>
        <w:fldChar w:fldCharType="separate"/>
      </w:r>
      <w:r w:rsidR="00015DC7">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65"/>
      <w:bookmarkEnd w:id="1366"/>
    </w:p>
    <w:p w14:paraId="7AB87473" w14:textId="77777777" w:rsidR="00843EED" w:rsidRPr="007055D9" w:rsidRDefault="00843EED" w:rsidP="00843EED">
      <w:pPr>
        <w:pStyle w:val="Heading3"/>
        <w:tabs>
          <w:tab w:val="clear" w:pos="720"/>
        </w:tabs>
      </w:pPr>
      <w:bookmarkStart w:id="1367" w:name="_Toc3557006"/>
      <w:bookmarkStart w:id="1368" w:name="_Toc3813842"/>
      <w:r w:rsidRPr="007055D9">
        <w:t>Generic Seam Weld Definition</w:t>
      </w:r>
      <w:bookmarkEnd w:id="1356"/>
      <w:bookmarkEnd w:id="1357"/>
      <w:bookmarkEnd w:id="1358"/>
      <w:bookmarkEnd w:id="1359"/>
      <w:bookmarkEnd w:id="1367"/>
      <w:bookmarkEnd w:id="1368"/>
    </w:p>
    <w:p w14:paraId="1158557E" w14:textId="77777777" w:rsidR="008C58F6" w:rsidRPr="007055D9" w:rsidRDefault="008C58F6" w:rsidP="008C58F6">
      <w:pPr>
        <w:pStyle w:val="Heading4"/>
      </w:pPr>
      <w:bookmarkStart w:id="1369" w:name="_Toc3557007"/>
      <w:bookmarkStart w:id="1370" w:name="_Toc3813843"/>
      <w:r w:rsidRPr="007055D9">
        <w:t>Identification</w:t>
      </w:r>
      <w:bookmarkEnd w:id="1369"/>
      <w:bookmarkEnd w:id="137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77087">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77087" w:rsidRPr="00BD20ED">
              <w:rPr>
                <w:szCs w:val="34"/>
              </w:rPr>
              <w:t xml:space="preserve">Attribute </w:t>
            </w:r>
            <w:r w:rsidR="00A77087" w:rsidRPr="00A77087">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371" w:name="_Toc3566485"/>
      <w:bookmarkStart w:id="1372" w:name="_Toc3813618"/>
      <w:r>
        <w:t xml:space="preserve">Table </w:t>
      </w:r>
      <w:r>
        <w:fldChar w:fldCharType="begin"/>
      </w:r>
      <w:r>
        <w:instrText xml:space="preserve"> SEQ Table \* ARABIC </w:instrText>
      </w:r>
      <w:r>
        <w:fldChar w:fldCharType="separate"/>
      </w:r>
      <w:r w:rsidR="00A77087">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1"/>
      <w:bookmarkEnd w:id="1372"/>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73" w:name="_Ref414571756"/>
      <w:bookmarkStart w:id="1374" w:name="_Toc3557008"/>
      <w:bookmarkStart w:id="1375" w:name="_Toc3813844"/>
      <w:r w:rsidRPr="007055D9">
        <w:t>Type</w:t>
      </w:r>
      <w:r w:rsidR="008C58F6" w:rsidRPr="007055D9">
        <w:t xml:space="preserve"> Specification</w:t>
      </w:r>
      <w:bookmarkEnd w:id="1373"/>
      <w:bookmarkEnd w:id="1374"/>
      <w:bookmarkEnd w:id="137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376" w:name="_Toc3566486"/>
      <w:bookmarkStart w:id="1377" w:name="_Toc3813619"/>
      <w:bookmarkStart w:id="1378" w:name="_Toc338939134"/>
      <w:bookmarkStart w:id="1379" w:name="_Toc288196488"/>
      <w:bookmarkStart w:id="1380" w:name="_Toc288200790"/>
      <w:bookmarkStart w:id="1381" w:name="_Toc338939130"/>
      <w:r>
        <w:t xml:space="preserve">Table </w:t>
      </w:r>
      <w:r w:rsidR="00D43112">
        <w:fldChar w:fldCharType="begin"/>
      </w:r>
      <w:r w:rsidR="00D43112">
        <w:instrText xml:space="preserve"> SEQ Table \* ARABIC </w:instrText>
      </w:r>
      <w:r w:rsidR="00D43112">
        <w:fldChar w:fldCharType="separate"/>
      </w:r>
      <w:r w:rsidR="00A77087">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76"/>
      <w:bookmarkEnd w:id="137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78"/>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82" w:name="_Toc288196490"/>
      <w:bookmarkStart w:id="1383" w:name="_Toc288200792"/>
      <w:bookmarkStart w:id="1384" w:name="_Toc338939132"/>
      <w:bookmarkStart w:id="1385" w:name="_Toc288196468"/>
      <w:bookmarkStart w:id="1386" w:name="_Toc288200771"/>
      <w:bookmarkStart w:id="1387" w:name="_Toc338938904"/>
      <w:bookmarkStart w:id="1388" w:name="_Toc338939100"/>
      <w:bookmarkEnd w:id="1379"/>
      <w:bookmarkEnd w:id="1380"/>
      <w:bookmarkEnd w:id="138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389" w:name="_Toc3566487"/>
      <w:bookmarkStart w:id="1390" w:name="_Toc3813620"/>
      <w:r>
        <w:t xml:space="preserve">Table </w:t>
      </w:r>
      <w:r w:rsidR="00D43112">
        <w:fldChar w:fldCharType="begin"/>
      </w:r>
      <w:r w:rsidR="00D43112">
        <w:instrText xml:space="preserve"> SEQ Table \* ARABIC </w:instrText>
      </w:r>
      <w:r w:rsidR="00D43112">
        <w:fldChar w:fldCharType="separate"/>
      </w:r>
      <w:r w:rsidR="00A77087">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89"/>
      <w:bookmarkEnd w:id="139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391" w:name="_Toc3566488"/>
      <w:bookmarkStart w:id="1392" w:name="_Toc3813621"/>
      <w:r>
        <w:t xml:space="preserve">Table </w:t>
      </w:r>
      <w:r w:rsidR="00D43112">
        <w:fldChar w:fldCharType="begin"/>
      </w:r>
      <w:r w:rsidR="00D43112">
        <w:instrText xml:space="preserve"> SEQ Table \* ARABIC </w:instrText>
      </w:r>
      <w:r w:rsidR="00D43112">
        <w:fldChar w:fldCharType="separate"/>
      </w:r>
      <w:r w:rsidR="00A77087">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1"/>
      <w:bookmarkEnd w:id="139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3" w:name="_Toc288196493"/>
      <w:bookmarkStart w:id="139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95" w:name="GenericSeamWeldWeldPosition"/>
      <w:bookmarkStart w:id="1396" w:name="GenericSeamWelParameters"/>
      <w:bookmarkStart w:id="1397" w:name="GenericSeamWeldSubType"/>
      <w:bookmarkStart w:id="1398" w:name="GenericSeamWeldWeldingPosition"/>
      <w:bookmarkStart w:id="1399" w:name="_Toc3557009"/>
      <w:bookmarkStart w:id="1400" w:name="_Toc3813845"/>
      <w:bookmarkStart w:id="1401" w:name="_Toc338938905"/>
      <w:bookmarkStart w:id="1402" w:name="_Toc338939101"/>
      <w:bookmarkStart w:id="1403" w:name="_Toc338939136"/>
      <w:bookmarkEnd w:id="1382"/>
      <w:bookmarkEnd w:id="1383"/>
      <w:bookmarkEnd w:id="1384"/>
      <w:bookmarkEnd w:id="1385"/>
      <w:bookmarkEnd w:id="1386"/>
      <w:bookmarkEnd w:id="1387"/>
      <w:bookmarkEnd w:id="1388"/>
      <w:bookmarkEnd w:id="1393"/>
      <w:bookmarkEnd w:id="1394"/>
      <w:bookmarkEnd w:id="1395"/>
      <w:bookmarkEnd w:id="1396"/>
      <w:bookmarkEnd w:id="1397"/>
      <w:bookmarkEnd w:id="1398"/>
      <w:r>
        <w:t>W</w:t>
      </w:r>
      <w:r w:rsidR="00433A07">
        <w:t>eld Position and Sheet Metal Parameters</w:t>
      </w:r>
      <w:bookmarkEnd w:id="1399"/>
      <w:bookmarkEnd w:id="140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15DC7">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15DC7">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404" w:name="_Ref397587838"/>
      <w:bookmarkStart w:id="1405" w:name="_Toc3557124"/>
      <w:bookmarkStart w:id="1406" w:name="_Toc3813723"/>
      <w:r w:rsidRPr="007055D9">
        <w:t xml:space="preserve">Figure </w:t>
      </w:r>
      <w:r w:rsidR="00406B64">
        <w:fldChar w:fldCharType="begin"/>
      </w:r>
      <w:r w:rsidR="00406B64">
        <w:instrText xml:space="preserve"> SEQ Figure \* ARABIC </w:instrText>
      </w:r>
      <w:r w:rsidR="00406B64">
        <w:fldChar w:fldCharType="separate"/>
      </w:r>
      <w:r w:rsidR="00015DC7">
        <w:rPr>
          <w:noProof/>
        </w:rPr>
        <w:t>44</w:t>
      </w:r>
      <w:r w:rsidR="00406B64">
        <w:fldChar w:fldCharType="end"/>
      </w:r>
      <w:bookmarkEnd w:id="1404"/>
      <w:r w:rsidRPr="007055D9">
        <w:t xml:space="preserve">: Sheet Parameters vs. </w:t>
      </w:r>
      <w:r w:rsidRPr="007055D9">
        <w:rPr>
          <w:noProof/>
        </w:rPr>
        <w:t xml:space="preserve"> Weld Position Parameters</w:t>
      </w:r>
      <w:bookmarkEnd w:id="1405"/>
      <w:bookmarkEnd w:id="1406"/>
    </w:p>
    <w:p w14:paraId="7C8D9624" w14:textId="77777777" w:rsidR="000E5FC5" w:rsidRDefault="000E5FC5" w:rsidP="00433A07">
      <w:pPr>
        <w:pStyle w:val="Heading4"/>
        <w:numPr>
          <w:ilvl w:val="4"/>
          <w:numId w:val="1"/>
        </w:numPr>
        <w:ind w:left="1009" w:hanging="1009"/>
      </w:pPr>
      <w:bookmarkStart w:id="1407" w:name="_Toc3557010"/>
      <w:bookmarkStart w:id="1408" w:name="_Toc3813846"/>
      <w:bookmarkStart w:id="1409" w:name="_Ref397525982"/>
      <w:r w:rsidRPr="007055D9">
        <w:t>Parameters Assigned to a Specific Sheet of the Flange</w:t>
      </w:r>
      <w:bookmarkEnd w:id="1407"/>
      <w:bookmarkEnd w:id="1408"/>
      <w:r w:rsidRPr="007055D9">
        <w:t xml:space="preserve"> </w:t>
      </w:r>
      <w:bookmarkEnd w:id="1409"/>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410" w:name="_Toc3566489"/>
      <w:bookmarkStart w:id="1411" w:name="_Toc3813622"/>
      <w:r>
        <w:t xml:space="preserve">Table </w:t>
      </w:r>
      <w:r w:rsidR="00D43112">
        <w:fldChar w:fldCharType="begin"/>
      </w:r>
      <w:r w:rsidR="00D43112">
        <w:instrText xml:space="preserve"> SEQ Table \* ARABIC </w:instrText>
      </w:r>
      <w:r w:rsidR="00D43112">
        <w:fldChar w:fldCharType="separate"/>
      </w:r>
      <w:r w:rsidR="00A77087">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0"/>
      <w:bookmarkEnd w:id="1411"/>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77087" w:rsidRPr="007055D9">
        <w:t xml:space="preserve">Figure </w:t>
      </w:r>
      <w:r w:rsidR="00A77087">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15DC7">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12" w:name="_Welding_Position"/>
      <w:bookmarkStart w:id="1413" w:name="_Ref397524978"/>
      <w:bookmarkStart w:id="1414" w:name="_Toc3557011"/>
      <w:bookmarkStart w:id="1415" w:name="_Toc3813847"/>
      <w:bookmarkEnd w:id="1412"/>
      <w:r w:rsidRPr="007055D9">
        <w:t>Welding Position</w:t>
      </w:r>
      <w:bookmarkEnd w:id="1401"/>
      <w:bookmarkEnd w:id="1402"/>
      <w:bookmarkEnd w:id="1413"/>
      <w:bookmarkEnd w:id="1414"/>
      <w:bookmarkEnd w:id="1415"/>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77087" w:rsidRPr="007055D9">
        <w:t xml:space="preserve">Figure </w:t>
      </w:r>
      <w:r w:rsidR="00A77087">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15DC7">
        <w:t>8.2.5</w:t>
      </w:r>
      <w:r w:rsidR="008D51C0" w:rsidRPr="007055D9">
        <w:fldChar w:fldCharType="end"/>
      </w:r>
      <w:r w:rsidRPr="007055D9">
        <w:t>).</w:t>
      </w:r>
    </w:p>
    <w:p w14:paraId="5C54CD1A" w14:textId="77777777" w:rsidR="008A051D" w:rsidRPr="007055D9" w:rsidRDefault="004F562F" w:rsidP="008A051D">
      <w:pPr>
        <w:keepNext/>
        <w:jc w:val="center"/>
      </w:pPr>
      <w:bookmarkStart w:id="1416" w:name="_Toc338939102"/>
      <w:r>
        <w:rPr>
          <w:noProof/>
          <w:lang w:eastAsia="en-US"/>
        </w:rPr>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17" w:name="_Ref397529286"/>
      <w:bookmarkStart w:id="1418" w:name="_Toc3557125"/>
      <w:bookmarkStart w:id="1419" w:name="_Toc3813724"/>
      <w:r w:rsidRPr="007055D9">
        <w:t xml:space="preserve">Figure </w:t>
      </w:r>
      <w:bookmarkStart w:id="1420" w:name="Figure10"/>
      <w:r w:rsidR="00406B64">
        <w:fldChar w:fldCharType="begin"/>
      </w:r>
      <w:r w:rsidR="00406B64">
        <w:instrText xml:space="preserve"> SEQ Figure \* ARABIC </w:instrText>
      </w:r>
      <w:r w:rsidR="00406B64">
        <w:fldChar w:fldCharType="separate"/>
      </w:r>
      <w:r w:rsidR="00015DC7">
        <w:rPr>
          <w:noProof/>
        </w:rPr>
        <w:t>45</w:t>
      </w:r>
      <w:r w:rsidR="00406B64">
        <w:fldChar w:fldCharType="end"/>
      </w:r>
      <w:bookmarkEnd w:id="1417"/>
      <w:bookmarkEnd w:id="1420"/>
      <w:r w:rsidRPr="007055D9">
        <w:t>: Welding Position of a Y-Joint</w:t>
      </w:r>
      <w:bookmarkEnd w:id="1418"/>
      <w:bookmarkEnd w:id="1419"/>
    </w:p>
    <w:p w14:paraId="7D4C2DF5" w14:textId="77777777" w:rsidR="00B540EB" w:rsidRPr="007055D9" w:rsidRDefault="00B540EB" w:rsidP="00B540EB">
      <w:pPr>
        <w:pStyle w:val="Heading5"/>
      </w:pPr>
      <w:r w:rsidRPr="007055D9">
        <w:t>Primary and Secondary Sides</w:t>
      </w:r>
      <w:bookmarkEnd w:id="141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21" w:name="_Toc288196495"/>
      <w:bookmarkStart w:id="1422" w:name="_Toc288200797"/>
      <w:bookmarkStart w:id="1423" w:name="_Toc338939138"/>
      <w:bookmarkEnd w:id="1403"/>
      <w:r w:rsidRPr="007055D9">
        <w:t>Element “weld_position”</w:t>
      </w:r>
      <w:bookmarkEnd w:id="1421"/>
      <w:bookmarkEnd w:id="1422"/>
      <w:bookmarkEnd w:id="1423"/>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24" w:author="m.kalaitzaki" w:date="2019-02-11T16:57:00Z"/>
        </w:trPr>
        <w:tc>
          <w:tcPr>
            <w:tcW w:w="1871" w:type="dxa"/>
            <w:shd w:val="clear" w:color="auto" w:fill="auto"/>
          </w:tcPr>
          <w:p w14:paraId="74054A21" w14:textId="13B0B198" w:rsidR="00A142EA" w:rsidRPr="00BF4046" w:rsidRDefault="00A142EA" w:rsidP="00DE3902">
            <w:pPr>
              <w:keepNext/>
              <w:rPr>
                <w:ins w:id="1425" w:author="m.kalaitzaki" w:date="2019-02-11T16:57:00Z"/>
                <w:sz w:val="20"/>
                <w:szCs w:val="20"/>
              </w:rPr>
            </w:pPr>
            <w:commentRangeStart w:id="1426"/>
            <w:ins w:id="1427" w:author="m.kalaitzaki" w:date="2019-02-11T16:58:00Z">
              <w:r>
                <w:rPr>
                  <w:sz w:val="20"/>
                  <w:szCs w:val="20"/>
                </w:rPr>
                <w:t>b</w:t>
              </w:r>
            </w:ins>
            <w:ins w:id="1428"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29" w:author="m.kalaitzaki" w:date="2019-02-11T16:57:00Z"/>
                <w:sz w:val="20"/>
                <w:szCs w:val="20"/>
              </w:rPr>
            </w:pPr>
            <w:ins w:id="1430"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1" w:author="m.kalaitzaki" w:date="2019-02-11T16:57:00Z"/>
                <w:sz w:val="20"/>
                <w:szCs w:val="20"/>
              </w:rPr>
            </w:pPr>
            <w:ins w:id="1432" w:author="m.kalaitzaki" w:date="2019-02-11T16:58:00Z">
              <w:r>
                <w:rPr>
                  <w:sz w:val="20"/>
                  <w:szCs w:val="20"/>
                </w:rPr>
                <w:t>Optional</w:t>
              </w:r>
              <w:commentRangeEnd w:id="1426"/>
              <w:r>
                <w:rPr>
                  <w:rStyle w:val="CommentReference"/>
                  <w:lang w:eastAsia="x-none"/>
                </w:rPr>
                <w:commentReference w:id="1426"/>
              </w:r>
            </w:ins>
          </w:p>
        </w:tc>
        <w:tc>
          <w:tcPr>
            <w:tcW w:w="3240" w:type="dxa"/>
            <w:shd w:val="clear" w:color="auto" w:fill="auto"/>
          </w:tcPr>
          <w:p w14:paraId="0BF6BE4B" w14:textId="6D92DC28" w:rsidR="00A142EA" w:rsidRPr="00BF4046" w:rsidRDefault="00A142EA" w:rsidP="00DE3902">
            <w:pPr>
              <w:keepNext/>
              <w:rPr>
                <w:ins w:id="1433" w:author="m.kalaitzaki" w:date="2019-02-11T16:57:00Z"/>
                <w:sz w:val="20"/>
                <w:szCs w:val="20"/>
              </w:rPr>
            </w:pPr>
            <w:ins w:id="1434"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35" w:name="_Toc3566490"/>
      <w:bookmarkStart w:id="1436" w:name="_Toc3813623"/>
      <w:r>
        <w:t xml:space="preserve">Table </w:t>
      </w:r>
      <w:r w:rsidR="00D43112">
        <w:fldChar w:fldCharType="begin"/>
      </w:r>
      <w:r w:rsidR="00D43112">
        <w:instrText xml:space="preserve"> SEQ Table \* ARABIC </w:instrText>
      </w:r>
      <w:r w:rsidR="00D43112">
        <w:fldChar w:fldCharType="separate"/>
      </w:r>
      <w:r w:rsidR="00A77087">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5"/>
      <w:bookmarkEnd w:id="143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4403C6E6" w:rsidR="00B05B76" w:rsidRPr="00B05B76" w:rsidRDefault="00B05B76" w:rsidP="00B05B76">
      <w:pPr>
        <w:pStyle w:val="XMLCode"/>
        <w:rPr>
          <w:b/>
          <w:color w:val="0070C0"/>
        </w:rPr>
      </w:pPr>
      <w:r w:rsidRPr="00B05B76">
        <w:rPr>
          <w:b/>
          <w:color w:val="0070C0"/>
        </w:rPr>
        <w:t xml:space="preserve">                           </w:t>
      </w:r>
      <w:commentRangeStart w:id="1437"/>
      <w:del w:id="1438" w:author="m.kalaitzaki" w:date="2019-02-11T16:59:00Z">
        <w:r w:rsidRPr="00B05B76" w:rsidDel="00DA21CA">
          <w:rPr>
            <w:b/>
            <w:color w:val="0070C0"/>
          </w:rPr>
          <w:delText>width="3.0"</w:delText>
        </w:r>
      </w:del>
      <w:commentRangeEnd w:id="1437"/>
      <w:r w:rsidR="00DA21CA">
        <w:rPr>
          <w:rStyle w:val="CommentReference"/>
          <w:rFonts w:ascii="Calibri" w:hAnsi="Calibri"/>
          <w:lang w:eastAsia="x-none"/>
        </w:rPr>
        <w:commentReference w:id="1437"/>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39" w:name="_Toc338939139"/>
      <w:r w:rsidRPr="007055D9">
        <w:t>Attributes “u”, “x”, “y”, “z”</w:t>
      </w:r>
      <w:bookmarkEnd w:id="1439"/>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15DC7">
        <w:t xml:space="preserve">Figure </w:t>
      </w:r>
      <w:r w:rsidR="00015DC7">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40" w:name="_Ref397529572"/>
      <w:bookmarkStart w:id="1441" w:name="Figure11"/>
      <w:bookmarkStart w:id="1442" w:name="_Toc3557126"/>
      <w:bookmarkStart w:id="1443" w:name="_Toc3813725"/>
      <w:r>
        <w:t xml:space="preserve">Figure </w:t>
      </w:r>
      <w:r w:rsidR="00406B64">
        <w:fldChar w:fldCharType="begin"/>
      </w:r>
      <w:r w:rsidR="00406B64">
        <w:instrText xml:space="preserve"> SEQ Figure \* ARABIC </w:instrText>
      </w:r>
      <w:r w:rsidR="00406B64">
        <w:fldChar w:fldCharType="separate"/>
      </w:r>
      <w:r w:rsidR="00015DC7">
        <w:rPr>
          <w:noProof/>
        </w:rPr>
        <w:t>46</w:t>
      </w:r>
      <w:r w:rsidR="00406B64">
        <w:fldChar w:fldCharType="end"/>
      </w:r>
      <w:bookmarkEnd w:id="1440"/>
      <w:bookmarkEnd w:id="1441"/>
      <w:r w:rsidRPr="007055D9">
        <w:t xml:space="preserve">: Welding Position </w:t>
      </w:r>
      <w:r>
        <w:t>vector direction and length</w:t>
      </w:r>
      <w:bookmarkEnd w:id="1442"/>
      <w:bookmarkEnd w:id="1443"/>
    </w:p>
    <w:p w14:paraId="39D4E066" w14:textId="77777777" w:rsidR="00B540EB" w:rsidRPr="007055D9" w:rsidRDefault="00B540EB" w:rsidP="004F2F09">
      <w:pPr>
        <w:pStyle w:val="Heading5"/>
        <w:keepNext/>
      </w:pPr>
      <w:bookmarkStart w:id="1444" w:name="_Toc338939140"/>
      <w:bookmarkStart w:id="1445" w:name="_Toc338939137"/>
      <w:bookmarkStart w:id="1446" w:name="_Toc338938906"/>
      <w:bookmarkStart w:id="1447" w:name="_Toc338939103"/>
      <w:r w:rsidRPr="007055D9">
        <w:t>Attribute “reference”</w:t>
      </w:r>
      <w:bookmarkEnd w:id="1444"/>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48" w:author="m.kalaitzaki" w:date="2019-02-11T17:00:00Z"/>
        </w:rPr>
      </w:pPr>
      <w:commentRangeStart w:id="1449"/>
      <w:commentRangeStart w:id="1450"/>
      <w:del w:id="1451" w:author="m.kalaitzaki" w:date="2019-02-11T17:00:00Z">
        <w:r w:rsidRPr="007055D9" w:rsidDel="00DA21CA">
          <w:delText>Section “Laser”</w:delText>
        </w:r>
      </w:del>
    </w:p>
    <w:p w14:paraId="7FB5D31F" w14:textId="3E8CA142" w:rsidR="00456F63" w:rsidDel="00DA21CA" w:rsidRDefault="00456F63" w:rsidP="004F2F09">
      <w:pPr>
        <w:keepLines/>
        <w:jc w:val="both"/>
        <w:rPr>
          <w:del w:id="1452" w:author="m.kalaitzaki" w:date="2019-02-11T17:00:00Z"/>
        </w:rPr>
      </w:pPr>
      <w:del w:id="1453"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49"/>
      <w:r w:rsidR="00DA21CA">
        <w:rPr>
          <w:rStyle w:val="CommentReference"/>
          <w:lang w:eastAsia="x-none"/>
        </w:rPr>
        <w:commentReference w:id="1449"/>
      </w:r>
      <w:commentRangeEnd w:id="1450"/>
      <w:r w:rsidR="00FD41F4">
        <w:rPr>
          <w:rStyle w:val="CommentReference"/>
          <w:lang w:eastAsia="x-none"/>
        </w:rPr>
        <w:commentReference w:id="1450"/>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54" w:name="_Toc3566491"/>
      <w:bookmarkStart w:id="1455" w:name="_Toc3813624"/>
      <w:bookmarkStart w:id="1456" w:name="_Toc338939148"/>
      <w:bookmarkStart w:id="1457" w:name="_Toc288196499"/>
      <w:bookmarkStart w:id="1458" w:name="_Toc288200801"/>
      <w:bookmarkEnd w:id="1445"/>
      <w:bookmarkEnd w:id="1446"/>
      <w:bookmarkEnd w:id="1447"/>
      <w:r>
        <w:t xml:space="preserve">Table </w:t>
      </w:r>
      <w:r w:rsidR="00D43112">
        <w:fldChar w:fldCharType="begin"/>
      </w:r>
      <w:r w:rsidR="00D43112">
        <w:instrText xml:space="preserve"> SEQ Table \* ARABIC </w:instrText>
      </w:r>
      <w:r w:rsidR="00D43112">
        <w:fldChar w:fldCharType="separate"/>
      </w:r>
      <w:r w:rsidR="00A77087">
        <w:rPr>
          <w:noProof/>
        </w:rPr>
        <w:t>83</w:t>
      </w:r>
      <w:r w:rsidR="00D43112">
        <w:fldChar w:fldCharType="end"/>
      </w:r>
      <w:r>
        <w:t>: Default values of attribute "filler", dependent from attribute "technology"</w:t>
      </w:r>
      <w:bookmarkEnd w:id="1454"/>
      <w:bookmarkEnd w:id="1455"/>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56"/>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459" w:name="_Toc338939149"/>
      <w:r w:rsidRPr="007055D9">
        <w:t>Attribute “penetration”</w:t>
      </w:r>
      <w:bookmarkEnd w:id="1457"/>
      <w:bookmarkEnd w:id="1458"/>
      <w:bookmarkEnd w:id="1459"/>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460" w:name="ModelizationWeldDefinition"/>
      <w:bookmarkStart w:id="1461" w:name="WeldDefinition"/>
      <w:bookmarkStart w:id="1462" w:name="WeldDefinitionButtWeld"/>
      <w:bookmarkStart w:id="1463" w:name="_Toc288200762"/>
      <w:bookmarkStart w:id="1464" w:name="_Toc338939106"/>
      <w:bookmarkStart w:id="1465" w:name="_Toc3557012"/>
      <w:bookmarkStart w:id="1466" w:name="_Toc3813848"/>
      <w:bookmarkStart w:id="1467" w:name="_Toc288196464"/>
      <w:bookmarkEnd w:id="1460"/>
      <w:bookmarkEnd w:id="1461"/>
      <w:bookmarkEnd w:id="1462"/>
      <w:r w:rsidRPr="007055D9">
        <w:t xml:space="preserve">Butt </w:t>
      </w:r>
      <w:bookmarkEnd w:id="1463"/>
      <w:r w:rsidR="003663AA" w:rsidRPr="007055D9">
        <w:t>Joint</w:t>
      </w:r>
      <w:bookmarkEnd w:id="1464"/>
      <w:bookmarkEnd w:id="1465"/>
      <w:bookmarkEnd w:id="146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68" w:name="_Toc3557013"/>
      <w:bookmarkStart w:id="1469" w:name="_Toc3813849"/>
      <w:r w:rsidRPr="00654684">
        <w:rPr>
          <w:sz w:val="24"/>
        </w:rPr>
        <w:t xml:space="preserve">Sheet </w:t>
      </w:r>
      <w:r w:rsidR="00255787" w:rsidRPr="00654684">
        <w:rPr>
          <w:sz w:val="24"/>
        </w:rPr>
        <w:t>Parameters</w:t>
      </w:r>
      <w:bookmarkEnd w:id="1468"/>
      <w:bookmarkEnd w:id="1469"/>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Caption"/>
                              <w:rPr>
                                <w:noProof/>
                                <w:szCs w:val="24"/>
                              </w:rPr>
                            </w:pPr>
                            <w:bookmarkStart w:id="1470" w:name="_Toc3557127"/>
                            <w:bookmarkStart w:id="1471" w:name="_Toc3813726"/>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0"/>
                            <w:bookmarkEnd w:id="1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Caption"/>
                        <w:rPr>
                          <w:noProof/>
                          <w:szCs w:val="24"/>
                        </w:rPr>
                      </w:pPr>
                      <w:bookmarkStart w:id="1471" w:name="_Toc3557127"/>
                      <w:bookmarkStart w:id="1472" w:name="_Toc3813726"/>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1"/>
                      <w:bookmarkEnd w:id="1472"/>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472" w:name="_Toc3557014"/>
      <w:bookmarkStart w:id="1473" w:name="_Toc3813850"/>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2"/>
      <w:bookmarkEnd w:id="147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Caption"/>
                              <w:rPr>
                                <w:noProof/>
                                <w:szCs w:val="24"/>
                              </w:rPr>
                            </w:pPr>
                            <w:bookmarkStart w:id="1474" w:name="_Toc3557128"/>
                            <w:bookmarkStart w:id="1475" w:name="_Toc3813727"/>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4"/>
                            <w:bookmarkEnd w:id="1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Caption"/>
                        <w:rPr>
                          <w:noProof/>
                          <w:szCs w:val="24"/>
                        </w:rPr>
                      </w:pPr>
                      <w:bookmarkStart w:id="1477" w:name="_Toc3557128"/>
                      <w:bookmarkStart w:id="1478" w:name="_Toc3813727"/>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7"/>
                      <w:bookmarkEnd w:id="1478"/>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476" w:name="_Toc3566492"/>
      <w:bookmarkStart w:id="1477" w:name="_Toc3813625"/>
      <w:r>
        <w:t xml:space="preserve">Table </w:t>
      </w:r>
      <w:r>
        <w:fldChar w:fldCharType="begin"/>
      </w:r>
      <w:r>
        <w:instrText xml:space="preserve"> SEQ Table \* ARABIC </w:instrText>
      </w:r>
      <w:r>
        <w:fldChar w:fldCharType="separate"/>
      </w:r>
      <w:r w:rsidR="00A77087">
        <w:rPr>
          <w:noProof/>
        </w:rPr>
        <w:t>84</w:t>
      </w:r>
      <w:r>
        <w:fldChar w:fldCharType="end"/>
      </w:r>
      <w:r>
        <w:t>: Parameters of Butt Joint Weld</w:t>
      </w:r>
      <w:bookmarkEnd w:id="1476"/>
      <w:bookmarkEnd w:id="1477"/>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78" w:name="_Toc338939151"/>
      <w:bookmarkStart w:id="1479" w:name="_Toc3557015"/>
      <w:bookmarkStart w:id="1480" w:name="_Toc3813851"/>
      <w:r w:rsidRPr="007055D9">
        <w:t>Attributes</w:t>
      </w:r>
      <w:bookmarkEnd w:id="1478"/>
      <w:bookmarkEnd w:id="1479"/>
      <w:bookmarkEnd w:id="1480"/>
    </w:p>
    <w:p w14:paraId="2F9463C1" w14:textId="77777777" w:rsidR="0006113C" w:rsidRPr="007055D9" w:rsidRDefault="00850045" w:rsidP="0006113C">
      <w:pPr>
        <w:pStyle w:val="Heading5"/>
      </w:pPr>
      <w:bookmarkStart w:id="1481" w:name="_Toc338939153"/>
      <w:r w:rsidRPr="007055D9">
        <w:t>Attribute “b</w:t>
      </w:r>
      <w:r w:rsidR="0006113C" w:rsidRPr="007055D9">
        <w:t>ase</w:t>
      </w:r>
      <w:bookmarkEnd w:id="1481"/>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482" w:name="_Toc338939154"/>
      <w:r w:rsidRPr="007055D9">
        <w:t>Attribute “t</w:t>
      </w:r>
      <w:r w:rsidR="0006113C" w:rsidRPr="007055D9">
        <w:t>echnology</w:t>
      </w:r>
      <w:bookmarkEnd w:id="1482"/>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77777777" w:rsidR="0006113C" w:rsidRPr="007055D9" w:rsidRDefault="0006113C" w:rsidP="0006113C">
      <w:pPr>
        <w:pStyle w:val="Heading4"/>
      </w:pPr>
      <w:bookmarkStart w:id="1483" w:name="_Toc288196505"/>
      <w:bookmarkStart w:id="1484" w:name="_Toc288200807"/>
      <w:bookmarkStart w:id="1485" w:name="_Toc338939155"/>
      <w:bookmarkStart w:id="1486" w:name="_Toc3557016"/>
      <w:bookmarkStart w:id="1487" w:name="_Toc3813852"/>
      <w:r w:rsidRPr="007055D9">
        <w:t>Element “weld_position”</w:t>
      </w:r>
      <w:bookmarkEnd w:id="1483"/>
      <w:bookmarkEnd w:id="1484"/>
      <w:bookmarkEnd w:id="1485"/>
      <w:bookmarkEnd w:id="1486"/>
      <w:bookmarkEnd w:id="1487"/>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488" w:name="_Toc3566493"/>
      <w:bookmarkStart w:id="1489" w:name="_Toc3813626"/>
      <w:bookmarkStart w:id="1490" w:name="_Toc288196507"/>
      <w:bookmarkStart w:id="1491" w:name="_Toc288200809"/>
      <w:bookmarkStart w:id="1492" w:name="_Toc338939157"/>
      <w:r>
        <w:t xml:space="preserve">Table </w:t>
      </w:r>
      <w:r w:rsidR="00D43112">
        <w:fldChar w:fldCharType="begin"/>
      </w:r>
      <w:r w:rsidR="00D43112">
        <w:instrText xml:space="preserve"> SEQ Table \* ARABIC </w:instrText>
      </w:r>
      <w:r w:rsidR="00D43112">
        <w:fldChar w:fldCharType="separate"/>
      </w:r>
      <w:r w:rsidR="00A77087">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88"/>
      <w:bookmarkEnd w:id="1489"/>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15DC7">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490"/>
      <w:bookmarkEnd w:id="1491"/>
      <w:bookmarkEnd w:id="1492"/>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493" w:name="_Toc338939158"/>
      <w:r w:rsidRPr="007055D9">
        <w:t>Attribute “width”</w:t>
      </w:r>
      <w:bookmarkEnd w:id="1493"/>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494" w:name="_Toc338939159"/>
      <w:r w:rsidRPr="007055D9">
        <w:t>Attribute “filler”</w:t>
      </w:r>
      <w:bookmarkEnd w:id="1494"/>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95" w:name="WeldDefinitionCornerWeld"/>
      <w:bookmarkStart w:id="1496" w:name="_Toc288200763"/>
      <w:bookmarkStart w:id="1497" w:name="_Toc338939107"/>
      <w:bookmarkEnd w:id="149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498" w:name="_Toc414263397"/>
      <w:bookmarkStart w:id="1499" w:name="_Toc3557017"/>
      <w:bookmarkStart w:id="1500" w:name="_Toc3813853"/>
      <w:bookmarkEnd w:id="1498"/>
      <w:r w:rsidRPr="007055D9">
        <w:t>Element “</w:t>
      </w:r>
      <w:r>
        <w:t>sheet_parameter</w:t>
      </w:r>
      <w:r w:rsidRPr="007055D9">
        <w:t>”</w:t>
      </w:r>
      <w:bookmarkEnd w:id="1499"/>
      <w:bookmarkEnd w:id="1500"/>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501" w:name="_Toc3566494"/>
      <w:bookmarkStart w:id="1502" w:name="_Toc3813627"/>
      <w:r>
        <w:t xml:space="preserve">Table </w:t>
      </w:r>
      <w:r w:rsidR="00D43112">
        <w:fldChar w:fldCharType="begin"/>
      </w:r>
      <w:r w:rsidR="00D43112">
        <w:instrText xml:space="preserve"> SEQ Table \* ARABIC </w:instrText>
      </w:r>
      <w:r w:rsidR="00D43112">
        <w:fldChar w:fldCharType="separate"/>
      </w:r>
      <w:r w:rsidR="00A77087">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1"/>
      <w:bookmarkEnd w:id="150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503" w:name="_Toc3557018"/>
      <w:bookmarkStart w:id="1504" w:name="_Toc3813854"/>
      <w:r w:rsidRPr="007055D9">
        <w:t>Corner Weld</w:t>
      </w:r>
      <w:bookmarkEnd w:id="1496"/>
      <w:bookmarkEnd w:id="1497"/>
      <w:bookmarkEnd w:id="1503"/>
      <w:bookmarkEnd w:id="1504"/>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Caption"/>
                              <w:rPr>
                                <w:noProof/>
                                <w:szCs w:val="24"/>
                              </w:rPr>
                            </w:pPr>
                            <w:bookmarkStart w:id="1505" w:name="_Toc3557129"/>
                            <w:bookmarkStart w:id="1506" w:name="_Toc3813728"/>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05"/>
                            <w:bookmarkEnd w:id="1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Caption"/>
                        <w:rPr>
                          <w:noProof/>
                          <w:szCs w:val="24"/>
                        </w:rPr>
                      </w:pPr>
                      <w:bookmarkStart w:id="1510" w:name="_Toc3557129"/>
                      <w:bookmarkStart w:id="1511" w:name="_Toc3813728"/>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0"/>
                      <w:bookmarkEnd w:id="1511"/>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507" w:name="_Toc3557019"/>
      <w:bookmarkStart w:id="1508" w:name="_Toc3813855"/>
      <w:r>
        <w:t>Simple Corner Weld</w:t>
      </w:r>
    </w:p>
    <w:p w14:paraId="19EDE5F7" w14:textId="78748519" w:rsidR="008A6190" w:rsidRPr="007055D9" w:rsidRDefault="008A6190" w:rsidP="00E36602">
      <w:pPr>
        <w:pStyle w:val="Heading5"/>
        <w:keepNext/>
      </w:pPr>
      <w:r w:rsidRPr="007055D9">
        <w:t>Sheet Parameters</w:t>
      </w:r>
      <w:bookmarkEnd w:id="1507"/>
      <w:bookmarkEnd w:id="150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09" w:name="_Toc3557020"/>
      <w:bookmarkStart w:id="1510" w:name="_Toc3813856"/>
      <w:r w:rsidRPr="007055D9">
        <w:t>Weld Parameters</w:t>
      </w:r>
      <w:bookmarkEnd w:id="1509"/>
      <w:bookmarkEnd w:id="1510"/>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Caption"/>
                              <w:rPr>
                                <w:noProof/>
                                <w:szCs w:val="24"/>
                              </w:rPr>
                            </w:pPr>
                            <w:bookmarkStart w:id="1511" w:name="_Toc3557130"/>
                            <w:bookmarkStart w:id="1512" w:name="_Toc3813729"/>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Caption"/>
                        <w:rPr>
                          <w:noProof/>
                          <w:szCs w:val="24"/>
                        </w:rPr>
                      </w:pPr>
                      <w:bookmarkStart w:id="1518" w:name="_Toc3557130"/>
                      <w:bookmarkStart w:id="1519" w:name="_Toc3813729"/>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8"/>
                      <w:bookmarkEnd w:id="1519"/>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22" o:title=""/>
          </v:shape>
          <o:OLEObject Type="Embed" ProgID="Equation.3" ShapeID="_x0000_i1026" DrawAspect="Content" ObjectID="_1615307484" r:id="rId12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513" w:name="_Toc3566495"/>
      <w:bookmarkStart w:id="1514" w:name="_Toc3813628"/>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A77087">
        <w:rPr>
          <w:noProof/>
        </w:rPr>
        <w:t>87</w:t>
      </w:r>
      <w:r w:rsidR="008F3D94">
        <w:fldChar w:fldCharType="end"/>
      </w:r>
      <w:r w:rsidR="008F3D94">
        <w:t xml:space="preserve">: Parameters of </w:t>
      </w:r>
      <w:r w:rsidR="006619C9">
        <w:t xml:space="preserve">Simple </w:t>
      </w:r>
      <w:r w:rsidR="008F3D94">
        <w:t>Corner Weld</w:t>
      </w:r>
      <w:bookmarkEnd w:id="1513"/>
      <w:bookmarkEnd w:id="1514"/>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r>
        <w:t>Double Corner Weld</w:t>
      </w:r>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Caption"/>
                              <w:rPr>
                                <w:noProof/>
                                <w:szCs w:val="24"/>
                              </w:rPr>
                            </w:pPr>
                            <w:r>
                              <w:t xml:space="preserve">Figure </w:t>
                            </w:r>
                            <w:r>
                              <w:fldChar w:fldCharType="begin"/>
                            </w:r>
                            <w:r>
                              <w:instrText xml:space="preserve"> SEQ Figure \* ARABIC </w:instrText>
                            </w:r>
                            <w:r>
                              <w:fldChar w:fldCharType="separate"/>
                            </w:r>
                            <w:r>
                              <w:rPr>
                                <w:noProof/>
                              </w:rPr>
                              <w:t>51</w:t>
                            </w:r>
                            <w:r>
                              <w:fldChar w:fldCharType="end"/>
                            </w:r>
                            <w:r>
                              <w:t>: Corner Weld Sheet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Caption"/>
                        <w:rPr>
                          <w:noProof/>
                          <w:szCs w:val="24"/>
                        </w:rPr>
                      </w:pPr>
                      <w:r>
                        <w:t xml:space="preserve">Figure </w:t>
                      </w:r>
                      <w:r>
                        <w:fldChar w:fldCharType="begin"/>
                      </w:r>
                      <w:r>
                        <w:instrText xml:space="preserve"> SEQ Figure \* ARABIC </w:instrText>
                      </w:r>
                      <w:r>
                        <w:fldChar w:fldCharType="separate"/>
                      </w:r>
                      <w:r>
                        <w:rPr>
                          <w:noProof/>
                        </w:rPr>
                        <w:t>51</w:t>
                      </w:r>
                      <w:r>
                        <w:fldChar w:fldCharType="end"/>
                      </w:r>
                      <w:r>
                        <w:t>: Corner Weld Sheet Layout</w:t>
                      </w:r>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Caption"/>
                              <w:keepNext/>
                              <w:keepLines/>
                              <w:rPr>
                                <w:noProof/>
                                <w:szCs w:val="24"/>
                              </w:rPr>
                            </w:pPr>
                            <w:r>
                              <w:t xml:space="preserve">Figure </w:t>
                            </w:r>
                            <w:r>
                              <w:fldChar w:fldCharType="begin"/>
                            </w:r>
                            <w:r>
                              <w:instrText xml:space="preserve"> SEQ Figure \* ARABIC </w:instrText>
                            </w:r>
                            <w:r>
                              <w:fldChar w:fldCharType="separate"/>
                            </w:r>
                            <w:r>
                              <w:rPr>
                                <w:noProof/>
                              </w:rPr>
                              <w:t>51</w:t>
                            </w:r>
                            <w:r>
                              <w:fldChar w:fldCharType="end"/>
                            </w:r>
                            <w:r>
                              <w:t>: Double Corner Weld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Caption"/>
                        <w:keepNext/>
                        <w:keepLines/>
                        <w:rPr>
                          <w:noProof/>
                          <w:szCs w:val="24"/>
                        </w:rPr>
                      </w:pPr>
                      <w:r>
                        <w:t xml:space="preserve">Figure </w:t>
                      </w:r>
                      <w:r>
                        <w:fldChar w:fldCharType="begin"/>
                      </w:r>
                      <w:r>
                        <w:instrText xml:space="preserve"> SEQ Figure \* ARABIC </w:instrText>
                      </w:r>
                      <w:r>
                        <w:fldChar w:fldCharType="separate"/>
                      </w:r>
                      <w:r>
                        <w:rPr>
                          <w:noProof/>
                        </w:rPr>
                        <w:t>51</w:t>
                      </w:r>
                      <w:r>
                        <w:fldChar w:fldCharType="end"/>
                      </w:r>
                      <w:r>
                        <w:t>: Double Corner Weld Parameters</w:t>
                      </w:r>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22" o:title=""/>
          </v:shape>
          <o:OLEObject Type="Embed" ProgID="Equation.3" ShapeID="_x0000_i1027" DrawAspect="Content" ObjectID="_1615307485" r:id="rId12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r>
        <w:t xml:space="preserve">Table </w:t>
      </w:r>
      <w:r>
        <w:fldChar w:fldCharType="begin"/>
      </w:r>
      <w:r>
        <w:instrText xml:space="preserve"> SEQ Table \* ARABIC </w:instrText>
      </w:r>
      <w:r>
        <w:fldChar w:fldCharType="separate"/>
      </w:r>
      <w:r>
        <w:rPr>
          <w:noProof/>
        </w:rPr>
        <w:t>87</w:t>
      </w:r>
      <w:r>
        <w:fldChar w:fldCharType="end"/>
      </w:r>
      <w:r>
        <w:t xml:space="preserve">: Parameters of </w:t>
      </w:r>
      <w:r w:rsidR="006619C9">
        <w:t xml:space="preserve">Double </w:t>
      </w:r>
      <w:r>
        <w:t>Corner Weld</w:t>
      </w:r>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15" w:name="_Toc338939161"/>
      <w:bookmarkStart w:id="1516" w:name="_Toc3557021"/>
      <w:bookmarkStart w:id="1517" w:name="_Toc3813857"/>
      <w:r w:rsidRPr="007055D9">
        <w:t>Attributes</w:t>
      </w:r>
      <w:bookmarkEnd w:id="1515"/>
      <w:bookmarkEnd w:id="1516"/>
      <w:bookmarkEnd w:id="1517"/>
    </w:p>
    <w:p w14:paraId="22FDBBD1" w14:textId="77777777" w:rsidR="0006113C" w:rsidRPr="007055D9" w:rsidRDefault="00242481" w:rsidP="001759F7">
      <w:pPr>
        <w:pStyle w:val="Heading5"/>
        <w:keepNext/>
      </w:pPr>
      <w:bookmarkStart w:id="1518" w:name="_Toc338939163"/>
      <w:r w:rsidRPr="007055D9">
        <w:t>Attribute “b</w:t>
      </w:r>
      <w:r w:rsidR="0006113C" w:rsidRPr="007055D9">
        <w:t>ase</w:t>
      </w:r>
      <w:bookmarkEnd w:id="1518"/>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19" w:name="_Toc338939164"/>
      <w:r w:rsidRPr="007055D9">
        <w:t>Attribute “t</w:t>
      </w:r>
      <w:r w:rsidR="0006113C" w:rsidRPr="007055D9">
        <w:t>echnology</w:t>
      </w:r>
      <w:bookmarkEnd w:id="1519"/>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20" w:name="_Toc338939165"/>
      <w:bookmarkStart w:id="1521" w:name="_Toc3557022"/>
      <w:bookmarkStart w:id="1522" w:name="_Toc3813858"/>
      <w:r w:rsidRPr="007055D9">
        <w:t>Element “weld_position”</w:t>
      </w:r>
      <w:bookmarkEnd w:id="1520"/>
      <w:bookmarkEnd w:id="1521"/>
      <w:bookmarkEnd w:id="152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23" w:name="_Toc3566496"/>
      <w:bookmarkStart w:id="1524" w:name="_Toc3813629"/>
      <w:bookmarkStart w:id="1525" w:name="_Toc338939167"/>
      <w:r>
        <w:t xml:space="preserve">Table </w:t>
      </w:r>
      <w:r w:rsidR="00D43112">
        <w:fldChar w:fldCharType="begin"/>
      </w:r>
      <w:r w:rsidR="00D43112">
        <w:instrText xml:space="preserve"> SEQ Table \* ARABIC </w:instrText>
      </w:r>
      <w:r w:rsidR="00D43112">
        <w:fldChar w:fldCharType="separate"/>
      </w:r>
      <w:r w:rsidR="00A77087">
        <w:rPr>
          <w:noProof/>
        </w:rPr>
        <w:t>88</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23"/>
      <w:bookmarkEnd w:id="1524"/>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15DC7">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15DC7" w:rsidRPr="00015DC7">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25"/>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26" w:name="_Toc338939168"/>
      <w:r w:rsidRPr="007055D9">
        <w:t>Attribute “thickness”</w:t>
      </w:r>
      <w:bookmarkEnd w:id="1526"/>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27" w:name="_Toc3566497"/>
      <w:bookmarkStart w:id="1528" w:name="_Toc3813630"/>
      <w:bookmarkStart w:id="1529" w:name="_Toc338939169"/>
      <w:r>
        <w:t xml:space="preserve">Table </w:t>
      </w:r>
      <w:r>
        <w:fldChar w:fldCharType="begin"/>
      </w:r>
      <w:r>
        <w:instrText xml:space="preserve"> SEQ Table \* ARABIC </w:instrText>
      </w:r>
      <w:r>
        <w:fldChar w:fldCharType="separate"/>
      </w:r>
      <w:r w:rsidR="00A77087">
        <w:rPr>
          <w:noProof/>
        </w:rPr>
        <w:t>89</w:t>
      </w:r>
      <w:r>
        <w:fldChar w:fldCharType="end"/>
      </w:r>
      <w:r>
        <w:t xml:space="preserve">: Values of Attribute </w:t>
      </w:r>
      <w:r w:rsidRPr="008F3D94">
        <w:rPr>
          <w:rStyle w:val="elementdeftypeChar"/>
          <w:b/>
        </w:rPr>
        <w:t>section</w:t>
      </w:r>
      <w:bookmarkEnd w:id="1527"/>
      <w:bookmarkEnd w:id="1528"/>
    </w:p>
    <w:p w14:paraId="29B81C3B" w14:textId="77777777" w:rsidR="0006113C" w:rsidRPr="007055D9" w:rsidRDefault="0006113C" w:rsidP="00B21508">
      <w:pPr>
        <w:pStyle w:val="Heading5"/>
        <w:keepNext/>
      </w:pPr>
      <w:r w:rsidRPr="007055D9">
        <w:t>Attribute “angle”</w:t>
      </w:r>
      <w:bookmarkEnd w:id="1529"/>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30" w:name="_Toc3566498"/>
      <w:bookmarkStart w:id="1531" w:name="_Toc3813631"/>
      <w:bookmarkStart w:id="1532" w:name="_Toc338939170"/>
      <w:r>
        <w:t xml:space="preserve">Table </w:t>
      </w:r>
      <w:r>
        <w:fldChar w:fldCharType="begin"/>
      </w:r>
      <w:r>
        <w:instrText xml:space="preserve"> SEQ Table \* ARABIC </w:instrText>
      </w:r>
      <w:r>
        <w:fldChar w:fldCharType="separate"/>
      </w:r>
      <w:r w:rsidR="00A77087">
        <w:rPr>
          <w:noProof/>
        </w:rPr>
        <w:t>90</w:t>
      </w:r>
      <w:r>
        <w:fldChar w:fldCharType="end"/>
      </w:r>
      <w:r>
        <w:t xml:space="preserve">: Values of Attribute </w:t>
      </w:r>
      <w:r>
        <w:rPr>
          <w:rStyle w:val="elementdeftypeChar"/>
          <w:b/>
        </w:rPr>
        <w:t>angle</w:t>
      </w:r>
      <w:bookmarkEnd w:id="1530"/>
      <w:bookmarkEnd w:id="1531"/>
    </w:p>
    <w:p w14:paraId="655D0C3D" w14:textId="77777777" w:rsidR="0006113C" w:rsidRPr="007055D9" w:rsidRDefault="0006113C" w:rsidP="00B21508">
      <w:pPr>
        <w:pStyle w:val="Heading5"/>
        <w:keepNext/>
      </w:pPr>
      <w:r w:rsidRPr="007055D9">
        <w:t>Attribute “shape”</w:t>
      </w:r>
      <w:bookmarkEnd w:id="1532"/>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33" w:name="_Toc338939171"/>
      <w:r w:rsidRPr="007055D9">
        <w:t>Attribute “penetration”</w:t>
      </w:r>
      <w:bookmarkEnd w:id="1533"/>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34" w:name="_Toc338939173"/>
      <w:r w:rsidRPr="007055D9">
        <w:t>Attribute “filler”</w:t>
      </w:r>
      <w:bookmarkEnd w:id="1534"/>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35" w:name="WeldDefinitionEdgeWeld"/>
      <w:bookmarkStart w:id="1536" w:name="_Toc3557023"/>
      <w:bookmarkStart w:id="1537" w:name="_Toc3813859"/>
      <w:bookmarkStart w:id="1538" w:name="_Toc288200764"/>
      <w:bookmarkStart w:id="1539" w:name="_Toc338939108"/>
      <w:bookmarkEnd w:id="1535"/>
      <w:r w:rsidRPr="007055D9">
        <w:t>Element “</w:t>
      </w:r>
      <w:r>
        <w:t>sheet_parameter</w:t>
      </w:r>
      <w:r w:rsidRPr="007055D9">
        <w:t>”</w:t>
      </w:r>
      <w:bookmarkEnd w:id="1536"/>
      <w:bookmarkEnd w:id="153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40" w:name="_Toc3566499"/>
      <w:bookmarkStart w:id="1541" w:name="_Toc3813632"/>
      <w:r>
        <w:t xml:space="preserve">Table </w:t>
      </w:r>
      <w:r w:rsidR="00D43112">
        <w:fldChar w:fldCharType="begin"/>
      </w:r>
      <w:r w:rsidR="00D43112">
        <w:instrText xml:space="preserve"> SEQ Table \* ARABIC </w:instrText>
      </w:r>
      <w:r w:rsidR="00D43112">
        <w:fldChar w:fldCharType="separate"/>
      </w:r>
      <w:r w:rsidR="00A77087">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40"/>
      <w:bookmarkEnd w:id="154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42" w:name="_Toc3557024"/>
      <w:bookmarkStart w:id="1543" w:name="_Toc3813860"/>
      <w:r w:rsidRPr="007055D9">
        <w:t>Edge Weld</w:t>
      </w:r>
      <w:bookmarkEnd w:id="1538"/>
      <w:bookmarkEnd w:id="1539"/>
      <w:bookmarkEnd w:id="1542"/>
      <w:bookmarkEnd w:id="154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544" w:name="_Toc3557025"/>
      <w:bookmarkStart w:id="1545" w:name="_Toc3813861"/>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44"/>
      <w:bookmarkEnd w:id="1545"/>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Caption"/>
                              <w:rPr>
                                <w:b w:val="0"/>
                                <w:bCs w:val="0"/>
                                <w:noProof/>
                                <w:sz w:val="26"/>
                                <w:szCs w:val="28"/>
                              </w:rPr>
                            </w:pPr>
                            <w:bookmarkStart w:id="1546" w:name="_Toc3557131"/>
                            <w:bookmarkStart w:id="1547" w:name="_Toc3813730"/>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46"/>
                            <w:bookmarkEnd w:id="1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Caption"/>
                        <w:rPr>
                          <w:b w:val="0"/>
                          <w:bCs w:val="0"/>
                          <w:noProof/>
                          <w:sz w:val="26"/>
                          <w:szCs w:val="28"/>
                        </w:rPr>
                      </w:pPr>
                      <w:bookmarkStart w:id="1555" w:name="_Toc3557131"/>
                      <w:bookmarkStart w:id="1556" w:name="_Toc3813730"/>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55"/>
                      <w:bookmarkEnd w:id="155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48" w:name="_Toc3557026"/>
      <w:bookmarkStart w:id="1549" w:name="_Toc3813862"/>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48"/>
      <w:bookmarkEnd w:id="154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Caption"/>
                              <w:rPr>
                                <w:b w:val="0"/>
                                <w:bCs w:val="0"/>
                                <w:noProof/>
                                <w:sz w:val="26"/>
                                <w:szCs w:val="28"/>
                              </w:rPr>
                            </w:pPr>
                            <w:bookmarkStart w:id="1550" w:name="_Toc3557132"/>
                            <w:bookmarkStart w:id="1551" w:name="_Toc3813731"/>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50"/>
                            <w:bookmarkEnd w:id="1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Caption"/>
                        <w:rPr>
                          <w:b w:val="0"/>
                          <w:bCs w:val="0"/>
                          <w:noProof/>
                          <w:sz w:val="26"/>
                          <w:szCs w:val="28"/>
                        </w:rPr>
                      </w:pPr>
                      <w:bookmarkStart w:id="1561" w:name="_Toc3557132"/>
                      <w:bookmarkStart w:id="1562" w:name="_Toc3813731"/>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1"/>
                      <w:bookmarkEnd w:id="156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552" w:name="_Toc3566500"/>
      <w:bookmarkStart w:id="1553" w:name="_Toc3813633"/>
      <w:r>
        <w:t xml:space="preserve">Table </w:t>
      </w:r>
      <w:r>
        <w:fldChar w:fldCharType="begin"/>
      </w:r>
      <w:r>
        <w:instrText xml:space="preserve"> SEQ Table \* ARABIC </w:instrText>
      </w:r>
      <w:r>
        <w:fldChar w:fldCharType="separate"/>
      </w:r>
      <w:r w:rsidR="00A77087">
        <w:rPr>
          <w:noProof/>
        </w:rPr>
        <w:t>92</w:t>
      </w:r>
      <w:r>
        <w:fldChar w:fldCharType="end"/>
      </w:r>
      <w:r>
        <w:t>: Parameters of Edge Weld</w:t>
      </w:r>
      <w:bookmarkEnd w:id="1552"/>
      <w:bookmarkEnd w:id="155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54" w:name="_Toc338939175"/>
      <w:bookmarkStart w:id="1555" w:name="_Toc3557027"/>
      <w:bookmarkStart w:id="1556" w:name="_Toc3813863"/>
      <w:r w:rsidRPr="007055D9">
        <w:t>Attributes</w:t>
      </w:r>
      <w:bookmarkEnd w:id="1554"/>
      <w:bookmarkEnd w:id="1555"/>
      <w:bookmarkEnd w:id="1556"/>
    </w:p>
    <w:p w14:paraId="20DE2C66" w14:textId="77777777" w:rsidR="0006113C" w:rsidRPr="007055D9" w:rsidRDefault="001C1D65" w:rsidP="0033252C">
      <w:pPr>
        <w:pStyle w:val="Heading5"/>
        <w:keepNext/>
      </w:pPr>
      <w:bookmarkStart w:id="1557" w:name="_Toc338939177"/>
      <w:r w:rsidRPr="007055D9">
        <w:t>Attribute “b</w:t>
      </w:r>
      <w:r w:rsidR="0006113C" w:rsidRPr="007055D9">
        <w:t>ase</w:t>
      </w:r>
      <w:bookmarkEnd w:id="1557"/>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558" w:name="_Toc338939178"/>
      <w:r w:rsidRPr="007055D9">
        <w:t>Attribute “t</w:t>
      </w:r>
      <w:r w:rsidR="0006113C" w:rsidRPr="007055D9">
        <w:t>echnology</w:t>
      </w:r>
      <w:bookmarkEnd w:id="1558"/>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559" w:name="_Toc338939179"/>
      <w:bookmarkStart w:id="1560" w:name="_Toc3557028"/>
      <w:bookmarkStart w:id="1561" w:name="_Toc3813864"/>
      <w:r w:rsidRPr="007055D9">
        <w:t>Element “weld_position”</w:t>
      </w:r>
      <w:bookmarkEnd w:id="1559"/>
      <w:bookmarkEnd w:id="1560"/>
      <w:bookmarkEnd w:id="156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562" w:name="_Toc3566501"/>
      <w:bookmarkStart w:id="1563" w:name="_Toc3813634"/>
      <w:bookmarkStart w:id="1564" w:name="_Toc338939181"/>
      <w:r>
        <w:t xml:space="preserve">Table </w:t>
      </w:r>
      <w:r w:rsidR="00D43112">
        <w:fldChar w:fldCharType="begin"/>
      </w:r>
      <w:r w:rsidR="00D43112">
        <w:instrText xml:space="preserve"> SEQ Table \* ARABIC </w:instrText>
      </w:r>
      <w:r w:rsidR="00D43112">
        <w:fldChar w:fldCharType="separate"/>
      </w:r>
      <w:r w:rsidR="00A77087">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62"/>
      <w:bookmarkEnd w:id="1563"/>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15DC7">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15DC7" w:rsidRPr="00015DC7">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564"/>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565" w:name="_Toc338939182"/>
      <w:r w:rsidRPr="007055D9">
        <w:t>Attribute “width”</w:t>
      </w:r>
      <w:bookmarkEnd w:id="1565"/>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566" w:name="_Toc338939184"/>
      <w:r w:rsidRPr="007055D9">
        <w:t>Attribute “filler”</w:t>
      </w:r>
      <w:bookmarkEnd w:id="1566"/>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567" w:name="WeldDefinitionIWeld"/>
      <w:bookmarkStart w:id="1568" w:name="_Toc3557029"/>
      <w:bookmarkStart w:id="1569" w:name="_Toc3813865"/>
      <w:bookmarkStart w:id="1570" w:name="_Toc288200765"/>
      <w:bookmarkStart w:id="1571" w:name="_Toc338939109"/>
      <w:bookmarkEnd w:id="1567"/>
      <w:r w:rsidRPr="007055D9">
        <w:t>Element “</w:t>
      </w:r>
      <w:r>
        <w:t>sheet_parameter</w:t>
      </w:r>
      <w:r w:rsidRPr="007055D9">
        <w:t>”</w:t>
      </w:r>
      <w:bookmarkEnd w:id="1568"/>
      <w:bookmarkEnd w:id="156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572" w:name="_Toc3566502"/>
      <w:bookmarkStart w:id="1573" w:name="_Toc3813635"/>
      <w:r>
        <w:t xml:space="preserve">Table </w:t>
      </w:r>
      <w:r w:rsidR="00D43112">
        <w:fldChar w:fldCharType="begin"/>
      </w:r>
      <w:r w:rsidR="00D43112">
        <w:instrText xml:space="preserve"> SEQ Table \* ARABIC </w:instrText>
      </w:r>
      <w:r w:rsidR="00D43112">
        <w:fldChar w:fldCharType="separate"/>
      </w:r>
      <w:r w:rsidR="00A77087">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72"/>
      <w:bookmarkEnd w:id="157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574" w:name="_Toc3557030"/>
      <w:bookmarkStart w:id="1575" w:name="_Toc3813866"/>
      <w:r w:rsidRPr="007055D9">
        <w:t>I-Weld</w:t>
      </w:r>
      <w:bookmarkEnd w:id="1570"/>
      <w:bookmarkEnd w:id="1571"/>
      <w:bookmarkEnd w:id="1574"/>
      <w:bookmarkEnd w:id="157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576" w:name="_Toc3557031"/>
      <w:bookmarkStart w:id="1577" w:name="_Toc3813867"/>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76"/>
      <w:bookmarkEnd w:id="1577"/>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Caption"/>
                              <w:rPr>
                                <w:b w:val="0"/>
                                <w:bCs w:val="0"/>
                                <w:noProof/>
                                <w:sz w:val="26"/>
                                <w:szCs w:val="28"/>
                              </w:rPr>
                            </w:pPr>
                            <w:bookmarkStart w:id="1578" w:name="_Toc3557133"/>
                            <w:bookmarkStart w:id="1579" w:name="_Toc3813732"/>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78"/>
                            <w:bookmarkEnd w:id="1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Caption"/>
                        <w:rPr>
                          <w:b w:val="0"/>
                          <w:bCs w:val="0"/>
                          <w:noProof/>
                          <w:sz w:val="26"/>
                          <w:szCs w:val="28"/>
                        </w:rPr>
                      </w:pPr>
                      <w:bookmarkStart w:id="1591" w:name="_Toc3557133"/>
                      <w:bookmarkStart w:id="1592" w:name="_Toc3813732"/>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1"/>
                      <w:bookmarkEnd w:id="1592"/>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580" w:name="_Toc3557032"/>
      <w:bookmarkStart w:id="1581" w:name="_Toc3813868"/>
      <w:r w:rsidRPr="007055D9">
        <w:t>Weld Parameters</w:t>
      </w:r>
      <w:bookmarkEnd w:id="1580"/>
      <w:bookmarkEnd w:id="1581"/>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Caption"/>
                              <w:rPr>
                                <w:b w:val="0"/>
                                <w:bCs w:val="0"/>
                                <w:noProof/>
                                <w:sz w:val="26"/>
                                <w:szCs w:val="28"/>
                              </w:rPr>
                            </w:pPr>
                            <w:bookmarkStart w:id="1582" w:name="_Toc3557134"/>
                            <w:bookmarkStart w:id="1583" w:name="_Toc3813733"/>
                            <w:r>
                              <w:t xml:space="preserve">Figure </w:t>
                            </w:r>
                            <w:r>
                              <w:fldChar w:fldCharType="begin"/>
                            </w:r>
                            <w:r>
                              <w:instrText xml:space="preserve"> SEQ Figure \* ARABIC </w:instrText>
                            </w:r>
                            <w:r>
                              <w:fldChar w:fldCharType="separate"/>
                            </w:r>
                            <w:r>
                              <w:rPr>
                                <w:noProof/>
                              </w:rPr>
                              <w:t>54</w:t>
                            </w:r>
                            <w:r>
                              <w:fldChar w:fldCharType="end"/>
                            </w:r>
                            <w:r>
                              <w:t>: I-Weld Parameters</w:t>
                            </w:r>
                            <w:bookmarkEnd w:id="1582"/>
                            <w:bookmarkEnd w:id="1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Caption"/>
                        <w:rPr>
                          <w:b w:val="0"/>
                          <w:bCs w:val="0"/>
                          <w:noProof/>
                          <w:sz w:val="26"/>
                          <w:szCs w:val="28"/>
                        </w:rPr>
                      </w:pPr>
                      <w:bookmarkStart w:id="1597" w:name="_Toc3557134"/>
                      <w:bookmarkStart w:id="1598" w:name="_Toc3813733"/>
                      <w:r>
                        <w:t xml:space="preserve">Figure </w:t>
                      </w:r>
                      <w:r>
                        <w:fldChar w:fldCharType="begin"/>
                      </w:r>
                      <w:r>
                        <w:instrText xml:space="preserve"> SEQ Figure \* ARABIC </w:instrText>
                      </w:r>
                      <w:r>
                        <w:fldChar w:fldCharType="separate"/>
                      </w:r>
                      <w:r>
                        <w:rPr>
                          <w:noProof/>
                        </w:rPr>
                        <w:t>54</w:t>
                      </w:r>
                      <w:r>
                        <w:fldChar w:fldCharType="end"/>
                      </w:r>
                      <w:r>
                        <w:t>: I-Weld Parameters</w:t>
                      </w:r>
                      <w:bookmarkEnd w:id="1597"/>
                      <w:bookmarkEnd w:id="1598"/>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584" w:name="_Toc3566503"/>
      <w:bookmarkStart w:id="1585" w:name="_Toc3813636"/>
      <w:r>
        <w:t xml:space="preserve">Table </w:t>
      </w:r>
      <w:r>
        <w:fldChar w:fldCharType="begin"/>
      </w:r>
      <w:r>
        <w:instrText xml:space="preserve"> SEQ Table \* ARABIC </w:instrText>
      </w:r>
      <w:r>
        <w:fldChar w:fldCharType="separate"/>
      </w:r>
      <w:r w:rsidR="00A77087">
        <w:rPr>
          <w:noProof/>
        </w:rPr>
        <w:t>95</w:t>
      </w:r>
      <w:r>
        <w:fldChar w:fldCharType="end"/>
      </w:r>
      <w:r>
        <w:t>: Parameters of I-Weld</w:t>
      </w:r>
      <w:bookmarkEnd w:id="1584"/>
      <w:bookmarkEnd w:id="158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586" w:name="_Toc338939186"/>
      <w:bookmarkStart w:id="1587" w:name="_Toc3557033"/>
      <w:bookmarkStart w:id="1588" w:name="_Toc3813869"/>
      <w:r w:rsidRPr="007055D9">
        <w:t>Attributes</w:t>
      </w:r>
      <w:bookmarkEnd w:id="1586"/>
      <w:bookmarkEnd w:id="1587"/>
      <w:bookmarkEnd w:id="1588"/>
    </w:p>
    <w:p w14:paraId="7F7DD4CE" w14:textId="77777777" w:rsidR="0006113C" w:rsidRPr="007055D9" w:rsidRDefault="009D7557" w:rsidP="00E67798">
      <w:pPr>
        <w:pStyle w:val="Heading5"/>
        <w:keepNext/>
      </w:pPr>
      <w:bookmarkStart w:id="1589" w:name="_Toc338939188"/>
      <w:r w:rsidRPr="007055D9">
        <w:t>Attribute “b</w:t>
      </w:r>
      <w:r w:rsidR="0006113C" w:rsidRPr="007055D9">
        <w:t>ase</w:t>
      </w:r>
      <w:bookmarkEnd w:id="1589"/>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590" w:name="_Toc338939189"/>
      <w:r w:rsidRPr="007055D9">
        <w:t>Attribute “t</w:t>
      </w:r>
      <w:r w:rsidR="0006113C" w:rsidRPr="007055D9">
        <w:t>echnology</w:t>
      </w:r>
      <w:bookmarkEnd w:id="1590"/>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591" w:name="_Toc338939190"/>
      <w:bookmarkStart w:id="1592" w:name="_Toc3557034"/>
      <w:bookmarkStart w:id="1593" w:name="_Toc3813870"/>
      <w:r w:rsidRPr="007055D9">
        <w:t>Element “weld_position”</w:t>
      </w:r>
      <w:bookmarkEnd w:id="1591"/>
      <w:bookmarkEnd w:id="1592"/>
      <w:bookmarkEnd w:id="159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594" w:name="_Toc3566504"/>
      <w:bookmarkStart w:id="1595" w:name="_Toc3813637"/>
      <w:bookmarkStart w:id="1596" w:name="_Toc338939192"/>
      <w:r>
        <w:t xml:space="preserve">Table </w:t>
      </w:r>
      <w:r w:rsidR="00D43112">
        <w:fldChar w:fldCharType="begin"/>
      </w:r>
      <w:r w:rsidR="00D43112">
        <w:instrText xml:space="preserve"> SEQ Table \* ARABIC </w:instrText>
      </w:r>
      <w:r w:rsidR="00D43112">
        <w:fldChar w:fldCharType="separate"/>
      </w:r>
      <w:r w:rsidR="00A77087">
        <w:rPr>
          <w:noProof/>
        </w:rPr>
        <w:t>96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594"/>
      <w:bookmarkEnd w:id="1595"/>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15DC7">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596"/>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597" w:name="_Toc338939194"/>
      <w:r w:rsidRPr="007055D9">
        <w:t>Attribute “filler”</w:t>
      </w:r>
      <w:bookmarkEnd w:id="1597"/>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598" w:name="WeldDefinitionOverlapWeld"/>
      <w:bookmarkStart w:id="1599" w:name="_Toc3557035"/>
      <w:bookmarkStart w:id="1600" w:name="_Toc3813871"/>
      <w:bookmarkStart w:id="1601" w:name="_Toc288200766"/>
      <w:bookmarkStart w:id="1602" w:name="_Toc338939110"/>
      <w:bookmarkEnd w:id="1598"/>
      <w:r w:rsidRPr="007055D9">
        <w:t>Element “</w:t>
      </w:r>
      <w:r>
        <w:t>sheet_parameter</w:t>
      </w:r>
      <w:r w:rsidRPr="007055D9">
        <w:t>”</w:t>
      </w:r>
      <w:bookmarkEnd w:id="1599"/>
      <w:bookmarkEnd w:id="1600"/>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603" w:name="_Toc3566505"/>
      <w:bookmarkStart w:id="1604" w:name="_Toc3813638"/>
      <w:r>
        <w:t xml:space="preserve">Table </w:t>
      </w:r>
      <w:r w:rsidR="00D43112">
        <w:fldChar w:fldCharType="begin"/>
      </w:r>
      <w:r w:rsidR="00D43112">
        <w:instrText xml:space="preserve"> SEQ Table \* ARABIC </w:instrText>
      </w:r>
      <w:r w:rsidR="00D43112">
        <w:fldChar w:fldCharType="separate"/>
      </w:r>
      <w:r w:rsidR="00A77087">
        <w:rPr>
          <w:noProof/>
        </w:rPr>
        <w:t>97</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03"/>
      <w:bookmarkEnd w:id="160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605" w:name="_Toc3557036"/>
      <w:bookmarkStart w:id="1606" w:name="_Toc3813872"/>
      <w:r w:rsidRPr="007055D9">
        <w:t>Overlap Weld</w:t>
      </w:r>
      <w:bookmarkEnd w:id="1601"/>
      <w:bookmarkEnd w:id="1602"/>
      <w:bookmarkEnd w:id="1605"/>
      <w:bookmarkEnd w:id="160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07"/>
      <w:r w:rsidRPr="007055D9">
        <w:t xml:space="preserve">up </w:t>
      </w:r>
      <w:commentRangeStart w:id="1608"/>
      <w:r w:rsidRPr="007055D9">
        <w:t xml:space="preserve">to </w:t>
      </w:r>
      <w:commentRangeStart w:id="1609"/>
      <w:r w:rsidRPr="007055D9">
        <w:t>three</w:t>
      </w:r>
      <w:ins w:id="1610" w:author="nick" w:date="2019-03-23T23:33:00Z">
        <w:r w:rsidR="00DA743B">
          <w:rPr>
            <w:rStyle w:val="FootnoteReference"/>
          </w:rPr>
          <w:footnoteReference w:id="17"/>
        </w:r>
      </w:ins>
      <w:r w:rsidRPr="007055D9">
        <w:t xml:space="preserve"> </w:t>
      </w:r>
      <w:commentRangeEnd w:id="1609"/>
      <w:r w:rsidR="0082626E">
        <w:rPr>
          <w:rStyle w:val="CommentReference"/>
          <w:lang w:eastAsia="x-none"/>
        </w:rPr>
        <w:commentReference w:id="1609"/>
      </w:r>
      <w:r w:rsidRPr="007055D9">
        <w:t>weld positions</w:t>
      </w:r>
      <w:commentRangeEnd w:id="1608"/>
      <w:r w:rsidR="001356A7">
        <w:rPr>
          <w:rStyle w:val="CommentReference"/>
          <w:lang w:eastAsia="x-none"/>
        </w:rPr>
        <w:commentReference w:id="1608"/>
      </w:r>
      <w:commentRangeEnd w:id="1607"/>
      <w:r w:rsidR="00DA743B">
        <w:rPr>
          <w:rStyle w:val="CommentReference"/>
          <w:lang w:eastAsia="x-none"/>
        </w:rPr>
        <w:commentReference w:id="1607"/>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14" w:name="_Toc3557037"/>
      <w:bookmarkStart w:id="1615" w:name="_Toc3813873"/>
      <w:r w:rsidRPr="007055D9">
        <w:t>Simple Overlap Weld</w:t>
      </w:r>
      <w:bookmarkEnd w:id="1614"/>
      <w:bookmarkEnd w:id="1615"/>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Caption"/>
                              <w:rPr>
                                <w:noProof/>
                                <w:sz w:val="24"/>
                                <w:szCs w:val="26"/>
                              </w:rPr>
                            </w:pPr>
                            <w:bookmarkStart w:id="1616" w:name="_Toc3557135"/>
                            <w:bookmarkStart w:id="1617" w:name="_Toc3813734"/>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16"/>
                            <w:bookmarkEnd w:id="1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Caption"/>
                        <w:rPr>
                          <w:noProof/>
                          <w:sz w:val="24"/>
                          <w:szCs w:val="26"/>
                        </w:rPr>
                      </w:pPr>
                      <w:bookmarkStart w:id="1633" w:name="_Toc3557135"/>
                      <w:bookmarkStart w:id="1634" w:name="_Toc3813734"/>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33"/>
                      <w:bookmarkEnd w:id="163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Caption"/>
                              <w:rPr>
                                <w:noProof/>
                                <w:szCs w:val="24"/>
                              </w:rPr>
                            </w:pPr>
                            <w:bookmarkStart w:id="1618" w:name="_Toc3557136"/>
                            <w:bookmarkStart w:id="1619" w:name="_Toc3813735"/>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18"/>
                            <w:bookmarkEnd w:id="1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Caption"/>
                        <w:rPr>
                          <w:noProof/>
                          <w:szCs w:val="24"/>
                        </w:rPr>
                      </w:pPr>
                      <w:bookmarkStart w:id="1637" w:name="_Toc3557136"/>
                      <w:bookmarkStart w:id="1638" w:name="_Toc3813735"/>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37"/>
                      <w:bookmarkEnd w:id="163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33" o:title=""/>
          </v:shape>
          <o:OLEObject Type="Embed" ProgID="Equation.3" ShapeID="_x0000_i1028" DrawAspect="Content" ObjectID="_1615307486" r:id="rId13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20" w:name="_Toc3566506"/>
      <w:bookmarkStart w:id="1621" w:name="_Toc3813639"/>
      <w:r>
        <w:t xml:space="preserve">Table </w:t>
      </w:r>
      <w:r>
        <w:fldChar w:fldCharType="begin"/>
      </w:r>
      <w:r>
        <w:instrText xml:space="preserve"> SEQ Table \* ARABIC </w:instrText>
      </w:r>
      <w:r>
        <w:fldChar w:fldCharType="separate"/>
      </w:r>
      <w:r w:rsidR="00A77087">
        <w:rPr>
          <w:noProof/>
        </w:rPr>
        <w:t>98</w:t>
      </w:r>
      <w:r>
        <w:fldChar w:fldCharType="end"/>
      </w:r>
      <w:r>
        <w:t>:</w:t>
      </w:r>
      <w:r w:rsidR="007C7FBC">
        <w:t xml:space="preserve"> Parameters of Overlap Weld</w:t>
      </w:r>
      <w:bookmarkEnd w:id="1620"/>
      <w:bookmarkEnd w:id="162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22" w:name="_Toc338939112"/>
      <w:bookmarkStart w:id="1623" w:name="_Toc3557038"/>
      <w:bookmarkStart w:id="1624" w:name="_Toc3813874"/>
      <w:r w:rsidRPr="007055D9">
        <w:t>Single Sided Double Overlap Weld</w:t>
      </w:r>
      <w:bookmarkEnd w:id="1622"/>
      <w:bookmarkEnd w:id="1623"/>
      <w:bookmarkEnd w:id="162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Caption"/>
                              <w:rPr>
                                <w:noProof/>
                                <w:sz w:val="24"/>
                                <w:szCs w:val="26"/>
                              </w:rPr>
                            </w:pPr>
                            <w:bookmarkStart w:id="1625" w:name="_Toc3557137"/>
                            <w:bookmarkStart w:id="1626" w:name="_Toc3813736"/>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25"/>
                            <w:bookmarkEnd w:id="1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Caption"/>
                        <w:rPr>
                          <w:noProof/>
                          <w:sz w:val="24"/>
                          <w:szCs w:val="26"/>
                        </w:rPr>
                      </w:pPr>
                      <w:bookmarkStart w:id="1646" w:name="_Toc3557137"/>
                      <w:bookmarkStart w:id="1647" w:name="_Toc3813736"/>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46"/>
                      <w:bookmarkEnd w:id="164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Caption"/>
                              <w:rPr>
                                <w:noProof/>
                                <w:szCs w:val="24"/>
                              </w:rPr>
                            </w:pPr>
                            <w:bookmarkStart w:id="1627" w:name="_Toc3557138"/>
                            <w:bookmarkStart w:id="1628" w:name="_Toc3813737"/>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27"/>
                            <w:bookmarkEnd w:id="1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Caption"/>
                        <w:rPr>
                          <w:noProof/>
                          <w:szCs w:val="24"/>
                        </w:rPr>
                      </w:pPr>
                      <w:bookmarkStart w:id="1650" w:name="_Toc3557138"/>
                      <w:bookmarkStart w:id="1651" w:name="_Toc3813737"/>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0"/>
                      <w:bookmarkEnd w:id="165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22" o:title=""/>
          </v:shape>
          <o:OLEObject Type="Embed" ProgID="Equation.3" ShapeID="_x0000_i1029" DrawAspect="Content" ObjectID="_1615307487" r:id="rId13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29" w:name="_Toc3566507"/>
      <w:bookmarkStart w:id="1630" w:name="_Toc3813640"/>
      <w:r>
        <w:t xml:space="preserve">Table </w:t>
      </w:r>
      <w:r>
        <w:fldChar w:fldCharType="begin"/>
      </w:r>
      <w:r>
        <w:instrText xml:space="preserve"> SEQ Table \* ARABIC </w:instrText>
      </w:r>
      <w:r>
        <w:fldChar w:fldCharType="separate"/>
      </w:r>
      <w:r w:rsidR="00A77087">
        <w:rPr>
          <w:noProof/>
        </w:rPr>
        <w:t>99</w:t>
      </w:r>
      <w:r>
        <w:fldChar w:fldCharType="end"/>
      </w:r>
      <w:r w:rsidR="00044694">
        <w:t xml:space="preserve">: Parameters of </w:t>
      </w:r>
      <w:r w:rsidR="00044694" w:rsidRPr="007055D9">
        <w:t>Single Sided Double Overlap Weld</w:t>
      </w:r>
      <w:bookmarkEnd w:id="1629"/>
      <w:bookmarkEnd w:id="163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31" w:name="_Toc338939113"/>
      <w:bookmarkStart w:id="1632" w:name="_Toc3557039"/>
      <w:bookmarkStart w:id="1633" w:name="_Toc3813875"/>
      <w:r w:rsidRPr="007055D9">
        <w:t>Double Sided Double Overlap Weld</w:t>
      </w:r>
      <w:bookmarkEnd w:id="1631"/>
      <w:bookmarkEnd w:id="1632"/>
      <w:bookmarkEnd w:id="163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Caption"/>
                              <w:rPr>
                                <w:noProof/>
                                <w:sz w:val="24"/>
                                <w:szCs w:val="26"/>
                              </w:rPr>
                            </w:pPr>
                            <w:bookmarkStart w:id="1634" w:name="_Toc3557139"/>
                            <w:bookmarkStart w:id="1635" w:name="_Toc3813738"/>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34"/>
                            <w:bookmarkEnd w:id="1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Caption"/>
                        <w:rPr>
                          <w:noProof/>
                          <w:sz w:val="24"/>
                          <w:szCs w:val="26"/>
                        </w:rPr>
                      </w:pPr>
                      <w:bookmarkStart w:id="1659" w:name="_Toc3557139"/>
                      <w:bookmarkStart w:id="1660" w:name="_Toc3813738"/>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59"/>
                      <w:bookmarkEnd w:id="1660"/>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Caption"/>
                              <w:rPr>
                                <w:noProof/>
                                <w:szCs w:val="24"/>
                              </w:rPr>
                            </w:pPr>
                            <w:bookmarkStart w:id="1636" w:name="_Toc3557140"/>
                            <w:bookmarkStart w:id="1637" w:name="_Toc3813739"/>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36"/>
                            <w:bookmarkEnd w:id="1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Caption"/>
                        <w:rPr>
                          <w:noProof/>
                          <w:szCs w:val="24"/>
                        </w:rPr>
                      </w:pPr>
                      <w:bookmarkStart w:id="1663" w:name="_Toc3557140"/>
                      <w:bookmarkStart w:id="1664" w:name="_Toc3813739"/>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63"/>
                      <w:bookmarkEnd w:id="166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22" o:title=""/>
          </v:shape>
          <o:OLEObject Type="Embed" ProgID="Equation.3" ShapeID="_x0000_i1030" DrawAspect="Content" ObjectID="_1615307488" r:id="rId14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638" w:name="_Toc3566508"/>
      <w:bookmarkStart w:id="1639" w:name="_Toc3813641"/>
      <w:r>
        <w:t xml:space="preserve">Table </w:t>
      </w:r>
      <w:r>
        <w:fldChar w:fldCharType="begin"/>
      </w:r>
      <w:r>
        <w:instrText xml:space="preserve"> SEQ Table \* ARABIC </w:instrText>
      </w:r>
      <w:r>
        <w:fldChar w:fldCharType="separate"/>
      </w:r>
      <w:r w:rsidR="00A77087">
        <w:rPr>
          <w:noProof/>
        </w:rPr>
        <w:t>100</w:t>
      </w:r>
      <w:r>
        <w:fldChar w:fldCharType="end"/>
      </w:r>
      <w:r>
        <w:t xml:space="preserve">: Parameters of </w:t>
      </w:r>
      <w:r w:rsidRPr="007055D9">
        <w:t>Double Sided Double Overlap Weld</w:t>
      </w:r>
      <w:bookmarkEnd w:id="1638"/>
      <w:bookmarkEnd w:id="163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40" w:name="_Toc338939196"/>
      <w:bookmarkStart w:id="1641" w:name="_Toc3557040"/>
      <w:bookmarkStart w:id="1642" w:name="_Toc3813876"/>
      <w:r w:rsidRPr="007055D9">
        <w:t>Attributes</w:t>
      </w:r>
      <w:bookmarkEnd w:id="1640"/>
      <w:bookmarkEnd w:id="1641"/>
      <w:bookmarkEnd w:id="1642"/>
    </w:p>
    <w:p w14:paraId="54EB1FE0" w14:textId="77777777" w:rsidR="0006113C" w:rsidRPr="007055D9" w:rsidRDefault="00157A42" w:rsidP="00AB2606">
      <w:pPr>
        <w:pStyle w:val="Heading5"/>
        <w:keepNext/>
      </w:pPr>
      <w:bookmarkStart w:id="1643" w:name="_Toc338939198"/>
      <w:r w:rsidRPr="007055D9">
        <w:t>Attribute “b</w:t>
      </w:r>
      <w:r w:rsidR="0006113C" w:rsidRPr="007055D9">
        <w:t>ase</w:t>
      </w:r>
      <w:bookmarkEnd w:id="1643"/>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644" w:name="_Toc338939199"/>
      <w:r w:rsidRPr="007055D9">
        <w:t>Attribute “t</w:t>
      </w:r>
      <w:r w:rsidR="0006113C" w:rsidRPr="007055D9">
        <w:t>echnology</w:t>
      </w:r>
      <w:bookmarkEnd w:id="1644"/>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645" w:name="_Toc338939200"/>
      <w:bookmarkStart w:id="1646" w:name="_Toc3557041"/>
      <w:bookmarkStart w:id="1647" w:name="_Toc3813877"/>
      <w:r w:rsidRPr="007055D9">
        <w:t>Element “weld_position”</w:t>
      </w:r>
      <w:bookmarkEnd w:id="1645"/>
      <w:bookmarkEnd w:id="1646"/>
      <w:bookmarkEnd w:id="164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648" w:name="_Toc3566509"/>
      <w:bookmarkStart w:id="1649" w:name="_Toc3813642"/>
      <w:bookmarkStart w:id="1650" w:name="_Toc338939203"/>
      <w:r>
        <w:t xml:space="preserve">Table </w:t>
      </w:r>
      <w:r w:rsidR="00D43112">
        <w:fldChar w:fldCharType="begin"/>
      </w:r>
      <w:r w:rsidR="00D43112">
        <w:instrText xml:space="preserve"> SEQ Table \* ARABIC </w:instrText>
      </w:r>
      <w:r w:rsidR="00D43112">
        <w:fldChar w:fldCharType="separate"/>
      </w:r>
      <w:r w:rsidR="00A77087">
        <w:rPr>
          <w:noProof/>
        </w:rPr>
        <w:t>101</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48"/>
      <w:bookmarkEnd w:id="1649"/>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15DC7">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15DC7" w:rsidRPr="00015DC7">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650"/>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651" w:name="_Toc338939204"/>
      <w:r w:rsidRPr="007055D9">
        <w:t>Attribute “thickness”</w:t>
      </w:r>
      <w:bookmarkEnd w:id="1651"/>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652" w:name="_Toc338939205"/>
      <w:r w:rsidRPr="007055D9">
        <w:t>Attribute “angle”</w:t>
      </w:r>
      <w:bookmarkEnd w:id="1652"/>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653" w:name="_Toc338939206"/>
      <w:r w:rsidRPr="007055D9">
        <w:t>Attribute “shape”</w:t>
      </w:r>
      <w:bookmarkEnd w:id="1653"/>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654" w:name="_Toc338939207"/>
      <w:r w:rsidRPr="007055D9">
        <w:t>Attribute “penetration”</w:t>
      </w:r>
      <w:bookmarkEnd w:id="1654"/>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655" w:name="_Toc338939209"/>
      <w:r w:rsidRPr="007055D9">
        <w:t>Attribute “filler”</w:t>
      </w:r>
      <w:bookmarkEnd w:id="1655"/>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656" w:name="WeldDefinitionYJoint"/>
      <w:bookmarkStart w:id="1657" w:name="_Toc3557042"/>
      <w:bookmarkStart w:id="1658" w:name="_Toc3813878"/>
      <w:bookmarkStart w:id="1659" w:name="_Toc288200767"/>
      <w:bookmarkStart w:id="1660" w:name="_Toc338939114"/>
      <w:bookmarkEnd w:id="1656"/>
      <w:r w:rsidRPr="007055D9">
        <w:t>Element “</w:t>
      </w:r>
      <w:r>
        <w:t>sheet_parameter</w:t>
      </w:r>
      <w:r w:rsidRPr="007055D9">
        <w:t>”</w:t>
      </w:r>
      <w:bookmarkEnd w:id="1657"/>
      <w:bookmarkEnd w:id="1658"/>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661" w:name="_Toc3566510"/>
      <w:bookmarkStart w:id="1662" w:name="_Toc3813643"/>
      <w:r>
        <w:t xml:space="preserve">Table </w:t>
      </w:r>
      <w:r w:rsidR="00D43112">
        <w:fldChar w:fldCharType="begin"/>
      </w:r>
      <w:r w:rsidR="00D43112">
        <w:instrText xml:space="preserve"> SEQ Table \* ARABIC </w:instrText>
      </w:r>
      <w:r w:rsidR="00D43112">
        <w:fldChar w:fldCharType="separate"/>
      </w:r>
      <w:r w:rsidR="00A77087">
        <w:rPr>
          <w:noProof/>
        </w:rPr>
        <w:t>102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61"/>
      <w:bookmarkEnd w:id="166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663" w:name="_Toc3557043"/>
      <w:bookmarkStart w:id="1664" w:name="_Toc3813879"/>
      <w:r w:rsidRPr="007055D9">
        <w:t>Y-Joint</w:t>
      </w:r>
      <w:bookmarkEnd w:id="1659"/>
      <w:bookmarkEnd w:id="1660"/>
      <w:bookmarkEnd w:id="1663"/>
      <w:bookmarkEnd w:id="1664"/>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73FA6FC1"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w:t>
      </w:r>
      <w:commentRangeStart w:id="1665"/>
      <w:r w:rsidR="00DB46FE" w:rsidRPr="007055D9">
        <w:t xml:space="preserve">up </w:t>
      </w:r>
      <w:commentRangeStart w:id="1666"/>
      <w:r w:rsidR="00DB46FE" w:rsidRPr="007055D9">
        <w:t xml:space="preserve">to </w:t>
      </w:r>
      <w:commentRangeStart w:id="1667"/>
      <w:del w:id="1668" w:author="nick" w:date="2019-03-23T23:56:00Z">
        <w:r w:rsidR="00DB46FE" w:rsidRPr="007055D9" w:rsidDel="00467465">
          <w:delText xml:space="preserve">three </w:delText>
        </w:r>
      </w:del>
      <w:commentRangeEnd w:id="1667"/>
      <w:ins w:id="1669" w:author="nick" w:date="2019-03-23T23:56:00Z">
        <w:r w:rsidR="00467465">
          <w:t xml:space="preserve">two </w:t>
        </w:r>
        <w:r w:rsidR="00467465" w:rsidRPr="007055D9">
          <w:t xml:space="preserve"> </w:t>
        </w:r>
      </w:ins>
      <w:r w:rsidR="00540E80">
        <w:rPr>
          <w:rStyle w:val="CommentReference"/>
          <w:lang w:eastAsia="x-none"/>
        </w:rPr>
        <w:commentReference w:id="1667"/>
      </w:r>
      <w:r w:rsidR="00DB46FE" w:rsidRPr="007055D9">
        <w:t xml:space="preserve">weld positions. Each </w:t>
      </w:r>
      <w:commentRangeEnd w:id="1666"/>
      <w:r w:rsidR="00E265F2">
        <w:rPr>
          <w:rStyle w:val="CommentReference"/>
          <w:lang w:eastAsia="x-none"/>
        </w:rPr>
        <w:commentReference w:id="1666"/>
      </w:r>
      <w:r w:rsidR="00DB46FE" w:rsidRPr="007055D9">
        <w:t>of th</w:t>
      </w:r>
      <w:commentRangeEnd w:id="1665"/>
      <w:r w:rsidR="00467465">
        <w:rPr>
          <w:rStyle w:val="CommentReference"/>
          <w:lang w:eastAsia="x-none"/>
        </w:rPr>
        <w:commentReference w:id="1665"/>
      </w:r>
      <w:r w:rsidR="00DB46FE" w:rsidRPr="007055D9">
        <w:t xml:space="preserve">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670" w:name="_Toc3557044"/>
      <w:bookmarkStart w:id="1671" w:name="_Toc3813880"/>
      <w:r w:rsidRPr="007055D9">
        <w:t>Sheet Parameters</w:t>
      </w:r>
      <w:bookmarkEnd w:id="1670"/>
      <w:bookmarkEnd w:id="1671"/>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Caption"/>
                              <w:rPr>
                                <w:noProof/>
                                <w:szCs w:val="24"/>
                              </w:rPr>
                            </w:pPr>
                            <w:bookmarkStart w:id="1672" w:name="_Toc3557141"/>
                            <w:bookmarkStart w:id="1673" w:name="_Toc3813740"/>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672"/>
                            <w:bookmarkEnd w:id="1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Caption"/>
                        <w:rPr>
                          <w:noProof/>
                          <w:szCs w:val="24"/>
                        </w:rPr>
                      </w:pPr>
                      <w:bookmarkStart w:id="1702" w:name="_Toc3557141"/>
                      <w:bookmarkStart w:id="1703" w:name="_Toc3813740"/>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02"/>
                      <w:bookmarkEnd w:id="1703"/>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674" w:name="_Toc3557045"/>
      <w:bookmarkStart w:id="1675" w:name="_Toc3813881"/>
      <w:r w:rsidRPr="007055D9">
        <w:t>Weld Parameters</w:t>
      </w:r>
      <w:bookmarkEnd w:id="1674"/>
      <w:bookmarkEnd w:id="1675"/>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Caption"/>
                              <w:rPr>
                                <w:noProof/>
                                <w:szCs w:val="24"/>
                              </w:rPr>
                            </w:pPr>
                            <w:bookmarkStart w:id="1676" w:name="_Toc3557142"/>
                            <w:bookmarkStart w:id="1677" w:name="_Toc3813741"/>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676"/>
                            <w:bookmarkEnd w:id="1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Caption"/>
                        <w:rPr>
                          <w:noProof/>
                          <w:szCs w:val="24"/>
                        </w:rPr>
                      </w:pPr>
                      <w:bookmarkStart w:id="1708" w:name="_Toc3557142"/>
                      <w:bookmarkStart w:id="1709" w:name="_Toc3813741"/>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08"/>
                      <w:bookmarkEnd w:id="1709"/>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22" o:title=""/>
          </v:shape>
          <o:OLEObject Type="Embed" ProgID="Equation.3" ShapeID="_x0000_i1031" DrawAspect="Content" ObjectID="_1615307489" r:id="rId14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678" w:name="_Toc3566511"/>
      <w:bookmarkStart w:id="1679" w:name="_Toc3813644"/>
      <w:bookmarkStart w:id="1680" w:name="_Toc338939211"/>
      <w:r>
        <w:t xml:space="preserve">Table </w:t>
      </w:r>
      <w:r>
        <w:fldChar w:fldCharType="begin"/>
      </w:r>
      <w:r>
        <w:instrText xml:space="preserve"> SEQ Table \* ARABIC </w:instrText>
      </w:r>
      <w:r>
        <w:fldChar w:fldCharType="separate"/>
      </w:r>
      <w:r w:rsidR="00A77087">
        <w:rPr>
          <w:noProof/>
        </w:rPr>
        <w:t>103</w:t>
      </w:r>
      <w:r>
        <w:fldChar w:fldCharType="end"/>
      </w:r>
      <w:r>
        <w:t>: Parameters of Y-Joint</w:t>
      </w:r>
      <w:bookmarkEnd w:id="1678"/>
      <w:bookmarkEnd w:id="1679"/>
    </w:p>
    <w:p w14:paraId="398C8EB2" w14:textId="77777777" w:rsidR="0006113C" w:rsidRPr="007055D9" w:rsidRDefault="0006113C" w:rsidP="00F4558F">
      <w:pPr>
        <w:pStyle w:val="Heading4"/>
        <w:tabs>
          <w:tab w:val="clear" w:pos="864"/>
          <w:tab w:val="num" w:pos="993"/>
        </w:tabs>
      </w:pPr>
      <w:bookmarkStart w:id="1681" w:name="_Toc3557046"/>
      <w:bookmarkStart w:id="1682" w:name="_Toc3813882"/>
      <w:r w:rsidRPr="007055D9">
        <w:t>Attributes</w:t>
      </w:r>
      <w:bookmarkEnd w:id="1680"/>
      <w:bookmarkEnd w:id="1681"/>
      <w:bookmarkEnd w:id="1682"/>
    </w:p>
    <w:p w14:paraId="604B195B" w14:textId="77777777" w:rsidR="0006113C" w:rsidRPr="007055D9" w:rsidRDefault="00D83FC9" w:rsidP="00C0357F">
      <w:pPr>
        <w:pStyle w:val="Heading5"/>
        <w:keepNext/>
      </w:pPr>
      <w:bookmarkStart w:id="1683" w:name="_Toc338939213"/>
      <w:r w:rsidRPr="007055D9">
        <w:t>Attribute “b</w:t>
      </w:r>
      <w:r w:rsidR="0006113C" w:rsidRPr="007055D9">
        <w:t>ase</w:t>
      </w:r>
      <w:bookmarkEnd w:id="1683"/>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684" w:name="_Toc338939214"/>
      <w:r w:rsidRPr="007055D9">
        <w:t>Attribute “t</w:t>
      </w:r>
      <w:r w:rsidR="0006113C" w:rsidRPr="007055D9">
        <w:t>echnology</w:t>
      </w:r>
      <w:bookmarkEnd w:id="1684"/>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685" w:name="_Toc338939215"/>
      <w:bookmarkStart w:id="1686" w:name="_Toc3557047"/>
      <w:bookmarkStart w:id="1687" w:name="_Toc3813883"/>
      <w:r w:rsidRPr="007055D9">
        <w:t>Element “weld_position”</w:t>
      </w:r>
      <w:bookmarkEnd w:id="1685"/>
      <w:bookmarkEnd w:id="1686"/>
      <w:bookmarkEnd w:id="168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688" w:name="_Toc3566512"/>
      <w:bookmarkStart w:id="1689" w:name="_Toc3813645"/>
      <w:bookmarkStart w:id="1690" w:name="_Toc338939218"/>
      <w:r>
        <w:t xml:space="preserve">Table </w:t>
      </w:r>
      <w:r w:rsidR="00D43112">
        <w:fldChar w:fldCharType="begin"/>
      </w:r>
      <w:r w:rsidR="00D43112">
        <w:instrText xml:space="preserve"> SEQ Table \* ARABIC </w:instrText>
      </w:r>
      <w:r w:rsidR="00D43112">
        <w:fldChar w:fldCharType="separate"/>
      </w:r>
      <w:r w:rsidR="00A77087">
        <w:rPr>
          <w:noProof/>
        </w:rPr>
        <w:t>104</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688"/>
      <w:bookmarkEnd w:id="1689"/>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15DC7">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690"/>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691" w:name="_Toc338939219"/>
      <w:r w:rsidRPr="007055D9">
        <w:t>Attribute “thickness”</w:t>
      </w:r>
      <w:bookmarkEnd w:id="1691"/>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692" w:name="_Toc3566513"/>
      <w:bookmarkStart w:id="1693" w:name="_Toc3813646"/>
      <w:bookmarkStart w:id="1694" w:name="_Toc338939220"/>
      <w:r>
        <w:t xml:space="preserve">Table </w:t>
      </w:r>
      <w:r>
        <w:fldChar w:fldCharType="begin"/>
      </w:r>
      <w:r>
        <w:instrText xml:space="preserve"> SEQ Table \* ARABIC </w:instrText>
      </w:r>
      <w:r>
        <w:fldChar w:fldCharType="separate"/>
      </w:r>
      <w:r w:rsidR="00A77087">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692"/>
      <w:bookmarkEnd w:id="1693"/>
    </w:p>
    <w:p w14:paraId="5886F713" w14:textId="77777777" w:rsidR="0006113C" w:rsidRPr="007055D9" w:rsidRDefault="0006113C" w:rsidP="003E1F0A">
      <w:pPr>
        <w:pStyle w:val="Heading5"/>
        <w:keepNext/>
      </w:pPr>
      <w:r w:rsidRPr="007055D9">
        <w:t>Attribute “angle”</w:t>
      </w:r>
      <w:bookmarkEnd w:id="1694"/>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695" w:name="_Toc338939221"/>
      <w:r w:rsidRPr="007055D9">
        <w:t>Attribute “penetration”</w:t>
      </w:r>
      <w:bookmarkEnd w:id="1695"/>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696" w:name="_Toc338939223"/>
      <w:r w:rsidRPr="007055D9">
        <w:t>Attribute “shape”</w:t>
      </w:r>
      <w:bookmarkEnd w:id="1696"/>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697" w:name="_Toc338939224"/>
      <w:r w:rsidRPr="007055D9">
        <w:t>Attribute “filler”</w:t>
      </w:r>
      <w:bookmarkEnd w:id="1697"/>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698" w:name="_Toc3557048"/>
      <w:bookmarkStart w:id="1699" w:name="_Toc3813884"/>
      <w:r w:rsidRPr="007055D9">
        <w:t>Element “</w:t>
      </w:r>
      <w:r>
        <w:t>sheet_parameter</w:t>
      </w:r>
      <w:r w:rsidRPr="007055D9">
        <w:t>”</w:t>
      </w:r>
      <w:bookmarkEnd w:id="1698"/>
      <w:bookmarkEnd w:id="1699"/>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00" w:name="_Toc3566514"/>
      <w:bookmarkStart w:id="1701" w:name="_Toc3813647"/>
      <w:r>
        <w:t xml:space="preserve">Table </w:t>
      </w:r>
      <w:r w:rsidR="00D43112">
        <w:fldChar w:fldCharType="begin"/>
      </w:r>
      <w:r w:rsidR="00D43112">
        <w:instrText xml:space="preserve"> SEQ Table \* ARABIC </w:instrText>
      </w:r>
      <w:r w:rsidR="00D43112">
        <w:fldChar w:fldCharType="separate"/>
      </w:r>
      <w:r w:rsidR="00A77087">
        <w:rPr>
          <w:noProof/>
        </w:rPr>
        <w:t>106</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00"/>
      <w:bookmarkEnd w:id="170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02" w:name="WeldDefinitionKJoint"/>
      <w:bookmarkStart w:id="1703" w:name="_Toc338939115"/>
      <w:bookmarkStart w:id="1704" w:name="_Toc3557049"/>
      <w:bookmarkStart w:id="1705" w:name="_Toc3813885"/>
      <w:bookmarkEnd w:id="1702"/>
      <w:r w:rsidRPr="007055D9">
        <w:t>K-Joint</w:t>
      </w:r>
      <w:bookmarkEnd w:id="1703"/>
      <w:bookmarkEnd w:id="1704"/>
      <w:bookmarkEnd w:id="170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06"/>
      <w:del w:id="1707" w:author="nick" w:date="2019-03-23T23:37:00Z">
        <w:r w:rsidRPr="007055D9" w:rsidDel="00DA743B">
          <w:delText xml:space="preserve">four </w:delText>
        </w:r>
      </w:del>
      <w:ins w:id="1708" w:author="nick" w:date="2019-03-23T23:37:00Z">
        <w:r w:rsidR="00DA743B">
          <w:t xml:space="preserve">three </w:t>
        </w:r>
      </w:ins>
      <w:r w:rsidRPr="007055D9">
        <w:t>potential welds</w:t>
      </w:r>
      <w:commentRangeEnd w:id="1706"/>
      <w:r w:rsidR="000E4E23">
        <w:rPr>
          <w:rStyle w:val="CommentReference"/>
          <w:lang w:eastAsia="x-none"/>
        </w:rPr>
        <w:commentReference w:id="1706"/>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09" w:author="Dr. Carsten Franke" w:date="2019-03-15T19:30:00Z">
        <w:r w:rsidRPr="007055D9">
          <w:delText xml:space="preserve">three </w:delText>
        </w:r>
      </w:del>
      <w:commentRangeStart w:id="1710"/>
      <w:ins w:id="1711" w:author="Dr. Carsten Franke" w:date="2019-03-15T19:30:00Z">
        <w:del w:id="1712" w:author="nick" w:date="2019-03-23T23:37:00Z">
          <w:r w:rsidR="00997EF2" w:rsidDel="00DA743B">
            <w:delText>four</w:delText>
          </w:r>
          <w:r w:rsidR="00997EF2" w:rsidRPr="007055D9" w:rsidDel="00DA743B">
            <w:delText xml:space="preserve"> </w:delText>
          </w:r>
        </w:del>
      </w:ins>
      <w:commentRangeStart w:id="1713"/>
      <w:commentRangeEnd w:id="1710"/>
      <w:ins w:id="1714" w:author="nick" w:date="2019-03-23T23:37:00Z">
        <w:r w:rsidR="00DA743B">
          <w:t xml:space="preserve">three </w:t>
        </w:r>
      </w:ins>
      <w:ins w:id="1715" w:author="Dr. Carsten Franke" w:date="2019-03-15T19:30:00Z">
        <w:r w:rsidR="00997EF2">
          <w:rPr>
            <w:rStyle w:val="CommentReference"/>
            <w:lang w:eastAsia="x-none"/>
          </w:rPr>
          <w:commentReference w:id="1710"/>
        </w:r>
      </w:ins>
      <w:commentRangeEnd w:id="1713"/>
      <w:r w:rsidR="00DA743B">
        <w:rPr>
          <w:rStyle w:val="CommentReference"/>
          <w:lang w:eastAsia="x-none"/>
        </w:rPr>
        <w:commentReference w:id="1713"/>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Heading4"/>
        <w:numPr>
          <w:ilvl w:val="3"/>
          <w:numId w:val="12"/>
        </w:numPr>
        <w:tabs>
          <w:tab w:val="clear" w:pos="864"/>
          <w:tab w:val="num" w:pos="993"/>
        </w:tabs>
      </w:pPr>
      <w:bookmarkStart w:id="1716" w:name="_Toc3557050"/>
      <w:bookmarkStart w:id="1717" w:name="_Toc3813886"/>
      <w:r>
        <w:rPr>
          <w:b w:val="0"/>
          <w:bCs w:val="0"/>
          <w:noProof/>
          <w:lang w:eastAsia="en-US"/>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16"/>
      <w:bookmarkEnd w:id="171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Caption"/>
                              <w:rPr>
                                <w:b w:val="0"/>
                                <w:bCs w:val="0"/>
                                <w:noProof/>
                                <w:sz w:val="26"/>
                                <w:szCs w:val="28"/>
                              </w:rPr>
                            </w:pPr>
                            <w:bookmarkStart w:id="1718" w:name="_Toc3557143"/>
                            <w:bookmarkStart w:id="1719" w:name="_Toc3813742"/>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18"/>
                            <w:bookmarkEnd w:id="1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Caption"/>
                        <w:rPr>
                          <w:b w:val="0"/>
                          <w:bCs w:val="0"/>
                          <w:noProof/>
                          <w:sz w:val="26"/>
                          <w:szCs w:val="28"/>
                        </w:rPr>
                      </w:pPr>
                      <w:bookmarkStart w:id="1752" w:name="_Toc3557143"/>
                      <w:bookmarkStart w:id="1753" w:name="_Toc3813742"/>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52"/>
                      <w:bookmarkEnd w:id="175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Heading4"/>
        <w:keepNext w:val="0"/>
        <w:tabs>
          <w:tab w:val="clear" w:pos="864"/>
          <w:tab w:val="num" w:pos="993"/>
        </w:tabs>
        <w:ind w:left="862" w:hanging="862"/>
      </w:pPr>
      <w:bookmarkStart w:id="1720" w:name="_Toc3557051"/>
      <w:bookmarkStart w:id="1721" w:name="_Toc3813887"/>
      <w:r w:rsidRPr="007055D9">
        <w:t>Weld Parameters</w:t>
      </w:r>
      <w:bookmarkEnd w:id="1720"/>
      <w:bookmarkEnd w:id="1721"/>
    </w:p>
    <w:p w14:paraId="26CE6BF0" w14:textId="77777777" w:rsidR="00255787" w:rsidRPr="007055D9" w:rsidRDefault="008A1560" w:rsidP="0004217B">
      <w:pPr>
        <w:jc w:val="both"/>
      </w:pPr>
      <w:r>
        <w:rPr>
          <w:noProof/>
          <w:lang w:eastAsia="en-US"/>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Caption"/>
                              <w:rPr>
                                <w:noProof/>
                                <w:szCs w:val="24"/>
                              </w:rPr>
                            </w:pPr>
                            <w:bookmarkStart w:id="1722" w:name="_Toc3557144"/>
                            <w:bookmarkStart w:id="1723" w:name="_Toc3813743"/>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Caption"/>
                        <w:rPr>
                          <w:noProof/>
                          <w:szCs w:val="24"/>
                        </w:rPr>
                      </w:pPr>
                      <w:bookmarkStart w:id="1758" w:name="_Toc3557144"/>
                      <w:bookmarkStart w:id="1759" w:name="_Toc3813743"/>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58"/>
                      <w:bookmarkEnd w:id="1759"/>
                    </w:p>
                  </w:txbxContent>
                </v:textbox>
              </v:shape>
            </w:pict>
          </mc:Fallback>
        </mc:AlternateContent>
      </w:r>
      <w:r>
        <w:rPr>
          <w:noProof/>
          <w:lang w:eastAsia="en-US"/>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ListBulle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ListBulle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22" o:title=""/>
          </v:shape>
          <o:OLEObject Type="Embed" ProgID="Equation.3" ShapeID="_x0000_i1032" DrawAspect="Content" ObjectID="_1615307490" r:id="rId14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24" w:name="_Toc3566515"/>
      <w:bookmarkStart w:id="1725" w:name="_Toc3813648"/>
      <w:r>
        <w:t xml:space="preserve">Table </w:t>
      </w:r>
      <w:r>
        <w:fldChar w:fldCharType="begin"/>
      </w:r>
      <w:r>
        <w:instrText xml:space="preserve"> SEQ Table \* ARABIC </w:instrText>
      </w:r>
      <w:r>
        <w:fldChar w:fldCharType="separate"/>
      </w:r>
      <w:r w:rsidR="00A77087">
        <w:rPr>
          <w:noProof/>
        </w:rPr>
        <w:t>107</w:t>
      </w:r>
      <w:r>
        <w:fldChar w:fldCharType="end"/>
      </w:r>
      <w:r w:rsidR="008A1560">
        <w:t>: Parameters of K-Joint</w:t>
      </w:r>
      <w:bookmarkEnd w:id="1724"/>
      <w:bookmarkEnd w:id="172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26" w:name="_Toc338939226"/>
      <w:bookmarkStart w:id="1727" w:name="_Toc3557052"/>
      <w:bookmarkStart w:id="1728" w:name="_Toc3813888"/>
      <w:r w:rsidRPr="007055D9">
        <w:t>Attributes</w:t>
      </w:r>
      <w:bookmarkEnd w:id="1726"/>
      <w:bookmarkEnd w:id="1727"/>
      <w:bookmarkEnd w:id="1728"/>
    </w:p>
    <w:p w14:paraId="6CD2696C" w14:textId="77777777" w:rsidR="0006113C" w:rsidRPr="007055D9" w:rsidRDefault="008140DB" w:rsidP="003E1F0A">
      <w:pPr>
        <w:pStyle w:val="Heading5"/>
        <w:keepNext/>
      </w:pPr>
      <w:bookmarkStart w:id="1729" w:name="_Toc338939228"/>
      <w:r w:rsidRPr="007055D9">
        <w:t>Attribute “b</w:t>
      </w:r>
      <w:r w:rsidR="0006113C" w:rsidRPr="007055D9">
        <w:t>ase</w:t>
      </w:r>
      <w:bookmarkEnd w:id="1729"/>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30" w:name="_Toc338939229"/>
      <w:r w:rsidRPr="007055D9">
        <w:t>Attribute “t</w:t>
      </w:r>
      <w:r w:rsidR="0006113C" w:rsidRPr="007055D9">
        <w:t>echnology</w:t>
      </w:r>
      <w:bookmarkEnd w:id="1730"/>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31" w:name="_Toc338939230"/>
      <w:bookmarkStart w:id="1732" w:name="_Toc3557053"/>
      <w:bookmarkStart w:id="1733" w:name="_Toc3813889"/>
      <w:r w:rsidRPr="007055D9">
        <w:t>Element “weld_position”</w:t>
      </w:r>
      <w:bookmarkEnd w:id="1731"/>
      <w:bookmarkEnd w:id="1732"/>
      <w:bookmarkEnd w:id="173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734" w:name="_Toc3566516"/>
      <w:bookmarkStart w:id="1735" w:name="_Toc3813649"/>
      <w:bookmarkStart w:id="1736" w:name="_Toc338939233"/>
      <w:r>
        <w:t xml:space="preserve">Table </w:t>
      </w:r>
      <w:r w:rsidR="00D43112">
        <w:fldChar w:fldCharType="begin"/>
      </w:r>
      <w:r w:rsidR="00D43112">
        <w:instrText xml:space="preserve"> SEQ Table \* ARABIC </w:instrText>
      </w:r>
      <w:r w:rsidR="00D43112">
        <w:fldChar w:fldCharType="separate"/>
      </w:r>
      <w:r w:rsidR="00A77087">
        <w:rPr>
          <w:noProof/>
        </w:rPr>
        <w:t>108</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34"/>
      <w:bookmarkEnd w:id="1735"/>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15DC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15DC7" w:rsidRPr="00015DC7">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736"/>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737" w:name="_Toc338939234"/>
      <w:r w:rsidRPr="007055D9">
        <w:t>Attribute “thickness”</w:t>
      </w:r>
      <w:bookmarkEnd w:id="1737"/>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738" w:name="_Toc3566517"/>
      <w:bookmarkStart w:id="1739" w:name="_Toc3813650"/>
      <w:bookmarkStart w:id="1740" w:name="_Toc338939235"/>
      <w:r>
        <w:t xml:space="preserve">Table </w:t>
      </w:r>
      <w:r>
        <w:fldChar w:fldCharType="begin"/>
      </w:r>
      <w:r>
        <w:instrText xml:space="preserve"> SEQ Table \* ARABIC </w:instrText>
      </w:r>
      <w:r>
        <w:fldChar w:fldCharType="separate"/>
      </w:r>
      <w:r w:rsidR="00A77087">
        <w:rPr>
          <w:noProof/>
        </w:rPr>
        <w:t>109</w:t>
      </w:r>
      <w:r>
        <w:fldChar w:fldCharType="end"/>
      </w:r>
      <w:r w:rsidR="0070710C">
        <w:t xml:space="preserve">: Value Dependency of Attribute </w:t>
      </w:r>
      <w:r w:rsidR="0070710C">
        <w:rPr>
          <w:rStyle w:val="elementdeftypeChar"/>
          <w:b/>
        </w:rPr>
        <w:t>thickness</w:t>
      </w:r>
      <w:bookmarkEnd w:id="1738"/>
      <w:bookmarkEnd w:id="1739"/>
    </w:p>
    <w:p w14:paraId="484E78C3" w14:textId="77777777" w:rsidR="0006113C" w:rsidRPr="007055D9" w:rsidRDefault="0006113C" w:rsidP="00DA7B31">
      <w:pPr>
        <w:pStyle w:val="Heading5"/>
        <w:keepNext/>
      </w:pPr>
      <w:r w:rsidRPr="007055D9">
        <w:t>Attribute “angle”</w:t>
      </w:r>
      <w:bookmarkEnd w:id="1740"/>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741" w:name="_Toc338939236"/>
      <w:r w:rsidRPr="007055D9">
        <w:t>Attribute “penetration”</w:t>
      </w:r>
      <w:bookmarkEnd w:id="1741"/>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742" w:name="_Toc338939238"/>
      <w:r w:rsidRPr="007055D9">
        <w:t>Attribute “shape”</w:t>
      </w:r>
      <w:bookmarkEnd w:id="1742"/>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743" w:name="_Toc338939239"/>
      <w:r w:rsidRPr="007055D9">
        <w:t>Attribute “filler”</w:t>
      </w:r>
      <w:bookmarkEnd w:id="1743"/>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744" w:name="WeldDefinitionCrossJoint"/>
      <w:bookmarkStart w:id="1745" w:name="_Ref397588351"/>
      <w:bookmarkStart w:id="1746" w:name="_Toc3557054"/>
      <w:bookmarkStart w:id="1747" w:name="_Toc3813890"/>
      <w:bookmarkStart w:id="1748" w:name="_Toc338939116"/>
      <w:bookmarkEnd w:id="1744"/>
      <w:r w:rsidRPr="007055D9">
        <w:t>Element “</w:t>
      </w:r>
      <w:r>
        <w:t>sheet_parameter</w:t>
      </w:r>
      <w:r w:rsidRPr="007055D9">
        <w:t>”</w:t>
      </w:r>
      <w:bookmarkEnd w:id="1745"/>
      <w:bookmarkEnd w:id="1746"/>
      <w:bookmarkEnd w:id="1747"/>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49" w:author="nick" w:date="2019-02-12T15:16:00Z">
              <w:r w:rsidDel="00B85EEA">
                <w:rPr>
                  <w:sz w:val="20"/>
                  <w:szCs w:val="20"/>
                </w:rPr>
                <w:delText>Required</w:delText>
              </w:r>
            </w:del>
            <w:ins w:id="1750"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751"/>
            <w:ins w:id="1752" w:author="nick" w:date="2019-02-12T15:16:00Z">
              <w:r>
                <w:rPr>
                  <w:sz w:val="20"/>
                  <w:szCs w:val="20"/>
                </w:rPr>
                <w:t>sheet_</w:t>
              </w:r>
            </w:ins>
            <w:ins w:id="1753" w:author="nick" w:date="2019-02-12T15:17:00Z">
              <w:r>
                <w:rPr>
                  <w:sz w:val="20"/>
                  <w:szCs w:val="20"/>
                </w:rPr>
                <w:t xml:space="preserve"> thickness </w:t>
              </w:r>
            </w:ins>
            <w:del w:id="1754" w:author="nick" w:date="2019-02-12T15:17:00Z">
              <w:r w:rsidR="00C349F8" w:rsidDel="00B85EEA">
                <w:rPr>
                  <w:sz w:val="20"/>
                  <w:szCs w:val="20"/>
                </w:rPr>
                <w:delText>thickness</w:delText>
              </w:r>
            </w:del>
            <w:commentRangeEnd w:id="1751"/>
            <w:r w:rsidR="00835F7D">
              <w:rPr>
                <w:rStyle w:val="CommentReference"/>
                <w:lang w:eastAsia="x-none"/>
              </w:rPr>
              <w:commentReference w:id="1751"/>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755" w:author="nick" w:date="2019-02-12T15:16:00Z">
              <w:r w:rsidDel="00B85EEA">
                <w:rPr>
                  <w:sz w:val="20"/>
                  <w:szCs w:val="20"/>
                </w:rPr>
                <w:delText>Required</w:delText>
              </w:r>
            </w:del>
            <w:ins w:id="1756"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757" w:author="nick" w:date="2019-02-12T15:17:00Z">
              <w:r w:rsidDel="00B85EEA">
                <w:rPr>
                  <w:sz w:val="20"/>
                  <w:szCs w:val="20"/>
                </w:rPr>
                <w:delText>Required</w:delText>
              </w:r>
            </w:del>
            <w:ins w:id="1758"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759" w:name="_Toc3566518"/>
      <w:bookmarkStart w:id="1760" w:name="_Toc3813651"/>
      <w:r>
        <w:t xml:space="preserve">Table </w:t>
      </w:r>
      <w:r w:rsidR="00D43112">
        <w:fldChar w:fldCharType="begin"/>
      </w:r>
      <w:r w:rsidR="00D43112">
        <w:instrText xml:space="preserve"> SEQ Table \* ARABIC </w:instrText>
      </w:r>
      <w:r w:rsidR="00D43112">
        <w:fldChar w:fldCharType="separate"/>
      </w:r>
      <w:r w:rsidR="00A77087">
        <w:rPr>
          <w:noProof/>
        </w:rPr>
        <w:t>110</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59"/>
      <w:bookmarkEnd w:id="176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761"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762"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763" w:name="_Toc3557055"/>
      <w:bookmarkStart w:id="1764" w:name="_Toc3813891"/>
      <w:r>
        <w:t>Cruciform Joint</w:t>
      </w:r>
      <w:bookmarkEnd w:id="1748"/>
      <w:bookmarkEnd w:id="1763"/>
      <w:bookmarkEnd w:id="1764"/>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65" w:name="GenericSeamWeldWeldingTechnology"/>
      <w:bookmarkEnd w:id="1765"/>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66" w:name="_Toc3557056"/>
      <w:bookmarkStart w:id="1767" w:name="_Toc3813892"/>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66"/>
      <w:bookmarkEnd w:id="176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768" w:name="_Toc3557057"/>
    <w:bookmarkStart w:id="1769" w:name="_Toc3813893"/>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Caption"/>
                              <w:rPr>
                                <w:noProof/>
                                <w:szCs w:val="24"/>
                              </w:rPr>
                            </w:pPr>
                            <w:bookmarkStart w:id="1770" w:name="_Toc3557145"/>
                            <w:bookmarkStart w:id="1771" w:name="_Toc3813744"/>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Caption"/>
                        <w:rPr>
                          <w:noProof/>
                          <w:szCs w:val="24"/>
                        </w:rPr>
                      </w:pPr>
                      <w:bookmarkStart w:id="1808" w:name="_Toc3557145"/>
                      <w:bookmarkStart w:id="1809" w:name="_Toc3813744"/>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08"/>
                      <w:bookmarkEnd w:id="1809"/>
                    </w:p>
                  </w:txbxContent>
                </v:textbox>
              </v:shape>
            </w:pict>
          </mc:Fallback>
        </mc:AlternateContent>
      </w:r>
      <w:r w:rsidR="00255787" w:rsidRPr="007055D9">
        <w:t>Weld Parameters</w:t>
      </w:r>
      <w:bookmarkEnd w:id="1768"/>
      <w:bookmarkEnd w:id="1769"/>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Caption"/>
                              <w:rPr>
                                <w:noProof/>
                                <w:szCs w:val="24"/>
                              </w:rPr>
                            </w:pPr>
                            <w:bookmarkStart w:id="1772" w:name="_Toc3557146"/>
                            <w:bookmarkStart w:id="1773" w:name="_Toc3813745"/>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772"/>
                            <w:bookmarkEnd w:id="1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Caption"/>
                        <w:rPr>
                          <w:noProof/>
                          <w:szCs w:val="24"/>
                        </w:rPr>
                      </w:pPr>
                      <w:bookmarkStart w:id="1812" w:name="_Toc3557146"/>
                      <w:bookmarkStart w:id="1813" w:name="_Toc3813745"/>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12"/>
                      <w:bookmarkEnd w:id="1813"/>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22" o:title=""/>
          </v:shape>
          <o:OLEObject Type="Embed" ProgID="Equation.3" ShapeID="_x0000_i1033" DrawAspect="Content" ObjectID="_1615307491"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774" w:name="_Toc3566519"/>
      <w:bookmarkStart w:id="1775" w:name="_Toc3813652"/>
      <w:bookmarkStart w:id="1776" w:name="_Toc338939241"/>
      <w:bookmarkStart w:id="1777" w:name="_Toc288196482"/>
      <w:bookmarkStart w:id="1778" w:name="_Toc288200784"/>
      <w:bookmarkStart w:id="1779" w:name="_Toc338938909"/>
      <w:bookmarkStart w:id="1780" w:name="_Toc338939128"/>
      <w:bookmarkEnd w:id="1467"/>
      <w:r>
        <w:t xml:space="preserve">Table </w:t>
      </w:r>
      <w:r>
        <w:fldChar w:fldCharType="begin"/>
      </w:r>
      <w:r>
        <w:instrText xml:space="preserve"> SEQ Table \* ARABIC </w:instrText>
      </w:r>
      <w:r>
        <w:fldChar w:fldCharType="separate"/>
      </w:r>
      <w:r w:rsidR="00A77087">
        <w:rPr>
          <w:noProof/>
        </w:rPr>
        <w:t>111</w:t>
      </w:r>
      <w:r>
        <w:fldChar w:fldCharType="end"/>
      </w:r>
      <w:r w:rsidR="00AA1695">
        <w:t>: Parameters of Cruciform Joint</w:t>
      </w:r>
      <w:bookmarkEnd w:id="1774"/>
      <w:bookmarkEnd w:id="1775"/>
    </w:p>
    <w:p w14:paraId="114455A9" w14:textId="77777777" w:rsidR="0006113C" w:rsidRPr="007055D9" w:rsidRDefault="0006113C" w:rsidP="005E1694">
      <w:pPr>
        <w:pStyle w:val="Heading4"/>
        <w:tabs>
          <w:tab w:val="clear" w:pos="864"/>
          <w:tab w:val="num" w:pos="993"/>
        </w:tabs>
      </w:pPr>
      <w:bookmarkStart w:id="1781" w:name="_Toc3557058"/>
      <w:bookmarkStart w:id="1782" w:name="_Toc3813894"/>
      <w:r w:rsidRPr="007055D9">
        <w:t>Attributes</w:t>
      </w:r>
      <w:bookmarkEnd w:id="1776"/>
      <w:bookmarkEnd w:id="1781"/>
      <w:bookmarkEnd w:id="1782"/>
    </w:p>
    <w:p w14:paraId="0596FA3B" w14:textId="77777777" w:rsidR="0006113C" w:rsidRPr="007055D9" w:rsidRDefault="007D42C3" w:rsidP="003C4247">
      <w:pPr>
        <w:pStyle w:val="Heading5"/>
        <w:keepNext/>
      </w:pPr>
      <w:bookmarkStart w:id="1783" w:name="_Toc338939243"/>
      <w:r w:rsidRPr="007055D9">
        <w:t>Attribute “b</w:t>
      </w:r>
      <w:r w:rsidR="0006113C" w:rsidRPr="007055D9">
        <w:t>ase</w:t>
      </w:r>
      <w:bookmarkEnd w:id="1783"/>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784" w:name="_Toc338939244"/>
      <w:r w:rsidRPr="007055D9">
        <w:t>Attribute “t</w:t>
      </w:r>
      <w:r w:rsidR="0006113C" w:rsidRPr="007055D9">
        <w:t>echnology</w:t>
      </w:r>
      <w:bookmarkEnd w:id="1784"/>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785" w:name="_Toc338939245"/>
      <w:bookmarkStart w:id="1786" w:name="_Toc3557059"/>
      <w:bookmarkStart w:id="1787" w:name="_Toc3813895"/>
      <w:r w:rsidRPr="007055D9">
        <w:t>Element “weld_position”</w:t>
      </w:r>
      <w:bookmarkEnd w:id="1785"/>
      <w:bookmarkEnd w:id="1786"/>
      <w:bookmarkEnd w:id="1787"/>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788" w:name="_Toc3566520"/>
      <w:bookmarkStart w:id="1789" w:name="_Toc3813653"/>
      <w:bookmarkStart w:id="1790" w:name="_Toc338939248"/>
      <w:r>
        <w:t xml:space="preserve">Table </w:t>
      </w:r>
      <w:r w:rsidR="00D43112">
        <w:fldChar w:fldCharType="begin"/>
      </w:r>
      <w:r w:rsidR="00D43112">
        <w:instrText xml:space="preserve"> SEQ Table \* ARABIC </w:instrText>
      </w:r>
      <w:r w:rsidR="00D43112">
        <w:fldChar w:fldCharType="separate"/>
      </w:r>
      <w:r w:rsidR="00A77087">
        <w:rPr>
          <w:noProof/>
        </w:rPr>
        <w:t>112</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788"/>
      <w:bookmarkEnd w:id="1789"/>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15DC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15DC7" w:rsidRPr="00015DC7">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790"/>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791" w:name="_Toc338939249"/>
      <w:r w:rsidRPr="007055D9">
        <w:t>Attribute “thickness”</w:t>
      </w:r>
      <w:bookmarkEnd w:id="1791"/>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792" w:name="_Toc3566521"/>
      <w:bookmarkStart w:id="1793" w:name="_Toc3813654"/>
      <w:bookmarkStart w:id="1794" w:name="_Toc338939250"/>
      <w:r>
        <w:t xml:space="preserve">Table </w:t>
      </w:r>
      <w:r>
        <w:fldChar w:fldCharType="begin"/>
      </w:r>
      <w:r>
        <w:instrText xml:space="preserve"> SEQ Table \* ARABIC </w:instrText>
      </w:r>
      <w:r>
        <w:fldChar w:fldCharType="separate"/>
      </w:r>
      <w:r w:rsidR="00A77087">
        <w:rPr>
          <w:noProof/>
        </w:rPr>
        <w:t>113</w:t>
      </w:r>
      <w:r>
        <w:fldChar w:fldCharType="end"/>
      </w:r>
      <w:r>
        <w:t xml:space="preserve">: Value Dependency of Attribute </w:t>
      </w:r>
      <w:r>
        <w:rPr>
          <w:rStyle w:val="elementdeftypeChar"/>
          <w:b/>
        </w:rPr>
        <w:t>thickness</w:t>
      </w:r>
      <w:bookmarkEnd w:id="1792"/>
      <w:bookmarkEnd w:id="1793"/>
    </w:p>
    <w:p w14:paraId="73A13EF8" w14:textId="77777777" w:rsidR="0006113C" w:rsidRPr="007055D9" w:rsidRDefault="0006113C" w:rsidP="008641A9">
      <w:pPr>
        <w:pStyle w:val="Heading5"/>
        <w:keepNext/>
      </w:pPr>
      <w:r w:rsidRPr="007055D9">
        <w:t>Attribute “angle”</w:t>
      </w:r>
      <w:bookmarkEnd w:id="1794"/>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795" w:name="_Toc338939251"/>
      <w:r w:rsidRPr="007055D9">
        <w:t>Attribute “penetration”</w:t>
      </w:r>
      <w:bookmarkEnd w:id="1795"/>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18"/>
      </w:r>
      <w:r w:rsidRPr="007055D9">
        <w:t>.</w:t>
      </w:r>
    </w:p>
    <w:p w14:paraId="245ED85A" w14:textId="77777777" w:rsidR="0006113C" w:rsidRPr="007055D9" w:rsidRDefault="0006113C" w:rsidP="008641A9">
      <w:pPr>
        <w:pStyle w:val="Heading5"/>
        <w:keepNext/>
      </w:pPr>
      <w:bookmarkStart w:id="1796" w:name="_Toc338939253"/>
      <w:r w:rsidRPr="007055D9">
        <w:t>Attribute “shape”</w:t>
      </w:r>
      <w:bookmarkEnd w:id="1796"/>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797" w:name="_Toc338939254"/>
      <w:r w:rsidRPr="007055D9">
        <w:t>Attribute “filler”</w:t>
      </w:r>
      <w:bookmarkEnd w:id="1797"/>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798" w:name="GenericSeamWeldWeld"/>
      <w:bookmarkStart w:id="1799" w:name="_Toc3557060"/>
      <w:bookmarkStart w:id="1800" w:name="_Toc3813896"/>
      <w:bookmarkStart w:id="1801" w:name="_Toc338938919"/>
      <w:bookmarkStart w:id="1802" w:name="_Toc338939255"/>
      <w:bookmarkStart w:id="1803" w:name="_Toc334183560"/>
      <w:bookmarkStart w:id="1804" w:name="_Toc288196537"/>
      <w:bookmarkStart w:id="1805" w:name="_Toc288200840"/>
      <w:bookmarkEnd w:id="1777"/>
      <w:bookmarkEnd w:id="1778"/>
      <w:bookmarkEnd w:id="1779"/>
      <w:bookmarkEnd w:id="1780"/>
      <w:bookmarkEnd w:id="1798"/>
      <w:r w:rsidRPr="007055D9">
        <w:t>Element “</w:t>
      </w:r>
      <w:r>
        <w:t>sheet_parameter</w:t>
      </w:r>
      <w:r w:rsidRPr="007055D9">
        <w:t>”</w:t>
      </w:r>
      <w:bookmarkEnd w:id="1799"/>
      <w:bookmarkEnd w:id="180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06" w:author="nick" w:date="2019-02-12T15:17:00Z">
              <w:r w:rsidDel="00B85EEA">
                <w:rPr>
                  <w:sz w:val="20"/>
                  <w:szCs w:val="20"/>
                </w:rPr>
                <w:delText>Required</w:delText>
              </w:r>
            </w:del>
            <w:ins w:id="1807"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08"/>
            <w:ins w:id="1809" w:author="nick" w:date="2019-02-12T15:18:00Z">
              <w:r>
                <w:rPr>
                  <w:sz w:val="20"/>
                  <w:szCs w:val="20"/>
                </w:rPr>
                <w:t>sheet_thickness</w:t>
              </w:r>
            </w:ins>
            <w:del w:id="1810" w:author="nick" w:date="2019-02-12T15:18:00Z">
              <w:r w:rsidR="00996CC5" w:rsidDel="00B85EEA">
                <w:rPr>
                  <w:sz w:val="20"/>
                  <w:szCs w:val="20"/>
                </w:rPr>
                <w:delText>thickness</w:delText>
              </w:r>
            </w:del>
            <w:commentRangeEnd w:id="1808"/>
            <w:r w:rsidR="00B36F90">
              <w:rPr>
                <w:rStyle w:val="CommentReference"/>
                <w:lang w:eastAsia="x-none"/>
              </w:rPr>
              <w:commentReference w:id="1808"/>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11" w:author="nick" w:date="2019-02-12T15:17:00Z">
              <w:r w:rsidDel="00B85EEA">
                <w:rPr>
                  <w:sz w:val="20"/>
                  <w:szCs w:val="20"/>
                </w:rPr>
                <w:delText>Required</w:delText>
              </w:r>
            </w:del>
            <w:ins w:id="1812"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13" w:author="nick" w:date="2019-02-12T15:18:00Z">
              <w:r>
                <w:rPr>
                  <w:sz w:val="20"/>
                  <w:szCs w:val="20"/>
                </w:rPr>
                <w:t>Optional</w:t>
              </w:r>
            </w:ins>
            <w:del w:id="1814"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815" w:name="_Toc3566522"/>
      <w:bookmarkStart w:id="1816" w:name="_Toc3813655"/>
      <w:r>
        <w:t xml:space="preserve">Table </w:t>
      </w:r>
      <w:r w:rsidR="00D43112">
        <w:fldChar w:fldCharType="begin"/>
      </w:r>
      <w:r w:rsidR="00D43112">
        <w:instrText xml:space="preserve"> SEQ Table \* ARABIC </w:instrText>
      </w:r>
      <w:r w:rsidR="00D43112">
        <w:fldChar w:fldCharType="separate"/>
      </w:r>
      <w:r w:rsidR="00A77087">
        <w:rPr>
          <w:noProof/>
        </w:rPr>
        <w:t>114</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15"/>
      <w:bookmarkEnd w:id="181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17"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18"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1819" w:name="_Toc413861928"/>
    <w:bookmarkStart w:id="1820" w:name="_Toc3557061"/>
    <w:bookmarkStart w:id="1821" w:name="_Toc3813897"/>
    <w:bookmarkStart w:id="1822" w:name="_Toc413359615"/>
    <w:bookmarkStart w:id="1823" w:name="_Toc338938920"/>
    <w:bookmarkStart w:id="1824" w:name="_Toc338939256"/>
    <w:bookmarkStart w:id="1825" w:name="_Toc391571769"/>
    <w:bookmarkEnd w:id="1801"/>
    <w:bookmarkEnd w:id="1802"/>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Caption"/>
                              <w:rPr>
                                <w:noProof/>
                                <w:sz w:val="30"/>
                                <w:szCs w:val="26"/>
                              </w:rPr>
                            </w:pPr>
                            <w:bookmarkStart w:id="1826" w:name="_Toc3557147"/>
                            <w:bookmarkStart w:id="1827" w:name="_Toc3813746"/>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26"/>
                            <w:bookmarkEnd w:id="1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Caption"/>
                        <w:rPr>
                          <w:noProof/>
                          <w:sz w:val="30"/>
                          <w:szCs w:val="26"/>
                        </w:rPr>
                      </w:pPr>
                      <w:bookmarkStart w:id="1868" w:name="_Toc3557147"/>
                      <w:bookmarkStart w:id="1869" w:name="_Toc3813746"/>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68"/>
                      <w:bookmarkEnd w:id="1869"/>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19"/>
      <w:bookmarkEnd w:id="1820"/>
      <w:bookmarkEnd w:id="1821"/>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Caption"/>
                              <w:rPr>
                                <w:i/>
                                <w:iCs/>
                                <w:noProof/>
                                <w:sz w:val="24"/>
                                <w:szCs w:val="26"/>
                                <w:lang w:val="x-none"/>
                              </w:rPr>
                            </w:pPr>
                            <w:bookmarkStart w:id="1828" w:name="_Toc3557148"/>
                            <w:bookmarkStart w:id="1829" w:name="_Toc3813747"/>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28"/>
                            <w:bookmarkEnd w:id="1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Caption"/>
                        <w:rPr>
                          <w:i/>
                          <w:iCs/>
                          <w:noProof/>
                          <w:sz w:val="24"/>
                          <w:szCs w:val="26"/>
                          <w:lang w:val="x-none"/>
                        </w:rPr>
                      </w:pPr>
                      <w:bookmarkStart w:id="1872" w:name="_Toc3557148"/>
                      <w:bookmarkStart w:id="1873" w:name="_Toc3813747"/>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2"/>
                      <w:bookmarkEnd w:id="1873"/>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830" w:name="_Toc3566523"/>
      <w:bookmarkStart w:id="1831" w:name="_Toc3813656"/>
      <w:r>
        <w:t xml:space="preserve">Table </w:t>
      </w:r>
      <w:r>
        <w:fldChar w:fldCharType="begin"/>
      </w:r>
      <w:r>
        <w:instrText xml:space="preserve"> SEQ Table \* ARABIC </w:instrText>
      </w:r>
      <w:r>
        <w:fldChar w:fldCharType="separate"/>
      </w:r>
      <w:r w:rsidR="00A77087">
        <w:rPr>
          <w:noProof/>
        </w:rPr>
        <w:t>115</w:t>
      </w:r>
      <w:r>
        <w:fldChar w:fldCharType="end"/>
      </w:r>
      <w:r w:rsidR="00AA1695">
        <w:t>: Parameters of Flared joint</w:t>
      </w:r>
      <w:bookmarkEnd w:id="1830"/>
      <w:bookmarkEnd w:id="183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32" w:name="_Toc3557062"/>
      <w:bookmarkStart w:id="1833" w:name="_Toc3813898"/>
      <w:r>
        <w:t>Attributes</w:t>
      </w:r>
      <w:bookmarkEnd w:id="1832"/>
      <w:bookmarkEnd w:id="1833"/>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ListBullet"/>
        <w:rPr>
          <w:rStyle w:val="XMLElement"/>
        </w:rPr>
      </w:pPr>
      <w:commentRangeStart w:id="1834"/>
      <w:r w:rsidRPr="00604BF1">
        <w:rPr>
          <w:rStyle w:val="XMLElement"/>
        </w:rPr>
        <w:t>arc</w:t>
      </w:r>
      <w:commentRangeEnd w:id="1834"/>
      <w:r w:rsidR="00604BF1" w:rsidRPr="00604BF1">
        <w:rPr>
          <w:rStyle w:val="XMLElement"/>
        </w:rPr>
        <w:commentReference w:id="1834"/>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835" w:name="_Toc3557063"/>
      <w:bookmarkStart w:id="1836" w:name="_Toc3813899"/>
      <w:r>
        <w:t>Element “weld_position”</w:t>
      </w:r>
      <w:bookmarkEnd w:id="1835"/>
      <w:bookmarkEnd w:id="183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837" w:name="_Toc3566524"/>
      <w:bookmarkStart w:id="1838" w:name="_Toc3813657"/>
      <w:r>
        <w:t xml:space="preserve">Table </w:t>
      </w:r>
      <w:r w:rsidR="00D43112">
        <w:fldChar w:fldCharType="begin"/>
      </w:r>
      <w:r w:rsidR="00D43112">
        <w:instrText xml:space="preserve"> SEQ Table \* ARABIC </w:instrText>
      </w:r>
      <w:r w:rsidR="00D43112">
        <w:fldChar w:fldCharType="separate"/>
      </w:r>
      <w:r w:rsidR="00A77087">
        <w:rPr>
          <w:noProof/>
        </w:rPr>
        <w:t>116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37"/>
      <w:bookmarkEnd w:id="1838"/>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839" w:name="_Toc3557064"/>
      <w:bookmarkStart w:id="1840" w:name="_Toc3813900"/>
      <w:r>
        <w:t>Element “sheet_parameter”</w:t>
      </w:r>
      <w:bookmarkEnd w:id="1839"/>
      <w:bookmarkEnd w:id="184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841" w:name="_Toc3566525"/>
      <w:bookmarkStart w:id="1842" w:name="_Toc3813658"/>
      <w:r>
        <w:t xml:space="preserve">Table </w:t>
      </w:r>
      <w:r w:rsidR="00D43112">
        <w:fldChar w:fldCharType="begin"/>
      </w:r>
      <w:r w:rsidR="00D43112">
        <w:instrText xml:space="preserve"> SEQ Table \* ARABIC </w:instrText>
      </w:r>
      <w:r w:rsidR="00D43112">
        <w:fldChar w:fldCharType="separate"/>
      </w:r>
      <w:r w:rsidR="00A77087">
        <w:rPr>
          <w:noProof/>
        </w:rPr>
        <w:t>117</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41"/>
      <w:bookmarkEnd w:id="184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43" w:name="_Ref414345739"/>
      <w:bookmarkStart w:id="1844" w:name="_Ref414345749"/>
      <w:bookmarkStart w:id="1845" w:name="_Ref414345786"/>
      <w:bookmarkStart w:id="1846" w:name="_Ref414345798"/>
      <w:bookmarkStart w:id="1847" w:name="_Toc3557065"/>
      <w:bookmarkStart w:id="1848" w:name="_Toc3813901"/>
      <w:r w:rsidRPr="00226A3F">
        <w:t>Adhesive Lines</w:t>
      </w:r>
      <w:bookmarkEnd w:id="1822"/>
      <w:bookmarkEnd w:id="1843"/>
      <w:bookmarkEnd w:id="1844"/>
      <w:bookmarkEnd w:id="1845"/>
      <w:bookmarkEnd w:id="1846"/>
      <w:bookmarkEnd w:id="1847"/>
      <w:bookmarkEnd w:id="184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77087">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77087" w:rsidRPr="00BD20ED">
              <w:rPr>
                <w:szCs w:val="34"/>
              </w:rPr>
              <w:t xml:space="preserve">Attribute </w:t>
            </w:r>
            <w:r w:rsidR="00A77087" w:rsidRPr="00A77087">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849" w:name="_Toc3566526"/>
      <w:bookmarkStart w:id="1850" w:name="_Toc3813659"/>
      <w:r>
        <w:t xml:space="preserve">Table </w:t>
      </w:r>
      <w:r>
        <w:fldChar w:fldCharType="begin"/>
      </w:r>
      <w:r>
        <w:instrText xml:space="preserve"> SEQ Table \* ARABIC </w:instrText>
      </w:r>
      <w:r>
        <w:fldChar w:fldCharType="separate"/>
      </w:r>
      <w:r w:rsidR="00A77087">
        <w:rPr>
          <w:noProof/>
        </w:rPr>
        <w:t>118</w:t>
      </w:r>
      <w:r>
        <w:fldChar w:fldCharType="end"/>
      </w:r>
      <w:r w:rsidR="00AA1695">
        <w:t xml:space="preserve">: Attributes of </w:t>
      </w:r>
      <w:r w:rsidR="00AA1695" w:rsidRPr="00AA1695">
        <w:rPr>
          <w:rStyle w:val="elementdeftypeChar"/>
          <w:b/>
        </w:rPr>
        <w:t>&lt;connection_1d/&gt;</w:t>
      </w:r>
      <w:bookmarkEnd w:id="1849"/>
      <w:bookmarkEnd w:id="185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851"/>
            <w:del w:id="1852" w:author="nick" w:date="2019-02-12T11:26:00Z">
              <w:r w:rsidDel="009050D3">
                <w:rPr>
                  <w:sz w:val="20"/>
                  <w:szCs w:val="20"/>
                </w:rPr>
                <w:delText>0-</w:delText>
              </w:r>
            </w:del>
            <w:r w:rsidRPr="00226A3F">
              <w:rPr>
                <w:sz w:val="20"/>
                <w:szCs w:val="20"/>
              </w:rPr>
              <w:t>1</w:t>
            </w:r>
            <w:commentRangeEnd w:id="1851"/>
            <w:r w:rsidR="009050D3">
              <w:rPr>
                <w:rStyle w:val="CommentReference"/>
                <w:lang w:eastAsia="x-none"/>
              </w:rPr>
              <w:commentReference w:id="1851"/>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853"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854" w:author="nick" w:date="2019-03-21T01:17:00Z">
              <w:r>
                <w:rPr>
                  <w:sz w:val="20"/>
                  <w:szCs w:val="20"/>
                </w:rPr>
                <w:t xml:space="preserve">See section </w:t>
              </w:r>
            </w:ins>
            <w:ins w:id="1855"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ins w:id="1856" w:author="nick" w:date="2019-03-21T01:18:00Z">
              <w:r>
                <w:rPr>
                  <w:sz w:val="20"/>
                  <w:szCs w:val="20"/>
                </w:rPr>
                <w:t>8.1.2</w:t>
              </w:r>
              <w:r>
                <w:rPr>
                  <w:sz w:val="20"/>
                  <w:szCs w:val="20"/>
                </w:rPr>
                <w:fldChar w:fldCharType="end"/>
              </w:r>
            </w:ins>
            <w:ins w:id="1857" w:author="nick" w:date="2019-03-21T01:17:00Z">
              <w:r>
                <w:rPr>
                  <w:sz w:val="20"/>
                  <w:szCs w:val="20"/>
                </w:rPr>
                <w:t xml:space="preserve"> loc_list</w:t>
              </w:r>
            </w:ins>
            <w:del w:id="1858"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859"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860"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7708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77087" w:rsidRPr="00A77087">
              <w:rPr>
                <w:sz w:val="20"/>
                <w:szCs w:val="20"/>
              </w:rPr>
              <w:t xml:space="preserve">Custom Attributes </w:t>
            </w:r>
            <w:r w:rsidR="00A77087"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861" w:name="_Toc3566527"/>
      <w:bookmarkStart w:id="1862" w:name="_Toc3813660"/>
      <w:r>
        <w:t xml:space="preserve">Table </w:t>
      </w:r>
      <w:r>
        <w:fldChar w:fldCharType="begin"/>
      </w:r>
      <w:r>
        <w:instrText xml:space="preserve"> SEQ Table \* ARABIC </w:instrText>
      </w:r>
      <w:r>
        <w:fldChar w:fldCharType="separate"/>
      </w:r>
      <w:r w:rsidR="00A77087">
        <w:rPr>
          <w:noProof/>
        </w:rPr>
        <w:t>119</w:t>
      </w:r>
      <w:r>
        <w:fldChar w:fldCharType="end"/>
      </w:r>
      <w:r w:rsidR="00AA1695">
        <w:t xml:space="preserve">: Nested elements of </w:t>
      </w:r>
      <w:r w:rsidR="00AA1695" w:rsidRPr="00AA1695">
        <w:rPr>
          <w:rStyle w:val="elementdeftypeChar"/>
          <w:b/>
        </w:rPr>
        <w:t>&lt;connection_1d/&gt;</w:t>
      </w:r>
      <w:bookmarkEnd w:id="1861"/>
      <w:bookmarkEnd w:id="1862"/>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863" w:name="_Toc3566528"/>
      <w:bookmarkStart w:id="1864" w:name="_Toc3813661"/>
      <w:r>
        <w:t xml:space="preserve">Table </w:t>
      </w:r>
      <w:r w:rsidR="00D43112">
        <w:fldChar w:fldCharType="begin"/>
      </w:r>
      <w:r w:rsidR="00D43112">
        <w:instrText xml:space="preserve"> SEQ Table \* ARABIC </w:instrText>
      </w:r>
      <w:r w:rsidR="00D43112">
        <w:fldChar w:fldCharType="separate"/>
      </w:r>
      <w:r w:rsidR="00A77087">
        <w:rPr>
          <w:noProof/>
        </w:rPr>
        <w:t>120</w:t>
      </w:r>
      <w:r w:rsidR="00D43112">
        <w:fldChar w:fldCharType="end"/>
      </w:r>
      <w:r>
        <w:t xml:space="preserve">: Attributes of element </w:t>
      </w:r>
      <w:r w:rsidRPr="00D66FF0">
        <w:rPr>
          <w:rFonts w:ascii="Courier New" w:hAnsi="Courier New" w:cs="Courier New"/>
          <w:bCs w:val="0"/>
          <w:i/>
          <w:sz w:val="18"/>
          <w:szCs w:val="18"/>
        </w:rPr>
        <w:t>&lt;adhesive_line/&gt;</w:t>
      </w:r>
      <w:bookmarkEnd w:id="1863"/>
      <w:bookmarkEnd w:id="186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15DC7">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77087" w:rsidRPr="007055D9">
        <w:t>L</w:t>
      </w:r>
      <w:r w:rsidR="00A77087">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15DC7">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15DC7" w:rsidRPr="00015DC7">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65" w:name="_Toc428279602"/>
      <w:bookmarkStart w:id="1866" w:name="_Toc428456348"/>
      <w:bookmarkStart w:id="1867" w:name="_Toc428537316"/>
      <w:bookmarkStart w:id="1868" w:name="_Toc428969638"/>
      <w:bookmarkStart w:id="1869" w:name="_Toc429053029"/>
      <w:bookmarkStart w:id="1870" w:name="_Toc413861930"/>
      <w:bookmarkStart w:id="1871" w:name="_Toc3557066"/>
      <w:bookmarkStart w:id="1872" w:name="_Toc3813902"/>
      <w:bookmarkStart w:id="1873" w:name="_Toc413359617"/>
      <w:bookmarkEnd w:id="1865"/>
      <w:bookmarkEnd w:id="1866"/>
      <w:bookmarkEnd w:id="1867"/>
      <w:bookmarkEnd w:id="1868"/>
      <w:bookmarkEnd w:id="1869"/>
      <w:r w:rsidRPr="00226A3F">
        <w:t>Hemming Flanges</w:t>
      </w:r>
      <w:bookmarkEnd w:id="1870"/>
      <w:bookmarkEnd w:id="1871"/>
      <w:bookmarkEnd w:id="1872"/>
    </w:p>
    <w:p w14:paraId="66448657" w14:textId="77777777" w:rsidR="000E64EA" w:rsidRDefault="000E64EA" w:rsidP="00536A58">
      <w:pPr>
        <w:pStyle w:val="Heading3"/>
      </w:pPr>
      <w:bookmarkStart w:id="1874" w:name="_Toc413861931"/>
      <w:bookmarkStart w:id="1875" w:name="_Toc3557067"/>
      <w:bookmarkStart w:id="1876" w:name="_Toc3813903"/>
      <w:r>
        <w:t>Introduction</w:t>
      </w:r>
      <w:bookmarkEnd w:id="1874"/>
      <w:bookmarkEnd w:id="1875"/>
      <w:bookmarkEnd w:id="187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877" w:name="_Ref413858805"/>
      <w:bookmarkStart w:id="1878" w:name="_Toc413861952"/>
      <w:bookmarkStart w:id="1879" w:name="_Toc3557149"/>
      <w:bookmarkStart w:id="1880" w:name="_Toc3813748"/>
      <w:r>
        <w:t xml:space="preserve">Figure </w:t>
      </w:r>
      <w:r w:rsidR="00406B64">
        <w:fldChar w:fldCharType="begin"/>
      </w:r>
      <w:r w:rsidR="00406B64">
        <w:instrText xml:space="preserve"> SEQ Figure \* ARABIC </w:instrText>
      </w:r>
      <w:r w:rsidR="00406B64">
        <w:fldChar w:fldCharType="separate"/>
      </w:r>
      <w:r w:rsidR="00015DC7">
        <w:rPr>
          <w:noProof/>
        </w:rPr>
        <w:t>69</w:t>
      </w:r>
      <w:r w:rsidR="00406B64">
        <w:fldChar w:fldCharType="end"/>
      </w:r>
      <w:bookmarkEnd w:id="1877"/>
      <w:r>
        <w:t>: The Three Regions of a Hemming</w:t>
      </w:r>
      <w:bookmarkEnd w:id="1878"/>
      <w:bookmarkEnd w:id="1879"/>
      <w:bookmarkEnd w:id="188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881" w:name="_Ref413850590"/>
      <w:bookmarkStart w:id="1882" w:name="_Toc413861953"/>
      <w:bookmarkStart w:id="1883" w:name="_Toc3557150"/>
      <w:bookmarkStart w:id="1884" w:name="_Toc3813749"/>
      <w:r>
        <w:t xml:space="preserve">Figure </w:t>
      </w:r>
      <w:r w:rsidR="00406B64">
        <w:fldChar w:fldCharType="begin"/>
      </w:r>
      <w:r w:rsidR="00406B64">
        <w:instrText xml:space="preserve"> SEQ Figure \* ARABIC </w:instrText>
      </w:r>
      <w:r w:rsidR="00406B64">
        <w:fldChar w:fldCharType="separate"/>
      </w:r>
      <w:r w:rsidR="00015DC7">
        <w:rPr>
          <w:noProof/>
        </w:rPr>
        <w:t>70</w:t>
      </w:r>
      <w:r w:rsidR="00406B64">
        <w:fldChar w:fldCharType="end"/>
      </w:r>
      <w:bookmarkEnd w:id="188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882"/>
      <w:bookmarkEnd w:id="1883"/>
      <w:bookmarkEnd w:id="188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885" w:name="_Toc413861954"/>
      <w:bookmarkStart w:id="1886" w:name="_Toc3557151"/>
      <w:bookmarkStart w:id="1887" w:name="_Toc3813750"/>
      <w:r w:rsidRPr="005231A8">
        <w:t xml:space="preserve">Figure </w:t>
      </w:r>
      <w:r w:rsidR="00406B64">
        <w:fldChar w:fldCharType="begin"/>
      </w:r>
      <w:r w:rsidR="00406B64">
        <w:instrText xml:space="preserve"> SEQ Figure \* ARABIC </w:instrText>
      </w:r>
      <w:r w:rsidR="00406B64">
        <w:fldChar w:fldCharType="separate"/>
      </w:r>
      <w:r w:rsidR="00015DC7">
        <w:rPr>
          <w:noProof/>
        </w:rPr>
        <w:t>71</w:t>
      </w:r>
      <w:r w:rsidR="00406B64">
        <w:fldChar w:fldCharType="end"/>
      </w:r>
      <w:r w:rsidRPr="005231A8">
        <w:t>: Adhesive Path Differs from Root Path</w:t>
      </w:r>
      <w:bookmarkEnd w:id="1885"/>
      <w:bookmarkEnd w:id="1886"/>
      <w:bookmarkEnd w:id="188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888" w:name="_Toc3557152"/>
      <w:bookmarkStart w:id="1889" w:name="_Toc3813751"/>
      <w:r>
        <w:t xml:space="preserve">Figure </w:t>
      </w:r>
      <w:r w:rsidR="00406B64">
        <w:fldChar w:fldCharType="begin"/>
      </w:r>
      <w:r w:rsidR="00406B64">
        <w:instrText xml:space="preserve"> SEQ Figure \* ARABIC </w:instrText>
      </w:r>
      <w:r w:rsidR="00406B64">
        <w:fldChar w:fldCharType="separate"/>
      </w:r>
      <w:r w:rsidR="00015DC7">
        <w:rPr>
          <w:noProof/>
        </w:rPr>
        <w:t>72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888"/>
      <w:bookmarkEnd w:id="188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890" w:name="_Toc413861932"/>
      <w:bookmarkStart w:id="1891" w:name="_Toc3557068"/>
      <w:bookmarkStart w:id="1892" w:name="_Toc3813904"/>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890"/>
      <w:bookmarkEnd w:id="1891"/>
      <w:bookmarkEnd w:id="189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7708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77087" w:rsidRPr="00BD20ED">
              <w:rPr>
                <w:szCs w:val="34"/>
              </w:rPr>
              <w:t xml:space="preserve">Attribute </w:t>
            </w:r>
            <w:r w:rsidR="00A77087" w:rsidRPr="00A77087">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893" w:name="_Toc3566529"/>
      <w:bookmarkStart w:id="1894" w:name="_Toc3813662"/>
      <w:r>
        <w:t xml:space="preserve">Table </w:t>
      </w:r>
      <w:r>
        <w:fldChar w:fldCharType="begin"/>
      </w:r>
      <w:r>
        <w:instrText xml:space="preserve"> SEQ Table \* ARABIC </w:instrText>
      </w:r>
      <w:r>
        <w:fldChar w:fldCharType="separate"/>
      </w:r>
      <w:r w:rsidR="00A77087">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893"/>
      <w:bookmarkEnd w:id="189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895"/>
            <w:del w:id="1896" w:author="nick" w:date="2019-02-12T11:26:00Z">
              <w:r w:rsidDel="009050D3">
                <w:rPr>
                  <w:sz w:val="20"/>
                  <w:szCs w:val="20"/>
                </w:rPr>
                <w:delText>0-</w:delText>
              </w:r>
            </w:del>
            <w:r w:rsidRPr="00226A3F">
              <w:rPr>
                <w:sz w:val="20"/>
                <w:szCs w:val="20"/>
              </w:rPr>
              <w:t>1</w:t>
            </w:r>
            <w:commentRangeEnd w:id="1895"/>
            <w:r w:rsidR="009050D3">
              <w:rPr>
                <w:rStyle w:val="CommentReference"/>
                <w:lang w:eastAsia="x-none"/>
              </w:rPr>
              <w:commentReference w:id="1895"/>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897"/>
            <w:r w:rsidRPr="00226A3F">
              <w:rPr>
                <w:sz w:val="20"/>
                <w:szCs w:val="20"/>
              </w:rPr>
              <w:t>1</w:t>
            </w:r>
            <w:ins w:id="1898" w:author="nick" w:date="2019-02-13T21:04:00Z">
              <w:r w:rsidR="00341FEE">
                <w:rPr>
                  <w:sz w:val="20"/>
                  <w:szCs w:val="20"/>
                </w:rPr>
                <w:t>-*</w:t>
              </w:r>
            </w:ins>
            <w:commentRangeEnd w:id="1897"/>
            <w:r w:rsidR="00D056F1">
              <w:rPr>
                <w:rStyle w:val="CommentReference"/>
                <w:lang w:eastAsia="x-none"/>
              </w:rPr>
              <w:commentReference w:id="1897"/>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899"/>
            <w:ins w:id="1900"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01" w:author="nick" w:date="2019-03-21T01:19:00Z">
              <w:r>
                <w:rPr>
                  <w:sz w:val="20"/>
                  <w:szCs w:val="20"/>
                </w:rPr>
                <w:fldChar w:fldCharType="separate"/>
              </w:r>
              <w:r>
                <w:rPr>
                  <w:sz w:val="20"/>
                  <w:szCs w:val="20"/>
                </w:rPr>
                <w:t>8.1.2</w:t>
              </w:r>
              <w:r>
                <w:rPr>
                  <w:sz w:val="20"/>
                  <w:szCs w:val="20"/>
                </w:rPr>
                <w:fldChar w:fldCharType="end"/>
              </w:r>
              <w:r>
                <w:rPr>
                  <w:sz w:val="20"/>
                  <w:szCs w:val="20"/>
                </w:rPr>
                <w:t xml:space="preserve"> loc_list</w:t>
              </w:r>
              <w:commentRangeEnd w:id="1899"/>
              <w:r>
                <w:rPr>
                  <w:rStyle w:val="CommentReference"/>
                  <w:lang w:eastAsia="x-none"/>
                </w:rPr>
                <w:commentReference w:id="1899"/>
              </w:r>
            </w:ins>
            <w:del w:id="1902"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03"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04"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7708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77087" w:rsidRPr="00A77087">
              <w:rPr>
                <w:sz w:val="20"/>
                <w:szCs w:val="20"/>
              </w:rPr>
              <w:t xml:space="preserve">Custom Attributes </w:t>
            </w:r>
            <w:r w:rsidR="00A77087"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905" w:name="_Toc3566530"/>
      <w:bookmarkStart w:id="1906" w:name="_Toc3813663"/>
      <w:r>
        <w:t xml:space="preserve">Table </w:t>
      </w:r>
      <w:r>
        <w:fldChar w:fldCharType="begin"/>
      </w:r>
      <w:r>
        <w:instrText xml:space="preserve"> SEQ Table \* ARABIC </w:instrText>
      </w:r>
      <w:r>
        <w:fldChar w:fldCharType="separate"/>
      </w:r>
      <w:r w:rsidR="00A77087">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05"/>
      <w:bookmarkEnd w:id="1906"/>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15DC7">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77087" w:rsidRPr="007055D9">
        <w:t>L</w:t>
      </w:r>
      <w:r w:rsidR="00A77087">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15DC7">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77087" w:rsidRPr="007055D9">
        <w:t xml:space="preserve">User Specific Data </w:t>
      </w:r>
      <w:r w:rsidR="00A77087" w:rsidRPr="00A77087">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907" w:name="_Toc413861979"/>
      <w:bookmarkStart w:id="1908" w:name="_Toc3566531"/>
      <w:bookmarkStart w:id="1909" w:name="_Toc3813664"/>
      <w:r>
        <w:t xml:space="preserve">Table </w:t>
      </w:r>
      <w:r w:rsidR="00D43112">
        <w:fldChar w:fldCharType="begin"/>
      </w:r>
      <w:r w:rsidR="00D43112">
        <w:instrText xml:space="preserve"> SEQ Table \* ARABIC </w:instrText>
      </w:r>
      <w:r w:rsidR="00D43112">
        <w:fldChar w:fldCharType="separate"/>
      </w:r>
      <w:r w:rsidR="00A77087">
        <w:rPr>
          <w:noProof/>
        </w:rPr>
        <w:t>123</w:t>
      </w:r>
      <w:r w:rsidR="00D43112">
        <w:fldChar w:fldCharType="end"/>
      </w:r>
      <w:r>
        <w:t xml:space="preserve">: Attributes of element </w:t>
      </w:r>
      <w:r w:rsidRPr="00F51947">
        <w:rPr>
          <w:rStyle w:val="elementdeftypeChar"/>
          <w:b/>
        </w:rPr>
        <w:t>&lt;hemming/&gt;</w:t>
      </w:r>
      <w:bookmarkEnd w:id="1907"/>
      <w:bookmarkEnd w:id="1908"/>
      <w:bookmarkEnd w:id="190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15DC7">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77087" w:rsidRPr="00A77087">
        <w:rPr>
          <w:lang w:val="en-US"/>
        </w:rPr>
        <w:t>Element</w:t>
      </w:r>
      <w:r w:rsidR="00A77087" w:rsidRPr="00A77087">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15DC7">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15DC7"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910" w:name="_Toc413861980"/>
      <w:bookmarkStart w:id="1911" w:name="_Toc3566532"/>
      <w:bookmarkStart w:id="1912" w:name="_Toc3813665"/>
      <w:r>
        <w:t xml:space="preserve">Table </w:t>
      </w:r>
      <w:r w:rsidR="00D43112">
        <w:fldChar w:fldCharType="begin"/>
      </w:r>
      <w:r w:rsidR="00D43112">
        <w:instrText xml:space="preserve"> SEQ Table \* ARABIC </w:instrText>
      </w:r>
      <w:r w:rsidR="00D43112">
        <w:fldChar w:fldCharType="separate"/>
      </w:r>
      <w:r w:rsidR="00A77087">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1910"/>
      <w:bookmarkEnd w:id="1911"/>
      <w:bookmarkEnd w:id="1912"/>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13"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14" w:author="nick" w:date="2019-03-07T08:57:00Z"/>
                <w:sz w:val="20"/>
                <w:szCs w:val="20"/>
              </w:rPr>
            </w:pPr>
            <w:ins w:id="1915"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16" w:author="nick" w:date="2019-03-07T08:57:00Z"/>
                <w:sz w:val="20"/>
                <w:szCs w:val="20"/>
              </w:rPr>
            </w:pPr>
            <w:ins w:id="1917"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18" w:author="nick" w:date="2019-03-07T08:57:00Z"/>
                <w:sz w:val="20"/>
                <w:szCs w:val="20"/>
              </w:rPr>
            </w:pPr>
            <w:ins w:id="1919"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20" w:author="nick" w:date="2019-03-07T08:57:00Z"/>
                <w:sz w:val="20"/>
                <w:szCs w:val="20"/>
              </w:rPr>
            </w:pPr>
            <w:ins w:id="1921"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22" w:author="nick" w:date="2019-03-07T08:57:00Z"/>
                <w:sz w:val="20"/>
                <w:szCs w:val="20"/>
              </w:rPr>
            </w:pPr>
            <w:ins w:id="1923"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24"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25" w:author="nick" w:date="2019-03-07T08:57:00Z"/>
                <w:sz w:val="20"/>
                <w:szCs w:val="20"/>
              </w:rPr>
            </w:pPr>
            <w:ins w:id="1926"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27" w:author="nick" w:date="2019-03-07T08:57:00Z"/>
                <w:sz w:val="20"/>
                <w:szCs w:val="20"/>
              </w:rPr>
            </w:pPr>
            <w:ins w:id="1928"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29" w:author="nick" w:date="2019-03-07T08:57:00Z"/>
                <w:sz w:val="20"/>
                <w:szCs w:val="20"/>
              </w:rPr>
            </w:pPr>
            <w:ins w:id="1930"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31" w:author="nick" w:date="2019-03-07T08:57:00Z"/>
                <w:sz w:val="20"/>
                <w:szCs w:val="20"/>
              </w:rPr>
            </w:pPr>
            <w:ins w:id="1932"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33" w:author="nick" w:date="2019-03-07T08:57:00Z"/>
                <w:sz w:val="20"/>
                <w:szCs w:val="20"/>
              </w:rPr>
            </w:pPr>
            <w:ins w:id="1934"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1935" w:name="_Toc413861981"/>
      <w:bookmarkStart w:id="1936" w:name="_Toc3566533"/>
      <w:bookmarkStart w:id="1937" w:name="_Toc3813666"/>
      <w:r>
        <w:t xml:space="preserve">Table </w:t>
      </w:r>
      <w:r w:rsidR="00D43112">
        <w:fldChar w:fldCharType="begin"/>
      </w:r>
      <w:r w:rsidR="00D43112">
        <w:instrText xml:space="preserve"> SEQ Table \* ARABIC </w:instrText>
      </w:r>
      <w:r w:rsidR="00D43112">
        <w:fldChar w:fldCharType="separate"/>
      </w:r>
      <w:r w:rsidR="00A77087">
        <w:rPr>
          <w:noProof/>
        </w:rPr>
        <w:t>125</w:t>
      </w:r>
      <w:r w:rsidR="00D43112">
        <w:fldChar w:fldCharType="end"/>
      </w:r>
      <w:r>
        <w:t>: Attributes of element</w:t>
      </w:r>
      <w:r w:rsidRPr="00226A3F">
        <w:t xml:space="preserve"> </w:t>
      </w:r>
      <w:r w:rsidRPr="0079141E">
        <w:rPr>
          <w:rStyle w:val="elementdeftypeChar"/>
          <w:b/>
        </w:rPr>
        <w:t>&lt;region/&gt;</w:t>
      </w:r>
      <w:bookmarkEnd w:id="1935"/>
      <w:bookmarkEnd w:id="1936"/>
      <w:bookmarkEnd w:id="193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15DC7">
        <w:t xml:space="preserve">Figure </w:t>
      </w:r>
      <w:r w:rsidR="00015DC7">
        <w:rPr>
          <w:noProof/>
        </w:rPr>
        <w:t>69</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38"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1939" w:author="nick" w:date="2019-03-07T09:52:00Z"/>
        </w:rPr>
      </w:pPr>
      <w:commentRangeStart w:id="1940"/>
      <w:ins w:id="1941" w:author="nick" w:date="2019-03-07T09:11:00Z">
        <w:r w:rsidRPr="00C45A3A">
          <w:rPr>
            <w:rStyle w:val="elementdeftypeChar"/>
            <w:rFonts w:eastAsia="Times New Roman"/>
          </w:rPr>
          <w:t>top</w:t>
        </w:r>
      </w:ins>
      <w:ins w:id="1942"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43" w:author="nick" w:date="2019-03-07T09:10:00Z">
        <w:r w:rsidRPr="00C45A3A">
          <w:fldChar w:fldCharType="separate"/>
        </w:r>
        <w:r w:rsidRPr="00C45A3A">
          <w:t>5.3.1.1</w:t>
        </w:r>
        <w:r w:rsidRPr="00C45A3A">
          <w:fldChar w:fldCharType="end"/>
        </w:r>
        <w:r w:rsidRPr="00C45A3A">
          <w:t xml:space="preserve">) </w:t>
        </w:r>
      </w:ins>
      <w:ins w:id="1944" w:author="nick" w:date="2019-03-07T09:17:00Z">
        <w:r w:rsidR="000C32D7" w:rsidRPr="00C45A3A">
          <w:t xml:space="preserve">where the </w:t>
        </w:r>
      </w:ins>
      <w:ins w:id="1945" w:author="nick" w:date="2019-03-07T09:48:00Z">
        <w:r w:rsidR="00C45A3A" w:rsidRPr="00C45A3A">
          <w:t xml:space="preserve">region’s </w:t>
        </w:r>
      </w:ins>
      <w:ins w:id="1946" w:author="nick" w:date="2019-03-07T09:17:00Z">
        <w:r w:rsidR="000C32D7" w:rsidRPr="00C45A3A">
          <w:t>adhesive connects to.</w:t>
        </w:r>
      </w:ins>
    </w:p>
    <w:p w14:paraId="79E1C1E9" w14:textId="764F31F7" w:rsidR="005D57A7" w:rsidDel="00C45A3A" w:rsidRDefault="005D57A7" w:rsidP="00C45A3A">
      <w:pPr>
        <w:rPr>
          <w:del w:id="1947"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1948" w:author="nick" w:date="2019-03-07T09:53:00Z"/>
        </w:rPr>
      </w:pPr>
      <w:ins w:id="1949"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1950" w:author="nick" w:date="2019-03-07T09:58:00Z">
        <w:r w:rsidRPr="00C45A3A">
          <w:fldChar w:fldCharType="separate"/>
        </w:r>
        <w:r w:rsidRPr="00C45A3A">
          <w:t>5.3.1.1</w:t>
        </w:r>
        <w:r w:rsidRPr="00C45A3A">
          <w:fldChar w:fldCharType="end"/>
        </w:r>
        <w:r w:rsidRPr="00C45A3A">
          <w:t>) where the region’s adhesive connects to.</w:t>
        </w:r>
      </w:ins>
    </w:p>
    <w:p w14:paraId="7B9489DB" w14:textId="77777777" w:rsidR="00C45A3A" w:rsidRPr="00D24BDC" w:rsidRDefault="00C45A3A" w:rsidP="00C45A3A">
      <w:pPr>
        <w:rPr>
          <w:ins w:id="1951" w:author="nick" w:date="2019-03-07T09:53:00Z"/>
          <w:rFonts w:ascii="Courier New" w:hAnsi="Courier New" w:cs="Calibri"/>
          <w:sz w:val="18"/>
          <w:szCs w:val="18"/>
          <w:lang w:eastAsia="zh-CN"/>
        </w:rPr>
      </w:pPr>
      <w:ins w:id="1952"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1953" w:author="nick" w:date="2019-03-07T09:52:00Z"/>
        </w:rPr>
      </w:pPr>
      <w:ins w:id="1954"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1955" w:author="nick" w:date="2019-03-07T09:43:00Z">
        <w:r w:rsidRPr="00D24BDC">
          <w:t xml:space="preserve"> select</w:t>
        </w:r>
      </w:ins>
      <w:ins w:id="1956" w:author="nick" w:date="2019-03-07T09:39:00Z">
        <w:r w:rsidRPr="00D24BDC">
          <w:t xml:space="preserve"> any of the hemming</w:t>
        </w:r>
      </w:ins>
      <w:ins w:id="1957" w:author="nick" w:date="2019-03-07T09:40:00Z">
        <w:r w:rsidRPr="00D24BDC">
          <w:t>’s flange partners</w:t>
        </w:r>
      </w:ins>
      <w:ins w:id="1958" w:author="nick" w:date="2019-03-07T09:42:00Z">
        <w:r w:rsidRPr="00D24BDC">
          <w:t>. The adhesive will</w:t>
        </w:r>
      </w:ins>
      <w:ins w:id="1959" w:author="nick" w:date="2019-03-07T09:40:00Z">
        <w:r w:rsidRPr="00D24BDC">
          <w:t xml:space="preserve"> guess</w:t>
        </w:r>
      </w:ins>
      <w:ins w:id="1960" w:author="nick" w:date="2019-03-07T09:42:00Z">
        <w:r w:rsidRPr="00D24BDC">
          <w:t xml:space="preserve"> </w:t>
        </w:r>
      </w:ins>
      <w:ins w:id="1961" w:author="nick" w:date="2019-03-07T09:40:00Z">
        <w:r w:rsidRPr="00D24BDC">
          <w:t xml:space="preserve">which are the relevant </w:t>
        </w:r>
      </w:ins>
      <w:ins w:id="1962" w:author="nick" w:date="2019-03-07T09:43:00Z">
        <w:r w:rsidRPr="00D24BDC">
          <w:t>partners</w:t>
        </w:r>
      </w:ins>
      <w:ins w:id="1963" w:author="nick" w:date="2019-03-07T09:40:00Z">
        <w:r w:rsidRPr="00D24BDC">
          <w:t>, using its position.</w:t>
        </w:r>
      </w:ins>
      <w:ins w:id="1964" w:author="nick" w:date="2019-03-07T09:44:00Z">
        <w:r w:rsidRPr="00D24BDC">
          <w:t xml:space="preserve"> </w:t>
        </w:r>
      </w:ins>
      <w:commentRangeEnd w:id="1940"/>
      <w:ins w:id="1965" w:author="nick" w:date="2019-03-07T10:01:00Z">
        <w:r w:rsidR="00E03C1C">
          <w:rPr>
            <w:rStyle w:val="CommentReference"/>
            <w:lang w:eastAsia="x-none"/>
          </w:rPr>
          <w:commentReference w:id="1940"/>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966" w:name="_Toc3566534"/>
      <w:bookmarkStart w:id="1967" w:name="_Toc3813667"/>
      <w:r>
        <w:t xml:space="preserve">Table </w:t>
      </w:r>
      <w:r w:rsidR="00D43112">
        <w:fldChar w:fldCharType="begin"/>
      </w:r>
      <w:r w:rsidR="00D43112">
        <w:instrText xml:space="preserve"> SEQ Table \* ARABIC </w:instrText>
      </w:r>
      <w:r w:rsidR="00D43112">
        <w:fldChar w:fldCharType="separate"/>
      </w:r>
      <w:r w:rsidR="00A77087">
        <w:rPr>
          <w:noProof/>
        </w:rPr>
        <w:t>126</w:t>
      </w:r>
      <w:r w:rsidR="00D43112">
        <w:fldChar w:fldCharType="end"/>
      </w:r>
      <w:r>
        <w:t>: Nested elements of element</w:t>
      </w:r>
      <w:r w:rsidRPr="00226A3F">
        <w:t xml:space="preserve"> </w:t>
      </w:r>
      <w:r w:rsidRPr="0079141E">
        <w:rPr>
          <w:rStyle w:val="elementdeftypeChar"/>
          <w:b/>
        </w:rPr>
        <w:t>&lt;region/&gt;</w:t>
      </w:r>
      <w:bookmarkEnd w:id="1966"/>
      <w:bookmarkEnd w:id="1967"/>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15DC7">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15DC7"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15DC7">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77087" w:rsidRPr="00226A3F">
        <w:t xml:space="preserve">Adhesive </w:t>
      </w:r>
      <w:r w:rsidR="00A77087">
        <w:t>F</w:t>
      </w:r>
      <w:r w:rsidR="00A77087"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1968"/>
      <w:r w:rsidRPr="0079141E">
        <w:rPr>
          <w:rFonts w:ascii="Courier New" w:hAnsi="Courier New" w:cs="Courier New"/>
          <w:b/>
          <w:color w:val="0070C0"/>
          <w:sz w:val="16"/>
        </w:rPr>
        <w:t>top_index=”23” bottom_index=”1”</w:t>
      </w:r>
      <w:commentRangeEnd w:id="1968"/>
      <w:r w:rsidR="001B777B">
        <w:rPr>
          <w:rStyle w:val="CommentReference"/>
          <w:lang w:eastAsia="x-none"/>
        </w:rPr>
        <w:commentReference w:id="1968"/>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969" w:name="_Toc428537321"/>
      <w:bookmarkStart w:id="1970" w:name="_Toc428969643"/>
      <w:bookmarkStart w:id="1971" w:name="_Toc429053034"/>
      <w:bookmarkStart w:id="1972" w:name="_Toc428537324"/>
      <w:bookmarkStart w:id="1973" w:name="_Toc428969646"/>
      <w:bookmarkStart w:id="1974" w:name="_Toc429053037"/>
      <w:bookmarkStart w:id="1975" w:name="_Toc428537325"/>
      <w:bookmarkStart w:id="1976" w:name="_Toc428969647"/>
      <w:bookmarkStart w:id="1977" w:name="_Toc429053038"/>
      <w:bookmarkStart w:id="1978" w:name="_Toc428537328"/>
      <w:bookmarkStart w:id="1979" w:name="_Toc428969650"/>
      <w:bookmarkStart w:id="1980" w:name="_Toc429053041"/>
      <w:bookmarkStart w:id="1981" w:name="_Toc428537330"/>
      <w:bookmarkStart w:id="1982" w:name="_Toc428969652"/>
      <w:bookmarkStart w:id="1983" w:name="_Toc429053043"/>
      <w:bookmarkStart w:id="1984" w:name="_Toc3557069"/>
      <w:bookmarkStart w:id="1985" w:name="_Toc3813905"/>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r w:rsidRPr="00226A3F">
        <w:t>Sequence Connections</w:t>
      </w:r>
      <w:bookmarkEnd w:id="1873"/>
      <w:bookmarkEnd w:id="1984"/>
      <w:bookmarkEnd w:id="1985"/>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1986" w:name="_Toc413359638"/>
      <w:bookmarkStart w:id="1987" w:name="_Toc3557153"/>
      <w:bookmarkStart w:id="1988" w:name="_Toc3813752"/>
      <w:r>
        <w:t xml:space="preserve">Figure </w:t>
      </w:r>
      <w:r w:rsidR="00406B64">
        <w:fldChar w:fldCharType="begin"/>
      </w:r>
      <w:r w:rsidR="00406B64">
        <w:instrText xml:space="preserve"> SEQ Figure \* ARABIC </w:instrText>
      </w:r>
      <w:r w:rsidR="00406B64">
        <w:fldChar w:fldCharType="separate"/>
      </w:r>
      <w:r w:rsidR="00015DC7">
        <w:rPr>
          <w:noProof/>
        </w:rPr>
        <w:t>73</w:t>
      </w:r>
      <w:r w:rsidR="00406B64">
        <w:fldChar w:fldCharType="end"/>
      </w:r>
      <w:r>
        <w:t>: Sequence without margin</w:t>
      </w:r>
      <w:bookmarkEnd w:id="1986"/>
      <w:bookmarkEnd w:id="1987"/>
      <w:bookmarkEnd w:id="198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1989" w:name="_Toc413359639"/>
      <w:bookmarkStart w:id="1990" w:name="_Toc3557154"/>
      <w:bookmarkStart w:id="1991" w:name="_Toc3813753"/>
      <w:r>
        <w:t xml:space="preserve">Figure </w:t>
      </w:r>
      <w:r w:rsidR="00406B64">
        <w:fldChar w:fldCharType="begin"/>
      </w:r>
      <w:r w:rsidR="00406B64">
        <w:instrText xml:space="preserve"> SEQ Figure \* ARABIC </w:instrText>
      </w:r>
      <w:r w:rsidR="00406B64">
        <w:fldChar w:fldCharType="separate"/>
      </w:r>
      <w:r w:rsidR="00015DC7">
        <w:rPr>
          <w:noProof/>
        </w:rPr>
        <w:t>74</w:t>
      </w:r>
      <w:r w:rsidR="00406B64">
        <w:fldChar w:fldCharType="end"/>
      </w:r>
      <w:r>
        <w:t>: Sequence with</w:t>
      </w:r>
      <w:r w:rsidRPr="003F0822">
        <w:t xml:space="preserve"> margin</w:t>
      </w:r>
      <w:bookmarkEnd w:id="1989"/>
      <w:r w:rsidR="00307532">
        <w:t xml:space="preserve"> and spacing</w:t>
      </w:r>
      <w:bookmarkEnd w:id="1990"/>
      <w:bookmarkEnd w:id="1991"/>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1992" w:name="_Toc3557155"/>
      <w:bookmarkStart w:id="1993" w:name="_Toc3813754"/>
      <w:r>
        <w:t xml:space="preserve">Figure </w:t>
      </w:r>
      <w:r>
        <w:fldChar w:fldCharType="begin"/>
      </w:r>
      <w:r>
        <w:instrText xml:space="preserve"> SEQ Figure \* ARABIC </w:instrText>
      </w:r>
      <w:r>
        <w:fldChar w:fldCharType="separate"/>
      </w:r>
      <w:r w:rsidR="00015DC7">
        <w:rPr>
          <w:noProof/>
        </w:rPr>
        <w:t>75</w:t>
      </w:r>
      <w:r>
        <w:fldChar w:fldCharType="end"/>
      </w:r>
      <w:r w:rsidR="00307532">
        <w:t>: Margin relaxation</w:t>
      </w:r>
      <w:bookmarkEnd w:id="1992"/>
      <w:bookmarkEnd w:id="199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1994" w:name="_Toc3557156"/>
      <w:bookmarkStart w:id="1995" w:name="_Toc3813755"/>
      <w:r>
        <w:t xml:space="preserve">Figure </w:t>
      </w:r>
      <w:r>
        <w:fldChar w:fldCharType="begin"/>
      </w:r>
      <w:r>
        <w:instrText xml:space="preserve"> SEQ Figure \* ARABIC </w:instrText>
      </w:r>
      <w:r>
        <w:fldChar w:fldCharType="separate"/>
      </w:r>
      <w:r w:rsidR="00015DC7">
        <w:rPr>
          <w:noProof/>
        </w:rPr>
        <w:t>76</w:t>
      </w:r>
      <w:r>
        <w:fldChar w:fldCharType="end"/>
      </w:r>
      <w:r w:rsidR="00307532">
        <w:t>: Spacing relaxation</w:t>
      </w:r>
      <w:bookmarkEnd w:id="1994"/>
      <w:bookmarkEnd w:id="199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1996"/>
            <w:del w:id="1997" w:author="nick" w:date="2019-02-12T11:25:00Z">
              <w:r w:rsidDel="009050D3">
                <w:rPr>
                  <w:sz w:val="20"/>
                  <w:szCs w:val="20"/>
                </w:rPr>
                <w:delText>0-</w:delText>
              </w:r>
            </w:del>
            <w:r w:rsidRPr="00226A3F">
              <w:rPr>
                <w:sz w:val="20"/>
                <w:szCs w:val="20"/>
              </w:rPr>
              <w:t>1</w:t>
            </w:r>
            <w:commentRangeEnd w:id="1996"/>
            <w:r w:rsidR="009050D3">
              <w:rPr>
                <w:rStyle w:val="CommentReference"/>
                <w:lang w:eastAsia="x-none"/>
              </w:rPr>
              <w:commentReference w:id="1996"/>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1998"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1999"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00" w:author="nick" w:date="2019-03-21T01:20:00Z">
              <w:r>
                <w:rPr>
                  <w:sz w:val="20"/>
                  <w:szCs w:val="20"/>
                </w:rPr>
                <w:fldChar w:fldCharType="separate"/>
              </w:r>
              <w:r>
                <w:rPr>
                  <w:sz w:val="20"/>
                  <w:szCs w:val="20"/>
                </w:rPr>
                <w:t>8.1.2</w:t>
              </w:r>
              <w:r>
                <w:rPr>
                  <w:sz w:val="20"/>
                  <w:szCs w:val="20"/>
                </w:rPr>
                <w:fldChar w:fldCharType="end"/>
              </w:r>
              <w:r>
                <w:rPr>
                  <w:sz w:val="20"/>
                  <w:szCs w:val="20"/>
                </w:rPr>
                <w:t xml:space="preserve"> loc_list</w:t>
              </w:r>
            </w:ins>
            <w:del w:id="2001"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02"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03"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7708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77087" w:rsidRPr="00A77087">
              <w:rPr>
                <w:sz w:val="20"/>
                <w:szCs w:val="20"/>
              </w:rPr>
              <w:t xml:space="preserve">Custom Attributes </w:t>
            </w:r>
            <w:r w:rsidR="00A77087"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004" w:name="_Toc3566535"/>
      <w:bookmarkStart w:id="2005" w:name="_Toc3813668"/>
      <w:r>
        <w:t xml:space="preserve">Table </w:t>
      </w:r>
      <w:r>
        <w:fldChar w:fldCharType="begin"/>
      </w:r>
      <w:r>
        <w:instrText xml:space="preserve"> SEQ Table \* ARABIC </w:instrText>
      </w:r>
      <w:r>
        <w:fldChar w:fldCharType="separate"/>
      </w:r>
      <w:r w:rsidR="00A77087">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04"/>
      <w:bookmarkEnd w:id="200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006" w:name="_Toc3566536"/>
      <w:bookmarkStart w:id="2007" w:name="_Toc3813669"/>
      <w:r>
        <w:t xml:space="preserve">Table </w:t>
      </w:r>
      <w:r>
        <w:fldChar w:fldCharType="begin"/>
      </w:r>
      <w:r>
        <w:instrText xml:space="preserve"> SEQ Table \* ARABIC </w:instrText>
      </w:r>
      <w:r>
        <w:fldChar w:fldCharType="separate"/>
      </w:r>
      <w:r w:rsidR="00A77087">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06"/>
      <w:bookmarkEnd w:id="200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08" w:author="nick" w:date="2019-02-12T12:44:00Z">
              <w:r w:rsidRPr="00226A3F" w:rsidDel="00BF1061">
                <w:rPr>
                  <w:sz w:val="20"/>
                  <w:szCs w:val="20"/>
                </w:rPr>
                <w:delText>Required</w:delText>
              </w:r>
            </w:del>
            <w:ins w:id="2009"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010" w:name="_Toc3566537"/>
      <w:bookmarkStart w:id="2011" w:name="_Toc3813670"/>
      <w:r>
        <w:t xml:space="preserve">Table </w:t>
      </w:r>
      <w:r w:rsidR="00D43112">
        <w:fldChar w:fldCharType="begin"/>
      </w:r>
      <w:r w:rsidR="00D43112">
        <w:instrText xml:space="preserve"> SEQ Table \* ARABIC </w:instrText>
      </w:r>
      <w:r w:rsidR="00D43112">
        <w:fldChar w:fldCharType="separate"/>
      </w:r>
      <w:r w:rsidR="00A77087">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10"/>
      <w:bookmarkEnd w:id="2011"/>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12" w:name="_Toc413359618"/>
      <w:bookmarkStart w:id="2013" w:name="_Toc3557070"/>
      <w:bookmarkStart w:id="2014" w:name="_Toc3813906"/>
      <w:bookmarkStart w:id="2015" w:name="_Toc338938922"/>
      <w:bookmarkStart w:id="2016" w:name="_Toc338939258"/>
      <w:bookmarkEnd w:id="1823"/>
      <w:bookmarkEnd w:id="1824"/>
      <w:bookmarkEnd w:id="1825"/>
      <w:r w:rsidRPr="00226A3F">
        <w:t>2D connections</w:t>
      </w:r>
      <w:bookmarkEnd w:id="2012"/>
      <w:bookmarkEnd w:id="2013"/>
      <w:bookmarkEnd w:id="2014"/>
    </w:p>
    <w:p w14:paraId="20394566" w14:textId="77777777" w:rsidR="00042E3F" w:rsidRPr="00226A3F" w:rsidRDefault="00042E3F" w:rsidP="00042E3F">
      <w:pPr>
        <w:pStyle w:val="Heading2"/>
      </w:pPr>
      <w:bookmarkStart w:id="2017" w:name="_Toc413359619"/>
      <w:bookmarkStart w:id="2018" w:name="_Toc3557071"/>
      <w:bookmarkStart w:id="2019" w:name="_Toc3813907"/>
      <w:r w:rsidRPr="00226A3F">
        <w:t>Generic Definitions</w:t>
      </w:r>
      <w:bookmarkEnd w:id="2017"/>
      <w:bookmarkEnd w:id="2018"/>
      <w:bookmarkEnd w:id="2019"/>
    </w:p>
    <w:p w14:paraId="50281300" w14:textId="77777777" w:rsidR="00042E3F" w:rsidRPr="00226A3F" w:rsidRDefault="00042E3F" w:rsidP="00042E3F">
      <w:pPr>
        <w:pStyle w:val="Heading3"/>
      </w:pPr>
      <w:bookmarkStart w:id="2020" w:name="_Toc413359620"/>
      <w:bookmarkStart w:id="2021" w:name="_Toc3557072"/>
      <w:bookmarkStart w:id="2022" w:name="_Toc3813908"/>
      <w:r w:rsidRPr="00226A3F">
        <w:t>Identification</w:t>
      </w:r>
      <w:bookmarkEnd w:id="2020"/>
      <w:bookmarkEnd w:id="2021"/>
      <w:bookmarkEnd w:id="202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7708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77087" w:rsidRPr="00BD20ED">
              <w:rPr>
                <w:szCs w:val="34"/>
              </w:rPr>
              <w:t xml:space="preserve">Attribute </w:t>
            </w:r>
            <w:r w:rsidR="00A77087" w:rsidRPr="00A77087">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023" w:name="_Toc3566538"/>
      <w:bookmarkStart w:id="2024" w:name="_Toc3813671"/>
      <w:r>
        <w:t xml:space="preserve">Table </w:t>
      </w:r>
      <w:r>
        <w:fldChar w:fldCharType="begin"/>
      </w:r>
      <w:r>
        <w:instrText xml:space="preserve"> SEQ Table \* ARABIC </w:instrText>
      </w:r>
      <w:r>
        <w:fldChar w:fldCharType="separate"/>
      </w:r>
      <w:r w:rsidR="00A77087">
        <w:rPr>
          <w:noProof/>
        </w:rPr>
        <w:t>130</w:t>
      </w:r>
      <w:r>
        <w:fldChar w:fldCharType="end"/>
      </w:r>
      <w:r w:rsidR="00F94FF6">
        <w:t xml:space="preserve">: Attributes of </w:t>
      </w:r>
      <w:r w:rsidR="00F94FF6" w:rsidRPr="00F94FF6">
        <w:rPr>
          <w:rStyle w:val="elementdeftypeChar"/>
          <w:b/>
        </w:rPr>
        <w:t>&lt;connection_2d/&gt;</w:t>
      </w:r>
      <w:bookmarkEnd w:id="2023"/>
      <w:bookmarkEnd w:id="2024"/>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025" w:name="_Toc413359621"/>
      <w:bookmarkStart w:id="2026" w:name="_Toc3557073"/>
      <w:bookmarkStart w:id="2027" w:name="_Toc3813909"/>
      <w:r w:rsidRPr="00226A3F">
        <w:t>Connection Face</w:t>
      </w:r>
      <w:bookmarkEnd w:id="2025"/>
      <w:bookmarkEnd w:id="2026"/>
      <w:bookmarkEnd w:id="202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028" w:name="_Toc3566539"/>
      <w:bookmarkStart w:id="2029" w:name="_Toc3813672"/>
      <w:r>
        <w:t xml:space="preserve">Table </w:t>
      </w:r>
      <w:r>
        <w:fldChar w:fldCharType="begin"/>
      </w:r>
      <w:r>
        <w:instrText xml:space="preserve"> SEQ Table \* ARABIC </w:instrText>
      </w:r>
      <w:r>
        <w:fldChar w:fldCharType="separate"/>
      </w:r>
      <w:r w:rsidR="00A77087">
        <w:rPr>
          <w:noProof/>
        </w:rPr>
        <w:t>131</w:t>
      </w:r>
      <w:r>
        <w:fldChar w:fldCharType="end"/>
      </w:r>
      <w:r>
        <w:t xml:space="preserve">: Nested elements of </w:t>
      </w:r>
      <w:r w:rsidRPr="004D270F">
        <w:rPr>
          <w:rStyle w:val="elementdeftypeChar"/>
          <w:b/>
        </w:rPr>
        <w:t>&lt;loc_list&gt;</w:t>
      </w:r>
      <w:bookmarkEnd w:id="2028"/>
      <w:bookmarkEnd w:id="2029"/>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030" w:name="_Toc3566540"/>
      <w:bookmarkStart w:id="2031" w:name="_Toc3813673"/>
      <w:r>
        <w:t xml:space="preserve">Table </w:t>
      </w:r>
      <w:r>
        <w:fldChar w:fldCharType="begin"/>
      </w:r>
      <w:r>
        <w:instrText xml:space="preserve"> SEQ Table \* ARABIC </w:instrText>
      </w:r>
      <w:r>
        <w:fldChar w:fldCharType="separate"/>
      </w:r>
      <w:r w:rsidR="00A77087">
        <w:rPr>
          <w:noProof/>
        </w:rPr>
        <w:t>132</w:t>
      </w:r>
      <w:r>
        <w:fldChar w:fldCharType="end"/>
      </w:r>
      <w:r>
        <w:t xml:space="preserve">: Attributes of element </w:t>
      </w:r>
      <w:r w:rsidRPr="004D270F">
        <w:rPr>
          <w:rStyle w:val="elementdeftypeChar"/>
          <w:b/>
        </w:rPr>
        <w:t>&lt;loc/&gt;</w:t>
      </w:r>
      <w:bookmarkEnd w:id="2030"/>
      <w:bookmarkEnd w:id="203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032" w:name="_Toc3566541"/>
      <w:bookmarkStart w:id="2033" w:name="_Toc3813674"/>
      <w:r>
        <w:t xml:space="preserve">Table </w:t>
      </w:r>
      <w:r w:rsidR="00D43112">
        <w:fldChar w:fldCharType="begin"/>
      </w:r>
      <w:r w:rsidR="00D43112">
        <w:instrText xml:space="preserve"> SEQ Table \* ARABIC </w:instrText>
      </w:r>
      <w:r w:rsidR="00D43112">
        <w:fldChar w:fldCharType="separate"/>
      </w:r>
      <w:r w:rsidR="00A77087">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32"/>
      <w:bookmarkEnd w:id="2033"/>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034" w:name="_Toc3566542"/>
      <w:bookmarkStart w:id="2035" w:name="_Toc3813675"/>
      <w:r>
        <w:t xml:space="preserve">Table </w:t>
      </w:r>
      <w:r w:rsidR="00D43112">
        <w:fldChar w:fldCharType="begin"/>
      </w:r>
      <w:r w:rsidR="00D43112">
        <w:instrText xml:space="preserve"> SEQ Table \* ARABIC </w:instrText>
      </w:r>
      <w:r w:rsidR="00D43112">
        <w:fldChar w:fldCharType="separate"/>
      </w:r>
      <w:r w:rsidR="00A77087">
        <w:rPr>
          <w:noProof/>
        </w:rPr>
        <w:t>134</w:t>
      </w:r>
      <w:r w:rsidR="00D43112">
        <w:fldChar w:fldCharType="end"/>
      </w:r>
      <w:r>
        <w:t>: Attributes of element</w:t>
      </w:r>
      <w:r w:rsidRPr="00226A3F">
        <w:t xml:space="preserve"> </w:t>
      </w:r>
      <w:r w:rsidRPr="00F94FF6">
        <w:rPr>
          <w:rStyle w:val="elementdeftypeChar"/>
          <w:b/>
        </w:rPr>
        <w:t>&lt;face/&gt;</w:t>
      </w:r>
      <w:bookmarkEnd w:id="2034"/>
      <w:bookmarkEnd w:id="203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036" w:name="_Toc413359622"/>
      <w:bookmarkStart w:id="2037" w:name="_Toc3557074"/>
      <w:bookmarkStart w:id="2038" w:name="_Toc3813910"/>
      <w:r w:rsidRPr="00226A3F">
        <w:t>Type Specification</w:t>
      </w:r>
      <w:bookmarkEnd w:id="2036"/>
      <w:bookmarkEnd w:id="2037"/>
      <w:bookmarkEnd w:id="203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039" w:name="_Toc3566543"/>
      <w:bookmarkStart w:id="2040" w:name="_Toc3813676"/>
      <w:r>
        <w:t xml:space="preserve">Table </w:t>
      </w:r>
      <w:r>
        <w:fldChar w:fldCharType="begin"/>
      </w:r>
      <w:r>
        <w:instrText xml:space="preserve"> SEQ Table \* ARABIC </w:instrText>
      </w:r>
      <w:r>
        <w:fldChar w:fldCharType="separate"/>
      </w:r>
      <w:r w:rsidR="00A77087">
        <w:rPr>
          <w:noProof/>
        </w:rPr>
        <w:t>135</w:t>
      </w:r>
      <w:r>
        <w:fldChar w:fldCharType="end"/>
      </w:r>
      <w:r w:rsidR="00F94FF6">
        <w:t xml:space="preserve">: Nested elements of </w:t>
      </w:r>
      <w:r w:rsidR="00F94FF6" w:rsidRPr="00F94FF6">
        <w:rPr>
          <w:rStyle w:val="elementdeftypeChar"/>
          <w:b/>
        </w:rPr>
        <w:t>&lt;connection_2d/&gt;</w:t>
      </w:r>
      <w:bookmarkEnd w:id="2039"/>
      <w:bookmarkEnd w:id="204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41" w:name="_Toc413359623"/>
      <w:bookmarkStart w:id="2042" w:name="_Ref414345836"/>
      <w:bookmarkStart w:id="2043" w:name="_Ref414345889"/>
      <w:bookmarkStart w:id="2044" w:name="_Ref414350043"/>
      <w:bookmarkStart w:id="2045" w:name="_Ref429051261"/>
      <w:bookmarkStart w:id="2046" w:name="_Toc3557075"/>
      <w:bookmarkStart w:id="2047" w:name="_Toc3813911"/>
      <w:r w:rsidRPr="00226A3F">
        <w:t xml:space="preserve">Adhesive </w:t>
      </w:r>
      <w:r>
        <w:t>F</w:t>
      </w:r>
      <w:r w:rsidRPr="00226A3F">
        <w:t>aces</w:t>
      </w:r>
      <w:bookmarkEnd w:id="2041"/>
      <w:bookmarkEnd w:id="2042"/>
      <w:bookmarkEnd w:id="2043"/>
      <w:bookmarkEnd w:id="2044"/>
      <w:bookmarkEnd w:id="2045"/>
      <w:bookmarkEnd w:id="2046"/>
      <w:bookmarkEnd w:id="204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048" w:name="_Toc413359640"/>
      <w:bookmarkStart w:id="2049" w:name="_Toc3557157"/>
      <w:bookmarkStart w:id="2050" w:name="_Toc3813756"/>
      <w:r>
        <w:t xml:space="preserve">Figure </w:t>
      </w:r>
      <w:r w:rsidR="00406B64">
        <w:fldChar w:fldCharType="begin"/>
      </w:r>
      <w:r w:rsidR="00406B64">
        <w:instrText xml:space="preserve"> SEQ Figure \* ARABIC </w:instrText>
      </w:r>
      <w:r w:rsidR="00406B64">
        <w:fldChar w:fldCharType="separate"/>
      </w:r>
      <w:r w:rsidR="00015DC7">
        <w:rPr>
          <w:noProof/>
        </w:rPr>
        <w:t>77</w:t>
      </w:r>
      <w:r w:rsidR="00406B64">
        <w:fldChar w:fldCharType="end"/>
      </w:r>
      <w:r>
        <w:t>: Picture of an adhesive face</w:t>
      </w:r>
      <w:bookmarkEnd w:id="2048"/>
      <w:bookmarkEnd w:id="2049"/>
      <w:bookmarkEnd w:id="205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77087">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77087" w:rsidRPr="00BD20ED">
              <w:rPr>
                <w:szCs w:val="34"/>
              </w:rPr>
              <w:t xml:space="preserve">Attribute </w:t>
            </w:r>
            <w:r w:rsidR="00A77087" w:rsidRPr="00A77087">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051" w:name="_Toc3566544"/>
      <w:bookmarkStart w:id="2052" w:name="_Toc3813677"/>
      <w:r>
        <w:t xml:space="preserve">Table </w:t>
      </w:r>
      <w:r w:rsidR="00D43112">
        <w:fldChar w:fldCharType="begin"/>
      </w:r>
      <w:r w:rsidR="00D43112">
        <w:instrText xml:space="preserve"> SEQ Table \* ARABIC </w:instrText>
      </w:r>
      <w:r w:rsidR="00D43112">
        <w:fldChar w:fldCharType="separate"/>
      </w:r>
      <w:r w:rsidR="00A77087">
        <w:rPr>
          <w:noProof/>
        </w:rPr>
        <w:t>136</w:t>
      </w:r>
      <w:r w:rsidR="00D43112">
        <w:fldChar w:fldCharType="end"/>
      </w:r>
      <w:r>
        <w:t>: Attributes of element</w:t>
      </w:r>
      <w:r w:rsidRPr="00226A3F">
        <w:t xml:space="preserve"> </w:t>
      </w:r>
      <w:r w:rsidRPr="00F94FF6">
        <w:rPr>
          <w:rStyle w:val="elementdeftypeChar"/>
          <w:b/>
        </w:rPr>
        <w:t>&lt;connection_2d/&gt;</w:t>
      </w:r>
      <w:bookmarkEnd w:id="2051"/>
      <w:bookmarkEnd w:id="205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053"/>
            <w:del w:id="2054" w:author="nick" w:date="2019-02-12T11:24:00Z">
              <w:r w:rsidDel="009050D3">
                <w:rPr>
                  <w:sz w:val="20"/>
                  <w:szCs w:val="20"/>
                </w:rPr>
                <w:delText>0-</w:delText>
              </w:r>
            </w:del>
            <w:r w:rsidR="00042E3F" w:rsidRPr="00226A3F">
              <w:rPr>
                <w:sz w:val="20"/>
                <w:szCs w:val="20"/>
              </w:rPr>
              <w:t>1</w:t>
            </w:r>
            <w:commentRangeEnd w:id="2053"/>
            <w:r w:rsidR="009050D3">
              <w:rPr>
                <w:rStyle w:val="CommentReference"/>
                <w:lang w:eastAsia="x-none"/>
              </w:rPr>
              <w:commentReference w:id="2053"/>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055"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056"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7708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77087" w:rsidRPr="00A77087">
              <w:rPr>
                <w:sz w:val="20"/>
                <w:szCs w:val="20"/>
              </w:rPr>
              <w:t xml:space="preserve">Custom Attributes </w:t>
            </w:r>
            <w:r w:rsidR="00A77087"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057" w:name="_Toc3566545"/>
      <w:bookmarkStart w:id="2058" w:name="_Toc3813678"/>
      <w:r>
        <w:t xml:space="preserve">Table </w:t>
      </w:r>
      <w:r w:rsidR="00D43112">
        <w:fldChar w:fldCharType="begin"/>
      </w:r>
      <w:r w:rsidR="00D43112">
        <w:instrText xml:space="preserve"> SEQ Table \* ARABIC </w:instrText>
      </w:r>
      <w:r w:rsidR="00D43112">
        <w:fldChar w:fldCharType="separate"/>
      </w:r>
      <w:r w:rsidR="00A77087">
        <w:rPr>
          <w:noProof/>
        </w:rPr>
        <w:t>137</w:t>
      </w:r>
      <w:r w:rsidR="00D43112">
        <w:fldChar w:fldCharType="end"/>
      </w:r>
      <w:r>
        <w:t>: Nested elements of element</w:t>
      </w:r>
      <w:r w:rsidRPr="00226A3F">
        <w:t xml:space="preserve"> </w:t>
      </w:r>
      <w:r w:rsidRPr="00F94FF6">
        <w:rPr>
          <w:rStyle w:val="elementdeftypeChar"/>
          <w:b/>
        </w:rPr>
        <w:t>&lt;connection_2d/&gt;</w:t>
      </w:r>
      <w:bookmarkEnd w:id="2057"/>
      <w:bookmarkEnd w:id="205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059" w:name="_Toc413359658"/>
      <w:bookmarkStart w:id="2060" w:name="_Toc3566546"/>
      <w:bookmarkStart w:id="2061" w:name="_Toc3813679"/>
      <w:r>
        <w:t xml:space="preserve">Table </w:t>
      </w:r>
      <w:r w:rsidR="00D43112">
        <w:fldChar w:fldCharType="begin"/>
      </w:r>
      <w:r w:rsidR="00D43112">
        <w:instrText xml:space="preserve"> SEQ Table \* ARABIC </w:instrText>
      </w:r>
      <w:r w:rsidR="00D43112">
        <w:fldChar w:fldCharType="separate"/>
      </w:r>
      <w:r w:rsidR="00A77087">
        <w:rPr>
          <w:noProof/>
        </w:rPr>
        <w:t>138</w:t>
      </w:r>
      <w:r w:rsidR="00D43112">
        <w:fldChar w:fldCharType="end"/>
      </w:r>
      <w:r>
        <w:t xml:space="preserve">: Attributes of element </w:t>
      </w:r>
      <w:r w:rsidRPr="00F94FF6">
        <w:rPr>
          <w:rStyle w:val="elementdeftypeChar"/>
          <w:b/>
        </w:rPr>
        <w:t>&lt;adhesive_face/&gt;</w:t>
      </w:r>
      <w:bookmarkEnd w:id="2059"/>
      <w:bookmarkEnd w:id="2060"/>
      <w:bookmarkEnd w:id="2061"/>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062" w:name="_Toc3557076"/>
      <w:bookmarkStart w:id="2063" w:name="_Toc3813912"/>
      <w:r w:rsidRPr="007055D9">
        <w:t>Future extensions</w:t>
      </w:r>
      <w:bookmarkEnd w:id="1803"/>
      <w:bookmarkEnd w:id="2015"/>
      <w:bookmarkEnd w:id="2016"/>
      <w:bookmarkEnd w:id="2062"/>
      <w:bookmarkEnd w:id="2063"/>
    </w:p>
    <w:p w14:paraId="73353AE4" w14:textId="77777777" w:rsidR="00C107D0" w:rsidRPr="00226A3F" w:rsidRDefault="00C107D0" w:rsidP="00235336">
      <w:pPr>
        <w:jc w:val="both"/>
      </w:pPr>
      <w:bookmarkStart w:id="2064" w:name="_Toc338938925"/>
      <w:bookmarkStart w:id="206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066" w:name="_Toc338938923"/>
      <w:bookmarkStart w:id="2067" w:name="_Toc338939259"/>
      <w:bookmarkStart w:id="2068" w:name="_Toc413359625"/>
      <w:bookmarkStart w:id="2069" w:name="_Toc3557077"/>
      <w:bookmarkStart w:id="2070" w:name="_Toc3813913"/>
      <w:r w:rsidRPr="00226A3F">
        <w:t>Additional parameters for spot and seam welds</w:t>
      </w:r>
      <w:bookmarkEnd w:id="2066"/>
      <w:bookmarkEnd w:id="2067"/>
      <w:bookmarkEnd w:id="2068"/>
      <w:bookmarkEnd w:id="2069"/>
      <w:bookmarkEnd w:id="207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071" w:name="_Ref338846673"/>
      <w:bookmarkStart w:id="2072" w:name="_Toc338938924"/>
      <w:bookmarkStart w:id="2073" w:name="_Toc338939260"/>
      <w:bookmarkStart w:id="2074" w:name="_Toc413359626"/>
      <w:bookmarkStart w:id="2075" w:name="_Toc3557078"/>
      <w:bookmarkStart w:id="2076" w:name="_Toc3813914"/>
      <w:r w:rsidRPr="00226A3F">
        <w:t>Other relevant and new joint types</w:t>
      </w:r>
      <w:bookmarkEnd w:id="2071"/>
      <w:bookmarkEnd w:id="2072"/>
      <w:bookmarkEnd w:id="2073"/>
      <w:bookmarkEnd w:id="2074"/>
      <w:bookmarkEnd w:id="2075"/>
      <w:bookmarkEnd w:id="207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077" w:name="_Toc3557079"/>
      <w:bookmarkStart w:id="2078" w:name="_Toc3813915"/>
      <w:r w:rsidRPr="009F23CF">
        <w:t>Disclaimer</w:t>
      </w:r>
      <w:bookmarkEnd w:id="2077"/>
      <w:bookmarkEnd w:id="207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079" w:name="_Toc3557080"/>
      <w:bookmarkStart w:id="2080" w:name="_Toc3813916"/>
      <w:r w:rsidRPr="007055D9">
        <w:t>References</w:t>
      </w:r>
      <w:bookmarkEnd w:id="1804"/>
      <w:bookmarkEnd w:id="1805"/>
      <w:bookmarkEnd w:id="2064"/>
      <w:bookmarkEnd w:id="2065"/>
      <w:bookmarkEnd w:id="2079"/>
      <w:bookmarkEnd w:id="2080"/>
    </w:p>
    <w:p w14:paraId="70EC254B" w14:textId="77777777" w:rsidR="00C107D0" w:rsidRPr="00226A3F" w:rsidRDefault="00255787" w:rsidP="00C107D0">
      <w:pPr>
        <w:pStyle w:val="Bibliography"/>
        <w:rPr>
          <w:kern w:val="22"/>
        </w:rPr>
      </w:pPr>
      <w:bookmarkStart w:id="2081" w:name="ReferenceHuf2001"/>
      <w:r w:rsidRPr="007055D9">
        <w:t>[</w:t>
      </w:r>
      <w:r w:rsidR="007A7FDF" w:rsidRPr="007055D9">
        <w:t>1</w:t>
      </w:r>
      <w:r w:rsidRPr="007055D9">
        <w:t>]</w:t>
      </w:r>
      <w:bookmarkEnd w:id="208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082" w:name="ReferenceZha2005"/>
      <w:r w:rsidRPr="00226A3F">
        <w:rPr>
          <w:kern w:val="22"/>
        </w:rPr>
        <w:t>[2]</w:t>
      </w:r>
      <w:bookmarkEnd w:id="208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083" w:name="ReferenceGai2006"/>
      <w:r w:rsidRPr="00226A3F">
        <w:rPr>
          <w:kern w:val="22"/>
        </w:rPr>
        <w:t>[3]</w:t>
      </w:r>
      <w:bookmarkEnd w:id="208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084" w:name="ReferenceBet2008"/>
      <w:r w:rsidRPr="00226A3F">
        <w:rPr>
          <w:kern w:val="22"/>
        </w:rPr>
        <w:t>[4]</w:t>
      </w:r>
      <w:bookmarkEnd w:id="2084"/>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085" w:name="ReferenceMik20061"/>
      <w:r w:rsidRPr="00226A3F">
        <w:rPr>
          <w:kern w:val="22"/>
        </w:rPr>
        <w:t>[5]</w:t>
      </w:r>
      <w:bookmarkEnd w:id="208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2"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3" w:history="1">
        <w:r w:rsidRPr="00226A3F">
          <w:rPr>
            <w:rStyle w:val="Hyperlink"/>
            <w:kern w:val="22"/>
          </w:rPr>
          <w:t>http://www.vda.de/de/publikationen/publikationen_downloads/index.html</w:t>
        </w:r>
      </w:hyperlink>
    </w:p>
    <w:sectPr w:rsidR="001F4F5F" w:rsidRPr="00011C24" w:rsidSect="00E42BAD">
      <w:headerReference w:type="default" r:id="rId164"/>
      <w:footerReference w:type="default" r:id="rId16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Dr. Carsten Franke" w:date="2019-03-23T23:29:00Z" w:initials="CF">
    <w:p w14:paraId="7B87D143" w14:textId="008C8881" w:rsidR="00FC3371" w:rsidRDefault="00FC3371">
      <w:pPr>
        <w:pStyle w:val="CommentText"/>
      </w:pPr>
      <w:r>
        <w:rPr>
          <w:rStyle w:val="CommentReference"/>
        </w:rPr>
        <w:annotationRef/>
      </w:r>
      <w:r>
        <w:t xml:space="preserve">I suggest leaving a hint that this is a file version which has undergone some review, but without any substantial changes. </w:t>
      </w:r>
    </w:p>
  </w:comment>
  <w:comment w:id="3" w:author="nick" w:date="2019-03-23T23:29:00Z" w:initials="n">
    <w:p w14:paraId="26A549E9" w14:textId="737F0C75" w:rsidR="00FC3371" w:rsidRDefault="00FC3371">
      <w:pPr>
        <w:pStyle w:val="CommentText"/>
      </w:pPr>
      <w:r>
        <w:rPr>
          <w:rStyle w:val="CommentReference"/>
        </w:rPr>
        <w:annotationRef/>
      </w:r>
      <w:r>
        <w:t>Good idea – changed it to denote cater for future revisions</w:t>
      </w:r>
    </w:p>
  </w:comment>
  <w:comment w:id="89" w:author="nick" w:date="2019-03-23T23:29:00Z" w:initials="n">
    <w:p w14:paraId="4AFFF163" w14:textId="5E3CB329" w:rsidR="00FC3371" w:rsidRDefault="00FC3371">
      <w:pPr>
        <w:pStyle w:val="CommentText"/>
      </w:pPr>
      <w:r>
        <w:rPr>
          <w:rStyle w:val="CommentReference"/>
        </w:rPr>
        <w:annotationRef/>
      </w:r>
      <w:r>
        <w:t>The term “Use” is only found in table 2. All other tables have the term “Status”.</w:t>
      </w:r>
    </w:p>
  </w:comment>
  <w:comment w:id="95" w:author="nick" w:date="2019-03-23T23:29:00Z" w:initials="n">
    <w:p w14:paraId="382B811D" w14:textId="617E729E" w:rsidR="00FC3371" w:rsidRDefault="00FC3371">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FC3371" w:rsidRDefault="00FC3371">
      <w:pPr>
        <w:pStyle w:val="CommentText"/>
      </w:pPr>
    </w:p>
    <w:p w14:paraId="6705AB35" w14:textId="4A8FBB52" w:rsidR="00FC3371" w:rsidRDefault="00FC3371">
      <w:pPr>
        <w:pStyle w:val="CommentText"/>
      </w:pPr>
      <w:r>
        <w:t>All the rest of the ‘Multiplicity’ entries in tables in the document have been modified to follow this convention</w:t>
      </w:r>
    </w:p>
  </w:comment>
  <w:comment w:id="133" w:author="nick" w:date="2019-03-23T23:29:00Z" w:initials="n">
    <w:p w14:paraId="29DC6613" w14:textId="647DADAD" w:rsidR="00FC3371" w:rsidRDefault="00FC3371">
      <w:pPr>
        <w:pStyle w:val="CommentText"/>
      </w:pPr>
      <w:r>
        <w:rPr>
          <w:rStyle w:val="CommentReference"/>
        </w:rPr>
        <w:annotationRef/>
      </w:r>
      <w:r>
        <w:t>For consistency:</w:t>
      </w:r>
    </w:p>
    <w:p w14:paraId="2B833B10" w14:textId="366A2651" w:rsidR="00FC3371" w:rsidRDefault="00FC3371">
      <w:pPr>
        <w:pStyle w:val="CommentText"/>
      </w:pPr>
      <w:r>
        <w:t>Optional &amp; Multiplicity = 1 means that it if it exists, it must have 1 only occurs</w:t>
      </w:r>
    </w:p>
  </w:comment>
  <w:comment w:id="134" w:author="Dr. Carsten Franke" w:date="2019-03-23T23:29:00Z" w:initials="CF">
    <w:p w14:paraId="5DE89072" w14:textId="2DCFBACB" w:rsidR="00FC3371" w:rsidRDefault="00FC3371">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5" w:author="nick" w:date="2019-03-23T23:47:00Z" w:initials="n">
    <w:p w14:paraId="1E2AA886" w14:textId="0DE0A00A" w:rsidR="00FC3371" w:rsidRDefault="00FC3371">
      <w:pPr>
        <w:pStyle w:val="CommentText"/>
      </w:pPr>
      <w:r>
        <w:rPr>
          <w:rStyle w:val="CommentReference"/>
        </w:rPr>
        <w:annotationRef/>
      </w:r>
      <w:r>
        <w:t xml:space="preserve">Done – look at </w:t>
      </w:r>
      <w:r w:rsidR="008F4685">
        <w:t>page</w:t>
      </w:r>
      <w:r>
        <w:t xml:space="preserve"> 26.</w:t>
      </w:r>
    </w:p>
  </w:comment>
  <w:comment w:id="190" w:author="nick" w:date="2019-03-23T23:47:00Z" w:initials="n">
    <w:p w14:paraId="18FC6E71" w14:textId="5B1B36B3" w:rsidR="00FC3371" w:rsidRDefault="00FC3371">
      <w:pPr>
        <w:pStyle w:val="CommentText"/>
      </w:pPr>
      <w:r>
        <w:rPr>
          <w:rStyle w:val="CommentReference"/>
        </w:rPr>
        <w:annotationRef/>
      </w:r>
      <w:r>
        <w:t>For consistency</w:t>
      </w:r>
    </w:p>
  </w:comment>
  <w:comment w:id="197" w:author="Dr. Carsten Franke" w:date="2019-03-23T23:29:00Z" w:initials="CF">
    <w:p w14:paraId="04DD4999" w14:textId="1A136C75" w:rsidR="00FC3371" w:rsidRDefault="00FC3371">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0" w:author="nick" w:date="2019-03-23T23:29:00Z" w:initials="n">
    <w:p w14:paraId="1A6330A4" w14:textId="7077ACFC" w:rsidR="00FC3371" w:rsidRDefault="00FC3371"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r w:rsidRPr="002921CC">
        <w:rPr>
          <w:rStyle w:val="CommentReference"/>
          <w:u w:val="single"/>
        </w:rPr>
        <w:t>part</w:t>
      </w:r>
      <w:r>
        <w:t xml:space="preserve"> is set as optional in order to cater for connections that don’t have defined partners yet</w:t>
      </w:r>
    </w:p>
    <w:p w14:paraId="7E86CB6C" w14:textId="1436EE5D" w:rsidR="00FC3371" w:rsidRDefault="00FC3371">
      <w:pPr>
        <w:pStyle w:val="CommentText"/>
      </w:pPr>
    </w:p>
  </w:comment>
  <w:comment w:id="203" w:author="nick" w:date="2019-03-23T23:29:00Z" w:initials="n">
    <w:p w14:paraId="4113D12C" w14:textId="7CCA109B" w:rsidR="00FC3371" w:rsidRDefault="00FC3371" w:rsidP="002921CC">
      <w:pPr>
        <w:pStyle w:val="CommentText"/>
      </w:pPr>
      <w:r>
        <w:rPr>
          <w:rStyle w:val="CommentReference"/>
        </w:rPr>
        <w:annotationRef/>
      </w:r>
      <w:r>
        <w:rPr>
          <w:rStyle w:val="CommentReference"/>
        </w:rPr>
        <w:annotationRef/>
      </w:r>
      <w:r>
        <w:rPr>
          <w:rStyle w:val="CommentReference"/>
        </w:rPr>
        <w:annotationRef/>
      </w:r>
      <w:r>
        <w:rPr>
          <w:rStyle w:val="CommentReference"/>
        </w:rPr>
        <w:t>assy</w:t>
      </w:r>
      <w:r>
        <w:t xml:space="preserve"> is set as optional in order to cater for connections that don’t have defined partners yet</w:t>
      </w:r>
    </w:p>
    <w:p w14:paraId="6A4DC8A9" w14:textId="4517E75E" w:rsidR="00FC3371" w:rsidRDefault="00FC3371">
      <w:pPr>
        <w:pStyle w:val="CommentText"/>
      </w:pPr>
    </w:p>
  </w:comment>
  <w:comment w:id="257" w:author="nick" w:date="2019-03-23T23:29:00Z" w:initials="n">
    <w:p w14:paraId="077FFE3C" w14:textId="77777777" w:rsidR="00FC3371" w:rsidRDefault="00FC3371">
      <w:pPr>
        <w:pStyle w:val="CommentText"/>
      </w:pPr>
      <w:r>
        <w:rPr>
          <w:rStyle w:val="CommentReference"/>
        </w:rPr>
        <w:annotationRef/>
      </w:r>
      <w:r>
        <w:t>@DrCFr, I removed the index (83).</w:t>
      </w:r>
    </w:p>
    <w:p w14:paraId="0E9F05F7" w14:textId="77777777" w:rsidR="00FC3371" w:rsidRDefault="00FC3371">
      <w:pPr>
        <w:pStyle w:val="CommentText"/>
      </w:pPr>
    </w:p>
    <w:p w14:paraId="106433F2" w14:textId="318AD262" w:rsidR="00FC3371" w:rsidRDefault="00FC3371">
      <w:pPr>
        <w:pStyle w:val="CommentText"/>
      </w:pPr>
      <w:r>
        <w:t>Instead, I used ellipsis, because full attributes they do not help in understanding the overview of the format’s structure.</w:t>
      </w:r>
    </w:p>
    <w:p w14:paraId="73C6ED4F" w14:textId="77777777" w:rsidR="00FC3371" w:rsidRDefault="00FC3371">
      <w:pPr>
        <w:pStyle w:val="CommentText"/>
      </w:pPr>
    </w:p>
    <w:p w14:paraId="35B5B59F" w14:textId="43885D1D" w:rsidR="00FC3371" w:rsidRDefault="00FC3371">
      <w:pPr>
        <w:pStyle w:val="CommentText"/>
      </w:pPr>
      <w:r>
        <w:t>Ellipsis is used throughout this example to denote unnecessary details, anyway.</w:t>
      </w:r>
    </w:p>
    <w:p w14:paraId="17055B32" w14:textId="77777777" w:rsidR="00FC3371" w:rsidRDefault="00FC3371">
      <w:pPr>
        <w:pStyle w:val="CommentText"/>
      </w:pPr>
    </w:p>
    <w:p w14:paraId="6168F41B" w14:textId="31D2C0CF" w:rsidR="00FC3371" w:rsidRDefault="00FC3371">
      <w:pPr>
        <w:pStyle w:val="CommentText"/>
      </w:pPr>
      <w:r>
        <w:t>The full example can be found in v3.1/examples</w:t>
      </w:r>
    </w:p>
  </w:comment>
  <w:comment w:id="316" w:author="m.kalaitzaki" w:date="2019-03-23T23:29:00Z" w:initials="m">
    <w:p w14:paraId="28196062" w14:textId="110B4ACF" w:rsidR="00FC3371" w:rsidRDefault="00FC3371">
      <w:pPr>
        <w:pStyle w:val="CommentText"/>
      </w:pPr>
      <w:r>
        <w:rPr>
          <w:rStyle w:val="CommentReference"/>
        </w:rPr>
        <w:annotationRef/>
      </w:r>
      <w:r>
        <w:t>Typo – examples use “int” and not “integer”</w:t>
      </w:r>
    </w:p>
  </w:comment>
  <w:comment w:id="317" w:author="Dr. Carsten Franke" w:date="2019-03-23T23:29:00Z" w:initials="CF">
    <w:p w14:paraId="165949E9" w14:textId="0004E920" w:rsidR="00FC3371" w:rsidRDefault="00FC3371">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CommentText"/>
        <w:numPr>
          <w:ilvl w:val="0"/>
          <w:numId w:val="57"/>
        </w:numPr>
      </w:pPr>
      <w:r>
        <w:t xml:space="preserve">I suggest discussing this with Dr. Zhang or even the AK. </w:t>
      </w:r>
    </w:p>
  </w:comment>
  <w:comment w:id="396" w:author="nick" w:date="2019-03-23T23:29:00Z" w:initials="n">
    <w:p w14:paraId="6F5C26F8" w14:textId="4A4B82B3" w:rsidR="00FC3371" w:rsidRDefault="00FC3371"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FC3371" w:rsidRDefault="00FC3371">
      <w:pPr>
        <w:pStyle w:val="CommentText"/>
      </w:pPr>
    </w:p>
  </w:comment>
  <w:comment w:id="443" w:author="m.kalaitzaki" w:date="2019-03-23T23:29:00Z" w:initials="m">
    <w:p w14:paraId="6A3ECB84" w14:textId="18D6E92B" w:rsidR="00FC3371" w:rsidRDefault="00FC3371">
      <w:pPr>
        <w:pStyle w:val="CommentText"/>
      </w:pPr>
      <w:r>
        <w:rPr>
          <w:rStyle w:val="CommentReference"/>
        </w:rPr>
        <w:annotationRef/>
      </w:r>
      <w:r>
        <w:t>Screws are &lt;threaded_connections&gt;</w:t>
      </w:r>
    </w:p>
  </w:comment>
  <w:comment w:id="472" w:author="nick" w:date="2019-03-23T23:29:00Z" w:initials="n">
    <w:p w14:paraId="63B0A947" w14:textId="2B431997" w:rsidR="00FC3371" w:rsidRDefault="00FC3371">
      <w:pPr>
        <w:pStyle w:val="CommentText"/>
      </w:pPr>
      <w:r>
        <w:rPr>
          <w:rStyle w:val="CommentReference"/>
        </w:rPr>
        <w:annotationRef/>
      </w:r>
      <w:r>
        <w:t>For consistency</w:t>
      </w:r>
    </w:p>
  </w:comment>
  <w:comment w:id="510" w:author="nick" w:date="2019-03-23T23:29:00Z" w:initials="n">
    <w:p w14:paraId="322892D4" w14:textId="6C296B5C" w:rsidR="00FC3371" w:rsidRDefault="00FC3371">
      <w:pPr>
        <w:pStyle w:val="CommentText"/>
      </w:pPr>
      <w:r>
        <w:rPr>
          <w:rStyle w:val="CommentReference"/>
        </w:rPr>
        <w:annotationRef/>
      </w:r>
      <w:r>
        <w:t>hardness attribute moved from self-piercing rivet to all rivet types, as proposed by Dr Carsten Franke:</w:t>
      </w:r>
    </w:p>
    <w:p w14:paraId="0D963AEF" w14:textId="77777777" w:rsidR="00FC3371" w:rsidRDefault="00FC3371">
      <w:pPr>
        <w:pStyle w:val="CommentText"/>
      </w:pPr>
    </w:p>
    <w:p w14:paraId="3EA56535" w14:textId="7F5B8298" w:rsidR="00FC3371" w:rsidRDefault="00FC3371">
      <w:pPr>
        <w:pStyle w:val="CommentText"/>
      </w:pPr>
      <w:r>
        <w:t>“we should allow this attribute for any kind of rivet”</w:t>
      </w:r>
    </w:p>
  </w:comment>
  <w:comment w:id="624" w:author="m.kalaitzaki" w:date="2019-03-23T23:29:00Z" w:initials="m">
    <w:p w14:paraId="4C00160C" w14:textId="7BC23355" w:rsidR="00FC3371" w:rsidRPr="00B14B2C" w:rsidRDefault="00FC3371">
      <w:pPr>
        <w:pStyle w:val="CommentText"/>
      </w:pPr>
      <w:r>
        <w:rPr>
          <w:rStyle w:val="CommentReference"/>
        </w:rPr>
        <w:annotationRef/>
      </w:r>
      <w:r>
        <w:t>Perhaps a check sh</w:t>
      </w:r>
      <w:r>
        <w:rPr>
          <w:lang w:val="el-GR"/>
        </w:rPr>
        <w:t>ο</w:t>
      </w:r>
      <w:r>
        <w:t>uld be added to assert that max_grip &gt; min_grip</w:t>
      </w:r>
    </w:p>
  </w:comment>
  <w:comment w:id="625" w:author="Dr. Carsten Franke" w:date="2019-03-23T23:29:00Z" w:initials="CF">
    <w:p w14:paraId="12973899" w14:textId="1B336903" w:rsidR="00FC3371" w:rsidRDefault="00FC3371">
      <w:pPr>
        <w:pStyle w:val="CommentText"/>
      </w:pPr>
      <w:r>
        <w:rPr>
          <w:rStyle w:val="CommentReference"/>
        </w:rPr>
        <w:annotationRef/>
      </w:r>
      <w:r>
        <w:t xml:space="preserve">You mean ≥ ? (greater </w:t>
      </w:r>
      <w:r w:rsidRPr="00F1371D">
        <w:rPr>
          <w:i/>
        </w:rPr>
        <w:t>or equal</w:t>
      </w:r>
      <w:r>
        <w:t xml:space="preserve">)  ;-) </w:t>
      </w:r>
    </w:p>
    <w:p w14:paraId="51AAA972" w14:textId="1A92E6CC" w:rsidR="00FC3371" w:rsidRDefault="00FC3371">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CommentText"/>
        <w:numPr>
          <w:ilvl w:val="0"/>
          <w:numId w:val="57"/>
        </w:numPr>
      </w:pPr>
      <w:r>
        <w:t xml:space="preserve">I suggest to have them “all or none” – and to discuss this with the AK, on next occasion! </w:t>
      </w:r>
    </w:p>
  </w:comment>
  <w:comment w:id="679" w:author="m.kalaitzaki" w:date="2019-03-23T23:29:00Z" w:initials="m">
    <w:p w14:paraId="64384BDF" w14:textId="5CE92EFF" w:rsidR="00FC3371" w:rsidRDefault="00FC3371">
      <w:pPr>
        <w:pStyle w:val="CommentText"/>
      </w:pPr>
      <w:r>
        <w:rPr>
          <w:rStyle w:val="CommentReference"/>
        </w:rPr>
        <w:annotationRef/>
      </w:r>
      <w:r>
        <w:t>Maximum no. of items: cardinality of &lt;connected_to&gt;-1, because &lt;contact_list&gt; can also have 1 extra contact with thread=”true”</w:t>
      </w:r>
    </w:p>
  </w:comment>
  <w:comment w:id="683" w:author="Dr. Carsten Franke" w:date="2019-03-23T23:29:00Z" w:initials="CF">
    <w:p w14:paraId="002E54F1" w14:textId="41815A29" w:rsidR="00FC3371" w:rsidRDefault="00FC3371">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6" w:author="nick" w:date="2019-03-23T23:29:00Z" w:initials="n">
    <w:p w14:paraId="7A2202B7" w14:textId="781A0D29" w:rsidR="00FC3371" w:rsidRDefault="00FC3371">
      <w:pPr>
        <w:pStyle w:val="CommentText"/>
      </w:pPr>
      <w:r>
        <w:rPr>
          <w:rStyle w:val="CommentReference"/>
        </w:rPr>
        <w:annotationRef/>
      </w:r>
      <w:r>
        <w:t>Done</w:t>
      </w:r>
    </w:p>
  </w:comment>
  <w:comment w:id="1091" w:author="nick" w:date="2019-03-23T23:29:00Z" w:initials="n">
    <w:p w14:paraId="6358ABF7" w14:textId="78C6B90B" w:rsidR="00FC3371" w:rsidRDefault="00FC3371">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089" w:author="Dr. Carsten Franke" w:date="2019-03-23T23:29:00Z" w:initials="CF">
    <w:p w14:paraId="32113229" w14:textId="6F3AECE6" w:rsidR="00FC3371" w:rsidRDefault="00FC3371">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110" w:author="m.kalaitzaki" w:date="2019-03-23T23:29:00Z" w:initials="m">
    <w:p w14:paraId="443CD389" w14:textId="17BA5643" w:rsidR="00FC3371" w:rsidRDefault="00FC3371">
      <w:pPr>
        <w:pStyle w:val="CommentText"/>
      </w:pPr>
      <w:r>
        <w:rPr>
          <w:rStyle w:val="CommentReference"/>
        </w:rPr>
        <w:annotationRef/>
      </w:r>
      <w:r>
        <w:t>This example is inconsistent XML schema because it is assumed that a bolt contains a nut always.</w:t>
      </w:r>
    </w:p>
  </w:comment>
  <w:comment w:id="1111" w:author="nick" w:date="2019-03-23T23:29:00Z" w:initials="n">
    <w:p w14:paraId="7AB5C9E3" w14:textId="6E6EACF7" w:rsidR="00FC3371" w:rsidRDefault="00FC3371">
      <w:pPr>
        <w:pStyle w:val="CommentText"/>
      </w:pPr>
      <w:r>
        <w:rPr>
          <w:rStyle w:val="CommentReference"/>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29" w:author="nick" w:date="2019-03-23T23:29:00Z" w:initials="n">
    <w:p w14:paraId="2417E0FB" w14:textId="0B3C1428" w:rsidR="00FC3371" w:rsidRDefault="00FC3371">
      <w:pPr>
        <w:pStyle w:val="CommentText"/>
      </w:pPr>
      <w:r>
        <w:rPr>
          <w:rStyle w:val="CommentReference"/>
        </w:rPr>
        <w:annotationRef/>
      </w:r>
      <w:r>
        <w:t>For consistency</w:t>
      </w:r>
    </w:p>
  </w:comment>
  <w:comment w:id="1150" w:author="nick" w:date="2019-03-23T23:29:00Z" w:initials="n">
    <w:p w14:paraId="058EDCE5" w14:textId="3A3655C0" w:rsidR="00FC3371" w:rsidRDefault="00FC3371">
      <w:pPr>
        <w:pStyle w:val="CommentText"/>
      </w:pPr>
      <w:r>
        <w:rPr>
          <w:rStyle w:val="CommentReference"/>
        </w:rPr>
        <w:annotationRef/>
      </w:r>
      <w:r>
        <w:t>For consistency</w:t>
      </w:r>
    </w:p>
  </w:comment>
  <w:comment w:id="1170" w:author="nick" w:date="2019-03-23T23:29:00Z" w:initials="n">
    <w:p w14:paraId="7AAA6DA9" w14:textId="474F1A6F" w:rsidR="00FC3371" w:rsidRDefault="00FC3371">
      <w:pPr>
        <w:pStyle w:val="CommentText"/>
      </w:pPr>
      <w:r>
        <w:rPr>
          <w:rStyle w:val="CommentReference"/>
        </w:rPr>
        <w:annotationRef/>
      </w:r>
      <w:r>
        <w:t>For consistency</w:t>
      </w:r>
    </w:p>
  </w:comment>
  <w:comment w:id="1179" w:author="m.kalaitzaki" w:date="2019-03-23T23:29:00Z" w:initials="m">
    <w:p w14:paraId="6BDEB832" w14:textId="6227FA08" w:rsidR="00FC3371" w:rsidRDefault="00FC3371">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CommentText"/>
      </w:pPr>
    </w:p>
    <w:p w14:paraId="64FF3B44" w14:textId="79C20D76" w:rsidR="00FC3371" w:rsidRDefault="00FC3371">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87" w:author="nick" w:date="2019-03-23T23:29:00Z" w:initials="n">
    <w:p w14:paraId="436EBC69" w14:textId="28062284" w:rsidR="00FC3371" w:rsidRDefault="00FC3371">
      <w:pPr>
        <w:pStyle w:val="CommentText"/>
      </w:pPr>
      <w:r>
        <w:rPr>
          <w:rStyle w:val="CommentReference"/>
        </w:rPr>
        <w:annotationRef/>
      </w:r>
      <w:r>
        <w:t>for consistency</w:t>
      </w:r>
    </w:p>
  </w:comment>
  <w:comment w:id="1193" w:author="nick" w:date="2019-03-23T23:51:00Z" w:initials="n">
    <w:p w14:paraId="3A7C5FDF" w14:textId="3E0E4E17" w:rsidR="00FC3371" w:rsidRDefault="0061062B">
      <w:pPr>
        <w:pStyle w:val="CommentText"/>
      </w:pPr>
      <w:r w:rsidRPr="0061062B">
        <w:rPr>
          <w:b/>
          <w:u w:val="single"/>
        </w:rPr>
        <w:t>Q:</w:t>
      </w:r>
      <w:r>
        <w:t xml:space="preserve"> </w:t>
      </w:r>
      <w:r w:rsidR="00FC3371">
        <w:rPr>
          <w:rStyle w:val="CommentReference"/>
        </w:rPr>
        <w:annotationRef/>
      </w:r>
      <w:r w:rsidR="00FC3371">
        <w:t>why can head_height be =0 ?</w:t>
      </w:r>
    </w:p>
  </w:comment>
  <w:comment w:id="1206" w:author="nick" w:date="2019-03-23T23:29:00Z" w:initials="n">
    <w:p w14:paraId="2A95E904" w14:textId="5D81780F" w:rsidR="00FC3371" w:rsidRDefault="00FC3371">
      <w:pPr>
        <w:pStyle w:val="CommentText"/>
      </w:pPr>
      <w:r>
        <w:rPr>
          <w:rStyle w:val="CommentReference"/>
        </w:rPr>
        <w:annotationRef/>
      </w:r>
      <w:r>
        <w:t>for consistency</w:t>
      </w:r>
    </w:p>
  </w:comment>
  <w:comment w:id="1214" w:author="nick" w:date="2019-03-23T23:52:00Z" w:initials="n">
    <w:p w14:paraId="2F99226B" w14:textId="065A6864" w:rsidR="00FC3371" w:rsidRDefault="00FC3371">
      <w:pPr>
        <w:pStyle w:val="CommentText"/>
      </w:pPr>
      <w:r>
        <w:rPr>
          <w:rStyle w:val="CommentReference"/>
        </w:rPr>
        <w:annotationRef/>
      </w:r>
      <w:r>
        <w:t>figure missing ???</w:t>
      </w:r>
    </w:p>
    <w:p w14:paraId="45D692C2" w14:textId="53C9047A" w:rsidR="0061062B" w:rsidRDefault="0061062B">
      <w:pPr>
        <w:pStyle w:val="CommentText"/>
      </w:pPr>
      <w:r>
        <w:t>@DrCaFr, can you provide this?</w:t>
      </w:r>
    </w:p>
  </w:comment>
  <w:comment w:id="1223" w:author="nick" w:date="2019-03-23T23:29:00Z" w:initials="n">
    <w:p w14:paraId="42E26016" w14:textId="5DAC2D9B" w:rsidR="00FC3371" w:rsidRDefault="00FC3371">
      <w:pPr>
        <w:pStyle w:val="CommentText"/>
      </w:pPr>
      <w:r>
        <w:rPr>
          <w:rStyle w:val="CommentReference"/>
        </w:rPr>
        <w:annotationRef/>
      </w:r>
      <w:r>
        <w:t>For consistency</w:t>
      </w:r>
    </w:p>
  </w:comment>
  <w:comment w:id="1292" w:author="m.kalaitzaki" w:date="2019-03-23T23:29:00Z" w:initials="m">
    <w:p w14:paraId="4BA8D719" w14:textId="20614FCD" w:rsidR="00FC3371" w:rsidRDefault="00FC3371">
      <w:pPr>
        <w:pStyle w:val="CommentText"/>
      </w:pPr>
      <w:r>
        <w:rPr>
          <w:rStyle w:val="CommentReference"/>
        </w:rPr>
        <w:annotationRef/>
      </w:r>
      <w:r>
        <w:t>Table introduced to describe the attribute ‘index’ of loc_list</w:t>
      </w:r>
    </w:p>
  </w:comment>
  <w:comment w:id="1295" w:author="nick" w:date="2019-03-23T23:29:00Z" w:initials="n">
    <w:p w14:paraId="45CA99EA" w14:textId="17C3816F" w:rsidR="00CB4543" w:rsidRDefault="00CB4543">
      <w:pPr>
        <w:pStyle w:val="CommentText"/>
      </w:pPr>
      <w:r>
        <w:rPr>
          <w:rStyle w:val="CommentReference"/>
        </w:rPr>
        <w:annotationRef/>
      </w:r>
      <w:r>
        <w:t>Explains the need of having multiple &lt;loc_lists&gt; in a connection_1d</w:t>
      </w:r>
    </w:p>
  </w:comment>
  <w:comment w:id="1426" w:author="m.kalaitzaki" w:date="2019-03-23T23:29:00Z" w:initials="m">
    <w:p w14:paraId="7C99C0F3" w14:textId="77E9BE3C" w:rsidR="00FC3371" w:rsidRDefault="00FC3371">
      <w:pPr>
        <w:pStyle w:val="CommentText"/>
      </w:pPr>
      <w:r>
        <w:rPr>
          <w:rStyle w:val="CommentReference"/>
        </w:rPr>
        <w:annotationRef/>
      </w:r>
      <w:r>
        <w:t>base attribute should be added because it is used by overlap weld</w:t>
      </w:r>
    </w:p>
  </w:comment>
  <w:comment w:id="1437" w:author="m.kalaitzaki" w:date="2019-03-23T23:55:00Z" w:initials="m">
    <w:p w14:paraId="5FF22C10" w14:textId="2146B67C" w:rsidR="00FC3371" w:rsidRDefault="00FC3371">
      <w:pPr>
        <w:pStyle w:val="CommentText"/>
      </w:pPr>
      <w:r>
        <w:rPr>
          <w:rStyle w:val="CommentReference"/>
        </w:rPr>
        <w:annotationRef/>
      </w:r>
      <w:r w:rsidR="0061062B">
        <w:rPr>
          <w:rStyle w:val="CommentReference"/>
        </w:rPr>
        <w:t>R</w:t>
      </w:r>
      <w:r w:rsidR="00B12140">
        <w:t>emoved because &lt;</w:t>
      </w:r>
      <w:r>
        <w:t>corner_weld</w:t>
      </w:r>
      <w:r w:rsidR="00B12140">
        <w:t>&gt;</w:t>
      </w:r>
      <w:r>
        <w:t xml:space="preserve"> element does not contain a </w:t>
      </w:r>
      <w:r w:rsidR="00B12140">
        <w:t>‘</w:t>
      </w:r>
      <w:r>
        <w:t>width</w:t>
      </w:r>
      <w:r w:rsidR="00B12140">
        <w:t>’</w:t>
      </w:r>
      <w:r>
        <w:t xml:space="preserve"> attribute</w:t>
      </w:r>
    </w:p>
  </w:comment>
  <w:comment w:id="1449" w:author="m.kalaitzaki" w:date="2019-03-23T23:29:00Z" w:initials="m">
    <w:p w14:paraId="072C9FC4" w14:textId="5A0A8BB1" w:rsidR="00FC3371" w:rsidRDefault="00FC3371">
      <w:pPr>
        <w:pStyle w:val="CommentText"/>
      </w:pPr>
      <w:r>
        <w:rPr>
          <w:rStyle w:val="CommentReference"/>
        </w:rPr>
        <w:annotationRef/>
      </w:r>
    </w:p>
    <w:p w14:paraId="55F9E0D8" w14:textId="32F4C015" w:rsidR="00FC3371" w:rsidRDefault="00FC3371">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CommentText"/>
      </w:pPr>
    </w:p>
    <w:p w14:paraId="69831420" w14:textId="7ABBFD3D" w:rsidR="00FC3371" w:rsidRPr="00A142EA" w:rsidRDefault="00FC3371" w:rsidP="00A142EA">
      <w:pPr>
        <w:pStyle w:val="CommentText"/>
        <w:ind w:left="709" w:firstLine="709"/>
        <w:rPr>
          <w:b/>
        </w:rPr>
      </w:pPr>
      <w:r>
        <w:t xml:space="preserve">e.g. see </w:t>
      </w:r>
      <w:r>
        <w:rPr>
          <w:b/>
        </w:rPr>
        <w:t>attribute “section” of 8.2.7.4</w:t>
      </w:r>
    </w:p>
    <w:p w14:paraId="012452A4" w14:textId="77777777" w:rsidR="00FC3371" w:rsidRDefault="00FC3371">
      <w:pPr>
        <w:pStyle w:val="CommentText"/>
      </w:pPr>
    </w:p>
    <w:p w14:paraId="5A502DB2" w14:textId="0917DE50" w:rsidR="00FC3371" w:rsidRDefault="00FC3371" w:rsidP="00A142EA">
      <w:pPr>
        <w:pStyle w:val="CommentText"/>
      </w:pPr>
      <w:r>
        <w:t>Note that I-welds do not have “section” attribute, at all.</w:t>
      </w:r>
    </w:p>
    <w:p w14:paraId="6C7CC17E" w14:textId="77777777" w:rsidR="00FC3371" w:rsidRDefault="00FC3371" w:rsidP="00A142EA">
      <w:pPr>
        <w:pStyle w:val="CommentText"/>
      </w:pPr>
    </w:p>
    <w:p w14:paraId="73B846F3" w14:textId="7F86D8B3" w:rsidR="00FC3371" w:rsidRDefault="00FC3371" w:rsidP="00A142EA">
      <w:pPr>
        <w:pStyle w:val="CommentText"/>
      </w:pPr>
      <w:r>
        <w:t>Should we erase this altogether ?</w:t>
      </w:r>
    </w:p>
  </w:comment>
  <w:comment w:id="1450" w:author="Dr. Carsten Franke" w:date="2019-03-23T23:29:00Z" w:initials="CF">
    <w:p w14:paraId="392216DA" w14:textId="54A4C36F" w:rsidR="00FC3371" w:rsidRDefault="00FC3371">
      <w:pPr>
        <w:pStyle w:val="CommentText"/>
      </w:pPr>
      <w:r>
        <w:rPr>
          <w:rStyle w:val="CommentReference"/>
        </w:rPr>
        <w:annotationRef/>
      </w:r>
      <w:r>
        <w:t xml:space="preserve">I suggest discussing this with the AK members. </w:t>
      </w:r>
    </w:p>
  </w:comment>
  <w:comment w:id="1609" w:author="m.kalaitzaki" w:date="2019-03-23T23:29:00Z" w:initials="m">
    <w:p w14:paraId="5F0B58BB" w14:textId="1C98D7DF" w:rsidR="00FC3371" w:rsidRDefault="00FC3371">
      <w:pPr>
        <w:pStyle w:val="CommentText"/>
      </w:pPr>
      <w:r>
        <w:rPr>
          <w:rStyle w:val="CommentReference"/>
        </w:rPr>
        <w:annotationRef/>
      </w:r>
      <w:r>
        <w:t>Why 3 and not 2?</w:t>
      </w:r>
    </w:p>
  </w:comment>
  <w:comment w:id="1608" w:author="Dr. Carsten Franke" w:date="2019-03-23T23:29:00Z" w:initials="CF">
    <w:p w14:paraId="7D3EA5E9" w14:textId="2D83B17D" w:rsidR="00FC3371" w:rsidRDefault="00FC3371">
      <w:pPr>
        <w:pStyle w:val="CommentText"/>
      </w:pPr>
      <w:r>
        <w:rPr>
          <w:rStyle w:val="CommentReference"/>
        </w:rPr>
        <w:annotationRef/>
      </w:r>
      <w:r>
        <w:t xml:space="preserve">Because Audi use(d) to weld 4 (!) sheets with one overlap weld! </w:t>
      </w:r>
    </w:p>
  </w:comment>
  <w:comment w:id="1607" w:author="nick" w:date="2019-03-23T23:36:00Z" w:initials="n">
    <w:p w14:paraId="741DDA0F" w14:textId="471D22AA" w:rsidR="00DA743B" w:rsidRDefault="00DA743B">
      <w:pPr>
        <w:pStyle w:val="CommentText"/>
      </w:pPr>
      <w:r>
        <w:rPr>
          <w:rStyle w:val="CommentReference"/>
        </w:rPr>
        <w:annotationRef/>
      </w:r>
      <w:r>
        <w:t>I added a footnote so that we don’t wonder about this in the future.</w:t>
      </w:r>
    </w:p>
  </w:comment>
  <w:comment w:id="1667" w:author="m.kalaitzaki" w:date="2019-03-23T23:29:00Z" w:initials="m">
    <w:p w14:paraId="6391784B" w14:textId="11775670" w:rsidR="00FC3371" w:rsidRDefault="00FC3371">
      <w:pPr>
        <w:pStyle w:val="CommentText"/>
      </w:pPr>
      <w:r>
        <w:rPr>
          <w:rStyle w:val="CommentReference"/>
        </w:rPr>
        <w:annotationRef/>
      </w:r>
      <w:r>
        <w:t>Why 3 and not 2?</w:t>
      </w:r>
    </w:p>
  </w:comment>
  <w:comment w:id="1666" w:author="Dr. Carsten Franke" w:date="2019-03-23T23:29:00Z" w:initials="CF">
    <w:p w14:paraId="4865A85F" w14:textId="2AE64980" w:rsidR="00FC3371" w:rsidRDefault="00FC3371">
      <w:pPr>
        <w:pStyle w:val="CommentText"/>
      </w:pPr>
      <w:r>
        <w:rPr>
          <w:rStyle w:val="CommentReference"/>
        </w:rPr>
        <w:annotationRef/>
      </w:r>
      <w:r>
        <w:t xml:space="preserve">Because there can even be a weld from the opposite side! (i.e., from “below” in figure 61). </w:t>
      </w:r>
    </w:p>
  </w:comment>
  <w:comment w:id="1665" w:author="nick" w:date="2019-03-23T23:58:00Z" w:initials="n">
    <w:p w14:paraId="699E2610" w14:textId="2D9CC528" w:rsidR="00467465" w:rsidRDefault="00467465">
      <w:pPr>
        <w:pStyle w:val="CommentText"/>
      </w:pPr>
      <w:r>
        <w:rPr>
          <w:rStyle w:val="CommentReference"/>
        </w:rPr>
        <w:annotationRef/>
      </w:r>
      <w:r>
        <w:t>What you are describing is a &lt;cruciform_joint&gt;.</w:t>
      </w:r>
    </w:p>
    <w:p w14:paraId="6A0DC71E" w14:textId="44632081" w:rsidR="00467465" w:rsidRDefault="00467465">
      <w:pPr>
        <w:pStyle w:val="CommentText"/>
      </w:pPr>
      <w:r>
        <w:t>Therefore Y-joints can have 1 or 2 weld_positions.</w:t>
      </w:r>
    </w:p>
  </w:comment>
  <w:comment w:id="1706" w:author="nick" w:date="2019-03-23T23:29:00Z" w:initials="n">
    <w:p w14:paraId="3FEEE9CF" w14:textId="196A52BC" w:rsidR="00FC3371" w:rsidRDefault="00FC3371">
      <w:pPr>
        <w:pStyle w:val="CommentText"/>
      </w:pPr>
      <w:r>
        <w:rPr>
          <w:rStyle w:val="CommentReference"/>
        </w:rPr>
        <w:annotationRef/>
      </w:r>
      <w:r>
        <w:t>Why “4 potential welds”, when in the next paragraph it can support “3 weld positions” ?</w:t>
      </w:r>
    </w:p>
  </w:comment>
  <w:comment w:id="1710" w:author="Dr. Carsten Franke" w:date="2019-03-23T23:29:00Z" w:initials="CF">
    <w:p w14:paraId="4A72BC3E" w14:textId="32B578A5" w:rsidR="00FC3371" w:rsidRDefault="00FC3371">
      <w:pPr>
        <w:pStyle w:val="CommentText"/>
      </w:pPr>
      <w:r>
        <w:rPr>
          <w:rStyle w:val="CommentReference"/>
        </w:rPr>
        <w:annotationRef/>
      </w:r>
      <w:r>
        <w:t>You’re right! ;-)</w:t>
      </w:r>
    </w:p>
  </w:comment>
  <w:comment w:id="1713" w:author="nick" w:date="2019-03-23T23:39:00Z" w:initials="n">
    <w:p w14:paraId="4A53C66F" w14:textId="0FEE66E1" w:rsidR="00DA743B" w:rsidRDefault="00DA743B">
      <w:pPr>
        <w:pStyle w:val="CommentText"/>
      </w:pPr>
      <w:r>
        <w:rPr>
          <w:rStyle w:val="CommentReference"/>
        </w:rPr>
        <w:annotationRef/>
      </w:r>
      <w:r>
        <w:t>@DrCaFr: Rejected your correction: I meant that K-joint can only have 3 weld positions, not 4.</w:t>
      </w:r>
    </w:p>
  </w:comment>
  <w:comment w:id="1751" w:author="nick" w:date="2019-03-23T23:29:00Z" w:initials="n">
    <w:p w14:paraId="209E0B82" w14:textId="120DC938" w:rsidR="00FC3371" w:rsidRDefault="00FC3371">
      <w:pPr>
        <w:pStyle w:val="CommentText"/>
      </w:pPr>
      <w:r>
        <w:rPr>
          <w:rStyle w:val="CommentReference"/>
        </w:rPr>
        <w:annotationRef/>
      </w:r>
      <w:r>
        <w:t>It is sheet_thickness in all other &lt;sheet_parameter&gt; elements</w:t>
      </w:r>
    </w:p>
  </w:comment>
  <w:comment w:id="1808" w:author="nick" w:date="2019-03-23T23:29:00Z" w:initials="n">
    <w:p w14:paraId="60FF2A98" w14:textId="0D68431B" w:rsidR="00FC3371" w:rsidRDefault="00FC3371">
      <w:pPr>
        <w:pStyle w:val="CommentText"/>
      </w:pPr>
      <w:r>
        <w:rPr>
          <w:rStyle w:val="CommentReference"/>
        </w:rPr>
        <w:annotationRef/>
      </w:r>
      <w:r>
        <w:t>It is sheet_thickness in all other definitions of &lt;sheet_parameter&gt;</w:t>
      </w:r>
    </w:p>
  </w:comment>
  <w:comment w:id="1834" w:author="m.kalaitzaki" w:date="2019-03-23T23:29:00Z" w:initials="m">
    <w:p w14:paraId="0B243128" w14:textId="6BEED8F5" w:rsidR="00FC3371" w:rsidRDefault="00FC3371">
      <w:pPr>
        <w:pStyle w:val="CommentText"/>
      </w:pPr>
      <w:r>
        <w:rPr>
          <w:rStyle w:val="CommentReference"/>
        </w:rPr>
        <w:annotationRef/>
      </w:r>
      <w:r>
        <w:t>Technology values {resistance, laser} are missing.</w:t>
      </w:r>
    </w:p>
    <w:p w14:paraId="2A618788" w14:textId="500F6EBE" w:rsidR="00FC3371" w:rsidRDefault="00FC3371">
      <w:pPr>
        <w:pStyle w:val="CommentText"/>
      </w:pPr>
      <w:r>
        <w:t>@CF is this correct ?</w:t>
      </w:r>
    </w:p>
  </w:comment>
  <w:comment w:id="1851" w:author="nick" w:date="2019-03-23T23:29:00Z" w:initials="n">
    <w:p w14:paraId="2718EAB7" w14:textId="6191B783" w:rsidR="00FC3371" w:rsidRDefault="00FC3371">
      <w:pPr>
        <w:pStyle w:val="CommentText"/>
      </w:pPr>
      <w:r>
        <w:rPr>
          <w:rStyle w:val="CommentReference"/>
        </w:rPr>
        <w:annotationRef/>
      </w:r>
      <w:r>
        <w:t>For consistency</w:t>
      </w:r>
    </w:p>
  </w:comment>
  <w:comment w:id="1895" w:author="nick" w:date="2019-03-23T23:29:00Z" w:initials="n">
    <w:p w14:paraId="2D3A436C" w14:textId="2BE2BFB3" w:rsidR="00FC3371" w:rsidRDefault="00FC3371">
      <w:pPr>
        <w:pStyle w:val="CommentText"/>
      </w:pPr>
      <w:r>
        <w:rPr>
          <w:rStyle w:val="CommentReference"/>
        </w:rPr>
        <w:annotationRef/>
      </w:r>
      <w:r>
        <w:t>For consistency</w:t>
      </w:r>
    </w:p>
  </w:comment>
  <w:comment w:id="1897" w:author="Dr. Carsten Franke" w:date="2019-03-23T23:29:00Z" w:initials="CF">
    <w:p w14:paraId="2C211AD6" w14:textId="13268369" w:rsidR="00FC3371" w:rsidRDefault="00FC3371">
      <w:pPr>
        <w:pStyle w:val="CommentText"/>
      </w:pPr>
      <w:r>
        <w:rPr>
          <w:rStyle w:val="CommentReference"/>
        </w:rPr>
        <w:annotationRef/>
      </w:r>
      <w:r>
        <w:t xml:space="preserve">Please make sure that an explanation exists about the meaning of multiple &lt;loc_list/&gt;s and point/refer to that explanation! </w:t>
      </w:r>
    </w:p>
  </w:comment>
  <w:comment w:id="1899" w:author="nick" w:date="2019-03-23T23:43:00Z" w:initials="n">
    <w:p w14:paraId="3AAF585D" w14:textId="0A8D79D1" w:rsidR="00FC3371" w:rsidRDefault="00FC3371">
      <w:pPr>
        <w:pStyle w:val="CommentText"/>
      </w:pPr>
      <w:r>
        <w:rPr>
          <w:rStyle w:val="CommentReference"/>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1940" w:author="nick" w:date="2019-03-23T23:44:00Z" w:initials="n">
    <w:p w14:paraId="061B8944" w14:textId="77777777" w:rsidR="008F4685" w:rsidRDefault="00FC3371">
      <w:pPr>
        <w:pStyle w:val="CommentText"/>
      </w:pPr>
      <w:r>
        <w:rPr>
          <w:rStyle w:val="CommentReference"/>
        </w:rPr>
        <w:annotationRef/>
      </w:r>
      <w:r>
        <w:t>description added</w:t>
      </w:r>
      <w:r w:rsidR="008F4685">
        <w:t>.</w:t>
      </w:r>
    </w:p>
    <w:p w14:paraId="42411481" w14:textId="45CFFC25" w:rsidR="00FC3371" w:rsidRDefault="008F4685">
      <w:pPr>
        <w:pStyle w:val="CommentText"/>
      </w:pPr>
      <w:r>
        <w:t xml:space="preserve">Prior to this,  </w:t>
      </w:r>
      <w:r w:rsidR="00FC3371">
        <w:t xml:space="preserve">only </w:t>
      </w:r>
      <w:r>
        <w:t xml:space="preserve">one </w:t>
      </w:r>
      <w:r w:rsidR="00FC3371">
        <w:t>example referred to these attributes</w:t>
      </w:r>
    </w:p>
  </w:comment>
  <w:comment w:id="1968" w:author="nick" w:date="2019-03-23T23:29:00Z" w:initials="n">
    <w:p w14:paraId="69BE8B71" w14:textId="6444C8DA" w:rsidR="00FC3371" w:rsidRDefault="00FC3371">
      <w:pPr>
        <w:pStyle w:val="CommentText"/>
      </w:pPr>
      <w:r>
        <w:rPr>
          <w:rStyle w:val="CommentReference"/>
        </w:rPr>
        <w:annotationRef/>
      </w:r>
    </w:p>
    <w:p w14:paraId="05E7C4CF" w14:textId="3DDA3BB9" w:rsidR="00FC3371" w:rsidRPr="001B777B" w:rsidRDefault="00FC3371">
      <w:pPr>
        <w:pStyle w:val="CommentText"/>
        <w:rPr>
          <w:b/>
        </w:rPr>
      </w:pPr>
      <w:r>
        <w:t xml:space="preserve">Inserted relevant documentation under </w:t>
      </w:r>
      <w:r>
        <w:rPr>
          <w:b/>
        </w:rPr>
        <w:t>attributes of &lt;region&gt;</w:t>
      </w:r>
    </w:p>
  </w:comment>
  <w:comment w:id="1996" w:author="nick" w:date="2019-03-23T23:29:00Z" w:initials="n">
    <w:p w14:paraId="1C243FE3" w14:textId="1DFD77EC" w:rsidR="00FC3371" w:rsidRDefault="00FC3371">
      <w:pPr>
        <w:pStyle w:val="CommentText"/>
      </w:pPr>
      <w:r>
        <w:rPr>
          <w:rStyle w:val="CommentReference"/>
        </w:rPr>
        <w:annotationRef/>
      </w:r>
      <w:r>
        <w:t>For consistency</w:t>
      </w:r>
    </w:p>
  </w:comment>
  <w:comment w:id="2053" w:author="nick" w:date="2019-03-23T23:29:00Z" w:initials="n">
    <w:p w14:paraId="69284856" w14:textId="4FDED91B" w:rsidR="00FC3371" w:rsidRDefault="00FC3371">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6F50D" w14:textId="77777777" w:rsidR="00122414" w:rsidRDefault="00122414">
      <w:r>
        <w:separator/>
      </w:r>
    </w:p>
  </w:endnote>
  <w:endnote w:type="continuationSeparator" w:id="0">
    <w:p w14:paraId="628B3B4A" w14:textId="77777777" w:rsidR="00122414" w:rsidRDefault="00122414">
      <w:r>
        <w:continuationSeparator/>
      </w:r>
    </w:p>
  </w:endnote>
  <w:endnote w:type="continuationNotice" w:id="1">
    <w:p w14:paraId="314F3761" w14:textId="77777777" w:rsidR="00122414" w:rsidRDefault="0012241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800000AF" w:usb1="500078FB"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ooter"/>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086" w:author="nick" w:date="2019-03-28T19:44:00Z">
            <w:r w:rsidR="00720D1D">
              <w:rPr>
                <w:noProof/>
                <w:sz w:val="16"/>
                <w:szCs w:val="16"/>
              </w:rPr>
              <w:t>March 28, 2019</w:t>
            </w:r>
          </w:ins>
          <w:del w:id="2087" w:author="nick" w:date="2019-03-28T19:44:00Z">
            <w:r w:rsidDel="00720D1D">
              <w:rPr>
                <w:noProof/>
                <w:sz w:val="16"/>
                <w:szCs w:val="16"/>
              </w:rPr>
              <w:delText>March 23,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720D1D">
            <w:rPr>
              <w:rStyle w:val="PageNumber"/>
              <w:noProof/>
              <w:sz w:val="16"/>
              <w:szCs w:val="16"/>
              <w:lang w:val="de-DE"/>
            </w:rPr>
            <w:t>97</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8039FC" w14:textId="77777777" w:rsidR="00122414" w:rsidRDefault="00122414">
      <w:r>
        <w:separator/>
      </w:r>
    </w:p>
  </w:footnote>
  <w:footnote w:type="continuationSeparator" w:id="0">
    <w:p w14:paraId="2F1BCDD5" w14:textId="77777777" w:rsidR="00122414" w:rsidRDefault="00122414">
      <w:r>
        <w:continuationSeparator/>
      </w:r>
    </w:p>
  </w:footnote>
  <w:footnote w:type="continuationNotice" w:id="1">
    <w:p w14:paraId="1259E355" w14:textId="77777777" w:rsidR="00122414" w:rsidRDefault="00122414">
      <w:pPr>
        <w:spacing w:after="0"/>
      </w:pPr>
    </w:p>
  </w:footnote>
  <w:footnote w:id="2">
    <w:p w14:paraId="6F81E59D" w14:textId="7B35D24D" w:rsidR="00FC3371" w:rsidRPr="00DB42BD" w:rsidRDefault="00FC3371"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FC3371" w:rsidRPr="001C48A8" w:rsidRDefault="00FC3371">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ootnoteText"/>
      </w:pPr>
      <w:r>
        <w:rPr>
          <w:rStyle w:val="FootnoteReference"/>
        </w:rPr>
        <w:footnoteRef/>
      </w:r>
      <w:r>
        <w:t xml:space="preserve"> MEDINA support for v3.0 is unforeseen.</w:t>
      </w:r>
    </w:p>
  </w:footnote>
  <w:footnote w:id="7">
    <w:p w14:paraId="44B1FD77" w14:textId="77777777" w:rsidR="00FC3371" w:rsidRPr="00E11D02" w:rsidRDefault="00FC3371">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FC3371" w:rsidRPr="006C3E10" w:rsidRDefault="00FC3371">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ootnoteText"/>
      </w:pPr>
      <w:ins w:id="1304" w:author="nick" w:date="2019-03-23T23:15:00Z">
        <w:r>
          <w:rPr>
            <w:rStyle w:val="FootnoteReference"/>
          </w:rPr>
          <w:footnoteRef/>
        </w:r>
        <w:r>
          <w:t xml:space="preserve"> </w:t>
        </w:r>
      </w:ins>
      <w:ins w:id="1305" w:author="nick" w:date="2019-03-23T23:21:00Z">
        <w:r>
          <w:t xml:space="preserve">curves with sharp corners (e.g. right angles) are not typically represented by a single curve in </w:t>
        </w:r>
      </w:ins>
      <w:ins w:id="1306" w:author="nick" w:date="2019-03-23T23:15:00Z">
        <w:r>
          <w:t xml:space="preserve">CAD </w:t>
        </w:r>
      </w:ins>
      <w:ins w:id="1307" w:author="nick" w:date="2019-03-23T23:17:00Z">
        <w:r>
          <w:t>systems</w:t>
        </w:r>
      </w:ins>
      <w:ins w:id="1308" w:author="nick" w:date="2019-03-23T23:16:00Z">
        <w:r>
          <w:t>.</w:t>
        </w:r>
      </w:ins>
      <w:ins w:id="1309" w:author="nick" w:date="2019-03-23T23:17:00Z">
        <w:r>
          <w:t xml:space="preserve"> </w:t>
        </w:r>
      </w:ins>
      <w:ins w:id="1310" w:author="nick" w:date="2019-03-23T23:18:00Z">
        <w:r>
          <w:t xml:space="preserve">Using multiple </w:t>
        </w:r>
        <w:r w:rsidRPr="005C5466">
          <w:rPr>
            <w:rStyle w:val="elementdeftypeChar"/>
          </w:rPr>
          <w:t>&lt;loc_list&gt;</w:t>
        </w:r>
        <w:r>
          <w:t xml:space="preserve"> </w:t>
        </w:r>
      </w:ins>
      <w:ins w:id="1311" w:author="nick" w:date="2019-03-23T23:22:00Z">
        <w:r>
          <w:t xml:space="preserve">elements </w:t>
        </w:r>
      </w:ins>
      <w:ins w:id="1312" w:author="nick" w:date="2019-03-23T23:18:00Z">
        <w:r>
          <w:t xml:space="preserve">is suitable </w:t>
        </w:r>
      </w:ins>
      <w:ins w:id="1313" w:author="nick" w:date="2019-03-23T23:19:00Z">
        <w:r>
          <w:t>for representing such cases.</w:t>
        </w:r>
      </w:ins>
    </w:p>
  </w:footnote>
  <w:footnote w:id="17">
    <w:p w14:paraId="65624952" w14:textId="22F38ABB" w:rsidR="00DA743B" w:rsidRDefault="00DA743B">
      <w:pPr>
        <w:pStyle w:val="FootnoteText"/>
      </w:pPr>
      <w:ins w:id="1611" w:author="nick" w:date="2019-03-23T23:33:00Z">
        <w:r>
          <w:rPr>
            <w:rStyle w:val="FootnoteReference"/>
          </w:rPr>
          <w:footnoteRef/>
        </w:r>
        <w:r>
          <w:t xml:space="preserve"> four-sheet overlap</w:t>
        </w:r>
      </w:ins>
      <w:ins w:id="1612" w:author="nick" w:date="2019-03-23T23:35:00Z">
        <w:r>
          <w:t xml:space="preserve"> weld</w:t>
        </w:r>
      </w:ins>
      <w:ins w:id="1613" w:author="nick" w:date="2019-03-23T23:33:00Z">
        <w:r>
          <w:t>s have been encountered, even though they are not explicitly depicted in this document.</w:t>
        </w:r>
      </w:ins>
    </w:p>
  </w:footnote>
  <w:footnote w:id="18">
    <w:p w14:paraId="632FB406" w14:textId="77777777" w:rsidR="00FC3371" w:rsidRPr="00FA0EDB" w:rsidRDefault="00FC3371">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77777777" w:rsidR="00FC3371" w:rsidRPr="000C0927" w:rsidRDefault="00FC3371"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p>
      </w:tc>
    </w:tr>
  </w:tbl>
  <w:p w14:paraId="41A09A8E" w14:textId="77777777" w:rsidR="00FC3371" w:rsidRPr="00263F8C" w:rsidRDefault="00FC3371"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F038363A"/>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44D5"/>
    <w:rsid w:val="002B59F5"/>
    <w:rsid w:val="002B5C15"/>
    <w:rsid w:val="002B6174"/>
    <w:rsid w:val="002B638B"/>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212.108.163.130/de/arbeitsgebiete/FATXML/index.html"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hyperlink" Target="http://www.bartec-dt.com/images/heat2.png" TargetMode="External"/><Relationship Id="rId138" Type="http://schemas.openxmlformats.org/officeDocument/2006/relationships/image" Target="media/image95.png"/><Relationship Id="rId159" Type="http://schemas.openxmlformats.org/officeDocument/2006/relationships/image" Target="media/image112.png"/><Relationship Id="rId107" Type="http://schemas.openxmlformats.org/officeDocument/2006/relationships/image" Target="media/image68.jpe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3.png"/><Relationship Id="rId22" Type="http://schemas.openxmlformats.org/officeDocument/2006/relationships/hyperlink" Target="http://212.108.163.130/de/arbeitsgebiete/FATXML/index.html" TargetMode="External"/><Relationship Id="rId43" Type="http://schemas.openxmlformats.org/officeDocument/2006/relationships/image" Target="media/image25.png"/><Relationship Id="rId64" Type="http://schemas.openxmlformats.org/officeDocument/2006/relationships/hyperlink" Target="http://upload.wikimedia.org/wikipedia/commons/0/00/Lead_and_pitch.png" TargetMode="External"/><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oleObject" Target="embeddings/oleObject10.bin"/><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commons.wikimedia.org/wiki/File:Screw_head_types.svg"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84.png"/><Relationship Id="rId129" Type="http://schemas.openxmlformats.org/officeDocument/2006/relationships/image" Target="media/image88.png"/><Relationship Id="rId54" Type="http://schemas.openxmlformats.org/officeDocument/2006/relationships/hyperlink" Target="https://www.google.com.ar/patents/EP0967044A2?cl=en&amp;hl=de" TargetMode="External"/><Relationship Id="rId70" Type="http://schemas.openxmlformats.org/officeDocument/2006/relationships/image" Target="media/image44.png"/><Relationship Id="rId75" Type="http://schemas.openxmlformats.org/officeDocument/2006/relationships/hyperlink" Target="http://www.ejot-avdel.se/sites/default/files/product/files/Brochure_EJOT_FDS_en.pdf" TargetMode="External"/><Relationship Id="rId91" Type="http://schemas.openxmlformats.org/officeDocument/2006/relationships/hyperlink" Target="http://commons.wikimedia.org/wiki/File:Circlips_interieur.png" TargetMode="External"/><Relationship Id="rId96" Type="http://schemas.openxmlformats.org/officeDocument/2006/relationships/image" Target="media/image60.jpe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gif"/><Relationship Id="rId49" Type="http://schemas.openxmlformats.org/officeDocument/2006/relationships/hyperlink" Target="http://www.rivet.com/Catalog_CompleteVersion/ImpactOnly-2-03-12.pdf"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hyperlink" Target="http://en.wikipedia.org/wiki/en:Creative_Commons" TargetMode="External"/><Relationship Id="rId65" Type="http://schemas.openxmlformats.org/officeDocument/2006/relationships/hyperlink" Target="https://en.wikipedia.org/wiki/Parameter" TargetMode="External"/><Relationship Id="rId81" Type="http://schemas.openxmlformats.org/officeDocument/2006/relationships/image" Target="media/image51.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0.JP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youtube.com/watch?v=bnPBpN2y2FA" TargetMode="External"/><Relationship Id="rId97" Type="http://schemas.openxmlformats.org/officeDocument/2006/relationships/hyperlink" Target="http://www.boellhoff.de/files/jpg2/RIVTAC-Alu-Hybrid-low.jpg" TargetMode="External"/><Relationship Id="rId104" Type="http://schemas.openxmlformats.org/officeDocument/2006/relationships/image" Target="media/image65.jpe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oleObject" Target="embeddings/oleObject7.bin"/><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Friction_drilling" TargetMode="External"/><Relationship Id="rId92" Type="http://schemas.openxmlformats.org/officeDocument/2006/relationships/image" Target="media/image56.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0.png"/><Relationship Id="rId61" Type="http://schemas.openxmlformats.org/officeDocument/2006/relationships/hyperlink" Target="http://creativecommons.org/licenses/by-sa/3.0/deed.en" TargetMode="External"/><Relationship Id="rId82" Type="http://schemas.openxmlformats.org/officeDocument/2006/relationships/hyperlink" Target="http://www.tox-uk.com/uk/products/joining-systems/tox-clinch-procedure.html" TargetMode="External"/><Relationship Id="rId152" Type="http://schemas.openxmlformats.org/officeDocument/2006/relationships/image" Target="media/image105.png"/><Relationship Id="rId19" Type="http://schemas.openxmlformats.org/officeDocument/2006/relationships/hyperlink" Target="http://en.wikipedia.org/wiki/ISO_8601" TargetMode="External"/><Relationship Id="rId14" Type="http://schemas.openxmlformats.org/officeDocument/2006/relationships/image" Target="media/image4.emf"/><Relationship Id="rId30" Type="http://schemas.openxmlformats.org/officeDocument/2006/relationships/hyperlink" Target="http://www.stanleyengineeredfastening.com/brands/pop/rivets/selection-factors"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hyperlink" Target="http://www.boellhoff.de" TargetMode="External"/><Relationship Id="rId105" Type="http://schemas.openxmlformats.org/officeDocument/2006/relationships/image" Target="media/image66.jpeg"/><Relationship Id="rId126" Type="http://schemas.openxmlformats.org/officeDocument/2006/relationships/oleObject" Target="embeddings/oleObject4.bin"/><Relationship Id="rId14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unique-design.co.uk/flow-drilling/"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da.de/de/publikationen/publikationen_downloads/index.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oleObject" Target="embeddings/oleObject6.bin"/><Relationship Id="rId158" Type="http://schemas.openxmlformats.org/officeDocument/2006/relationships/image" Target="media/image111.png"/><Relationship Id="rId20" Type="http://schemas.openxmlformats.org/officeDocument/2006/relationships/hyperlink" Target="http://212.108.163.130/de/arbeitsgebiete/FATXML/index.html"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6.png"/><Relationship Id="rId15" Type="http://schemas.openxmlformats.org/officeDocument/2006/relationships/oleObject" Target="embeddings/oleObject2.bin"/><Relationship Id="rId36" Type="http://schemas.openxmlformats.org/officeDocument/2006/relationships/hyperlink" Target="http://www.google.com/patents/US7810231" TargetMode="External"/><Relationship Id="rId57" Type="http://schemas.openxmlformats.org/officeDocument/2006/relationships/image" Target="media/image37.png"/><Relationship Id="rId106" Type="http://schemas.openxmlformats.org/officeDocument/2006/relationships/image" Target="media/image67.jpeg"/><Relationship Id="rId127" Type="http://schemas.openxmlformats.org/officeDocument/2006/relationships/image" Target="media/image86.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jpeg"/><Relationship Id="rId78" Type="http://schemas.openxmlformats.org/officeDocument/2006/relationships/image" Target="media/image48.png"/><Relationship Id="rId94" Type="http://schemas.openxmlformats.org/officeDocument/2006/relationships/image" Target="media/image58.png"/><Relationship Id="rId99" Type="http://schemas.microsoft.com/office/2007/relationships/hdphoto" Target="media/hdphoto1.wdp"/><Relationship Id="rId101" Type="http://schemas.openxmlformats.org/officeDocument/2006/relationships/image" Target="media/image62.jpeg"/><Relationship Id="rId122" Type="http://schemas.openxmlformats.org/officeDocument/2006/relationships/image" Target="media/image83.wmf"/><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hyperlink" Target="http://en.wikipedia.org/wiki/File:Hairpin_clip.png" TargetMode="External"/><Relationship Id="rId112" Type="http://schemas.openxmlformats.org/officeDocument/2006/relationships/image" Target="media/image73.emf"/><Relationship Id="rId133" Type="http://schemas.openxmlformats.org/officeDocument/2006/relationships/image" Target="media/image92.wmf"/><Relationship Id="rId154" Type="http://schemas.openxmlformats.org/officeDocument/2006/relationships/image" Target="media/image107.png"/><Relationship Id="rId16" Type="http://schemas.openxmlformats.org/officeDocument/2006/relationships/image" Target="media/image5.png"/><Relationship Id="rId37" Type="http://schemas.openxmlformats.org/officeDocument/2006/relationships/image" Target="media/image19.png"/><Relationship Id="rId58"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49.gif"/><Relationship Id="rId102" Type="http://schemas.openxmlformats.org/officeDocument/2006/relationships/image" Target="media/image63.jpeg"/><Relationship Id="rId123" Type="http://schemas.openxmlformats.org/officeDocument/2006/relationships/oleObject" Target="embeddings/oleObject3.bin"/><Relationship Id="rId144" Type="http://schemas.openxmlformats.org/officeDocument/2006/relationships/oleObject" Target="embeddings/oleObject8.bin"/><Relationship Id="rId90" Type="http://schemas.openxmlformats.org/officeDocument/2006/relationships/image" Target="media/image55.png"/><Relationship Id="rId165" Type="http://schemas.openxmlformats.org/officeDocument/2006/relationships/footer" Target="footer1.xml"/><Relationship Id="rId27" Type="http://schemas.openxmlformats.org/officeDocument/2006/relationships/hyperlink" Target="http://sfsintecusa.com/files/2011/09/Rivet-Brochure-Feb-2011.pdf" TargetMode="External"/><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74.png"/><Relationship Id="rId134" Type="http://schemas.openxmlformats.org/officeDocument/2006/relationships/oleObject" Target="embeddings/oleObject5.bin"/><Relationship Id="rId80" Type="http://schemas.openxmlformats.org/officeDocument/2006/relationships/image" Target="media/image50.png"/><Relationship Id="rId15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E65B47-2FC8-4EAE-B8DE-6585CF0CA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TotalTime>
  <Pages>98</Pages>
  <Words>43107</Words>
  <Characters>245716</Characters>
  <Application>Microsoft Office Word</Application>
  <DocSecurity>0</DocSecurity>
  <Lines>2047</Lines>
  <Paragraphs>576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288247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cp:revision>
  <cp:lastPrinted>2015-03-23T00:59:00Z</cp:lastPrinted>
  <dcterms:created xsi:type="dcterms:W3CDTF">2019-03-28T17:45:00Z</dcterms:created>
  <dcterms:modified xsi:type="dcterms:W3CDTF">2019-03-28T17:45:00Z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