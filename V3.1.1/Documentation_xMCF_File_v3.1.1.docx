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sible.xml" ContentType="application/vnd.openxmlformats-officedocument.wordprocessingml.commentsExtensib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3E0390"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80382296"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4" w:author="Dr. Carsten Franke" w:date="2021-01-27T10:45:00Z">
        <w:r w:rsidR="0051248B" w:rsidRPr="00D977AB" w:rsidDel="00E01CE8">
          <w:rPr>
            <w:b/>
            <w:sz w:val="40"/>
            <w:szCs w:val="40"/>
          </w:rPr>
          <w:delText>3.1</w:delText>
        </w:r>
      </w:del>
      <w:ins w:id="5"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1154BC6D" w:rsidR="00524099" w:rsidRPr="007055D9" w:rsidRDefault="00E80D7A" w:rsidP="00524099">
      <w:pPr>
        <w:jc w:val="right"/>
      </w:pPr>
      <w:bookmarkStart w:id="6" w:name="DoCDate"/>
      <w:r>
        <w:t xml:space="preserve">Köln - </w:t>
      </w:r>
      <w:r w:rsidR="00B04257">
        <w:fldChar w:fldCharType="begin"/>
      </w:r>
      <w:r w:rsidR="00B04257">
        <w:instrText xml:space="preserve"> DATE \@ "MMMM d, yyyy" </w:instrText>
      </w:r>
      <w:r w:rsidR="00B04257">
        <w:fldChar w:fldCharType="separate"/>
      </w:r>
      <w:ins w:id="7" w:author="nick" w:date="2021-04-19T23:21:00Z">
        <w:r w:rsidR="003E0390">
          <w:rPr>
            <w:noProof/>
          </w:rPr>
          <w:t>April 19, 2021</w:t>
        </w:r>
      </w:ins>
      <w:ins w:id="8" w:author="Dr. Carsten Franke" w:date="2021-04-15T09:57:00Z">
        <w:del w:id="9" w:author="nick" w:date="2021-04-19T23:21:00Z">
          <w:r w:rsidR="00AF3E3C" w:rsidDel="003E0390">
            <w:rPr>
              <w:noProof/>
            </w:rPr>
            <w:delText>April 15, 2021</w:delText>
          </w:r>
        </w:del>
      </w:ins>
      <w:del w:id="10" w:author="nick" w:date="2021-04-19T23:21:00Z">
        <w:r w:rsidR="00C4720B" w:rsidDel="003E0390">
          <w:rPr>
            <w:noProof/>
          </w:rPr>
          <w:delText>April 14, 2021</w:delText>
        </w:r>
      </w:del>
      <w:r w:rsidR="00B04257">
        <w:fldChar w:fldCharType="end"/>
      </w:r>
      <w:bookmarkEnd w:id="6"/>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0773EB8" w14:textId="212D7414" w:rsidR="00C4720B"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254434" w:history="1">
        <w:r w:rsidR="00C4720B" w:rsidRPr="00B10765">
          <w:rPr>
            <w:rStyle w:val="Hyperlink"/>
            <w:noProof/>
            <w14:scene3d>
              <w14:camera w14:prst="orthographicFront"/>
              <w14:lightRig w14:rig="threePt" w14:dir="t">
                <w14:rot w14:lat="0" w14:lon="0" w14:rev="0"/>
              </w14:lightRig>
            </w14:scene3d>
          </w:rPr>
          <w:t>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_Toc69254434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09ADF9E1" w14:textId="6D68F400"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5" w:history="1">
        <w:r w:rsidR="00C4720B" w:rsidRPr="00B10765">
          <w:rPr>
            <w:rStyle w:val="Hyperlink"/>
            <w:noProof/>
          </w:rPr>
          <w:t>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Motivation</w:t>
        </w:r>
        <w:r w:rsidR="00C4720B">
          <w:rPr>
            <w:noProof/>
            <w:webHidden/>
          </w:rPr>
          <w:tab/>
        </w:r>
        <w:r w:rsidR="00C4720B">
          <w:rPr>
            <w:noProof/>
            <w:webHidden/>
          </w:rPr>
          <w:fldChar w:fldCharType="begin"/>
        </w:r>
        <w:r w:rsidR="00C4720B">
          <w:rPr>
            <w:noProof/>
            <w:webHidden/>
          </w:rPr>
          <w:instrText xml:space="preserve"> PAGEREF _Toc69254435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7257E8D4" w14:textId="4B33FDD4"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6" w:history="1">
        <w:r w:rsidR="00C4720B" w:rsidRPr="00B10765">
          <w:rPr>
            <w:rStyle w:val="Hyperlink"/>
            <w:noProof/>
          </w:rPr>
          <w:t>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MCF at Ford</w:t>
        </w:r>
        <w:r w:rsidR="00C4720B">
          <w:rPr>
            <w:noProof/>
            <w:webHidden/>
          </w:rPr>
          <w:tab/>
        </w:r>
        <w:r w:rsidR="00C4720B">
          <w:rPr>
            <w:noProof/>
            <w:webHidden/>
          </w:rPr>
          <w:fldChar w:fldCharType="begin"/>
        </w:r>
        <w:r w:rsidR="00C4720B">
          <w:rPr>
            <w:noProof/>
            <w:webHidden/>
          </w:rPr>
          <w:instrText xml:space="preserve"> PAGEREF _Toc69254436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318C00C8" w14:textId="4B2F65B2"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7" w:history="1">
        <w:r w:rsidR="00C4720B" w:rsidRPr="00B10765">
          <w:rPr>
            <w:rStyle w:val="Hyperlink"/>
            <w:noProof/>
          </w:rPr>
          <w:t>1.3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From MCF to χMCF - The Scope of the Document</w:t>
        </w:r>
        <w:r w:rsidR="00C4720B">
          <w:rPr>
            <w:noProof/>
            <w:webHidden/>
          </w:rPr>
          <w:tab/>
        </w:r>
        <w:r w:rsidR="00C4720B">
          <w:rPr>
            <w:noProof/>
            <w:webHidden/>
          </w:rPr>
          <w:fldChar w:fldCharType="begin"/>
        </w:r>
        <w:r w:rsidR="00C4720B">
          <w:rPr>
            <w:noProof/>
            <w:webHidden/>
          </w:rPr>
          <w:instrText xml:space="preserve"> PAGEREF _Toc69254437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6306C48F" w14:textId="3691A843"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38" w:history="1">
        <w:r w:rsidR="00C4720B" w:rsidRPr="00B10765">
          <w:rPr>
            <w:rStyle w:val="Hyperlink"/>
            <w:noProof/>
            <w14:scene3d>
              <w14:camera w14:prst="orthographicFront"/>
              <w14:lightRig w14:rig="threePt" w14:dir="t">
                <w14:rot w14:lat="0" w14:lon="0" w14:rev="0"/>
              </w14:lightRig>
            </w14:scene3d>
          </w:rPr>
          <w:t>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Design Principles and Basic Features of χMCF</w:t>
        </w:r>
        <w:r w:rsidR="00C4720B">
          <w:rPr>
            <w:noProof/>
            <w:webHidden/>
          </w:rPr>
          <w:tab/>
        </w:r>
        <w:r w:rsidR="00C4720B">
          <w:rPr>
            <w:noProof/>
            <w:webHidden/>
          </w:rPr>
          <w:fldChar w:fldCharType="begin"/>
        </w:r>
        <w:r w:rsidR="00C4720B">
          <w:rPr>
            <w:noProof/>
            <w:webHidden/>
          </w:rPr>
          <w:instrText xml:space="preserve"> PAGEREF _Toc69254438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15AF7BDE" w14:textId="0F348E52"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9" w:history="1">
        <w:r w:rsidR="00C4720B" w:rsidRPr="00B10765">
          <w:rPr>
            <w:rStyle w:val="Hyperlink"/>
            <w:noProof/>
          </w:rPr>
          <w:t>2.1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Design Principles</w:t>
        </w:r>
        <w:r w:rsidR="00C4720B">
          <w:rPr>
            <w:noProof/>
            <w:webHidden/>
          </w:rPr>
          <w:tab/>
        </w:r>
        <w:r w:rsidR="00C4720B">
          <w:rPr>
            <w:noProof/>
            <w:webHidden/>
          </w:rPr>
          <w:fldChar w:fldCharType="begin"/>
        </w:r>
        <w:r w:rsidR="00C4720B">
          <w:rPr>
            <w:noProof/>
            <w:webHidden/>
          </w:rPr>
          <w:instrText xml:space="preserve"> PAGEREF _Toc69254439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082FA5EE" w14:textId="58EC1CB3"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0" w:history="1">
        <w:r w:rsidR="00C4720B" w:rsidRPr="00B10765">
          <w:rPr>
            <w:rStyle w:val="Hyperlink"/>
            <w:noProof/>
          </w:rPr>
          <w:t>2.2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Idealization of Joints</w:t>
        </w:r>
        <w:r w:rsidR="00C4720B">
          <w:rPr>
            <w:noProof/>
            <w:webHidden/>
          </w:rPr>
          <w:tab/>
        </w:r>
        <w:r w:rsidR="00C4720B">
          <w:rPr>
            <w:noProof/>
            <w:webHidden/>
          </w:rPr>
          <w:fldChar w:fldCharType="begin"/>
        </w:r>
        <w:r w:rsidR="00C4720B">
          <w:rPr>
            <w:noProof/>
            <w:webHidden/>
          </w:rPr>
          <w:instrText xml:space="preserve"> PAGEREF _Toc69254440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26FD4A5E" w14:textId="64D3EFCC"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1" w:history="1">
        <w:r w:rsidR="00C4720B" w:rsidRPr="00B10765">
          <w:rPr>
            <w:rStyle w:val="Hyperlink"/>
            <w:noProof/>
          </w:rPr>
          <w:t>2.3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Reconstruction of Joints from χMCF</w:t>
        </w:r>
        <w:r w:rsidR="00C4720B">
          <w:rPr>
            <w:noProof/>
            <w:webHidden/>
          </w:rPr>
          <w:tab/>
        </w:r>
        <w:r w:rsidR="00C4720B">
          <w:rPr>
            <w:noProof/>
            <w:webHidden/>
          </w:rPr>
          <w:fldChar w:fldCharType="begin"/>
        </w:r>
        <w:r w:rsidR="00C4720B">
          <w:rPr>
            <w:noProof/>
            <w:webHidden/>
          </w:rPr>
          <w:instrText xml:space="preserve"> PAGEREF _Toc69254441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5E1AC6BF" w14:textId="62619787"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2" w:history="1">
        <w:r w:rsidR="00C4720B" w:rsidRPr="00B10765">
          <w:rPr>
            <w:rStyle w:val="Hyperlink"/>
            <w:noProof/>
          </w:rPr>
          <w:t>2.4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Description of Topology</w:t>
        </w:r>
        <w:r w:rsidR="00C4720B">
          <w:rPr>
            <w:noProof/>
            <w:webHidden/>
          </w:rPr>
          <w:tab/>
        </w:r>
        <w:r w:rsidR="00C4720B">
          <w:rPr>
            <w:noProof/>
            <w:webHidden/>
          </w:rPr>
          <w:fldChar w:fldCharType="begin"/>
        </w:r>
        <w:r w:rsidR="00C4720B">
          <w:rPr>
            <w:noProof/>
            <w:webHidden/>
          </w:rPr>
          <w:instrText xml:space="preserve"> PAGEREF _Toc69254442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44477BFB" w14:textId="579B10DA"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3" w:history="1">
        <w:r w:rsidR="00C4720B" w:rsidRPr="00B10765">
          <w:rPr>
            <w:rStyle w:val="Hyperlink"/>
            <w:noProof/>
          </w:rPr>
          <w:t>2.5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χMCF in the Development Processes</w:t>
        </w:r>
        <w:r w:rsidR="00C4720B">
          <w:rPr>
            <w:noProof/>
            <w:webHidden/>
          </w:rPr>
          <w:tab/>
        </w:r>
        <w:r w:rsidR="00C4720B">
          <w:rPr>
            <w:noProof/>
            <w:webHidden/>
          </w:rPr>
          <w:fldChar w:fldCharType="begin"/>
        </w:r>
        <w:r w:rsidR="00C4720B">
          <w:rPr>
            <w:noProof/>
            <w:webHidden/>
          </w:rPr>
          <w:instrText xml:space="preserve"> PAGEREF _Toc69254443 \h </w:instrText>
        </w:r>
        <w:r w:rsidR="00C4720B">
          <w:rPr>
            <w:noProof/>
            <w:webHidden/>
          </w:rPr>
        </w:r>
        <w:r w:rsidR="00C4720B">
          <w:rPr>
            <w:noProof/>
            <w:webHidden/>
          </w:rPr>
          <w:fldChar w:fldCharType="separate"/>
        </w:r>
        <w:r w:rsidR="00B13CD7">
          <w:rPr>
            <w:noProof/>
            <w:webHidden/>
          </w:rPr>
          <w:t>25</w:t>
        </w:r>
        <w:r w:rsidR="00C4720B">
          <w:rPr>
            <w:noProof/>
            <w:webHidden/>
          </w:rPr>
          <w:fldChar w:fldCharType="end"/>
        </w:r>
      </w:hyperlink>
    </w:p>
    <w:p w14:paraId="056C29EC" w14:textId="72E76947"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4" w:history="1">
        <w:r w:rsidR="00C4720B" w:rsidRPr="00B10765">
          <w:rPr>
            <w:rStyle w:val="Hyperlink"/>
            <w:noProof/>
            <w14:scene3d>
              <w14:camera w14:prst="orthographicFront"/>
              <w14:lightRig w14:rig="threePt" w14:dir="t">
                <w14:rot w14:lat="0" w14:lon="0" w14:rev="0"/>
              </w14:lightRig>
            </w14:scene3d>
          </w:rPr>
          <w:t>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Keywords of XML specification</w:t>
        </w:r>
        <w:r w:rsidR="00C4720B">
          <w:rPr>
            <w:noProof/>
            <w:webHidden/>
          </w:rPr>
          <w:tab/>
        </w:r>
        <w:r w:rsidR="00C4720B">
          <w:rPr>
            <w:noProof/>
            <w:webHidden/>
          </w:rPr>
          <w:fldChar w:fldCharType="begin"/>
        </w:r>
        <w:r w:rsidR="00C4720B">
          <w:rPr>
            <w:noProof/>
            <w:webHidden/>
          </w:rPr>
          <w:instrText xml:space="preserve"> PAGEREF _Toc69254444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2190FF21" w14:textId="5D5CA2EF"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5" w:history="1">
        <w:r w:rsidR="00C4720B" w:rsidRPr="00B10765">
          <w:rPr>
            <w:rStyle w:val="Hyperlink"/>
            <w:noProof/>
          </w:rPr>
          <w:t>3.1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Keywords</w:t>
        </w:r>
        <w:r w:rsidR="00C4720B">
          <w:rPr>
            <w:noProof/>
            <w:webHidden/>
          </w:rPr>
          <w:tab/>
        </w:r>
        <w:r w:rsidR="00C4720B">
          <w:rPr>
            <w:noProof/>
            <w:webHidden/>
          </w:rPr>
          <w:fldChar w:fldCharType="begin"/>
        </w:r>
        <w:r w:rsidR="00C4720B">
          <w:rPr>
            <w:noProof/>
            <w:webHidden/>
          </w:rPr>
          <w:instrText xml:space="preserve"> PAGEREF _Toc69254445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529857E6" w14:textId="44625F8F"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6" w:history="1">
        <w:r w:rsidR="00C4720B" w:rsidRPr="00B10765">
          <w:rPr>
            <w:rStyle w:val="Hyperlink"/>
            <w:noProof/>
            <w14:scene3d>
              <w14:camera w14:prst="orthographicFront"/>
              <w14:lightRig w14:rig="threePt" w14:dir="t">
                <w14:rot w14:lat="0" w14:lon="0" w14:rev="0"/>
              </w14:lightRig>
            </w14:scene3d>
          </w:rPr>
          <w:t>4</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Parts, Properties and Assemblies</w:t>
        </w:r>
        <w:r w:rsidR="00C4720B">
          <w:rPr>
            <w:noProof/>
            <w:webHidden/>
          </w:rPr>
          <w:tab/>
        </w:r>
        <w:r w:rsidR="00C4720B">
          <w:rPr>
            <w:noProof/>
            <w:webHidden/>
          </w:rPr>
          <w:fldChar w:fldCharType="begin"/>
        </w:r>
        <w:r w:rsidR="00C4720B">
          <w:rPr>
            <w:noProof/>
            <w:webHidden/>
          </w:rPr>
          <w:instrText xml:space="preserve"> PAGEREF _Toc69254446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970F443" w14:textId="401552B8"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7" w:history="1">
        <w:r w:rsidR="00C4720B" w:rsidRPr="00B10765">
          <w:rPr>
            <w:rStyle w:val="Hyperlink"/>
            <w:noProof/>
          </w:rPr>
          <w:t>4.1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Parts</w:t>
        </w:r>
        <w:r w:rsidR="00C4720B">
          <w:rPr>
            <w:noProof/>
            <w:webHidden/>
          </w:rPr>
          <w:tab/>
        </w:r>
        <w:r w:rsidR="00C4720B">
          <w:rPr>
            <w:noProof/>
            <w:webHidden/>
          </w:rPr>
          <w:fldChar w:fldCharType="begin"/>
        </w:r>
        <w:r w:rsidR="00C4720B">
          <w:rPr>
            <w:noProof/>
            <w:webHidden/>
          </w:rPr>
          <w:instrText xml:space="preserve"> PAGEREF _Toc69254447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D5782C9" w14:textId="33905B7B" w:rsidR="00C4720B" w:rsidRDefault="003E0390">
      <w:pPr>
        <w:pStyle w:val="TOC3"/>
        <w:rPr>
          <w:rFonts w:asciiTheme="minorHAnsi" w:eastAsiaTheme="minorEastAsia" w:hAnsiTheme="minorHAnsi" w:cstheme="minorBidi"/>
          <w:noProof/>
          <w:sz w:val="22"/>
          <w:szCs w:val="22"/>
          <w:lang w:val="de-DE"/>
        </w:rPr>
      </w:pPr>
      <w:hyperlink w:anchor="_Toc69254448" w:history="1">
        <w:r w:rsidR="00C4720B" w:rsidRPr="00B10765">
          <w:rPr>
            <w:rStyle w:val="Hyperlink"/>
            <w:noProof/>
          </w:rPr>
          <w:t>4.1.1</w:t>
        </w:r>
        <w:r w:rsidR="00C4720B">
          <w:rPr>
            <w:rFonts w:asciiTheme="minorHAnsi" w:eastAsiaTheme="minorEastAsia" w:hAnsiTheme="minorHAnsi" w:cstheme="minorBidi"/>
            <w:noProof/>
            <w:sz w:val="22"/>
            <w:szCs w:val="22"/>
            <w:lang w:val="de-DE"/>
          </w:rPr>
          <w:tab/>
        </w:r>
        <w:r w:rsidR="00C4720B" w:rsidRPr="00B10765">
          <w:rPr>
            <w:rStyle w:val="Hyperlink"/>
            <w:noProof/>
          </w:rPr>
          <w:t>Part Labels</w:t>
        </w:r>
        <w:r w:rsidR="00C4720B">
          <w:rPr>
            <w:noProof/>
            <w:webHidden/>
          </w:rPr>
          <w:tab/>
        </w:r>
        <w:r w:rsidR="00C4720B">
          <w:rPr>
            <w:noProof/>
            <w:webHidden/>
          </w:rPr>
          <w:fldChar w:fldCharType="begin"/>
        </w:r>
        <w:r w:rsidR="00C4720B">
          <w:rPr>
            <w:noProof/>
            <w:webHidden/>
          </w:rPr>
          <w:instrText xml:space="preserve"> PAGEREF _Toc69254448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614127B1" w14:textId="0F7AD86E"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9" w:history="1">
        <w:r w:rsidR="00C4720B" w:rsidRPr="00B10765">
          <w:rPr>
            <w:rStyle w:val="Hyperlink"/>
            <w:noProof/>
          </w:rPr>
          <w:t>4.2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Properties</w:t>
        </w:r>
        <w:r w:rsidR="00C4720B">
          <w:rPr>
            <w:noProof/>
            <w:webHidden/>
          </w:rPr>
          <w:tab/>
        </w:r>
        <w:r w:rsidR="00C4720B">
          <w:rPr>
            <w:noProof/>
            <w:webHidden/>
          </w:rPr>
          <w:fldChar w:fldCharType="begin"/>
        </w:r>
        <w:r w:rsidR="00C4720B">
          <w:rPr>
            <w:noProof/>
            <w:webHidden/>
          </w:rPr>
          <w:instrText xml:space="preserve"> PAGEREF _Toc69254449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1B9CA6DE" w14:textId="4DED3F35"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0" w:history="1">
        <w:r w:rsidR="00C4720B" w:rsidRPr="00B10765">
          <w:rPr>
            <w:rStyle w:val="Hyperlink"/>
            <w:noProof/>
          </w:rPr>
          <w:t>4.3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Assemblies</w:t>
        </w:r>
        <w:r w:rsidR="00C4720B">
          <w:rPr>
            <w:noProof/>
            <w:webHidden/>
          </w:rPr>
          <w:tab/>
        </w:r>
        <w:r w:rsidR="00C4720B">
          <w:rPr>
            <w:noProof/>
            <w:webHidden/>
          </w:rPr>
          <w:fldChar w:fldCharType="begin"/>
        </w:r>
        <w:r w:rsidR="00C4720B">
          <w:rPr>
            <w:noProof/>
            <w:webHidden/>
          </w:rPr>
          <w:instrText xml:space="preserve"> PAGEREF _Toc69254450 \h </w:instrText>
        </w:r>
        <w:r w:rsidR="00C4720B">
          <w:rPr>
            <w:noProof/>
            <w:webHidden/>
          </w:rPr>
        </w:r>
        <w:r w:rsidR="00C4720B">
          <w:rPr>
            <w:noProof/>
            <w:webHidden/>
          </w:rPr>
          <w:fldChar w:fldCharType="separate"/>
        </w:r>
        <w:r w:rsidR="00B13CD7">
          <w:rPr>
            <w:noProof/>
            <w:webHidden/>
          </w:rPr>
          <w:t>31</w:t>
        </w:r>
        <w:r w:rsidR="00C4720B">
          <w:rPr>
            <w:noProof/>
            <w:webHidden/>
          </w:rPr>
          <w:fldChar w:fldCharType="end"/>
        </w:r>
      </w:hyperlink>
    </w:p>
    <w:p w14:paraId="63BA45E6" w14:textId="61444C79"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51" w:history="1">
        <w:r w:rsidR="00C4720B" w:rsidRPr="00B10765">
          <w:rPr>
            <w:rStyle w:val="Hyperlink"/>
            <w:noProof/>
            <w14:scene3d>
              <w14:camera w14:prst="orthographicFront"/>
              <w14:lightRig w14:rig="threePt" w14:dir="t">
                <w14:rot w14:lat="0" w14:lon="0" w14:rev="0"/>
              </w14:lightRig>
            </w14:scene3d>
          </w:rPr>
          <w:t>5</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File Structure of χMCF</w:t>
        </w:r>
        <w:r w:rsidR="00C4720B">
          <w:rPr>
            <w:noProof/>
            <w:webHidden/>
          </w:rPr>
          <w:tab/>
        </w:r>
        <w:r w:rsidR="00C4720B">
          <w:rPr>
            <w:noProof/>
            <w:webHidden/>
          </w:rPr>
          <w:fldChar w:fldCharType="begin"/>
        </w:r>
        <w:r w:rsidR="00C4720B">
          <w:rPr>
            <w:noProof/>
            <w:webHidden/>
          </w:rPr>
          <w:instrText xml:space="preserve"> PAGEREF _Toc69254451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7C186BAE" w14:textId="0FF9A14C"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2" w:history="1">
        <w:r w:rsidR="00C4720B" w:rsidRPr="00B10765">
          <w:rPr>
            <w:rStyle w:val="Hyperlink"/>
            <w:noProof/>
          </w:rPr>
          <w:t>5.1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Elements containing general information</w:t>
        </w:r>
        <w:r w:rsidR="00C4720B">
          <w:rPr>
            <w:noProof/>
            <w:webHidden/>
          </w:rPr>
          <w:tab/>
        </w:r>
        <w:r w:rsidR="00C4720B">
          <w:rPr>
            <w:noProof/>
            <w:webHidden/>
          </w:rPr>
          <w:fldChar w:fldCharType="begin"/>
        </w:r>
        <w:r w:rsidR="00C4720B">
          <w:rPr>
            <w:noProof/>
            <w:webHidden/>
          </w:rPr>
          <w:instrText xml:space="preserve"> PAGEREF _Toc69254452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4FE7FE54" w14:textId="7EF100D0" w:rsidR="00C4720B" w:rsidRDefault="003E0390">
      <w:pPr>
        <w:pStyle w:val="TOC3"/>
        <w:rPr>
          <w:rFonts w:asciiTheme="minorHAnsi" w:eastAsiaTheme="minorEastAsia" w:hAnsiTheme="minorHAnsi" w:cstheme="minorBidi"/>
          <w:noProof/>
          <w:sz w:val="22"/>
          <w:szCs w:val="22"/>
          <w:lang w:val="de-DE"/>
        </w:rPr>
      </w:pPr>
      <w:hyperlink w:anchor="_Toc69254453" w:history="1">
        <w:r w:rsidR="00C4720B" w:rsidRPr="00B10765">
          <w:rPr>
            <w:rStyle w:val="Hyperlink"/>
            <w:noProof/>
          </w:rPr>
          <w:t>5.1.1</w:t>
        </w:r>
        <w:r w:rsidR="00C4720B">
          <w:rPr>
            <w:rFonts w:asciiTheme="minorHAnsi" w:eastAsiaTheme="minorEastAsia" w:hAnsiTheme="minorHAnsi" w:cstheme="minorBidi"/>
            <w:noProof/>
            <w:sz w:val="22"/>
            <w:szCs w:val="22"/>
            <w:lang w:val="de-DE"/>
          </w:rPr>
          <w:tab/>
        </w:r>
        <w:r w:rsidR="00C4720B" w:rsidRPr="00B10765">
          <w:rPr>
            <w:rStyle w:val="Hyperlink"/>
            <w:noProof/>
          </w:rPr>
          <w:t>Date</w:t>
        </w:r>
        <w:r w:rsidR="00C4720B">
          <w:rPr>
            <w:noProof/>
            <w:webHidden/>
          </w:rPr>
          <w:tab/>
        </w:r>
        <w:r w:rsidR="00C4720B">
          <w:rPr>
            <w:noProof/>
            <w:webHidden/>
          </w:rPr>
          <w:fldChar w:fldCharType="begin"/>
        </w:r>
        <w:r w:rsidR="00C4720B">
          <w:rPr>
            <w:noProof/>
            <w:webHidden/>
          </w:rPr>
          <w:instrText xml:space="preserve"> PAGEREF _Toc69254453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1214A9C5" w14:textId="1F1BE39C" w:rsidR="00C4720B" w:rsidRDefault="003E0390">
      <w:pPr>
        <w:pStyle w:val="TOC3"/>
        <w:rPr>
          <w:rFonts w:asciiTheme="minorHAnsi" w:eastAsiaTheme="minorEastAsia" w:hAnsiTheme="minorHAnsi" w:cstheme="minorBidi"/>
          <w:noProof/>
          <w:sz w:val="22"/>
          <w:szCs w:val="22"/>
          <w:lang w:val="de-DE"/>
        </w:rPr>
      </w:pPr>
      <w:hyperlink w:anchor="_Toc69254454" w:history="1">
        <w:r w:rsidR="00C4720B" w:rsidRPr="00B10765">
          <w:rPr>
            <w:rStyle w:val="Hyperlink"/>
            <w:noProof/>
          </w:rPr>
          <w:t>5.1.2</w:t>
        </w:r>
        <w:r w:rsidR="00C4720B">
          <w:rPr>
            <w:rFonts w:asciiTheme="minorHAnsi" w:eastAsiaTheme="minorEastAsia" w:hAnsiTheme="minorHAnsi" w:cstheme="minorBidi"/>
            <w:noProof/>
            <w:sz w:val="22"/>
            <w:szCs w:val="22"/>
            <w:lang w:val="de-DE"/>
          </w:rPr>
          <w:tab/>
        </w:r>
        <w:r w:rsidR="00C4720B" w:rsidRPr="00B10765">
          <w:rPr>
            <w:rStyle w:val="Hyperlink"/>
            <w:noProof/>
          </w:rPr>
          <w:t>Version</w:t>
        </w:r>
        <w:r w:rsidR="00C4720B">
          <w:rPr>
            <w:noProof/>
            <w:webHidden/>
          </w:rPr>
          <w:tab/>
        </w:r>
        <w:r w:rsidR="00C4720B">
          <w:rPr>
            <w:noProof/>
            <w:webHidden/>
          </w:rPr>
          <w:fldChar w:fldCharType="begin"/>
        </w:r>
        <w:r w:rsidR="00C4720B">
          <w:rPr>
            <w:noProof/>
            <w:webHidden/>
          </w:rPr>
          <w:instrText xml:space="preserve"> PAGEREF _Toc69254454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3DC1A875" w14:textId="3581E15F" w:rsidR="00C4720B" w:rsidRDefault="003E0390">
      <w:pPr>
        <w:pStyle w:val="TOC3"/>
        <w:rPr>
          <w:rFonts w:asciiTheme="minorHAnsi" w:eastAsiaTheme="minorEastAsia" w:hAnsiTheme="minorHAnsi" w:cstheme="minorBidi"/>
          <w:noProof/>
          <w:sz w:val="22"/>
          <w:szCs w:val="22"/>
          <w:lang w:val="de-DE"/>
        </w:rPr>
      </w:pPr>
      <w:hyperlink w:anchor="_Toc69254455" w:history="1">
        <w:r w:rsidR="00C4720B" w:rsidRPr="00B10765">
          <w:rPr>
            <w:rStyle w:val="Hyperlink"/>
            <w:noProof/>
          </w:rPr>
          <w:t>5.1.3</w:t>
        </w:r>
        <w:r w:rsidR="00C4720B">
          <w:rPr>
            <w:rFonts w:asciiTheme="minorHAnsi" w:eastAsiaTheme="minorEastAsia" w:hAnsiTheme="minorHAnsi" w:cstheme="minorBidi"/>
            <w:noProof/>
            <w:sz w:val="22"/>
            <w:szCs w:val="22"/>
            <w:lang w:val="de-DE"/>
          </w:rPr>
          <w:tab/>
        </w:r>
        <w:r w:rsidR="00C4720B" w:rsidRPr="00B10765">
          <w:rPr>
            <w:rStyle w:val="Hyperlink"/>
            <w:noProof/>
          </w:rPr>
          <w:t>Unit System</w:t>
        </w:r>
        <w:r w:rsidR="00C4720B">
          <w:rPr>
            <w:noProof/>
            <w:webHidden/>
          </w:rPr>
          <w:tab/>
        </w:r>
        <w:r w:rsidR="00C4720B">
          <w:rPr>
            <w:noProof/>
            <w:webHidden/>
          </w:rPr>
          <w:fldChar w:fldCharType="begin"/>
        </w:r>
        <w:r w:rsidR="00C4720B">
          <w:rPr>
            <w:noProof/>
            <w:webHidden/>
          </w:rPr>
          <w:instrText xml:space="preserve"> PAGEREF _Toc69254455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49686BB1" w14:textId="3B5AD740"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6" w:history="1">
        <w:r w:rsidR="00C4720B" w:rsidRPr="00B10765">
          <w:rPr>
            <w:rStyle w:val="Hyperlink"/>
            <w:noProof/>
          </w:rPr>
          <w:t>5.2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Application, User and Process Specific Data</w:t>
        </w:r>
        <w:r w:rsidR="00C4720B">
          <w:rPr>
            <w:noProof/>
            <w:webHidden/>
          </w:rPr>
          <w:tab/>
        </w:r>
        <w:r w:rsidR="00C4720B">
          <w:rPr>
            <w:noProof/>
            <w:webHidden/>
          </w:rPr>
          <w:fldChar w:fldCharType="begin"/>
        </w:r>
        <w:r w:rsidR="00C4720B">
          <w:rPr>
            <w:noProof/>
            <w:webHidden/>
          </w:rPr>
          <w:instrText xml:space="preserve"> PAGEREF _Toc69254456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45F84150" w14:textId="5BCE973B" w:rsidR="00C4720B" w:rsidRDefault="003E0390">
      <w:pPr>
        <w:pStyle w:val="TOC3"/>
        <w:rPr>
          <w:rFonts w:asciiTheme="minorHAnsi" w:eastAsiaTheme="minorEastAsia" w:hAnsiTheme="minorHAnsi" w:cstheme="minorBidi"/>
          <w:noProof/>
          <w:sz w:val="22"/>
          <w:szCs w:val="22"/>
          <w:lang w:val="de-DE"/>
        </w:rPr>
      </w:pPr>
      <w:hyperlink w:anchor="_Toc69254457" w:history="1">
        <w:r w:rsidR="00C4720B" w:rsidRPr="00B10765">
          <w:rPr>
            <w:rStyle w:val="Hyperlink"/>
            <w:noProof/>
          </w:rPr>
          <w:t>5.2.1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User Specific Data </w:t>
        </w:r>
        <w:r w:rsidR="00C4720B" w:rsidRPr="00B10765">
          <w:rPr>
            <w:rStyle w:val="Hyperlink"/>
            <w:rFonts w:ascii="Courier New" w:hAnsi="Courier New" w:cs="Courier New"/>
            <w:i/>
            <w:noProof/>
          </w:rPr>
          <w:t>&lt;appdata/&gt;</w:t>
        </w:r>
        <w:r w:rsidR="00C4720B">
          <w:rPr>
            <w:noProof/>
            <w:webHidden/>
          </w:rPr>
          <w:tab/>
        </w:r>
        <w:r w:rsidR="00C4720B">
          <w:rPr>
            <w:noProof/>
            <w:webHidden/>
          </w:rPr>
          <w:fldChar w:fldCharType="begin"/>
        </w:r>
        <w:r w:rsidR="00C4720B">
          <w:rPr>
            <w:noProof/>
            <w:webHidden/>
          </w:rPr>
          <w:instrText xml:space="preserve"> PAGEREF _Toc69254457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5FEE75FF" w14:textId="71DC3DD6" w:rsidR="00C4720B" w:rsidRDefault="003E0390">
      <w:pPr>
        <w:pStyle w:val="TOC3"/>
        <w:rPr>
          <w:rFonts w:asciiTheme="minorHAnsi" w:eastAsiaTheme="minorEastAsia" w:hAnsiTheme="minorHAnsi" w:cstheme="minorBidi"/>
          <w:noProof/>
          <w:sz w:val="22"/>
          <w:szCs w:val="22"/>
          <w:lang w:val="de-DE"/>
        </w:rPr>
      </w:pPr>
      <w:hyperlink w:anchor="_Toc69254458" w:history="1">
        <w:r w:rsidR="00C4720B" w:rsidRPr="00B10765">
          <w:rPr>
            <w:rStyle w:val="Hyperlink"/>
            <w:noProof/>
          </w:rPr>
          <w:t>5.2.2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Finite Element Specific Data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_Toc69254458 \h </w:instrText>
        </w:r>
        <w:r w:rsidR="00C4720B">
          <w:rPr>
            <w:noProof/>
            <w:webHidden/>
          </w:rPr>
        </w:r>
        <w:r w:rsidR="00C4720B">
          <w:rPr>
            <w:noProof/>
            <w:webHidden/>
          </w:rPr>
          <w:fldChar w:fldCharType="separate"/>
        </w:r>
        <w:r w:rsidR="00B13CD7">
          <w:rPr>
            <w:noProof/>
            <w:webHidden/>
          </w:rPr>
          <w:t>36</w:t>
        </w:r>
        <w:r w:rsidR="00C4720B">
          <w:rPr>
            <w:noProof/>
            <w:webHidden/>
          </w:rPr>
          <w:fldChar w:fldCharType="end"/>
        </w:r>
      </w:hyperlink>
    </w:p>
    <w:p w14:paraId="5A31B2F8" w14:textId="298A5003"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59" w:history="1">
        <w:r w:rsidR="00C4720B" w:rsidRPr="00B10765">
          <w:rPr>
            <w:rStyle w:val="Hyperlink"/>
            <w:noProof/>
          </w:rPr>
          <w:t>5.2.2.1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Reasoning about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_Toc69254459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FABAD2F" w14:textId="51271CF4"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60" w:history="1">
        <w:r w:rsidR="00C4720B" w:rsidRPr="00B10765">
          <w:rPr>
            <w:rStyle w:val="Hyperlink"/>
            <w:noProof/>
          </w:rPr>
          <w:t>5.3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Connection Data </w:t>
        </w:r>
        <w:r w:rsidR="00C4720B" w:rsidRPr="00B10765">
          <w:rPr>
            <w:rStyle w:val="Hyperlink"/>
            <w:rFonts w:ascii="Courier New" w:hAnsi="Courier New" w:cs="Courier New"/>
            <w:noProof/>
          </w:rPr>
          <w:t>&lt;connection_group/&gt;</w:t>
        </w:r>
        <w:r w:rsidR="00C4720B">
          <w:rPr>
            <w:noProof/>
            <w:webHidden/>
          </w:rPr>
          <w:tab/>
        </w:r>
        <w:r w:rsidR="00C4720B">
          <w:rPr>
            <w:noProof/>
            <w:webHidden/>
          </w:rPr>
          <w:fldChar w:fldCharType="begin"/>
        </w:r>
        <w:r w:rsidR="00C4720B">
          <w:rPr>
            <w:noProof/>
            <w:webHidden/>
          </w:rPr>
          <w:instrText xml:space="preserve"> PAGEREF _Toc69254460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81FBCCA" w14:textId="4ED08B9A" w:rsidR="00C4720B" w:rsidRDefault="003E0390">
      <w:pPr>
        <w:pStyle w:val="TOC3"/>
        <w:rPr>
          <w:rFonts w:asciiTheme="minorHAnsi" w:eastAsiaTheme="minorEastAsia" w:hAnsiTheme="minorHAnsi" w:cstheme="minorBidi"/>
          <w:noProof/>
          <w:sz w:val="22"/>
          <w:szCs w:val="22"/>
          <w:lang w:val="de-DE"/>
        </w:rPr>
      </w:pPr>
      <w:hyperlink w:anchor="_Toc69254461" w:history="1">
        <w:r w:rsidR="00C4720B" w:rsidRPr="00B10765">
          <w:rPr>
            <w:rStyle w:val="Hyperlink"/>
            <w:noProof/>
          </w:rPr>
          <w:t>5.3.1</w:t>
        </w:r>
        <w:r w:rsidR="00C4720B">
          <w:rPr>
            <w:rFonts w:asciiTheme="minorHAnsi" w:eastAsiaTheme="minorEastAsia" w:hAnsiTheme="minorHAnsi" w:cstheme="minorBidi"/>
            <w:noProof/>
            <w:sz w:val="22"/>
            <w:szCs w:val="22"/>
            <w:lang w:val="de-DE"/>
          </w:rPr>
          <w:tab/>
        </w:r>
        <w:r w:rsidR="00C4720B" w:rsidRPr="00B10765">
          <w:rPr>
            <w:rStyle w:val="Hyperlink"/>
            <w:noProof/>
          </w:rPr>
          <w:t>Connected Objects</w:t>
        </w:r>
        <w:r w:rsidR="00C4720B">
          <w:rPr>
            <w:noProof/>
            <w:webHidden/>
          </w:rPr>
          <w:tab/>
        </w:r>
        <w:r w:rsidR="00C4720B">
          <w:rPr>
            <w:noProof/>
            <w:webHidden/>
          </w:rPr>
          <w:fldChar w:fldCharType="begin"/>
        </w:r>
        <w:r w:rsidR="00C4720B">
          <w:rPr>
            <w:noProof/>
            <w:webHidden/>
          </w:rPr>
          <w:instrText xml:space="preserve"> PAGEREF _Toc69254461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349A6D9F" w14:textId="5C20B16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2" w:history="1">
        <w:r w:rsidR="00C4720B" w:rsidRPr="00B10765">
          <w:rPr>
            <w:rStyle w:val="Hyperlink"/>
            <w:noProof/>
          </w:rPr>
          <w:t>5.3.1.1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&lt;part/&gt;</w:t>
        </w:r>
        <w:r w:rsidR="00C4720B">
          <w:rPr>
            <w:noProof/>
            <w:webHidden/>
          </w:rPr>
          <w:tab/>
        </w:r>
        <w:r w:rsidR="00C4720B">
          <w:rPr>
            <w:noProof/>
            <w:webHidden/>
          </w:rPr>
          <w:fldChar w:fldCharType="begin"/>
        </w:r>
        <w:r w:rsidR="00C4720B">
          <w:rPr>
            <w:noProof/>
            <w:webHidden/>
          </w:rPr>
          <w:instrText xml:space="preserve"> PAGEREF _Toc69254462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236C373E" w14:textId="30657E50"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3" w:history="1">
        <w:r w:rsidR="00C4720B" w:rsidRPr="00B10765">
          <w:rPr>
            <w:rStyle w:val="Hyperlink"/>
            <w:noProof/>
          </w:rPr>
          <w:t>5.3.1.2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&lt;assy/&gt;</w:t>
        </w:r>
        <w:r w:rsidR="00C4720B">
          <w:rPr>
            <w:noProof/>
            <w:webHidden/>
          </w:rPr>
          <w:tab/>
        </w:r>
        <w:r w:rsidR="00C4720B">
          <w:rPr>
            <w:noProof/>
            <w:webHidden/>
          </w:rPr>
          <w:fldChar w:fldCharType="begin"/>
        </w:r>
        <w:r w:rsidR="00C4720B">
          <w:rPr>
            <w:noProof/>
            <w:webHidden/>
          </w:rPr>
          <w:instrText xml:space="preserve"> PAGEREF _Toc69254463 \h </w:instrText>
        </w:r>
        <w:r w:rsidR="00C4720B">
          <w:rPr>
            <w:noProof/>
            <w:webHidden/>
          </w:rPr>
        </w:r>
        <w:r w:rsidR="00C4720B">
          <w:rPr>
            <w:noProof/>
            <w:webHidden/>
          </w:rPr>
          <w:fldChar w:fldCharType="separate"/>
        </w:r>
        <w:r w:rsidR="00B13CD7">
          <w:rPr>
            <w:noProof/>
            <w:webHidden/>
          </w:rPr>
          <w:t>40</w:t>
        </w:r>
        <w:r w:rsidR="00C4720B">
          <w:rPr>
            <w:noProof/>
            <w:webHidden/>
          </w:rPr>
          <w:fldChar w:fldCharType="end"/>
        </w:r>
      </w:hyperlink>
    </w:p>
    <w:p w14:paraId="09900E22" w14:textId="0E764C38"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4" w:history="1">
        <w:r w:rsidR="00C4720B" w:rsidRPr="00B10765">
          <w:rPr>
            <w:rStyle w:val="Hyperlink"/>
            <w:noProof/>
          </w:rPr>
          <w:t>5.3.1.3</w:t>
        </w:r>
        <w:r w:rsidR="00C4720B">
          <w:rPr>
            <w:rFonts w:asciiTheme="minorHAnsi" w:eastAsiaTheme="minorEastAsia" w:hAnsiTheme="minorHAnsi" w:cstheme="minorBidi"/>
            <w:noProof/>
            <w:sz w:val="22"/>
            <w:szCs w:val="22"/>
            <w:lang w:val="de-DE"/>
          </w:rPr>
          <w:tab/>
        </w:r>
        <w:r w:rsidR="00C4720B" w:rsidRPr="00B10765">
          <w:rPr>
            <w:rStyle w:val="Hyperlink"/>
            <w:noProof/>
          </w:rPr>
          <w:t>Special Topological situations</w:t>
        </w:r>
        <w:r w:rsidR="00C4720B">
          <w:rPr>
            <w:noProof/>
            <w:webHidden/>
          </w:rPr>
          <w:tab/>
        </w:r>
        <w:r w:rsidR="00C4720B">
          <w:rPr>
            <w:noProof/>
            <w:webHidden/>
          </w:rPr>
          <w:fldChar w:fldCharType="begin"/>
        </w:r>
        <w:r w:rsidR="00C4720B">
          <w:rPr>
            <w:noProof/>
            <w:webHidden/>
          </w:rPr>
          <w:instrText xml:space="preserve"> PAGEREF _Toc69254464 \h </w:instrText>
        </w:r>
        <w:r w:rsidR="00C4720B">
          <w:rPr>
            <w:noProof/>
            <w:webHidden/>
          </w:rPr>
        </w:r>
        <w:r w:rsidR="00C4720B">
          <w:rPr>
            <w:noProof/>
            <w:webHidden/>
          </w:rPr>
          <w:fldChar w:fldCharType="separate"/>
        </w:r>
        <w:r w:rsidR="00B13CD7">
          <w:rPr>
            <w:noProof/>
            <w:webHidden/>
          </w:rPr>
          <w:t>41</w:t>
        </w:r>
        <w:r w:rsidR="00C4720B">
          <w:rPr>
            <w:noProof/>
            <w:webHidden/>
          </w:rPr>
          <w:fldChar w:fldCharType="end"/>
        </w:r>
      </w:hyperlink>
    </w:p>
    <w:p w14:paraId="767AE233" w14:textId="7A6AF7DE" w:rsidR="00C4720B" w:rsidRDefault="003E0390">
      <w:pPr>
        <w:pStyle w:val="TOC3"/>
        <w:rPr>
          <w:rFonts w:asciiTheme="minorHAnsi" w:eastAsiaTheme="minorEastAsia" w:hAnsiTheme="minorHAnsi" w:cstheme="minorBidi"/>
          <w:noProof/>
          <w:sz w:val="22"/>
          <w:szCs w:val="22"/>
          <w:lang w:val="de-DE"/>
        </w:rPr>
      </w:pPr>
      <w:hyperlink w:anchor="_Toc69254465" w:history="1">
        <w:r w:rsidR="00C4720B" w:rsidRPr="00B10765">
          <w:rPr>
            <w:rStyle w:val="Hyperlink"/>
            <w:noProof/>
          </w:rPr>
          <w:t>5.3.2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_Toc69254465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6344B30A" w14:textId="3945961D"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6" w:history="1">
        <w:r w:rsidR="00C4720B" w:rsidRPr="00B10765">
          <w:rPr>
            <w:rStyle w:val="Hyperlink"/>
            <w:noProof/>
          </w:rPr>
          <w:t>5.3.2.1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&lt;contact_list/&gt;</w:t>
        </w:r>
        <w:r w:rsidR="00C4720B">
          <w:rPr>
            <w:noProof/>
            <w:webHidden/>
          </w:rPr>
          <w:tab/>
        </w:r>
        <w:r w:rsidR="00C4720B">
          <w:rPr>
            <w:noProof/>
            <w:webHidden/>
          </w:rPr>
          <w:fldChar w:fldCharType="begin"/>
        </w:r>
        <w:r w:rsidR="00C4720B">
          <w:rPr>
            <w:noProof/>
            <w:webHidden/>
          </w:rPr>
          <w:instrText xml:space="preserve"> PAGEREF _Toc69254466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5D9571DB" w14:textId="3F32A408"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7" w:history="1">
        <w:r w:rsidR="00C4720B" w:rsidRPr="00B10765">
          <w:rPr>
            <w:rStyle w:val="Hyperlink"/>
            <w:noProof/>
          </w:rPr>
          <w:t>5.3.2.2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&lt;contact/&gt;</w:t>
        </w:r>
        <w:r w:rsidR="00C4720B">
          <w:rPr>
            <w:noProof/>
            <w:webHidden/>
          </w:rPr>
          <w:tab/>
        </w:r>
        <w:r w:rsidR="00C4720B">
          <w:rPr>
            <w:noProof/>
            <w:webHidden/>
          </w:rPr>
          <w:fldChar w:fldCharType="begin"/>
        </w:r>
        <w:r w:rsidR="00C4720B">
          <w:rPr>
            <w:noProof/>
            <w:webHidden/>
          </w:rPr>
          <w:instrText xml:space="preserve"> PAGEREF _Toc69254467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493DB5A0" w14:textId="6058EE49"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8" w:history="1">
        <w:r w:rsidR="00C4720B" w:rsidRPr="00B10765">
          <w:rPr>
            <w:rStyle w:val="Hyperlink"/>
            <w:i/>
            <w:noProof/>
          </w:rPr>
          <w:t>5.3.2.3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&lt;partner/&gt;</w:t>
        </w:r>
        <w:r w:rsidR="00C4720B">
          <w:rPr>
            <w:noProof/>
            <w:webHidden/>
          </w:rPr>
          <w:tab/>
        </w:r>
        <w:r w:rsidR="00C4720B">
          <w:rPr>
            <w:noProof/>
            <w:webHidden/>
          </w:rPr>
          <w:fldChar w:fldCharType="begin"/>
        </w:r>
        <w:r w:rsidR="00C4720B">
          <w:rPr>
            <w:noProof/>
            <w:webHidden/>
          </w:rPr>
          <w:instrText xml:space="preserve"> PAGEREF _Toc69254468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5F6D9783" w14:textId="5BCAC981"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9" w:history="1">
        <w:r w:rsidR="00C4720B" w:rsidRPr="00B10765">
          <w:rPr>
            <w:rStyle w:val="Hyperlink"/>
            <w:i/>
            <w:noProof/>
          </w:rPr>
          <w:t>5.3.2.4</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&lt;coefficients/&gt;</w:t>
        </w:r>
        <w:r w:rsidR="00C4720B">
          <w:rPr>
            <w:noProof/>
            <w:webHidden/>
          </w:rPr>
          <w:tab/>
        </w:r>
        <w:r w:rsidR="00C4720B">
          <w:rPr>
            <w:noProof/>
            <w:webHidden/>
          </w:rPr>
          <w:fldChar w:fldCharType="begin"/>
        </w:r>
        <w:r w:rsidR="00C4720B">
          <w:rPr>
            <w:noProof/>
            <w:webHidden/>
          </w:rPr>
          <w:instrText xml:space="preserve"> PAGEREF _Toc69254469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0A5A5502" w14:textId="7E76F8F8"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70" w:history="1">
        <w:r w:rsidR="00C4720B" w:rsidRPr="00B10765">
          <w:rPr>
            <w:rStyle w:val="Hyperlink"/>
            <w:noProof/>
          </w:rPr>
          <w:t>5.3.2.5</w:t>
        </w:r>
        <w:r w:rsidR="00C4720B">
          <w:rPr>
            <w:rFonts w:asciiTheme="minorHAnsi" w:eastAsiaTheme="minorEastAsia" w:hAnsiTheme="minorHAnsi" w:cstheme="minorBidi"/>
            <w:noProof/>
            <w:sz w:val="22"/>
            <w:szCs w:val="22"/>
            <w:lang w:val="de-DE"/>
          </w:rPr>
          <w:tab/>
        </w:r>
        <w:r w:rsidR="00C4720B" w:rsidRPr="00B10765">
          <w:rPr>
            <w:rStyle w:val="Hyperlink"/>
            <w:noProof/>
          </w:rPr>
          <w:t>Local Contact Properties</w:t>
        </w:r>
        <w:r w:rsidR="00C4720B">
          <w:rPr>
            <w:noProof/>
            <w:webHidden/>
          </w:rPr>
          <w:tab/>
        </w:r>
        <w:r w:rsidR="00C4720B">
          <w:rPr>
            <w:noProof/>
            <w:webHidden/>
          </w:rPr>
          <w:fldChar w:fldCharType="begin"/>
        </w:r>
        <w:r w:rsidR="00C4720B">
          <w:rPr>
            <w:noProof/>
            <w:webHidden/>
          </w:rPr>
          <w:instrText xml:space="preserve"> PAGEREF _Toc69254470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467BEE17" w14:textId="17E8A588" w:rsidR="00C4720B" w:rsidRDefault="003E0390">
      <w:pPr>
        <w:pStyle w:val="TOC3"/>
        <w:rPr>
          <w:rFonts w:asciiTheme="minorHAnsi" w:eastAsiaTheme="minorEastAsia" w:hAnsiTheme="minorHAnsi" w:cstheme="minorBidi"/>
          <w:noProof/>
          <w:sz w:val="22"/>
          <w:szCs w:val="22"/>
          <w:lang w:val="de-DE"/>
        </w:rPr>
      </w:pPr>
      <w:hyperlink w:anchor="_Toc69254471" w:history="1">
        <w:r w:rsidR="00C4720B" w:rsidRPr="00B10765">
          <w:rPr>
            <w:rStyle w:val="Hyperlink"/>
            <w:noProof/>
          </w:rPr>
          <w:t>5.3.3</w:t>
        </w:r>
        <w:r w:rsidR="00C4720B">
          <w:rPr>
            <w:rFonts w:asciiTheme="minorHAnsi" w:eastAsiaTheme="minorEastAsia" w:hAnsiTheme="minorHAnsi" w:cstheme="minorBidi"/>
            <w:noProof/>
            <w:sz w:val="22"/>
            <w:szCs w:val="22"/>
            <w:lang w:val="de-DE"/>
          </w:rPr>
          <w:tab/>
        </w:r>
        <w:r w:rsidR="00C4720B" w:rsidRPr="00B10765">
          <w:rPr>
            <w:rStyle w:val="Hyperlink"/>
            <w:noProof/>
          </w:rPr>
          <w:t>Joints</w:t>
        </w:r>
        <w:r w:rsidR="00C4720B">
          <w:rPr>
            <w:noProof/>
            <w:webHidden/>
          </w:rPr>
          <w:tab/>
        </w:r>
        <w:r w:rsidR="00C4720B">
          <w:rPr>
            <w:noProof/>
            <w:webHidden/>
          </w:rPr>
          <w:fldChar w:fldCharType="begin"/>
        </w:r>
        <w:r w:rsidR="00C4720B">
          <w:rPr>
            <w:noProof/>
            <w:webHidden/>
          </w:rPr>
          <w:instrText xml:space="preserve"> PAGEREF _Toc69254471 \h </w:instrText>
        </w:r>
        <w:r w:rsidR="00C4720B">
          <w:rPr>
            <w:noProof/>
            <w:webHidden/>
          </w:rPr>
        </w:r>
        <w:r w:rsidR="00C4720B">
          <w:rPr>
            <w:noProof/>
            <w:webHidden/>
          </w:rPr>
          <w:fldChar w:fldCharType="separate"/>
        </w:r>
        <w:r w:rsidR="00B13CD7">
          <w:rPr>
            <w:noProof/>
            <w:webHidden/>
          </w:rPr>
          <w:t>46</w:t>
        </w:r>
        <w:r w:rsidR="00C4720B">
          <w:rPr>
            <w:noProof/>
            <w:webHidden/>
          </w:rPr>
          <w:fldChar w:fldCharType="end"/>
        </w:r>
      </w:hyperlink>
    </w:p>
    <w:p w14:paraId="1B69C352" w14:textId="01AE2064"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2" w:history="1">
        <w:r w:rsidR="00C4720B" w:rsidRPr="00B10765">
          <w:rPr>
            <w:rStyle w:val="Hyperlink"/>
            <w:noProof/>
          </w:rPr>
          <w:t>5.4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 Minimalistic Example of a χMCF file</w:t>
        </w:r>
        <w:r w:rsidR="00C4720B">
          <w:rPr>
            <w:noProof/>
            <w:webHidden/>
          </w:rPr>
          <w:tab/>
        </w:r>
        <w:r w:rsidR="00C4720B">
          <w:rPr>
            <w:noProof/>
            <w:webHidden/>
          </w:rPr>
          <w:fldChar w:fldCharType="begin"/>
        </w:r>
        <w:r w:rsidR="00C4720B">
          <w:rPr>
            <w:noProof/>
            <w:webHidden/>
          </w:rPr>
          <w:instrText xml:space="preserve"> PAGEREF _Toc69254472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76E7E5" w14:textId="4D9FD9A0"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3" w:history="1">
        <w:r w:rsidR="00C4720B" w:rsidRPr="00B10765">
          <w:rPr>
            <w:rStyle w:val="Hyperlink"/>
            <w:noProof/>
          </w:rPr>
          <w:t>5.5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XML Schema Definition</w:t>
        </w:r>
        <w:r w:rsidR="00C4720B">
          <w:rPr>
            <w:noProof/>
            <w:webHidden/>
          </w:rPr>
          <w:tab/>
        </w:r>
        <w:r w:rsidR="00C4720B">
          <w:rPr>
            <w:noProof/>
            <w:webHidden/>
          </w:rPr>
          <w:fldChar w:fldCharType="begin"/>
        </w:r>
        <w:r w:rsidR="00C4720B">
          <w:rPr>
            <w:noProof/>
            <w:webHidden/>
          </w:rPr>
          <w:instrText xml:space="preserve"> PAGEREF _Toc69254473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AB247E" w14:textId="4B5BA03F"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74" w:history="1">
        <w:r w:rsidR="00C4720B" w:rsidRPr="00B10765">
          <w:rPr>
            <w:rStyle w:val="Hyperlink"/>
            <w:noProof/>
            <w14:scene3d>
              <w14:camera w14:prst="orthographicFront"/>
              <w14:lightRig w14:rig="threePt" w14:dir="t">
                <w14:rot w14:lat="0" w14:lon="0" w14:rev="0"/>
              </w14:lightRig>
            </w14:scene3d>
          </w:rPr>
          <w:t>6</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Data Common to any Connection</w:t>
        </w:r>
        <w:r w:rsidR="00C4720B">
          <w:rPr>
            <w:noProof/>
            <w:webHidden/>
          </w:rPr>
          <w:tab/>
        </w:r>
        <w:r w:rsidR="00C4720B">
          <w:rPr>
            <w:noProof/>
            <w:webHidden/>
          </w:rPr>
          <w:fldChar w:fldCharType="begin"/>
        </w:r>
        <w:r w:rsidR="00C4720B">
          <w:rPr>
            <w:noProof/>
            <w:webHidden/>
          </w:rPr>
          <w:instrText xml:space="preserve"> PAGEREF _Toc69254474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17A3C99F" w14:textId="73539BF6"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5" w:history="1">
        <w:r w:rsidR="00C4720B" w:rsidRPr="00B10765">
          <w:rPr>
            <w:rStyle w:val="Hyperlink"/>
            <w:noProof/>
          </w:rPr>
          <w:t>6.1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Indices and their properties</w:t>
        </w:r>
        <w:r w:rsidR="00C4720B">
          <w:rPr>
            <w:noProof/>
            <w:webHidden/>
          </w:rPr>
          <w:tab/>
        </w:r>
        <w:r w:rsidR="00C4720B">
          <w:rPr>
            <w:noProof/>
            <w:webHidden/>
          </w:rPr>
          <w:fldChar w:fldCharType="begin"/>
        </w:r>
        <w:r w:rsidR="00C4720B">
          <w:rPr>
            <w:noProof/>
            <w:webHidden/>
          </w:rPr>
          <w:instrText xml:space="preserve"> PAGEREF _Toc69254475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017A960F" w14:textId="4C2205CE"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6" w:history="1">
        <w:r w:rsidR="00C4720B" w:rsidRPr="00B10765">
          <w:rPr>
            <w:rStyle w:val="Hyperlink"/>
            <w:noProof/>
          </w:rPr>
          <w:t>6.2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label</w:t>
        </w:r>
        <w:r w:rsidR="00C4720B">
          <w:rPr>
            <w:noProof/>
            <w:webHidden/>
          </w:rPr>
          <w:tab/>
        </w:r>
        <w:r w:rsidR="00C4720B">
          <w:rPr>
            <w:noProof/>
            <w:webHidden/>
          </w:rPr>
          <w:fldChar w:fldCharType="begin"/>
        </w:r>
        <w:r w:rsidR="00C4720B">
          <w:rPr>
            <w:noProof/>
            <w:webHidden/>
          </w:rPr>
          <w:instrText xml:space="preserve"> PAGEREF _Toc69254476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56DB60E4" w14:textId="186BD041"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7" w:history="1">
        <w:r w:rsidR="00C4720B" w:rsidRPr="00B10765">
          <w:rPr>
            <w:rStyle w:val="Hyperlink"/>
            <w:noProof/>
          </w:rPr>
          <w:t>6.3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Dimensions and Coordinates</w:t>
        </w:r>
        <w:r w:rsidR="00C4720B">
          <w:rPr>
            <w:noProof/>
            <w:webHidden/>
          </w:rPr>
          <w:tab/>
        </w:r>
        <w:r w:rsidR="00C4720B">
          <w:rPr>
            <w:noProof/>
            <w:webHidden/>
          </w:rPr>
          <w:fldChar w:fldCharType="begin"/>
        </w:r>
        <w:r w:rsidR="00C4720B">
          <w:rPr>
            <w:noProof/>
            <w:webHidden/>
          </w:rPr>
          <w:instrText xml:space="preserve"> PAGEREF _Toc69254477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920E172" w14:textId="3C19C231"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8" w:history="1">
        <w:r w:rsidR="00C4720B" w:rsidRPr="00B10765">
          <w:rPr>
            <w:rStyle w:val="Hyperlink"/>
            <w:noProof/>
          </w:rPr>
          <w:t>6.4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quality_control</w:t>
        </w:r>
        <w:r w:rsidR="00C4720B">
          <w:rPr>
            <w:noProof/>
            <w:webHidden/>
          </w:rPr>
          <w:tab/>
        </w:r>
        <w:r w:rsidR="00C4720B">
          <w:rPr>
            <w:noProof/>
            <w:webHidden/>
          </w:rPr>
          <w:fldChar w:fldCharType="begin"/>
        </w:r>
        <w:r w:rsidR="00C4720B">
          <w:rPr>
            <w:noProof/>
            <w:webHidden/>
          </w:rPr>
          <w:instrText xml:space="preserve"> PAGEREF _Toc69254478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D75B6D2" w14:textId="62F54718"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9" w:history="1">
        <w:r w:rsidR="00C4720B" w:rsidRPr="00B10765">
          <w:rPr>
            <w:rStyle w:val="Hyperlink"/>
            <w:noProof/>
          </w:rPr>
          <w:t>6.5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Custom Attributes list</w:t>
        </w:r>
        <w:r w:rsidR="00C4720B">
          <w:rPr>
            <w:noProof/>
            <w:webHidden/>
          </w:rPr>
          <w:tab/>
        </w:r>
        <w:r w:rsidR="00C4720B">
          <w:rPr>
            <w:noProof/>
            <w:webHidden/>
          </w:rPr>
          <w:fldChar w:fldCharType="begin"/>
        </w:r>
        <w:r w:rsidR="00C4720B">
          <w:rPr>
            <w:noProof/>
            <w:webHidden/>
          </w:rPr>
          <w:instrText xml:space="preserve"> PAGEREF _Toc69254479 \h </w:instrText>
        </w:r>
        <w:r w:rsidR="00C4720B">
          <w:rPr>
            <w:noProof/>
            <w:webHidden/>
          </w:rPr>
        </w:r>
        <w:r w:rsidR="00C4720B">
          <w:rPr>
            <w:noProof/>
            <w:webHidden/>
          </w:rPr>
          <w:fldChar w:fldCharType="separate"/>
        </w:r>
        <w:r w:rsidR="00B13CD7">
          <w:rPr>
            <w:noProof/>
            <w:webHidden/>
          </w:rPr>
          <w:t>49</w:t>
        </w:r>
        <w:r w:rsidR="00C4720B">
          <w:rPr>
            <w:noProof/>
            <w:webHidden/>
          </w:rPr>
          <w:fldChar w:fldCharType="end"/>
        </w:r>
      </w:hyperlink>
    </w:p>
    <w:p w14:paraId="67F3590C" w14:textId="240CD158"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0" w:history="1">
        <w:r w:rsidR="00C4720B" w:rsidRPr="00B10765">
          <w:rPr>
            <w:rStyle w:val="Hyperlink"/>
            <w:noProof/>
          </w:rPr>
          <w:t>6.6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Distinction between </w:t>
        </w:r>
        <w:r w:rsidR="00C4720B" w:rsidRPr="00B10765">
          <w:rPr>
            <w:rStyle w:val="Hyperlink"/>
            <w:rFonts w:ascii="Courier New" w:hAnsi="Courier New" w:cs="Courier New"/>
            <w:noProof/>
          </w:rPr>
          <w:t>&lt;custom_attributes/&gt;</w:t>
        </w:r>
        <w:r w:rsidR="00C4720B" w:rsidRPr="00B10765">
          <w:rPr>
            <w:rStyle w:val="Hyperlink"/>
            <w:noProof/>
          </w:rPr>
          <w:t xml:space="preserve"> and </w:t>
        </w:r>
        <w:r w:rsidR="00C4720B" w:rsidRPr="00B10765">
          <w:rPr>
            <w:rStyle w:val="Hyperlink"/>
            <w:rFonts w:ascii="Courier New" w:hAnsi="Courier New" w:cs="Courier New"/>
            <w:noProof/>
          </w:rPr>
          <w:t>&lt;appdata/&gt;</w:t>
        </w:r>
        <w:r w:rsidR="00C4720B">
          <w:rPr>
            <w:noProof/>
            <w:webHidden/>
          </w:rPr>
          <w:tab/>
        </w:r>
        <w:r w:rsidR="00C4720B">
          <w:rPr>
            <w:noProof/>
            <w:webHidden/>
          </w:rPr>
          <w:fldChar w:fldCharType="begin"/>
        </w:r>
        <w:r w:rsidR="00C4720B">
          <w:rPr>
            <w:noProof/>
            <w:webHidden/>
          </w:rPr>
          <w:instrText xml:space="preserve"> PAGEREF _Toc69254480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7DAC1B7D" w14:textId="025A4BA3" w:rsidR="00C4720B" w:rsidRDefault="003E0390">
      <w:pPr>
        <w:pStyle w:val="TOC3"/>
        <w:rPr>
          <w:rFonts w:asciiTheme="minorHAnsi" w:eastAsiaTheme="minorEastAsia" w:hAnsiTheme="minorHAnsi" w:cstheme="minorBidi"/>
          <w:noProof/>
          <w:sz w:val="22"/>
          <w:szCs w:val="22"/>
          <w:lang w:val="de-DE"/>
        </w:rPr>
      </w:pPr>
      <w:hyperlink w:anchor="_Toc69254481" w:history="1">
        <w:r w:rsidR="00C4720B" w:rsidRPr="00B10765">
          <w:rPr>
            <w:rStyle w:val="Hyperlink"/>
            <w:noProof/>
          </w:rPr>
          <w:t>6.6.1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process roles,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_Toc69254481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4EA78D76" w14:textId="710CA1F5" w:rsidR="00C4720B" w:rsidRDefault="003E0390">
      <w:pPr>
        <w:pStyle w:val="TOC3"/>
        <w:rPr>
          <w:rFonts w:asciiTheme="minorHAnsi" w:eastAsiaTheme="minorEastAsia" w:hAnsiTheme="minorHAnsi" w:cstheme="minorBidi"/>
          <w:noProof/>
          <w:sz w:val="22"/>
          <w:szCs w:val="22"/>
          <w:lang w:val="de-DE"/>
        </w:rPr>
      </w:pPr>
      <w:hyperlink w:anchor="_Toc69254482" w:history="1">
        <w:r w:rsidR="00C4720B" w:rsidRPr="00B10765">
          <w:rPr>
            <w:rStyle w:val="Hyperlink"/>
            <w:noProof/>
          </w:rPr>
          <w:t>6.6.2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applications,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_Toc69254482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0CEAB5DF" w14:textId="0E91EF8F" w:rsidR="00C4720B" w:rsidRDefault="003E0390">
      <w:pPr>
        <w:pStyle w:val="TOC3"/>
        <w:rPr>
          <w:rFonts w:asciiTheme="minorHAnsi" w:eastAsiaTheme="minorEastAsia" w:hAnsiTheme="minorHAnsi" w:cstheme="minorBidi"/>
          <w:noProof/>
          <w:sz w:val="22"/>
          <w:szCs w:val="22"/>
          <w:lang w:val="de-DE"/>
        </w:rPr>
      </w:pPr>
      <w:hyperlink w:anchor="_Toc69254483" w:history="1">
        <w:r w:rsidR="00C4720B" w:rsidRPr="00B10765">
          <w:rPr>
            <w:rStyle w:val="Hyperlink"/>
            <w:noProof/>
          </w:rPr>
          <w:t>6.6.3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Different levels of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sidRPr="00B10765">
          <w:rPr>
            <w:rStyle w:val="Hyperlink"/>
            <w:noProof/>
          </w:rPr>
          <w:t xml:space="preserve"> within χMCF data model</w:t>
        </w:r>
        <w:r w:rsidR="00C4720B">
          <w:rPr>
            <w:noProof/>
            <w:webHidden/>
          </w:rPr>
          <w:tab/>
        </w:r>
        <w:r w:rsidR="00C4720B">
          <w:rPr>
            <w:noProof/>
            <w:webHidden/>
          </w:rPr>
          <w:fldChar w:fldCharType="begin"/>
        </w:r>
        <w:r w:rsidR="00C4720B">
          <w:rPr>
            <w:noProof/>
            <w:webHidden/>
          </w:rPr>
          <w:instrText xml:space="preserve"> PAGEREF _Toc69254483 \h </w:instrText>
        </w:r>
        <w:r w:rsidR="00C4720B">
          <w:rPr>
            <w:noProof/>
            <w:webHidden/>
          </w:rPr>
        </w:r>
        <w:r w:rsidR="00C4720B">
          <w:rPr>
            <w:noProof/>
            <w:webHidden/>
          </w:rPr>
          <w:fldChar w:fldCharType="separate"/>
        </w:r>
        <w:r w:rsidR="00B13CD7">
          <w:rPr>
            <w:noProof/>
            <w:webHidden/>
          </w:rPr>
          <w:t>55</w:t>
        </w:r>
        <w:r w:rsidR="00C4720B">
          <w:rPr>
            <w:noProof/>
            <w:webHidden/>
          </w:rPr>
          <w:fldChar w:fldCharType="end"/>
        </w:r>
      </w:hyperlink>
    </w:p>
    <w:p w14:paraId="234FE2DC" w14:textId="064B6CF4"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84" w:history="1">
        <w:r w:rsidR="00C4720B" w:rsidRPr="00B10765">
          <w:rPr>
            <w:rStyle w:val="Hyperlink"/>
            <w:noProof/>
            <w14:scene3d>
              <w14:camera w14:prst="orthographicFront"/>
              <w14:lightRig w14:rig="threePt" w14:dir="t">
                <w14:rot w14:lat="0" w14:lon="0" w14:rev="0"/>
              </w14:lightRig>
            </w14:scene3d>
          </w:rPr>
          <w:t>7</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0D connections</w:t>
        </w:r>
        <w:r w:rsidR="00C4720B">
          <w:rPr>
            <w:noProof/>
            <w:webHidden/>
          </w:rPr>
          <w:tab/>
        </w:r>
        <w:r w:rsidR="00C4720B">
          <w:rPr>
            <w:noProof/>
            <w:webHidden/>
          </w:rPr>
          <w:fldChar w:fldCharType="begin"/>
        </w:r>
        <w:r w:rsidR="00C4720B">
          <w:rPr>
            <w:noProof/>
            <w:webHidden/>
          </w:rPr>
          <w:instrText xml:space="preserve"> PAGEREF _Toc69254484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4ABEEA43" w14:textId="02391719"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5" w:history="1">
        <w:r w:rsidR="00C4720B" w:rsidRPr="00B10765">
          <w:rPr>
            <w:rStyle w:val="Hyperlink"/>
            <w:noProof/>
          </w:rPr>
          <w:t>7.1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_Toc69254485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92DEC1A" w14:textId="6DD5E422" w:rsidR="00C4720B" w:rsidRDefault="003E0390">
      <w:pPr>
        <w:pStyle w:val="TOC3"/>
        <w:rPr>
          <w:rFonts w:asciiTheme="minorHAnsi" w:eastAsiaTheme="minorEastAsia" w:hAnsiTheme="minorHAnsi" w:cstheme="minorBidi"/>
          <w:noProof/>
          <w:sz w:val="22"/>
          <w:szCs w:val="22"/>
          <w:lang w:val="de-DE"/>
        </w:rPr>
      </w:pPr>
      <w:hyperlink w:anchor="_Toc69254486" w:history="1">
        <w:r w:rsidR="00C4720B" w:rsidRPr="00B10765">
          <w:rPr>
            <w:rStyle w:val="Hyperlink"/>
            <w:noProof/>
          </w:rPr>
          <w:t>7.1.1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_Toc69254486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1C75A2B" w14:textId="5DA38DB8" w:rsidR="00C4720B" w:rsidRDefault="003E0390">
      <w:pPr>
        <w:pStyle w:val="TOC3"/>
        <w:rPr>
          <w:rFonts w:asciiTheme="minorHAnsi" w:eastAsiaTheme="minorEastAsia" w:hAnsiTheme="minorHAnsi" w:cstheme="minorBidi"/>
          <w:noProof/>
          <w:sz w:val="22"/>
          <w:szCs w:val="22"/>
          <w:lang w:val="de-DE"/>
        </w:rPr>
      </w:pPr>
      <w:hyperlink w:anchor="_Toc69254487" w:history="1">
        <w:r w:rsidR="00C4720B" w:rsidRPr="00B10765">
          <w:rPr>
            <w:rStyle w:val="Hyperlink"/>
            <w:noProof/>
          </w:rPr>
          <w:t>7.1.2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_Toc69254487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27DAEA5B" w14:textId="70699BDB" w:rsidR="00C4720B" w:rsidRDefault="003E0390">
      <w:pPr>
        <w:pStyle w:val="TOC3"/>
        <w:rPr>
          <w:rFonts w:asciiTheme="minorHAnsi" w:eastAsiaTheme="minorEastAsia" w:hAnsiTheme="minorHAnsi" w:cstheme="minorBidi"/>
          <w:noProof/>
          <w:sz w:val="22"/>
          <w:szCs w:val="22"/>
          <w:lang w:val="de-DE"/>
        </w:rPr>
      </w:pPr>
      <w:hyperlink w:anchor="_Toc69254488" w:history="1">
        <w:r w:rsidR="00C4720B" w:rsidRPr="00B10765">
          <w:rPr>
            <w:rStyle w:val="Hyperlink"/>
            <w:noProof/>
          </w:rPr>
          <w:t>7.1.3</w:t>
        </w:r>
        <w:r w:rsidR="00C4720B">
          <w:rPr>
            <w:rFonts w:asciiTheme="minorHAnsi" w:eastAsiaTheme="minorEastAsia" w:hAnsiTheme="minorHAnsi" w:cstheme="minorBidi"/>
            <w:noProof/>
            <w:sz w:val="22"/>
            <w:szCs w:val="22"/>
            <w:lang w:val="de-DE"/>
          </w:rPr>
          <w:tab/>
        </w:r>
        <w:r w:rsidR="00C4720B" w:rsidRPr="00B10765">
          <w:rPr>
            <w:rStyle w:val="Hyperlink"/>
            <w:noProof/>
          </w:rPr>
          <w:t>Direction</w:t>
        </w:r>
        <w:r w:rsidR="00C4720B">
          <w:rPr>
            <w:noProof/>
            <w:webHidden/>
          </w:rPr>
          <w:tab/>
        </w:r>
        <w:r w:rsidR="00C4720B">
          <w:rPr>
            <w:noProof/>
            <w:webHidden/>
          </w:rPr>
          <w:fldChar w:fldCharType="begin"/>
        </w:r>
        <w:r w:rsidR="00C4720B">
          <w:rPr>
            <w:noProof/>
            <w:webHidden/>
          </w:rPr>
          <w:instrText xml:space="preserve"> PAGEREF _Toc69254488 \h </w:instrText>
        </w:r>
        <w:r w:rsidR="00C4720B">
          <w:rPr>
            <w:noProof/>
            <w:webHidden/>
          </w:rPr>
        </w:r>
        <w:r w:rsidR="00C4720B">
          <w:rPr>
            <w:noProof/>
            <w:webHidden/>
          </w:rPr>
          <w:fldChar w:fldCharType="separate"/>
        </w:r>
        <w:r w:rsidR="00B13CD7">
          <w:rPr>
            <w:noProof/>
            <w:webHidden/>
          </w:rPr>
          <w:t>57</w:t>
        </w:r>
        <w:r w:rsidR="00C4720B">
          <w:rPr>
            <w:noProof/>
            <w:webHidden/>
          </w:rPr>
          <w:fldChar w:fldCharType="end"/>
        </w:r>
      </w:hyperlink>
    </w:p>
    <w:p w14:paraId="145D6A85" w14:textId="254320A1" w:rsidR="00C4720B" w:rsidRDefault="003E0390">
      <w:pPr>
        <w:pStyle w:val="TOC3"/>
        <w:rPr>
          <w:rFonts w:asciiTheme="minorHAnsi" w:eastAsiaTheme="minorEastAsia" w:hAnsiTheme="minorHAnsi" w:cstheme="minorBidi"/>
          <w:noProof/>
          <w:sz w:val="22"/>
          <w:szCs w:val="22"/>
          <w:lang w:val="de-DE"/>
        </w:rPr>
      </w:pPr>
      <w:hyperlink w:anchor="_Toc69254489" w:history="1">
        <w:r w:rsidR="00C4720B" w:rsidRPr="00B10765">
          <w:rPr>
            <w:rStyle w:val="Hyperlink"/>
            <w:noProof/>
          </w:rPr>
          <w:t>7.1.4</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_Toc69254489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ECC3267" w14:textId="2146A4BD"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0" w:history="1">
        <w:r w:rsidR="00C4720B" w:rsidRPr="00B10765">
          <w:rPr>
            <w:rStyle w:val="Hyperlink"/>
            <w:noProof/>
          </w:rPr>
          <w:t>7.2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Spot Welds</w:t>
        </w:r>
        <w:r w:rsidR="00C4720B">
          <w:rPr>
            <w:noProof/>
            <w:webHidden/>
          </w:rPr>
          <w:tab/>
        </w:r>
        <w:r w:rsidR="00C4720B">
          <w:rPr>
            <w:noProof/>
            <w:webHidden/>
          </w:rPr>
          <w:fldChar w:fldCharType="begin"/>
        </w:r>
        <w:r w:rsidR="00C4720B">
          <w:rPr>
            <w:noProof/>
            <w:webHidden/>
          </w:rPr>
          <w:instrText xml:space="preserve"> PAGEREF _Toc69254490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AB67B33" w14:textId="354DCC88"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1" w:history="1">
        <w:r w:rsidR="00C4720B" w:rsidRPr="00B10765">
          <w:rPr>
            <w:rStyle w:val="Hyperlink"/>
            <w:noProof/>
          </w:rPr>
          <w:t>7.3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Robscans</w:t>
        </w:r>
        <w:r w:rsidR="00C4720B">
          <w:rPr>
            <w:noProof/>
            <w:webHidden/>
          </w:rPr>
          <w:tab/>
        </w:r>
        <w:r w:rsidR="00C4720B">
          <w:rPr>
            <w:noProof/>
            <w:webHidden/>
          </w:rPr>
          <w:fldChar w:fldCharType="begin"/>
        </w:r>
        <w:r w:rsidR="00C4720B">
          <w:rPr>
            <w:noProof/>
            <w:webHidden/>
          </w:rPr>
          <w:instrText xml:space="preserve"> PAGEREF _Toc69254491 \h </w:instrText>
        </w:r>
        <w:r w:rsidR="00C4720B">
          <w:rPr>
            <w:noProof/>
            <w:webHidden/>
          </w:rPr>
        </w:r>
        <w:r w:rsidR="00C4720B">
          <w:rPr>
            <w:noProof/>
            <w:webHidden/>
          </w:rPr>
          <w:fldChar w:fldCharType="separate"/>
        </w:r>
        <w:r w:rsidR="00B13CD7">
          <w:rPr>
            <w:noProof/>
            <w:webHidden/>
          </w:rPr>
          <w:t>59</w:t>
        </w:r>
        <w:r w:rsidR="00C4720B">
          <w:rPr>
            <w:noProof/>
            <w:webHidden/>
          </w:rPr>
          <w:fldChar w:fldCharType="end"/>
        </w:r>
      </w:hyperlink>
    </w:p>
    <w:p w14:paraId="25A12EF1" w14:textId="61A7888D"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2" w:history="1">
        <w:r w:rsidR="00C4720B" w:rsidRPr="00B10765">
          <w:rPr>
            <w:rStyle w:val="Hyperlink"/>
            <w:noProof/>
          </w:rPr>
          <w:t>7.4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Rivets</w:t>
        </w:r>
        <w:r w:rsidR="00C4720B">
          <w:rPr>
            <w:noProof/>
            <w:webHidden/>
          </w:rPr>
          <w:tab/>
        </w:r>
        <w:r w:rsidR="00C4720B">
          <w:rPr>
            <w:noProof/>
            <w:webHidden/>
          </w:rPr>
          <w:fldChar w:fldCharType="begin"/>
        </w:r>
        <w:r w:rsidR="00C4720B">
          <w:rPr>
            <w:noProof/>
            <w:webHidden/>
          </w:rPr>
          <w:instrText xml:space="preserve"> PAGEREF _Toc69254492 \h </w:instrText>
        </w:r>
        <w:r w:rsidR="00C4720B">
          <w:rPr>
            <w:noProof/>
            <w:webHidden/>
          </w:rPr>
        </w:r>
        <w:r w:rsidR="00C4720B">
          <w:rPr>
            <w:noProof/>
            <w:webHidden/>
          </w:rPr>
          <w:fldChar w:fldCharType="separate"/>
        </w:r>
        <w:r w:rsidR="00B13CD7">
          <w:rPr>
            <w:noProof/>
            <w:webHidden/>
          </w:rPr>
          <w:t>62</w:t>
        </w:r>
        <w:r w:rsidR="00C4720B">
          <w:rPr>
            <w:noProof/>
            <w:webHidden/>
          </w:rPr>
          <w:fldChar w:fldCharType="end"/>
        </w:r>
      </w:hyperlink>
    </w:p>
    <w:p w14:paraId="33929E1B" w14:textId="564A8698" w:rsidR="00C4720B" w:rsidRDefault="003E0390">
      <w:pPr>
        <w:pStyle w:val="TOC3"/>
        <w:rPr>
          <w:rFonts w:asciiTheme="minorHAnsi" w:eastAsiaTheme="minorEastAsia" w:hAnsiTheme="minorHAnsi" w:cstheme="minorBidi"/>
          <w:noProof/>
          <w:sz w:val="22"/>
          <w:szCs w:val="22"/>
          <w:lang w:val="de-DE"/>
        </w:rPr>
      </w:pPr>
      <w:hyperlink w:anchor="_Toc69254493" w:history="1">
        <w:r w:rsidR="00C4720B" w:rsidRPr="00B10765">
          <w:rPr>
            <w:rStyle w:val="Hyperlink"/>
            <w:noProof/>
          </w:rPr>
          <w:t>7.4.1</w:t>
        </w:r>
        <w:r w:rsidR="00C4720B">
          <w:rPr>
            <w:rFonts w:asciiTheme="minorHAnsi" w:eastAsiaTheme="minorEastAsia" w:hAnsiTheme="minorHAnsi" w:cstheme="minorBidi"/>
            <w:noProof/>
            <w:sz w:val="22"/>
            <w:szCs w:val="22"/>
            <w:lang w:val="de-DE"/>
          </w:rPr>
          <w:tab/>
        </w:r>
        <w:r w:rsidR="00C4720B" w:rsidRPr="00B10765">
          <w:rPr>
            <w:rStyle w:val="Hyperlink"/>
            <w:noProof/>
          </w:rPr>
          <w:t>Blind Rivets</w:t>
        </w:r>
        <w:r w:rsidR="00C4720B">
          <w:rPr>
            <w:noProof/>
            <w:webHidden/>
          </w:rPr>
          <w:tab/>
        </w:r>
        <w:r w:rsidR="00C4720B">
          <w:rPr>
            <w:noProof/>
            <w:webHidden/>
          </w:rPr>
          <w:fldChar w:fldCharType="begin"/>
        </w:r>
        <w:r w:rsidR="00C4720B">
          <w:rPr>
            <w:noProof/>
            <w:webHidden/>
          </w:rPr>
          <w:instrText xml:space="preserve"> PAGEREF _Toc69254493 \h </w:instrText>
        </w:r>
        <w:r w:rsidR="00C4720B">
          <w:rPr>
            <w:noProof/>
            <w:webHidden/>
          </w:rPr>
        </w:r>
        <w:r w:rsidR="00C4720B">
          <w:rPr>
            <w:noProof/>
            <w:webHidden/>
          </w:rPr>
          <w:fldChar w:fldCharType="separate"/>
        </w:r>
        <w:r w:rsidR="00B13CD7">
          <w:rPr>
            <w:noProof/>
            <w:webHidden/>
          </w:rPr>
          <w:t>64</w:t>
        </w:r>
        <w:r w:rsidR="00C4720B">
          <w:rPr>
            <w:noProof/>
            <w:webHidden/>
          </w:rPr>
          <w:fldChar w:fldCharType="end"/>
        </w:r>
      </w:hyperlink>
    </w:p>
    <w:p w14:paraId="1AC84163" w14:textId="02DBA728" w:rsidR="00C4720B" w:rsidRDefault="003E0390">
      <w:pPr>
        <w:pStyle w:val="TOC3"/>
        <w:rPr>
          <w:rFonts w:asciiTheme="minorHAnsi" w:eastAsiaTheme="minorEastAsia" w:hAnsiTheme="minorHAnsi" w:cstheme="minorBidi"/>
          <w:noProof/>
          <w:sz w:val="22"/>
          <w:szCs w:val="22"/>
          <w:lang w:val="de-DE"/>
        </w:rPr>
      </w:pPr>
      <w:hyperlink w:anchor="_Toc69254494" w:history="1">
        <w:r w:rsidR="00C4720B" w:rsidRPr="00B10765">
          <w:rPr>
            <w:rStyle w:val="Hyperlink"/>
            <w:noProof/>
          </w:rPr>
          <w:t>7.4.2</w:t>
        </w:r>
        <w:r w:rsidR="00C4720B">
          <w:rPr>
            <w:rFonts w:asciiTheme="minorHAnsi" w:eastAsiaTheme="minorEastAsia" w:hAnsiTheme="minorHAnsi" w:cstheme="minorBidi"/>
            <w:noProof/>
            <w:sz w:val="22"/>
            <w:szCs w:val="22"/>
            <w:lang w:val="de-DE"/>
          </w:rPr>
          <w:tab/>
        </w:r>
        <w:r w:rsidR="00C4720B" w:rsidRPr="00B10765">
          <w:rPr>
            <w:rStyle w:val="Hyperlink"/>
            <w:noProof/>
          </w:rPr>
          <w:t>Self-Piercing Rivets</w:t>
        </w:r>
        <w:r w:rsidR="00C4720B">
          <w:rPr>
            <w:noProof/>
            <w:webHidden/>
          </w:rPr>
          <w:tab/>
        </w:r>
        <w:r w:rsidR="00C4720B">
          <w:rPr>
            <w:noProof/>
            <w:webHidden/>
          </w:rPr>
          <w:fldChar w:fldCharType="begin"/>
        </w:r>
        <w:r w:rsidR="00C4720B">
          <w:rPr>
            <w:noProof/>
            <w:webHidden/>
          </w:rPr>
          <w:instrText xml:space="preserve"> PAGEREF _Toc69254494 \h </w:instrText>
        </w:r>
        <w:r w:rsidR="00C4720B">
          <w:rPr>
            <w:noProof/>
            <w:webHidden/>
          </w:rPr>
        </w:r>
        <w:r w:rsidR="00C4720B">
          <w:rPr>
            <w:noProof/>
            <w:webHidden/>
          </w:rPr>
          <w:fldChar w:fldCharType="separate"/>
        </w:r>
        <w:r w:rsidR="00B13CD7">
          <w:rPr>
            <w:noProof/>
            <w:webHidden/>
          </w:rPr>
          <w:t>67</w:t>
        </w:r>
        <w:r w:rsidR="00C4720B">
          <w:rPr>
            <w:noProof/>
            <w:webHidden/>
          </w:rPr>
          <w:fldChar w:fldCharType="end"/>
        </w:r>
      </w:hyperlink>
    </w:p>
    <w:p w14:paraId="0F8122B3" w14:textId="3897AC51" w:rsidR="00C4720B" w:rsidRDefault="003E0390">
      <w:pPr>
        <w:pStyle w:val="TOC3"/>
        <w:rPr>
          <w:rFonts w:asciiTheme="minorHAnsi" w:eastAsiaTheme="minorEastAsia" w:hAnsiTheme="minorHAnsi" w:cstheme="minorBidi"/>
          <w:noProof/>
          <w:sz w:val="22"/>
          <w:szCs w:val="22"/>
          <w:lang w:val="de-DE"/>
        </w:rPr>
      </w:pPr>
      <w:hyperlink w:anchor="_Toc69254495" w:history="1">
        <w:r w:rsidR="00C4720B" w:rsidRPr="00B10765">
          <w:rPr>
            <w:rStyle w:val="Hyperlink"/>
            <w:noProof/>
          </w:rPr>
          <w:t>7.4.3</w:t>
        </w:r>
        <w:r w:rsidR="00C4720B">
          <w:rPr>
            <w:rFonts w:asciiTheme="minorHAnsi" w:eastAsiaTheme="minorEastAsia" w:hAnsiTheme="minorHAnsi" w:cstheme="minorBidi"/>
            <w:noProof/>
            <w:sz w:val="22"/>
            <w:szCs w:val="22"/>
            <w:lang w:val="de-DE"/>
          </w:rPr>
          <w:tab/>
        </w:r>
        <w:r w:rsidR="00C4720B" w:rsidRPr="00B10765">
          <w:rPr>
            <w:rStyle w:val="Hyperlink"/>
            <w:noProof/>
          </w:rPr>
          <w:t>Solid Rivets</w:t>
        </w:r>
        <w:r w:rsidR="00C4720B">
          <w:rPr>
            <w:noProof/>
            <w:webHidden/>
          </w:rPr>
          <w:tab/>
        </w:r>
        <w:r w:rsidR="00C4720B">
          <w:rPr>
            <w:noProof/>
            <w:webHidden/>
          </w:rPr>
          <w:fldChar w:fldCharType="begin"/>
        </w:r>
        <w:r w:rsidR="00C4720B">
          <w:rPr>
            <w:noProof/>
            <w:webHidden/>
          </w:rPr>
          <w:instrText xml:space="preserve"> PAGEREF _Toc69254495 \h </w:instrText>
        </w:r>
        <w:r w:rsidR="00C4720B">
          <w:rPr>
            <w:noProof/>
            <w:webHidden/>
          </w:rPr>
        </w:r>
        <w:r w:rsidR="00C4720B">
          <w:rPr>
            <w:noProof/>
            <w:webHidden/>
          </w:rPr>
          <w:fldChar w:fldCharType="separate"/>
        </w:r>
        <w:r w:rsidR="00B13CD7">
          <w:rPr>
            <w:noProof/>
            <w:webHidden/>
          </w:rPr>
          <w:t>68</w:t>
        </w:r>
        <w:r w:rsidR="00C4720B">
          <w:rPr>
            <w:noProof/>
            <w:webHidden/>
          </w:rPr>
          <w:fldChar w:fldCharType="end"/>
        </w:r>
      </w:hyperlink>
    </w:p>
    <w:p w14:paraId="681CD530" w14:textId="63E52D3B" w:rsidR="00C4720B" w:rsidRDefault="003E0390">
      <w:pPr>
        <w:pStyle w:val="TOC3"/>
        <w:rPr>
          <w:rFonts w:asciiTheme="minorHAnsi" w:eastAsiaTheme="minorEastAsia" w:hAnsiTheme="minorHAnsi" w:cstheme="minorBidi"/>
          <w:noProof/>
          <w:sz w:val="22"/>
          <w:szCs w:val="22"/>
          <w:lang w:val="de-DE"/>
        </w:rPr>
      </w:pPr>
      <w:hyperlink w:anchor="_Toc69254496" w:history="1">
        <w:r w:rsidR="00C4720B" w:rsidRPr="00B10765">
          <w:rPr>
            <w:rStyle w:val="Hyperlink"/>
            <w:noProof/>
          </w:rPr>
          <w:t>7.4.4</w:t>
        </w:r>
        <w:r w:rsidR="00C4720B">
          <w:rPr>
            <w:rFonts w:asciiTheme="minorHAnsi" w:eastAsiaTheme="minorEastAsia" w:hAnsiTheme="minorHAnsi" w:cstheme="minorBidi"/>
            <w:noProof/>
            <w:sz w:val="22"/>
            <w:szCs w:val="22"/>
            <w:lang w:val="de-DE"/>
          </w:rPr>
          <w:tab/>
        </w:r>
        <w:r w:rsidR="00C4720B" w:rsidRPr="00B10765">
          <w:rPr>
            <w:rStyle w:val="Hyperlink"/>
            <w:noProof/>
          </w:rPr>
          <w:t>Swop Rivets</w:t>
        </w:r>
        <w:r w:rsidR="00C4720B">
          <w:rPr>
            <w:noProof/>
            <w:webHidden/>
          </w:rPr>
          <w:tab/>
        </w:r>
        <w:r w:rsidR="00C4720B">
          <w:rPr>
            <w:noProof/>
            <w:webHidden/>
          </w:rPr>
          <w:fldChar w:fldCharType="begin"/>
        </w:r>
        <w:r w:rsidR="00C4720B">
          <w:rPr>
            <w:noProof/>
            <w:webHidden/>
          </w:rPr>
          <w:instrText xml:space="preserve"> PAGEREF _Toc69254496 \h </w:instrText>
        </w:r>
        <w:r w:rsidR="00C4720B">
          <w:rPr>
            <w:noProof/>
            <w:webHidden/>
          </w:rPr>
        </w:r>
        <w:r w:rsidR="00C4720B">
          <w:rPr>
            <w:noProof/>
            <w:webHidden/>
          </w:rPr>
          <w:fldChar w:fldCharType="separate"/>
        </w:r>
        <w:r w:rsidR="00B13CD7">
          <w:rPr>
            <w:noProof/>
            <w:webHidden/>
          </w:rPr>
          <w:t>71</w:t>
        </w:r>
        <w:r w:rsidR="00C4720B">
          <w:rPr>
            <w:noProof/>
            <w:webHidden/>
          </w:rPr>
          <w:fldChar w:fldCharType="end"/>
        </w:r>
      </w:hyperlink>
    </w:p>
    <w:p w14:paraId="352B7A10" w14:textId="5F39C7A9" w:rsidR="00C4720B" w:rsidRDefault="003E0390">
      <w:pPr>
        <w:pStyle w:val="TOC3"/>
        <w:rPr>
          <w:rFonts w:asciiTheme="minorHAnsi" w:eastAsiaTheme="minorEastAsia" w:hAnsiTheme="minorHAnsi" w:cstheme="minorBidi"/>
          <w:noProof/>
          <w:sz w:val="22"/>
          <w:szCs w:val="22"/>
          <w:lang w:val="de-DE"/>
        </w:rPr>
      </w:pPr>
      <w:hyperlink w:anchor="_Toc69254497" w:history="1">
        <w:r w:rsidR="00C4720B" w:rsidRPr="00B10765">
          <w:rPr>
            <w:rStyle w:val="Hyperlink"/>
            <w:noProof/>
          </w:rPr>
          <w:t>7.4.5</w:t>
        </w:r>
        <w:r w:rsidR="00C4720B">
          <w:rPr>
            <w:rFonts w:asciiTheme="minorHAnsi" w:eastAsiaTheme="minorEastAsia" w:hAnsiTheme="minorHAnsi" w:cstheme="minorBidi"/>
            <w:noProof/>
            <w:sz w:val="22"/>
            <w:szCs w:val="22"/>
            <w:lang w:val="de-DE"/>
          </w:rPr>
          <w:tab/>
        </w:r>
        <w:r w:rsidR="00C4720B" w:rsidRPr="00B10765">
          <w:rPr>
            <w:rStyle w:val="Hyperlink"/>
            <w:noProof/>
          </w:rPr>
          <w:t>Clinch Rivet Studs</w:t>
        </w:r>
        <w:r w:rsidR="00C4720B">
          <w:rPr>
            <w:noProof/>
            <w:webHidden/>
          </w:rPr>
          <w:tab/>
        </w:r>
        <w:r w:rsidR="00C4720B">
          <w:rPr>
            <w:noProof/>
            <w:webHidden/>
          </w:rPr>
          <w:fldChar w:fldCharType="begin"/>
        </w:r>
        <w:r w:rsidR="00C4720B">
          <w:rPr>
            <w:noProof/>
            <w:webHidden/>
          </w:rPr>
          <w:instrText xml:space="preserve"> PAGEREF _Toc69254497 \h </w:instrText>
        </w:r>
        <w:r w:rsidR="00C4720B">
          <w:rPr>
            <w:noProof/>
            <w:webHidden/>
          </w:rPr>
        </w:r>
        <w:r w:rsidR="00C4720B">
          <w:rPr>
            <w:noProof/>
            <w:webHidden/>
          </w:rPr>
          <w:fldChar w:fldCharType="separate"/>
        </w:r>
        <w:r w:rsidR="00B13CD7">
          <w:rPr>
            <w:noProof/>
            <w:webHidden/>
          </w:rPr>
          <w:t>72</w:t>
        </w:r>
        <w:r w:rsidR="00C4720B">
          <w:rPr>
            <w:noProof/>
            <w:webHidden/>
          </w:rPr>
          <w:fldChar w:fldCharType="end"/>
        </w:r>
      </w:hyperlink>
    </w:p>
    <w:p w14:paraId="5FF699AB" w14:textId="08C1FDC6"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8" w:history="1">
        <w:r w:rsidR="00C4720B" w:rsidRPr="00B10765">
          <w:rPr>
            <w:rStyle w:val="Hyperlink"/>
            <w:noProof/>
          </w:rPr>
          <w:t>7.5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Threaded Connections: Bolts and Screws</w:t>
        </w:r>
        <w:r w:rsidR="00C4720B">
          <w:rPr>
            <w:noProof/>
            <w:webHidden/>
          </w:rPr>
          <w:tab/>
        </w:r>
        <w:r w:rsidR="00C4720B">
          <w:rPr>
            <w:noProof/>
            <w:webHidden/>
          </w:rPr>
          <w:fldChar w:fldCharType="begin"/>
        </w:r>
        <w:r w:rsidR="00C4720B">
          <w:rPr>
            <w:noProof/>
            <w:webHidden/>
          </w:rPr>
          <w:instrText xml:space="preserve"> PAGEREF _Toc69254498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12721781" w14:textId="1E4EF3FB" w:rsidR="00C4720B" w:rsidRDefault="003E0390">
      <w:pPr>
        <w:pStyle w:val="TOC3"/>
        <w:rPr>
          <w:rFonts w:asciiTheme="minorHAnsi" w:eastAsiaTheme="minorEastAsia" w:hAnsiTheme="minorHAnsi" w:cstheme="minorBidi"/>
          <w:noProof/>
          <w:sz w:val="22"/>
          <w:szCs w:val="22"/>
          <w:lang w:val="de-DE"/>
        </w:rPr>
      </w:pPr>
      <w:hyperlink w:anchor="_Toc69254499" w:history="1">
        <w:r w:rsidR="00C4720B" w:rsidRPr="00B10765">
          <w:rPr>
            <w:rStyle w:val="Hyperlink"/>
            <w:noProof/>
          </w:rPr>
          <w:t>7.5.1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_Toc69254499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3DFC764C" w14:textId="5AFDEE89" w:rsidR="00C4720B" w:rsidRDefault="003E0390">
      <w:pPr>
        <w:pStyle w:val="TOC3"/>
        <w:rPr>
          <w:rFonts w:asciiTheme="minorHAnsi" w:eastAsiaTheme="minorEastAsia" w:hAnsiTheme="minorHAnsi" w:cstheme="minorBidi"/>
          <w:noProof/>
          <w:sz w:val="22"/>
          <w:szCs w:val="22"/>
          <w:lang w:val="de-DE"/>
        </w:rPr>
      </w:pPr>
      <w:hyperlink w:anchor="_Toc69254500" w:history="1">
        <w:r w:rsidR="00C4720B" w:rsidRPr="00B10765">
          <w:rPr>
            <w:rStyle w:val="Hyperlink"/>
            <w:noProof/>
          </w:rPr>
          <w:t>7.5.2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_Toc69254500 \h </w:instrText>
        </w:r>
        <w:r w:rsidR="00C4720B">
          <w:rPr>
            <w:noProof/>
            <w:webHidden/>
          </w:rPr>
        </w:r>
        <w:r w:rsidR="00C4720B">
          <w:rPr>
            <w:noProof/>
            <w:webHidden/>
          </w:rPr>
          <w:fldChar w:fldCharType="separate"/>
        </w:r>
        <w:r w:rsidR="00B13CD7">
          <w:rPr>
            <w:noProof/>
            <w:webHidden/>
          </w:rPr>
          <w:t>76</w:t>
        </w:r>
        <w:r w:rsidR="00C4720B">
          <w:rPr>
            <w:noProof/>
            <w:webHidden/>
          </w:rPr>
          <w:fldChar w:fldCharType="end"/>
        </w:r>
      </w:hyperlink>
    </w:p>
    <w:p w14:paraId="19531190" w14:textId="65DD378F" w:rsidR="00C4720B" w:rsidRDefault="003E0390">
      <w:pPr>
        <w:pStyle w:val="TOC3"/>
        <w:rPr>
          <w:rFonts w:asciiTheme="minorHAnsi" w:eastAsiaTheme="minorEastAsia" w:hAnsiTheme="minorHAnsi" w:cstheme="minorBidi"/>
          <w:noProof/>
          <w:sz w:val="22"/>
          <w:szCs w:val="22"/>
          <w:lang w:val="de-DE"/>
        </w:rPr>
      </w:pPr>
      <w:hyperlink w:anchor="_Toc69254501" w:history="1">
        <w:r w:rsidR="00C4720B" w:rsidRPr="00B10765">
          <w:rPr>
            <w:rStyle w:val="Hyperlink"/>
            <w:noProof/>
          </w:rPr>
          <w:t>7.5.3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i/>
            <w:noProof/>
          </w:rPr>
          <w:t>&lt;threaded_connection/&gt;</w:t>
        </w:r>
        <w:r w:rsidR="00C4720B">
          <w:rPr>
            <w:noProof/>
            <w:webHidden/>
          </w:rPr>
          <w:tab/>
        </w:r>
        <w:r w:rsidR="00C4720B">
          <w:rPr>
            <w:noProof/>
            <w:webHidden/>
          </w:rPr>
          <w:fldChar w:fldCharType="begin"/>
        </w:r>
        <w:r w:rsidR="00C4720B">
          <w:rPr>
            <w:noProof/>
            <w:webHidden/>
          </w:rPr>
          <w:instrText xml:space="preserve"> PAGEREF _Toc69254501 \h </w:instrText>
        </w:r>
        <w:r w:rsidR="00C4720B">
          <w:rPr>
            <w:noProof/>
            <w:webHidden/>
          </w:rPr>
        </w:r>
        <w:r w:rsidR="00C4720B">
          <w:rPr>
            <w:noProof/>
            <w:webHidden/>
          </w:rPr>
          <w:fldChar w:fldCharType="separate"/>
        </w:r>
        <w:r w:rsidR="00B13CD7">
          <w:rPr>
            <w:noProof/>
            <w:webHidden/>
          </w:rPr>
          <w:t>79</w:t>
        </w:r>
        <w:r w:rsidR="00C4720B">
          <w:rPr>
            <w:noProof/>
            <w:webHidden/>
          </w:rPr>
          <w:fldChar w:fldCharType="end"/>
        </w:r>
      </w:hyperlink>
    </w:p>
    <w:p w14:paraId="22D56D86" w14:textId="652E91A0" w:rsidR="00C4720B" w:rsidRDefault="003E0390">
      <w:pPr>
        <w:pStyle w:val="TOC3"/>
        <w:rPr>
          <w:rFonts w:asciiTheme="minorHAnsi" w:eastAsiaTheme="minorEastAsia" w:hAnsiTheme="minorHAnsi" w:cstheme="minorBidi"/>
          <w:noProof/>
          <w:sz w:val="22"/>
          <w:szCs w:val="22"/>
          <w:lang w:val="de-DE"/>
        </w:rPr>
      </w:pPr>
      <w:hyperlink w:anchor="_Toc69254502" w:history="1">
        <w:r w:rsidR="00C4720B" w:rsidRPr="00B10765">
          <w:rPr>
            <w:rStyle w:val="Hyperlink"/>
            <w:noProof/>
          </w:rPr>
          <w:t>7.5.4</w:t>
        </w:r>
        <w:r w:rsidR="00C4720B">
          <w:rPr>
            <w:rFonts w:asciiTheme="minorHAnsi" w:eastAsiaTheme="minorEastAsia" w:hAnsiTheme="minorHAnsi" w:cstheme="minorBidi"/>
            <w:noProof/>
            <w:sz w:val="22"/>
            <w:szCs w:val="22"/>
            <w:lang w:val="de-DE"/>
          </w:rPr>
          <w:tab/>
        </w:r>
        <w:r w:rsidR="00C4720B" w:rsidRPr="00B10765">
          <w:rPr>
            <w:rStyle w:val="Hyperlink"/>
            <w:noProof/>
          </w:rPr>
          <w:t>Washer</w:t>
        </w:r>
        <w:r w:rsidR="00C4720B">
          <w:rPr>
            <w:noProof/>
            <w:webHidden/>
          </w:rPr>
          <w:tab/>
        </w:r>
        <w:r w:rsidR="00C4720B">
          <w:rPr>
            <w:noProof/>
            <w:webHidden/>
          </w:rPr>
          <w:fldChar w:fldCharType="begin"/>
        </w:r>
        <w:r w:rsidR="00C4720B">
          <w:rPr>
            <w:noProof/>
            <w:webHidden/>
          </w:rPr>
          <w:instrText xml:space="preserve"> PAGEREF _Toc69254502 \h </w:instrText>
        </w:r>
        <w:r w:rsidR="00C4720B">
          <w:rPr>
            <w:noProof/>
            <w:webHidden/>
          </w:rPr>
        </w:r>
        <w:r w:rsidR="00C4720B">
          <w:rPr>
            <w:noProof/>
            <w:webHidden/>
          </w:rPr>
          <w:fldChar w:fldCharType="separate"/>
        </w:r>
        <w:r w:rsidR="00B13CD7">
          <w:rPr>
            <w:noProof/>
            <w:webHidden/>
          </w:rPr>
          <w:t>82</w:t>
        </w:r>
        <w:r w:rsidR="00C4720B">
          <w:rPr>
            <w:noProof/>
            <w:webHidden/>
          </w:rPr>
          <w:fldChar w:fldCharType="end"/>
        </w:r>
      </w:hyperlink>
    </w:p>
    <w:p w14:paraId="70D76799" w14:textId="759A5AAF" w:rsidR="00C4720B" w:rsidRDefault="003E0390">
      <w:pPr>
        <w:pStyle w:val="TOC3"/>
        <w:rPr>
          <w:rFonts w:asciiTheme="minorHAnsi" w:eastAsiaTheme="minorEastAsia" w:hAnsiTheme="minorHAnsi" w:cstheme="minorBidi"/>
          <w:noProof/>
          <w:sz w:val="22"/>
          <w:szCs w:val="22"/>
          <w:lang w:val="de-DE"/>
        </w:rPr>
      </w:pPr>
      <w:hyperlink w:anchor="_Toc69254503" w:history="1">
        <w:r w:rsidR="00C4720B" w:rsidRPr="00B10765">
          <w:rPr>
            <w:rStyle w:val="Hyperlink"/>
            <w:noProof/>
          </w:rPr>
          <w:t>7.5.5</w:t>
        </w:r>
        <w:r w:rsidR="00C4720B">
          <w:rPr>
            <w:rFonts w:asciiTheme="minorHAnsi" w:eastAsiaTheme="minorEastAsia" w:hAnsiTheme="minorHAnsi" w:cstheme="minorBidi"/>
            <w:noProof/>
            <w:sz w:val="22"/>
            <w:szCs w:val="22"/>
            <w:lang w:val="de-DE"/>
          </w:rPr>
          <w:tab/>
        </w:r>
        <w:r w:rsidR="00C4720B" w:rsidRPr="00B10765">
          <w:rPr>
            <w:rStyle w:val="Hyperlink"/>
            <w:noProof/>
          </w:rPr>
          <w:t>Nut</w:t>
        </w:r>
        <w:r w:rsidR="00C4720B">
          <w:rPr>
            <w:noProof/>
            <w:webHidden/>
          </w:rPr>
          <w:tab/>
        </w:r>
        <w:r w:rsidR="00C4720B">
          <w:rPr>
            <w:noProof/>
            <w:webHidden/>
          </w:rPr>
          <w:fldChar w:fldCharType="begin"/>
        </w:r>
        <w:r w:rsidR="00C4720B">
          <w:rPr>
            <w:noProof/>
            <w:webHidden/>
          </w:rPr>
          <w:instrText xml:space="preserve"> PAGEREF _Toc69254503 \h </w:instrText>
        </w:r>
        <w:r w:rsidR="00C4720B">
          <w:rPr>
            <w:noProof/>
            <w:webHidden/>
          </w:rPr>
        </w:r>
        <w:r w:rsidR="00C4720B">
          <w:rPr>
            <w:noProof/>
            <w:webHidden/>
          </w:rPr>
          <w:fldChar w:fldCharType="separate"/>
        </w:r>
        <w:r w:rsidR="00B13CD7">
          <w:rPr>
            <w:noProof/>
            <w:webHidden/>
          </w:rPr>
          <w:t>83</w:t>
        </w:r>
        <w:r w:rsidR="00C4720B">
          <w:rPr>
            <w:noProof/>
            <w:webHidden/>
          </w:rPr>
          <w:fldChar w:fldCharType="end"/>
        </w:r>
      </w:hyperlink>
    </w:p>
    <w:p w14:paraId="12AE4216" w14:textId="3CC4F48E" w:rsidR="00C4720B" w:rsidRDefault="003E0390">
      <w:pPr>
        <w:pStyle w:val="TOC3"/>
        <w:rPr>
          <w:rFonts w:asciiTheme="minorHAnsi" w:eastAsiaTheme="minorEastAsia" w:hAnsiTheme="minorHAnsi" w:cstheme="minorBidi"/>
          <w:noProof/>
          <w:sz w:val="22"/>
          <w:szCs w:val="22"/>
          <w:lang w:val="de-DE"/>
        </w:rPr>
      </w:pPr>
      <w:hyperlink w:anchor="_Toc69254504" w:history="1">
        <w:r w:rsidR="00C4720B" w:rsidRPr="00B10765">
          <w:rPr>
            <w:rStyle w:val="Hyperlink"/>
            <w:noProof/>
          </w:rPr>
          <w:t>7.5.6</w:t>
        </w:r>
        <w:r w:rsidR="00C4720B">
          <w:rPr>
            <w:rFonts w:asciiTheme="minorHAnsi" w:eastAsiaTheme="minorEastAsia" w:hAnsiTheme="minorHAnsi" w:cstheme="minorBidi"/>
            <w:noProof/>
            <w:sz w:val="22"/>
            <w:szCs w:val="22"/>
            <w:lang w:val="de-DE"/>
          </w:rPr>
          <w:tab/>
        </w:r>
        <w:r w:rsidR="00C4720B" w:rsidRPr="00B10765">
          <w:rPr>
            <w:rStyle w:val="Hyperlink"/>
            <w:noProof/>
          </w:rPr>
          <w:t>Bolt</w:t>
        </w:r>
        <w:r w:rsidR="00C4720B">
          <w:rPr>
            <w:noProof/>
            <w:webHidden/>
          </w:rPr>
          <w:tab/>
        </w:r>
        <w:r w:rsidR="00C4720B">
          <w:rPr>
            <w:noProof/>
            <w:webHidden/>
          </w:rPr>
          <w:fldChar w:fldCharType="begin"/>
        </w:r>
        <w:r w:rsidR="00C4720B">
          <w:rPr>
            <w:noProof/>
            <w:webHidden/>
          </w:rPr>
          <w:instrText xml:space="preserve"> PAGEREF _Toc69254504 \h </w:instrText>
        </w:r>
        <w:r w:rsidR="00C4720B">
          <w:rPr>
            <w:noProof/>
            <w:webHidden/>
          </w:rPr>
        </w:r>
        <w:r w:rsidR="00C4720B">
          <w:rPr>
            <w:noProof/>
            <w:webHidden/>
          </w:rPr>
          <w:fldChar w:fldCharType="separate"/>
        </w:r>
        <w:r w:rsidR="00B13CD7">
          <w:rPr>
            <w:noProof/>
            <w:webHidden/>
          </w:rPr>
          <w:t>84</w:t>
        </w:r>
        <w:r w:rsidR="00C4720B">
          <w:rPr>
            <w:noProof/>
            <w:webHidden/>
          </w:rPr>
          <w:fldChar w:fldCharType="end"/>
        </w:r>
      </w:hyperlink>
    </w:p>
    <w:p w14:paraId="4229EFE1" w14:textId="32FCCF1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05" w:history="1">
        <w:r w:rsidR="00C4720B" w:rsidRPr="00B10765">
          <w:rPr>
            <w:rStyle w:val="Hyperlink"/>
            <w:noProof/>
          </w:rPr>
          <w:t>7.5.6.1</w:t>
        </w:r>
        <w:r w:rsidR="00C4720B">
          <w:rPr>
            <w:rFonts w:asciiTheme="minorHAnsi" w:eastAsiaTheme="minorEastAsia" w:hAnsiTheme="minorHAnsi" w:cstheme="minorBidi"/>
            <w:noProof/>
            <w:sz w:val="22"/>
            <w:szCs w:val="22"/>
            <w:lang w:val="de-DE"/>
          </w:rPr>
          <w:tab/>
        </w:r>
        <w:r w:rsidR="00C4720B" w:rsidRPr="00B10765">
          <w:rPr>
            <w:rStyle w:val="Hyperlink"/>
            <w:noProof/>
          </w:rPr>
          <w:t>Possible Bolt and Screw Assemblies</w:t>
        </w:r>
        <w:r w:rsidR="00C4720B">
          <w:rPr>
            <w:noProof/>
            <w:webHidden/>
          </w:rPr>
          <w:tab/>
        </w:r>
        <w:r w:rsidR="00C4720B">
          <w:rPr>
            <w:noProof/>
            <w:webHidden/>
          </w:rPr>
          <w:fldChar w:fldCharType="begin"/>
        </w:r>
        <w:r w:rsidR="00C4720B">
          <w:rPr>
            <w:noProof/>
            <w:webHidden/>
          </w:rPr>
          <w:instrText xml:space="preserve"> PAGEREF _Toc69254505 \h </w:instrText>
        </w:r>
        <w:r w:rsidR="00C4720B">
          <w:rPr>
            <w:noProof/>
            <w:webHidden/>
          </w:rPr>
        </w:r>
        <w:r w:rsidR="00C4720B">
          <w:rPr>
            <w:noProof/>
            <w:webHidden/>
          </w:rPr>
          <w:fldChar w:fldCharType="separate"/>
        </w:r>
        <w:r w:rsidR="00B13CD7">
          <w:rPr>
            <w:noProof/>
            <w:webHidden/>
          </w:rPr>
          <w:t>87</w:t>
        </w:r>
        <w:r w:rsidR="00C4720B">
          <w:rPr>
            <w:noProof/>
            <w:webHidden/>
          </w:rPr>
          <w:fldChar w:fldCharType="end"/>
        </w:r>
      </w:hyperlink>
    </w:p>
    <w:p w14:paraId="5DE452D1" w14:textId="75F05CFE" w:rsidR="00C4720B" w:rsidRDefault="003E0390">
      <w:pPr>
        <w:pStyle w:val="TOC3"/>
        <w:rPr>
          <w:rFonts w:asciiTheme="minorHAnsi" w:eastAsiaTheme="minorEastAsia" w:hAnsiTheme="minorHAnsi" w:cstheme="minorBidi"/>
          <w:noProof/>
          <w:sz w:val="22"/>
          <w:szCs w:val="22"/>
          <w:lang w:val="de-DE"/>
        </w:rPr>
      </w:pPr>
      <w:hyperlink w:anchor="_Toc69254506" w:history="1">
        <w:r w:rsidR="00C4720B" w:rsidRPr="00B10765">
          <w:rPr>
            <w:rStyle w:val="Hyperlink"/>
            <w:noProof/>
          </w:rPr>
          <w:t>7.5.7</w:t>
        </w:r>
        <w:r w:rsidR="00C4720B">
          <w:rPr>
            <w:rFonts w:asciiTheme="minorHAnsi" w:eastAsiaTheme="minorEastAsia" w:hAnsiTheme="minorHAnsi" w:cstheme="minorBidi"/>
            <w:noProof/>
            <w:sz w:val="22"/>
            <w:szCs w:val="22"/>
            <w:lang w:val="de-DE"/>
          </w:rPr>
          <w:tab/>
        </w:r>
        <w:r w:rsidR="00C4720B" w:rsidRPr="00B10765">
          <w:rPr>
            <w:rStyle w:val="Hyperlink"/>
            <w:noProof/>
          </w:rPr>
          <w:t>Screw</w:t>
        </w:r>
        <w:r w:rsidR="00C4720B">
          <w:rPr>
            <w:noProof/>
            <w:webHidden/>
          </w:rPr>
          <w:tab/>
        </w:r>
        <w:r w:rsidR="00C4720B">
          <w:rPr>
            <w:noProof/>
            <w:webHidden/>
          </w:rPr>
          <w:fldChar w:fldCharType="begin"/>
        </w:r>
        <w:r w:rsidR="00C4720B">
          <w:rPr>
            <w:noProof/>
            <w:webHidden/>
          </w:rPr>
          <w:instrText xml:space="preserve"> PAGEREF _Toc69254506 \h </w:instrText>
        </w:r>
        <w:r w:rsidR="00C4720B">
          <w:rPr>
            <w:noProof/>
            <w:webHidden/>
          </w:rPr>
        </w:r>
        <w:r w:rsidR="00C4720B">
          <w:rPr>
            <w:noProof/>
            <w:webHidden/>
          </w:rPr>
          <w:fldChar w:fldCharType="separate"/>
        </w:r>
        <w:r w:rsidR="00B13CD7">
          <w:rPr>
            <w:noProof/>
            <w:webHidden/>
          </w:rPr>
          <w:t>89</w:t>
        </w:r>
        <w:r w:rsidR="00C4720B">
          <w:rPr>
            <w:noProof/>
            <w:webHidden/>
          </w:rPr>
          <w:fldChar w:fldCharType="end"/>
        </w:r>
      </w:hyperlink>
    </w:p>
    <w:p w14:paraId="1B4A1217" w14:textId="42BBA58D" w:rsidR="00C4720B" w:rsidRDefault="003E0390">
      <w:pPr>
        <w:pStyle w:val="TOC4"/>
        <w:tabs>
          <w:tab w:val="right" w:leader="dot" w:pos="9060"/>
        </w:tabs>
        <w:rPr>
          <w:rFonts w:asciiTheme="minorHAnsi" w:eastAsiaTheme="minorEastAsia" w:hAnsiTheme="minorHAnsi" w:cstheme="minorBidi"/>
          <w:noProof/>
          <w:sz w:val="22"/>
          <w:szCs w:val="22"/>
          <w:lang w:val="de-DE"/>
        </w:rPr>
      </w:pPr>
      <w:hyperlink w:anchor="_Toc69254507" w:history="1">
        <w:r w:rsidR="00C4720B" w:rsidRPr="00B10765">
          <w:rPr>
            <w:rStyle w:val="Hyperlink"/>
            <w:noProof/>
          </w:rPr>
          <w:t>7.5.7.1 Flow Drilled Screws (FDS)</w:t>
        </w:r>
        <w:r w:rsidR="00C4720B">
          <w:rPr>
            <w:noProof/>
            <w:webHidden/>
          </w:rPr>
          <w:tab/>
        </w:r>
        <w:r w:rsidR="00C4720B">
          <w:rPr>
            <w:noProof/>
            <w:webHidden/>
          </w:rPr>
          <w:fldChar w:fldCharType="begin"/>
        </w:r>
        <w:r w:rsidR="00C4720B">
          <w:rPr>
            <w:noProof/>
            <w:webHidden/>
          </w:rPr>
          <w:instrText xml:space="preserve"> PAGEREF _Toc69254507 \h </w:instrText>
        </w:r>
        <w:r w:rsidR="00C4720B">
          <w:rPr>
            <w:noProof/>
            <w:webHidden/>
          </w:rPr>
        </w:r>
        <w:r w:rsidR="00C4720B">
          <w:rPr>
            <w:noProof/>
            <w:webHidden/>
          </w:rPr>
          <w:fldChar w:fldCharType="separate"/>
        </w:r>
        <w:r w:rsidR="00B13CD7">
          <w:rPr>
            <w:noProof/>
            <w:webHidden/>
          </w:rPr>
          <w:t>90</w:t>
        </w:r>
        <w:r w:rsidR="00C4720B">
          <w:rPr>
            <w:noProof/>
            <w:webHidden/>
          </w:rPr>
          <w:fldChar w:fldCharType="end"/>
        </w:r>
      </w:hyperlink>
    </w:p>
    <w:p w14:paraId="03A4C0FE" w14:textId="0950A4B0"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8" w:history="1">
        <w:r w:rsidR="00C4720B" w:rsidRPr="00B10765">
          <w:rPr>
            <w:rStyle w:val="Hyperlink"/>
            <w:noProof/>
          </w:rPr>
          <w:t>7.6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Gum Drops</w:t>
        </w:r>
        <w:r w:rsidR="00C4720B">
          <w:rPr>
            <w:noProof/>
            <w:webHidden/>
          </w:rPr>
          <w:tab/>
        </w:r>
        <w:r w:rsidR="00C4720B">
          <w:rPr>
            <w:noProof/>
            <w:webHidden/>
          </w:rPr>
          <w:fldChar w:fldCharType="begin"/>
        </w:r>
        <w:r w:rsidR="00C4720B">
          <w:rPr>
            <w:noProof/>
            <w:webHidden/>
          </w:rPr>
          <w:instrText xml:space="preserve"> PAGEREF _Toc69254508 \h </w:instrText>
        </w:r>
        <w:r w:rsidR="00C4720B">
          <w:rPr>
            <w:noProof/>
            <w:webHidden/>
          </w:rPr>
        </w:r>
        <w:r w:rsidR="00C4720B">
          <w:rPr>
            <w:noProof/>
            <w:webHidden/>
          </w:rPr>
          <w:fldChar w:fldCharType="separate"/>
        </w:r>
        <w:r w:rsidR="00B13CD7">
          <w:rPr>
            <w:noProof/>
            <w:webHidden/>
          </w:rPr>
          <w:t>92</w:t>
        </w:r>
        <w:r w:rsidR="00C4720B">
          <w:rPr>
            <w:noProof/>
            <w:webHidden/>
          </w:rPr>
          <w:fldChar w:fldCharType="end"/>
        </w:r>
      </w:hyperlink>
    </w:p>
    <w:p w14:paraId="628C926F" w14:textId="7C1AACF1"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9" w:history="1">
        <w:r w:rsidR="00C4720B" w:rsidRPr="00B10765">
          <w:rPr>
            <w:rStyle w:val="Hyperlink"/>
            <w:noProof/>
          </w:rPr>
          <w:t>7.7</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Clinches</w:t>
        </w:r>
        <w:r w:rsidR="00C4720B">
          <w:rPr>
            <w:noProof/>
            <w:webHidden/>
          </w:rPr>
          <w:tab/>
        </w:r>
        <w:r w:rsidR="00C4720B">
          <w:rPr>
            <w:noProof/>
            <w:webHidden/>
          </w:rPr>
          <w:fldChar w:fldCharType="begin"/>
        </w:r>
        <w:r w:rsidR="00C4720B">
          <w:rPr>
            <w:noProof/>
            <w:webHidden/>
          </w:rPr>
          <w:instrText xml:space="preserve"> PAGEREF _Toc69254509 \h </w:instrText>
        </w:r>
        <w:r w:rsidR="00C4720B">
          <w:rPr>
            <w:noProof/>
            <w:webHidden/>
          </w:rPr>
        </w:r>
        <w:r w:rsidR="00C4720B">
          <w:rPr>
            <w:noProof/>
            <w:webHidden/>
          </w:rPr>
          <w:fldChar w:fldCharType="separate"/>
        </w:r>
        <w:r w:rsidR="00B13CD7">
          <w:rPr>
            <w:noProof/>
            <w:webHidden/>
          </w:rPr>
          <w:t>93</w:t>
        </w:r>
        <w:r w:rsidR="00C4720B">
          <w:rPr>
            <w:noProof/>
            <w:webHidden/>
          </w:rPr>
          <w:fldChar w:fldCharType="end"/>
        </w:r>
      </w:hyperlink>
    </w:p>
    <w:p w14:paraId="45DA9513" w14:textId="3B565D35"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0" w:history="1">
        <w:r w:rsidR="00C4720B" w:rsidRPr="00B10765">
          <w:rPr>
            <w:rStyle w:val="Hyperlink"/>
            <w:noProof/>
          </w:rPr>
          <w:t>7.8</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Heat Stakes / Thermal Stakes</w:t>
        </w:r>
        <w:r w:rsidR="00C4720B">
          <w:rPr>
            <w:noProof/>
            <w:webHidden/>
          </w:rPr>
          <w:tab/>
        </w:r>
        <w:r w:rsidR="00C4720B">
          <w:rPr>
            <w:noProof/>
            <w:webHidden/>
          </w:rPr>
          <w:fldChar w:fldCharType="begin"/>
        </w:r>
        <w:r w:rsidR="00C4720B">
          <w:rPr>
            <w:noProof/>
            <w:webHidden/>
          </w:rPr>
          <w:instrText xml:space="preserve"> PAGEREF _Toc69254510 \h </w:instrText>
        </w:r>
        <w:r w:rsidR="00C4720B">
          <w:rPr>
            <w:noProof/>
            <w:webHidden/>
          </w:rPr>
        </w:r>
        <w:r w:rsidR="00C4720B">
          <w:rPr>
            <w:noProof/>
            <w:webHidden/>
          </w:rPr>
          <w:fldChar w:fldCharType="separate"/>
        </w:r>
        <w:r w:rsidR="00B13CD7">
          <w:rPr>
            <w:noProof/>
            <w:webHidden/>
          </w:rPr>
          <w:t>96</w:t>
        </w:r>
        <w:r w:rsidR="00C4720B">
          <w:rPr>
            <w:noProof/>
            <w:webHidden/>
          </w:rPr>
          <w:fldChar w:fldCharType="end"/>
        </w:r>
      </w:hyperlink>
    </w:p>
    <w:p w14:paraId="6D95D131" w14:textId="42DC5E0A"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1" w:history="1">
        <w:r w:rsidR="00C4720B" w:rsidRPr="00B10765">
          <w:rPr>
            <w:rStyle w:val="Hyperlink"/>
            <w:noProof/>
          </w:rPr>
          <w:t>7.9</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Clips/Snap Joints</w:t>
        </w:r>
        <w:r w:rsidR="00C4720B">
          <w:rPr>
            <w:noProof/>
            <w:webHidden/>
          </w:rPr>
          <w:tab/>
        </w:r>
        <w:r w:rsidR="00C4720B">
          <w:rPr>
            <w:noProof/>
            <w:webHidden/>
          </w:rPr>
          <w:fldChar w:fldCharType="begin"/>
        </w:r>
        <w:r w:rsidR="00C4720B">
          <w:rPr>
            <w:noProof/>
            <w:webHidden/>
          </w:rPr>
          <w:instrText xml:space="preserve"> PAGEREF _Toc69254511 \h </w:instrText>
        </w:r>
        <w:r w:rsidR="00C4720B">
          <w:rPr>
            <w:noProof/>
            <w:webHidden/>
          </w:rPr>
        </w:r>
        <w:r w:rsidR="00C4720B">
          <w:rPr>
            <w:noProof/>
            <w:webHidden/>
          </w:rPr>
          <w:fldChar w:fldCharType="separate"/>
        </w:r>
        <w:r w:rsidR="00B13CD7">
          <w:rPr>
            <w:noProof/>
            <w:webHidden/>
          </w:rPr>
          <w:t>98</w:t>
        </w:r>
        <w:r w:rsidR="00C4720B">
          <w:rPr>
            <w:noProof/>
            <w:webHidden/>
          </w:rPr>
          <w:fldChar w:fldCharType="end"/>
        </w:r>
      </w:hyperlink>
    </w:p>
    <w:p w14:paraId="27873618" w14:textId="62E5D767"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2" w:history="1">
        <w:r w:rsidR="00C4720B" w:rsidRPr="00B10765">
          <w:rPr>
            <w:rStyle w:val="Hyperlink"/>
            <w:noProof/>
          </w:rPr>
          <w:t>7.10</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Nails</w:t>
        </w:r>
        <w:r w:rsidR="00C4720B">
          <w:rPr>
            <w:noProof/>
            <w:webHidden/>
          </w:rPr>
          <w:tab/>
        </w:r>
        <w:r w:rsidR="00C4720B">
          <w:rPr>
            <w:noProof/>
            <w:webHidden/>
          </w:rPr>
          <w:fldChar w:fldCharType="begin"/>
        </w:r>
        <w:r w:rsidR="00C4720B">
          <w:rPr>
            <w:noProof/>
            <w:webHidden/>
          </w:rPr>
          <w:instrText xml:space="preserve"> PAGEREF _Toc69254512 \h </w:instrText>
        </w:r>
        <w:r w:rsidR="00C4720B">
          <w:rPr>
            <w:noProof/>
            <w:webHidden/>
          </w:rPr>
        </w:r>
        <w:r w:rsidR="00C4720B">
          <w:rPr>
            <w:noProof/>
            <w:webHidden/>
          </w:rPr>
          <w:fldChar w:fldCharType="separate"/>
        </w:r>
        <w:r w:rsidR="00B13CD7">
          <w:rPr>
            <w:noProof/>
            <w:webHidden/>
          </w:rPr>
          <w:t>101</w:t>
        </w:r>
        <w:r w:rsidR="00C4720B">
          <w:rPr>
            <w:noProof/>
            <w:webHidden/>
          </w:rPr>
          <w:fldChar w:fldCharType="end"/>
        </w:r>
      </w:hyperlink>
    </w:p>
    <w:p w14:paraId="093302C6" w14:textId="6A075FBF"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3" w:history="1">
        <w:r w:rsidR="00C4720B" w:rsidRPr="00B10765">
          <w:rPr>
            <w:rStyle w:val="Hyperlink"/>
            <w:noProof/>
          </w:rPr>
          <w:t>7.11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Rotation Joints</w:t>
        </w:r>
        <w:r w:rsidR="00C4720B">
          <w:rPr>
            <w:noProof/>
            <w:webHidden/>
          </w:rPr>
          <w:tab/>
        </w:r>
        <w:r w:rsidR="00C4720B">
          <w:rPr>
            <w:noProof/>
            <w:webHidden/>
          </w:rPr>
          <w:fldChar w:fldCharType="begin"/>
        </w:r>
        <w:r w:rsidR="00C4720B">
          <w:rPr>
            <w:noProof/>
            <w:webHidden/>
          </w:rPr>
          <w:instrText xml:space="preserve"> PAGEREF _Toc69254513 \h </w:instrText>
        </w:r>
        <w:r w:rsidR="00C4720B">
          <w:rPr>
            <w:noProof/>
            <w:webHidden/>
          </w:rPr>
        </w:r>
        <w:r w:rsidR="00C4720B">
          <w:rPr>
            <w:noProof/>
            <w:webHidden/>
          </w:rPr>
          <w:fldChar w:fldCharType="separate"/>
        </w:r>
        <w:r w:rsidR="00B13CD7">
          <w:rPr>
            <w:noProof/>
            <w:webHidden/>
          </w:rPr>
          <w:t>104</w:t>
        </w:r>
        <w:r w:rsidR="00C4720B">
          <w:rPr>
            <w:noProof/>
            <w:webHidden/>
          </w:rPr>
          <w:fldChar w:fldCharType="end"/>
        </w:r>
      </w:hyperlink>
    </w:p>
    <w:p w14:paraId="04FE276C" w14:textId="34174296" w:rsidR="00C4720B" w:rsidRDefault="003E0390">
      <w:pPr>
        <w:pStyle w:val="TOC3"/>
        <w:rPr>
          <w:rFonts w:asciiTheme="minorHAnsi" w:eastAsiaTheme="minorEastAsia" w:hAnsiTheme="minorHAnsi" w:cstheme="minorBidi"/>
          <w:noProof/>
          <w:sz w:val="22"/>
          <w:szCs w:val="22"/>
          <w:lang w:val="de-DE"/>
        </w:rPr>
      </w:pPr>
      <w:hyperlink w:anchor="_Toc69254514" w:history="1">
        <w:r w:rsidR="00C4720B" w:rsidRPr="00B10765">
          <w:rPr>
            <w:rStyle w:val="Hyperlink"/>
            <w:noProof/>
          </w:rPr>
          <w:t>7.11.1</w:t>
        </w:r>
        <w:r w:rsidR="00C4720B">
          <w:rPr>
            <w:rFonts w:asciiTheme="minorHAnsi" w:eastAsiaTheme="minorEastAsia" w:hAnsiTheme="minorHAnsi" w:cstheme="minorBidi"/>
            <w:noProof/>
            <w:sz w:val="22"/>
            <w:szCs w:val="22"/>
            <w:lang w:val="de-DE"/>
          </w:rPr>
          <w:tab/>
        </w:r>
        <w:r w:rsidR="00C4720B" w:rsidRPr="00B10765">
          <w:rPr>
            <w:rStyle w:val="Hyperlink"/>
            <w:noProof/>
          </w:rPr>
          <w:t>ROTAV</w:t>
        </w:r>
        <w:r w:rsidR="00C4720B">
          <w:rPr>
            <w:noProof/>
            <w:webHidden/>
          </w:rPr>
          <w:tab/>
        </w:r>
        <w:r w:rsidR="00C4720B">
          <w:rPr>
            <w:noProof/>
            <w:webHidden/>
          </w:rPr>
          <w:fldChar w:fldCharType="begin"/>
        </w:r>
        <w:r w:rsidR="00C4720B">
          <w:rPr>
            <w:noProof/>
            <w:webHidden/>
          </w:rPr>
          <w:instrText xml:space="preserve"> PAGEREF _Toc69254514 \h </w:instrText>
        </w:r>
        <w:r w:rsidR="00C4720B">
          <w:rPr>
            <w:noProof/>
            <w:webHidden/>
          </w:rPr>
        </w:r>
        <w:r w:rsidR="00C4720B">
          <w:rPr>
            <w:noProof/>
            <w:webHidden/>
          </w:rPr>
          <w:fldChar w:fldCharType="separate"/>
        </w:r>
        <w:r w:rsidR="00B13CD7">
          <w:rPr>
            <w:noProof/>
            <w:webHidden/>
          </w:rPr>
          <w:t>105</w:t>
        </w:r>
        <w:r w:rsidR="00C4720B">
          <w:rPr>
            <w:noProof/>
            <w:webHidden/>
          </w:rPr>
          <w:fldChar w:fldCharType="end"/>
        </w:r>
      </w:hyperlink>
    </w:p>
    <w:p w14:paraId="253B0445" w14:textId="04C2EBCC"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15" w:history="1">
        <w:r w:rsidR="00C4720B" w:rsidRPr="00B10765">
          <w:rPr>
            <w:rStyle w:val="Hyperlink"/>
            <w:noProof/>
            <w14:scene3d>
              <w14:camera w14:prst="orthographicFront"/>
              <w14:lightRig w14:rig="threePt" w14:dir="t">
                <w14:rot w14:lat="0" w14:lon="0" w14:rev="0"/>
              </w14:lightRig>
            </w14:scene3d>
          </w:rPr>
          <w:t>8</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1D connections</w:t>
        </w:r>
        <w:r w:rsidR="00C4720B">
          <w:rPr>
            <w:noProof/>
            <w:webHidden/>
          </w:rPr>
          <w:tab/>
        </w:r>
        <w:r w:rsidR="00C4720B">
          <w:rPr>
            <w:noProof/>
            <w:webHidden/>
          </w:rPr>
          <w:fldChar w:fldCharType="begin"/>
        </w:r>
        <w:r w:rsidR="00C4720B">
          <w:rPr>
            <w:noProof/>
            <w:webHidden/>
          </w:rPr>
          <w:instrText xml:space="preserve"> PAGEREF _Toc69254515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41FA115" w14:textId="5FAE5FA5"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6" w:history="1">
        <w:r w:rsidR="00C4720B" w:rsidRPr="00B10765">
          <w:rPr>
            <w:rStyle w:val="Hyperlink"/>
            <w:noProof/>
          </w:rPr>
          <w:t>8.1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_Toc69254516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C73908D" w14:textId="4BE4E357" w:rsidR="00C4720B" w:rsidRDefault="003E0390">
      <w:pPr>
        <w:pStyle w:val="TOC3"/>
        <w:rPr>
          <w:rFonts w:asciiTheme="minorHAnsi" w:eastAsiaTheme="minorEastAsia" w:hAnsiTheme="minorHAnsi" w:cstheme="minorBidi"/>
          <w:noProof/>
          <w:sz w:val="22"/>
          <w:szCs w:val="22"/>
          <w:lang w:val="de-DE"/>
        </w:rPr>
      </w:pPr>
      <w:hyperlink w:anchor="_Toc69254517" w:history="1">
        <w:r w:rsidR="00C4720B" w:rsidRPr="00B10765">
          <w:rPr>
            <w:rStyle w:val="Hyperlink"/>
            <w:noProof/>
          </w:rPr>
          <w:t>8.1.1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_Toc69254517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87D369B" w14:textId="3C0B8780" w:rsidR="00C4720B" w:rsidRDefault="003E0390">
      <w:pPr>
        <w:pStyle w:val="TOC3"/>
        <w:rPr>
          <w:rFonts w:asciiTheme="minorHAnsi" w:eastAsiaTheme="minorEastAsia" w:hAnsiTheme="minorHAnsi" w:cstheme="minorBidi"/>
          <w:noProof/>
          <w:sz w:val="22"/>
          <w:szCs w:val="22"/>
          <w:lang w:val="de-DE"/>
        </w:rPr>
      </w:pPr>
      <w:hyperlink w:anchor="_Toc69254518" w:history="1">
        <w:r w:rsidR="00C4720B" w:rsidRPr="00B10765">
          <w:rPr>
            <w:rStyle w:val="Hyperlink"/>
            <w:noProof/>
          </w:rPr>
          <w:t>8.1.2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_Toc69254518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6A4B9CB" w14:textId="1412AB68"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19" w:history="1">
        <w:r w:rsidR="00C4720B" w:rsidRPr="00B10765">
          <w:rPr>
            <w:rStyle w:val="Hyperlink"/>
            <w:noProof/>
          </w:rPr>
          <w:t>8.1.2.1</w:t>
        </w:r>
        <w:r w:rsidR="00C4720B">
          <w:rPr>
            <w:rFonts w:asciiTheme="minorHAnsi" w:eastAsiaTheme="minorEastAsia" w:hAnsiTheme="minorHAnsi" w:cstheme="minorBidi"/>
            <w:noProof/>
            <w:sz w:val="22"/>
            <w:szCs w:val="22"/>
            <w:lang w:val="de-DE"/>
          </w:rPr>
          <w:tab/>
        </w:r>
        <w:r w:rsidR="00C4720B" w:rsidRPr="00B10765">
          <w:rPr>
            <w:rStyle w:val="Hyperlink"/>
            <w:noProof/>
          </w:rPr>
          <w:t>Intermittent Connection Lines</w:t>
        </w:r>
        <w:r w:rsidR="00C4720B">
          <w:rPr>
            <w:noProof/>
            <w:webHidden/>
          </w:rPr>
          <w:tab/>
        </w:r>
        <w:r w:rsidR="00C4720B">
          <w:rPr>
            <w:noProof/>
            <w:webHidden/>
          </w:rPr>
          <w:fldChar w:fldCharType="begin"/>
        </w:r>
        <w:r w:rsidR="00C4720B">
          <w:rPr>
            <w:noProof/>
            <w:webHidden/>
          </w:rPr>
          <w:instrText xml:space="preserve"> PAGEREF _Toc69254519 \h </w:instrText>
        </w:r>
        <w:r w:rsidR="00C4720B">
          <w:rPr>
            <w:noProof/>
            <w:webHidden/>
          </w:rPr>
        </w:r>
        <w:r w:rsidR="00C4720B">
          <w:rPr>
            <w:noProof/>
            <w:webHidden/>
          </w:rPr>
          <w:fldChar w:fldCharType="separate"/>
        </w:r>
        <w:r w:rsidR="00B13CD7">
          <w:rPr>
            <w:noProof/>
            <w:webHidden/>
          </w:rPr>
          <w:t>109</w:t>
        </w:r>
        <w:r w:rsidR="00C4720B">
          <w:rPr>
            <w:noProof/>
            <w:webHidden/>
          </w:rPr>
          <w:fldChar w:fldCharType="end"/>
        </w:r>
      </w:hyperlink>
    </w:p>
    <w:p w14:paraId="1878604A" w14:textId="47F4F3D2" w:rsidR="00C4720B" w:rsidRDefault="003E0390">
      <w:pPr>
        <w:pStyle w:val="TOC3"/>
        <w:rPr>
          <w:rFonts w:asciiTheme="minorHAnsi" w:eastAsiaTheme="minorEastAsia" w:hAnsiTheme="minorHAnsi" w:cstheme="minorBidi"/>
          <w:noProof/>
          <w:sz w:val="22"/>
          <w:szCs w:val="22"/>
          <w:lang w:val="de-DE"/>
        </w:rPr>
      </w:pPr>
      <w:hyperlink w:anchor="_Toc69254520" w:history="1">
        <w:r w:rsidR="00C4720B" w:rsidRPr="00B10765">
          <w:rPr>
            <w:rStyle w:val="Hyperlink"/>
            <w:noProof/>
          </w:rPr>
          <w:t>8.1.3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_Toc69254520 \h </w:instrText>
        </w:r>
        <w:r w:rsidR="00C4720B">
          <w:rPr>
            <w:noProof/>
            <w:webHidden/>
          </w:rPr>
        </w:r>
        <w:r w:rsidR="00C4720B">
          <w:rPr>
            <w:noProof/>
            <w:webHidden/>
          </w:rPr>
          <w:fldChar w:fldCharType="separate"/>
        </w:r>
        <w:r w:rsidR="00B13CD7">
          <w:rPr>
            <w:noProof/>
            <w:webHidden/>
          </w:rPr>
          <w:t>115</w:t>
        </w:r>
        <w:r w:rsidR="00C4720B">
          <w:rPr>
            <w:noProof/>
            <w:webHidden/>
          </w:rPr>
          <w:fldChar w:fldCharType="end"/>
        </w:r>
      </w:hyperlink>
    </w:p>
    <w:p w14:paraId="5D12AB8E" w14:textId="310EA44D"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21" w:history="1">
        <w:r w:rsidR="00C4720B" w:rsidRPr="00B10765">
          <w:rPr>
            <w:rStyle w:val="Hyperlink"/>
            <w:noProof/>
          </w:rPr>
          <w:t>8.2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Seam Welds</w:t>
        </w:r>
        <w:r w:rsidR="00C4720B">
          <w:rPr>
            <w:noProof/>
            <w:webHidden/>
          </w:rPr>
          <w:tab/>
        </w:r>
        <w:r w:rsidR="00C4720B">
          <w:rPr>
            <w:noProof/>
            <w:webHidden/>
          </w:rPr>
          <w:fldChar w:fldCharType="begin"/>
        </w:r>
        <w:r w:rsidR="00C4720B">
          <w:rPr>
            <w:noProof/>
            <w:webHidden/>
          </w:rPr>
          <w:instrText xml:space="preserve"> PAGEREF _Toc69254521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304C5B07" w14:textId="3F52CEFF" w:rsidR="00C4720B" w:rsidRDefault="003E0390">
      <w:pPr>
        <w:pStyle w:val="TOC3"/>
        <w:rPr>
          <w:rFonts w:asciiTheme="minorHAnsi" w:eastAsiaTheme="minorEastAsia" w:hAnsiTheme="minorHAnsi" w:cstheme="minorBidi"/>
          <w:noProof/>
          <w:sz w:val="22"/>
          <w:szCs w:val="22"/>
          <w:lang w:val="de-DE"/>
        </w:rPr>
      </w:pPr>
      <w:hyperlink w:anchor="_Toc69254522" w:history="1">
        <w:r w:rsidR="00C4720B" w:rsidRPr="00B10765">
          <w:rPr>
            <w:rStyle w:val="Hyperlink"/>
            <w:noProof/>
          </w:rPr>
          <w:t>8.2.1</w:t>
        </w:r>
        <w:r w:rsidR="00C4720B">
          <w:rPr>
            <w:rFonts w:asciiTheme="minorHAnsi" w:eastAsiaTheme="minorEastAsia" w:hAnsiTheme="minorHAnsi" w:cstheme="minorBidi"/>
            <w:noProof/>
            <w:sz w:val="22"/>
            <w:szCs w:val="22"/>
            <w:lang w:val="de-DE"/>
          </w:rPr>
          <w:tab/>
        </w:r>
        <w:r w:rsidR="00C4720B" w:rsidRPr="00B10765">
          <w:rPr>
            <w:rStyle w:val="Hyperlink"/>
            <w:noProof/>
          </w:rPr>
          <w:t>Description and Modeling Parameters</w:t>
        </w:r>
        <w:r w:rsidR="00C4720B">
          <w:rPr>
            <w:noProof/>
            <w:webHidden/>
          </w:rPr>
          <w:tab/>
        </w:r>
        <w:r w:rsidR="00C4720B">
          <w:rPr>
            <w:noProof/>
            <w:webHidden/>
          </w:rPr>
          <w:fldChar w:fldCharType="begin"/>
        </w:r>
        <w:r w:rsidR="00C4720B">
          <w:rPr>
            <w:noProof/>
            <w:webHidden/>
          </w:rPr>
          <w:instrText xml:space="preserve"> PAGEREF _Toc69254522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7C4CD95B" w14:textId="1C8A6EFA" w:rsidR="00C4720B" w:rsidRDefault="003E0390">
      <w:pPr>
        <w:pStyle w:val="TOC3"/>
        <w:rPr>
          <w:rFonts w:asciiTheme="minorHAnsi" w:eastAsiaTheme="minorEastAsia" w:hAnsiTheme="minorHAnsi" w:cstheme="minorBidi"/>
          <w:noProof/>
          <w:sz w:val="22"/>
          <w:szCs w:val="22"/>
          <w:lang w:val="de-DE"/>
        </w:rPr>
      </w:pPr>
      <w:hyperlink w:anchor="_Toc69254523" w:history="1">
        <w:r w:rsidR="00C4720B" w:rsidRPr="00B10765">
          <w:rPr>
            <w:rStyle w:val="Hyperlink"/>
            <w:noProof/>
          </w:rPr>
          <w:t>8.2.2</w:t>
        </w:r>
        <w:r w:rsidR="00C4720B">
          <w:rPr>
            <w:rFonts w:asciiTheme="minorHAnsi" w:eastAsiaTheme="minorEastAsia" w:hAnsiTheme="minorHAnsi" w:cstheme="minorBidi"/>
            <w:noProof/>
            <w:sz w:val="22"/>
            <w:szCs w:val="22"/>
            <w:lang w:val="de-DE"/>
          </w:rPr>
          <w:tab/>
        </w:r>
        <w:r w:rsidR="00C4720B" w:rsidRPr="00B10765">
          <w:rPr>
            <w:rStyle w:val="Hyperlink"/>
            <w:noProof/>
          </w:rPr>
          <w:t>Seam Weld Definition Overview</w:t>
        </w:r>
        <w:r w:rsidR="00C4720B">
          <w:rPr>
            <w:noProof/>
            <w:webHidden/>
          </w:rPr>
          <w:tab/>
        </w:r>
        <w:r w:rsidR="00C4720B">
          <w:rPr>
            <w:noProof/>
            <w:webHidden/>
          </w:rPr>
          <w:fldChar w:fldCharType="begin"/>
        </w:r>
        <w:r w:rsidR="00C4720B">
          <w:rPr>
            <w:noProof/>
            <w:webHidden/>
          </w:rPr>
          <w:instrText xml:space="preserve"> PAGEREF _Toc69254523 \h </w:instrText>
        </w:r>
        <w:r w:rsidR="00C4720B">
          <w:rPr>
            <w:noProof/>
            <w:webHidden/>
          </w:rPr>
        </w:r>
        <w:r w:rsidR="00C4720B">
          <w:rPr>
            <w:noProof/>
            <w:webHidden/>
          </w:rPr>
          <w:fldChar w:fldCharType="separate"/>
        </w:r>
        <w:r w:rsidR="00B13CD7">
          <w:rPr>
            <w:noProof/>
            <w:webHidden/>
          </w:rPr>
          <w:t>117</w:t>
        </w:r>
        <w:r w:rsidR="00C4720B">
          <w:rPr>
            <w:noProof/>
            <w:webHidden/>
          </w:rPr>
          <w:fldChar w:fldCharType="end"/>
        </w:r>
      </w:hyperlink>
    </w:p>
    <w:p w14:paraId="2B3B72A5" w14:textId="20FD2109" w:rsidR="00C4720B" w:rsidRDefault="003E0390">
      <w:pPr>
        <w:pStyle w:val="TOC3"/>
        <w:rPr>
          <w:rFonts w:asciiTheme="minorHAnsi" w:eastAsiaTheme="minorEastAsia" w:hAnsiTheme="minorHAnsi" w:cstheme="minorBidi"/>
          <w:noProof/>
          <w:sz w:val="22"/>
          <w:szCs w:val="22"/>
          <w:lang w:val="de-DE"/>
        </w:rPr>
      </w:pPr>
      <w:hyperlink w:anchor="_Toc69254524" w:history="1">
        <w:r w:rsidR="00C4720B" w:rsidRPr="00B10765">
          <w:rPr>
            <w:rStyle w:val="Hyperlink"/>
            <w:noProof/>
          </w:rPr>
          <w:t>8.2.3</w:t>
        </w:r>
        <w:r w:rsidR="00C4720B">
          <w:rPr>
            <w:rFonts w:asciiTheme="minorHAnsi" w:eastAsiaTheme="minorEastAsia" w:hAnsiTheme="minorHAnsi" w:cstheme="minorBidi"/>
            <w:noProof/>
            <w:sz w:val="22"/>
            <w:szCs w:val="22"/>
            <w:lang w:val="de-DE"/>
          </w:rPr>
          <w:tab/>
        </w:r>
        <w:r w:rsidR="00C4720B" w:rsidRPr="00B10765">
          <w:rPr>
            <w:rStyle w:val="Hyperlink"/>
            <w:noProof/>
          </w:rPr>
          <w:t>Specific XML Realization</w:t>
        </w:r>
        <w:r w:rsidR="00C4720B">
          <w:rPr>
            <w:noProof/>
            <w:webHidden/>
          </w:rPr>
          <w:tab/>
        </w:r>
        <w:r w:rsidR="00C4720B">
          <w:rPr>
            <w:noProof/>
            <w:webHidden/>
          </w:rPr>
          <w:fldChar w:fldCharType="begin"/>
        </w:r>
        <w:r w:rsidR="00C4720B">
          <w:rPr>
            <w:noProof/>
            <w:webHidden/>
          </w:rPr>
          <w:instrText xml:space="preserve"> PAGEREF _Toc69254524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22A9DDB7" w14:textId="6F8BCF00" w:rsidR="00C4720B" w:rsidRDefault="003E0390">
      <w:pPr>
        <w:pStyle w:val="TOC3"/>
        <w:rPr>
          <w:rFonts w:asciiTheme="minorHAnsi" w:eastAsiaTheme="minorEastAsia" w:hAnsiTheme="minorHAnsi" w:cstheme="minorBidi"/>
          <w:noProof/>
          <w:sz w:val="22"/>
          <w:szCs w:val="22"/>
          <w:lang w:val="de-DE"/>
        </w:rPr>
      </w:pPr>
      <w:hyperlink w:anchor="_Toc69254525" w:history="1">
        <w:r w:rsidR="00C4720B" w:rsidRPr="00B10765">
          <w:rPr>
            <w:rStyle w:val="Hyperlink"/>
            <w:noProof/>
          </w:rPr>
          <w:t>8.2.4</w:t>
        </w:r>
        <w:r w:rsidR="00C4720B">
          <w:rPr>
            <w:rFonts w:asciiTheme="minorHAnsi" w:eastAsiaTheme="minorEastAsia" w:hAnsiTheme="minorHAnsi" w:cstheme="minorBidi"/>
            <w:noProof/>
            <w:sz w:val="22"/>
            <w:szCs w:val="22"/>
            <w:lang w:val="de-DE"/>
          </w:rPr>
          <w:tab/>
        </w:r>
        <w:r w:rsidR="00C4720B" w:rsidRPr="00B10765">
          <w:rPr>
            <w:rStyle w:val="Hyperlink"/>
            <w:noProof/>
          </w:rPr>
          <w:t>Generic Seam Weld Definition</w:t>
        </w:r>
        <w:r w:rsidR="00C4720B">
          <w:rPr>
            <w:noProof/>
            <w:webHidden/>
          </w:rPr>
          <w:tab/>
        </w:r>
        <w:r w:rsidR="00C4720B">
          <w:rPr>
            <w:noProof/>
            <w:webHidden/>
          </w:rPr>
          <w:fldChar w:fldCharType="begin"/>
        </w:r>
        <w:r w:rsidR="00C4720B">
          <w:rPr>
            <w:noProof/>
            <w:webHidden/>
          </w:rPr>
          <w:instrText xml:space="preserve"> PAGEREF _Toc69254525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69AB6AAD" w14:textId="17CB41A5"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26" w:history="1">
        <w:r w:rsidR="00C4720B" w:rsidRPr="00B10765">
          <w:rPr>
            <w:rStyle w:val="Hyperlink"/>
            <w:noProof/>
          </w:rPr>
          <w:t>8.2.4.1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_Toc69254526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70286DB3" w14:textId="42FD967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27" w:history="1">
        <w:r w:rsidR="00C4720B" w:rsidRPr="00B10765">
          <w:rPr>
            <w:rStyle w:val="Hyperlink"/>
            <w:noProof/>
          </w:rPr>
          <w:t>8.2.4.2</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_Toc69254527 \h </w:instrText>
        </w:r>
        <w:r w:rsidR="00C4720B">
          <w:rPr>
            <w:noProof/>
            <w:webHidden/>
          </w:rPr>
        </w:r>
        <w:r w:rsidR="00C4720B">
          <w:rPr>
            <w:noProof/>
            <w:webHidden/>
          </w:rPr>
          <w:fldChar w:fldCharType="separate"/>
        </w:r>
        <w:r w:rsidR="00B13CD7">
          <w:rPr>
            <w:noProof/>
            <w:webHidden/>
          </w:rPr>
          <w:t>120</w:t>
        </w:r>
        <w:r w:rsidR="00C4720B">
          <w:rPr>
            <w:noProof/>
            <w:webHidden/>
          </w:rPr>
          <w:fldChar w:fldCharType="end"/>
        </w:r>
      </w:hyperlink>
    </w:p>
    <w:p w14:paraId="5A0559B9" w14:textId="3DB1A11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28" w:history="1">
        <w:r w:rsidR="00C4720B" w:rsidRPr="00B10765">
          <w:rPr>
            <w:rStyle w:val="Hyperlink"/>
            <w:noProof/>
          </w:rPr>
          <w:t>8.2.4.3</w:t>
        </w:r>
        <w:r w:rsidR="00C4720B">
          <w:rPr>
            <w:rFonts w:asciiTheme="minorHAnsi" w:eastAsiaTheme="minorEastAsia" w:hAnsiTheme="minorHAnsi" w:cstheme="minorBidi"/>
            <w:noProof/>
            <w:sz w:val="22"/>
            <w:szCs w:val="22"/>
            <w:lang w:val="de-DE"/>
          </w:rPr>
          <w:tab/>
        </w:r>
        <w:r w:rsidR="00C4720B" w:rsidRPr="00B10765">
          <w:rPr>
            <w:rStyle w:val="Hyperlink"/>
            <w:noProof/>
          </w:rPr>
          <w:t>Weld Position and Sheet Metal Parameters</w:t>
        </w:r>
        <w:r w:rsidR="00C4720B">
          <w:rPr>
            <w:noProof/>
            <w:webHidden/>
          </w:rPr>
          <w:tab/>
        </w:r>
        <w:r w:rsidR="00C4720B">
          <w:rPr>
            <w:noProof/>
            <w:webHidden/>
          </w:rPr>
          <w:fldChar w:fldCharType="begin"/>
        </w:r>
        <w:r w:rsidR="00C4720B">
          <w:rPr>
            <w:noProof/>
            <w:webHidden/>
          </w:rPr>
          <w:instrText xml:space="preserve"> PAGEREF _Toc69254528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1A4FE50D" w14:textId="0FD2C6DF" w:rsidR="00C4720B" w:rsidRDefault="003E0390">
      <w:pPr>
        <w:pStyle w:val="TOC4"/>
        <w:tabs>
          <w:tab w:val="left" w:pos="1540"/>
          <w:tab w:val="right" w:leader="dot" w:pos="9060"/>
        </w:tabs>
        <w:rPr>
          <w:rFonts w:asciiTheme="minorHAnsi" w:eastAsiaTheme="minorEastAsia" w:hAnsiTheme="minorHAnsi" w:cstheme="minorBidi"/>
          <w:noProof/>
          <w:sz w:val="22"/>
          <w:szCs w:val="22"/>
          <w:lang w:val="de-DE"/>
        </w:rPr>
      </w:pPr>
      <w:hyperlink w:anchor="_Toc69254529" w:history="1">
        <w:r w:rsidR="00C4720B" w:rsidRPr="00B10765">
          <w:rPr>
            <w:rStyle w:val="Hyperlink"/>
            <w:noProof/>
          </w:rPr>
          <w:t>8.2.4.3.1</w:t>
        </w:r>
        <w:r w:rsidR="00C4720B">
          <w:rPr>
            <w:rFonts w:asciiTheme="minorHAnsi" w:eastAsiaTheme="minorEastAsia" w:hAnsiTheme="minorHAnsi" w:cstheme="minorBidi"/>
            <w:noProof/>
            <w:sz w:val="22"/>
            <w:szCs w:val="22"/>
            <w:lang w:val="de-DE"/>
          </w:rPr>
          <w:tab/>
        </w:r>
        <w:r w:rsidR="00C4720B" w:rsidRPr="00B10765">
          <w:rPr>
            <w:rStyle w:val="Hyperlink"/>
            <w:noProof/>
          </w:rPr>
          <w:t>Parameters Assigned to a Specific Sheet of the Flange</w:t>
        </w:r>
        <w:r w:rsidR="00C4720B">
          <w:rPr>
            <w:noProof/>
            <w:webHidden/>
          </w:rPr>
          <w:tab/>
        </w:r>
        <w:r w:rsidR="00C4720B">
          <w:rPr>
            <w:noProof/>
            <w:webHidden/>
          </w:rPr>
          <w:fldChar w:fldCharType="begin"/>
        </w:r>
        <w:r w:rsidR="00C4720B">
          <w:rPr>
            <w:noProof/>
            <w:webHidden/>
          </w:rPr>
          <w:instrText xml:space="preserve"> PAGEREF _Toc69254529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0612EB35" w14:textId="18390F7A" w:rsidR="00C4720B" w:rsidRDefault="003E0390">
      <w:pPr>
        <w:pStyle w:val="TOC4"/>
        <w:tabs>
          <w:tab w:val="left" w:pos="1540"/>
          <w:tab w:val="right" w:leader="dot" w:pos="9060"/>
        </w:tabs>
        <w:rPr>
          <w:rFonts w:asciiTheme="minorHAnsi" w:eastAsiaTheme="minorEastAsia" w:hAnsiTheme="minorHAnsi" w:cstheme="minorBidi"/>
          <w:noProof/>
          <w:sz w:val="22"/>
          <w:szCs w:val="22"/>
          <w:lang w:val="de-DE"/>
        </w:rPr>
      </w:pPr>
      <w:hyperlink w:anchor="_Toc69254530" w:history="1">
        <w:r w:rsidR="00C4720B" w:rsidRPr="00B10765">
          <w:rPr>
            <w:rStyle w:val="Hyperlink"/>
            <w:noProof/>
          </w:rPr>
          <w:t>8.2.4.3.2</w:t>
        </w:r>
        <w:r w:rsidR="00C4720B">
          <w:rPr>
            <w:rFonts w:asciiTheme="minorHAnsi" w:eastAsiaTheme="minorEastAsia" w:hAnsiTheme="minorHAnsi" w:cstheme="minorBidi"/>
            <w:noProof/>
            <w:sz w:val="22"/>
            <w:szCs w:val="22"/>
            <w:lang w:val="de-DE"/>
          </w:rPr>
          <w:tab/>
        </w:r>
        <w:r w:rsidR="00C4720B" w:rsidRPr="00B10765">
          <w:rPr>
            <w:rStyle w:val="Hyperlink"/>
            <w:noProof/>
          </w:rPr>
          <w:t>Welding Position</w:t>
        </w:r>
        <w:r w:rsidR="00C4720B">
          <w:rPr>
            <w:noProof/>
            <w:webHidden/>
          </w:rPr>
          <w:tab/>
        </w:r>
        <w:r w:rsidR="00C4720B">
          <w:rPr>
            <w:noProof/>
            <w:webHidden/>
          </w:rPr>
          <w:fldChar w:fldCharType="begin"/>
        </w:r>
        <w:r w:rsidR="00C4720B">
          <w:rPr>
            <w:noProof/>
            <w:webHidden/>
          </w:rPr>
          <w:instrText xml:space="preserve"> PAGEREF _Toc69254530 \h </w:instrText>
        </w:r>
        <w:r w:rsidR="00C4720B">
          <w:rPr>
            <w:noProof/>
            <w:webHidden/>
          </w:rPr>
        </w:r>
        <w:r w:rsidR="00C4720B">
          <w:rPr>
            <w:noProof/>
            <w:webHidden/>
          </w:rPr>
          <w:fldChar w:fldCharType="separate"/>
        </w:r>
        <w:r w:rsidR="00B13CD7">
          <w:rPr>
            <w:noProof/>
            <w:webHidden/>
          </w:rPr>
          <w:t>123</w:t>
        </w:r>
        <w:r w:rsidR="00C4720B">
          <w:rPr>
            <w:noProof/>
            <w:webHidden/>
          </w:rPr>
          <w:fldChar w:fldCharType="end"/>
        </w:r>
      </w:hyperlink>
    </w:p>
    <w:p w14:paraId="1ED60EAC" w14:textId="68B02A30" w:rsidR="00C4720B" w:rsidRDefault="003E0390">
      <w:pPr>
        <w:pStyle w:val="TOC3"/>
        <w:rPr>
          <w:rFonts w:asciiTheme="minorHAnsi" w:eastAsiaTheme="minorEastAsia" w:hAnsiTheme="minorHAnsi" w:cstheme="minorBidi"/>
          <w:noProof/>
          <w:sz w:val="22"/>
          <w:szCs w:val="22"/>
          <w:lang w:val="de-DE"/>
        </w:rPr>
      </w:pPr>
      <w:hyperlink w:anchor="_Toc69254531" w:history="1">
        <w:r w:rsidR="00C4720B" w:rsidRPr="00B10765">
          <w:rPr>
            <w:rStyle w:val="Hyperlink"/>
            <w:noProof/>
          </w:rPr>
          <w:t>8.2.5</w:t>
        </w:r>
        <w:r w:rsidR="00C4720B">
          <w:rPr>
            <w:rFonts w:asciiTheme="minorHAnsi" w:eastAsiaTheme="minorEastAsia" w:hAnsiTheme="minorHAnsi" w:cstheme="minorBidi"/>
            <w:noProof/>
            <w:sz w:val="22"/>
            <w:szCs w:val="22"/>
            <w:lang w:val="de-DE"/>
          </w:rPr>
          <w:tab/>
        </w:r>
        <w:r w:rsidR="00C4720B" w:rsidRPr="00B10765">
          <w:rPr>
            <w:rStyle w:val="Hyperlink"/>
            <w:noProof/>
          </w:rPr>
          <w:t>Butt Joint</w:t>
        </w:r>
        <w:r w:rsidR="00C4720B">
          <w:rPr>
            <w:noProof/>
            <w:webHidden/>
          </w:rPr>
          <w:tab/>
        </w:r>
        <w:r w:rsidR="00C4720B">
          <w:rPr>
            <w:noProof/>
            <w:webHidden/>
          </w:rPr>
          <w:fldChar w:fldCharType="begin"/>
        </w:r>
        <w:r w:rsidR="00C4720B">
          <w:rPr>
            <w:noProof/>
            <w:webHidden/>
          </w:rPr>
          <w:instrText xml:space="preserve"> PAGEREF _Toc69254531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14FD9BBA" w14:textId="04F51035"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2" w:history="1">
        <w:r w:rsidR="00C4720B" w:rsidRPr="00B10765">
          <w:rPr>
            <w:rStyle w:val="Hyperlink"/>
            <w:noProof/>
          </w:rPr>
          <w:t>8.2.5.1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_Toc69254532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604BEDBC" w14:textId="425F856F"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3" w:history="1">
        <w:r w:rsidR="00C4720B" w:rsidRPr="00B10765">
          <w:rPr>
            <w:rStyle w:val="Hyperlink"/>
            <w:noProof/>
          </w:rPr>
          <w:t>8.2.5.2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_Toc69254533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5BEC23DB" w14:textId="3341CBD8"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4" w:history="1">
        <w:r w:rsidR="00C4720B" w:rsidRPr="00B10765">
          <w:rPr>
            <w:rStyle w:val="Hyperlink"/>
            <w:noProof/>
          </w:rPr>
          <w:t>8.2.5.3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_Toc69254534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0D286B3E" w14:textId="751E7D3C"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5" w:history="1">
        <w:r w:rsidR="00C4720B" w:rsidRPr="00B10765">
          <w:rPr>
            <w:rStyle w:val="Hyperlink"/>
            <w:noProof/>
          </w:rPr>
          <w:t>8.2.5.4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_Toc69254535 \h </w:instrText>
        </w:r>
        <w:r w:rsidR="00C4720B">
          <w:rPr>
            <w:noProof/>
            <w:webHidden/>
          </w:rPr>
        </w:r>
        <w:r w:rsidR="00C4720B">
          <w:rPr>
            <w:noProof/>
            <w:webHidden/>
          </w:rPr>
          <w:fldChar w:fldCharType="separate"/>
        </w:r>
        <w:r w:rsidR="00B13CD7">
          <w:rPr>
            <w:noProof/>
            <w:webHidden/>
          </w:rPr>
          <w:t>129</w:t>
        </w:r>
        <w:r w:rsidR="00C4720B">
          <w:rPr>
            <w:noProof/>
            <w:webHidden/>
          </w:rPr>
          <w:fldChar w:fldCharType="end"/>
        </w:r>
      </w:hyperlink>
    </w:p>
    <w:p w14:paraId="62A6E577" w14:textId="6CF4DF6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6" w:history="1">
        <w:r w:rsidR="00C4720B" w:rsidRPr="00B10765">
          <w:rPr>
            <w:rStyle w:val="Hyperlink"/>
            <w:noProof/>
          </w:rPr>
          <w:t>8.2.5.5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_Toc69254536 \h </w:instrText>
        </w:r>
        <w:r w:rsidR="00C4720B">
          <w:rPr>
            <w:noProof/>
            <w:webHidden/>
          </w:rPr>
        </w:r>
        <w:r w:rsidR="00C4720B">
          <w:rPr>
            <w:noProof/>
            <w:webHidden/>
          </w:rPr>
          <w:fldChar w:fldCharType="separate"/>
        </w:r>
        <w:r w:rsidR="00B13CD7">
          <w:rPr>
            <w:noProof/>
            <w:webHidden/>
          </w:rPr>
          <w:t>130</w:t>
        </w:r>
        <w:r w:rsidR="00C4720B">
          <w:rPr>
            <w:noProof/>
            <w:webHidden/>
          </w:rPr>
          <w:fldChar w:fldCharType="end"/>
        </w:r>
      </w:hyperlink>
    </w:p>
    <w:p w14:paraId="37BDEC0F" w14:textId="629CB24C" w:rsidR="00C4720B" w:rsidRDefault="003E0390">
      <w:pPr>
        <w:pStyle w:val="TOC3"/>
        <w:rPr>
          <w:rFonts w:asciiTheme="minorHAnsi" w:eastAsiaTheme="minorEastAsia" w:hAnsiTheme="minorHAnsi" w:cstheme="minorBidi"/>
          <w:noProof/>
          <w:sz w:val="22"/>
          <w:szCs w:val="22"/>
          <w:lang w:val="de-DE"/>
        </w:rPr>
      </w:pPr>
      <w:hyperlink w:anchor="_Toc69254537" w:history="1">
        <w:r w:rsidR="00C4720B" w:rsidRPr="00B10765">
          <w:rPr>
            <w:rStyle w:val="Hyperlink"/>
            <w:noProof/>
          </w:rPr>
          <w:t>8.2.6</w:t>
        </w:r>
        <w:r w:rsidR="00C4720B">
          <w:rPr>
            <w:rFonts w:asciiTheme="minorHAnsi" w:eastAsiaTheme="minorEastAsia" w:hAnsiTheme="minorHAnsi" w:cstheme="minorBidi"/>
            <w:noProof/>
            <w:sz w:val="22"/>
            <w:szCs w:val="22"/>
            <w:lang w:val="de-DE"/>
          </w:rPr>
          <w:tab/>
        </w:r>
        <w:r w:rsidR="00C4720B" w:rsidRPr="00B10765">
          <w:rPr>
            <w:rStyle w:val="Hyperlink"/>
            <w:noProof/>
          </w:rPr>
          <w:t>Corner Weld</w:t>
        </w:r>
        <w:r w:rsidR="00C4720B">
          <w:rPr>
            <w:noProof/>
            <w:webHidden/>
          </w:rPr>
          <w:tab/>
        </w:r>
        <w:r w:rsidR="00C4720B">
          <w:rPr>
            <w:noProof/>
            <w:webHidden/>
          </w:rPr>
          <w:fldChar w:fldCharType="begin"/>
        </w:r>
        <w:r w:rsidR="00C4720B">
          <w:rPr>
            <w:noProof/>
            <w:webHidden/>
          </w:rPr>
          <w:instrText xml:space="preserve"> PAGEREF _Toc69254537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0C15CF86" w14:textId="79E9F03A"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8" w:history="1">
        <w:r w:rsidR="00C4720B" w:rsidRPr="00B10765">
          <w:rPr>
            <w:rStyle w:val="Hyperlink"/>
            <w:noProof/>
          </w:rPr>
          <w:t>8.2.6.1</w:t>
        </w:r>
        <w:r w:rsidR="00C4720B">
          <w:rPr>
            <w:rFonts w:asciiTheme="minorHAnsi" w:eastAsiaTheme="minorEastAsia" w:hAnsiTheme="minorHAnsi" w:cstheme="minorBidi"/>
            <w:noProof/>
            <w:sz w:val="22"/>
            <w:szCs w:val="22"/>
            <w:lang w:val="de-DE"/>
          </w:rPr>
          <w:tab/>
        </w:r>
        <w:r w:rsidR="00C4720B" w:rsidRPr="00B10765">
          <w:rPr>
            <w:rStyle w:val="Hyperlink"/>
            <w:noProof/>
          </w:rPr>
          <w:t>Simple Corner Weld</w:t>
        </w:r>
        <w:r w:rsidR="00C4720B">
          <w:rPr>
            <w:noProof/>
            <w:webHidden/>
          </w:rPr>
          <w:tab/>
        </w:r>
        <w:r w:rsidR="00C4720B">
          <w:rPr>
            <w:noProof/>
            <w:webHidden/>
          </w:rPr>
          <w:fldChar w:fldCharType="begin"/>
        </w:r>
        <w:r w:rsidR="00C4720B">
          <w:rPr>
            <w:noProof/>
            <w:webHidden/>
          </w:rPr>
          <w:instrText xml:space="preserve"> PAGEREF _Toc69254538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3BC6F383" w14:textId="26B207E9"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9" w:history="1">
        <w:r w:rsidR="00C4720B" w:rsidRPr="00B10765">
          <w:rPr>
            <w:rStyle w:val="Hyperlink"/>
            <w:noProof/>
          </w:rPr>
          <w:t>8.2.6.2</w:t>
        </w:r>
        <w:r w:rsidR="00C4720B">
          <w:rPr>
            <w:rFonts w:asciiTheme="minorHAnsi" w:eastAsiaTheme="minorEastAsia" w:hAnsiTheme="minorHAnsi" w:cstheme="minorBidi"/>
            <w:noProof/>
            <w:sz w:val="22"/>
            <w:szCs w:val="22"/>
            <w:lang w:val="de-DE"/>
          </w:rPr>
          <w:tab/>
        </w:r>
        <w:r w:rsidR="00C4720B" w:rsidRPr="00B10765">
          <w:rPr>
            <w:rStyle w:val="Hyperlink"/>
            <w:noProof/>
          </w:rPr>
          <w:t>Double Corner Weld</w:t>
        </w:r>
        <w:r w:rsidR="00C4720B">
          <w:rPr>
            <w:noProof/>
            <w:webHidden/>
          </w:rPr>
          <w:tab/>
        </w:r>
        <w:r w:rsidR="00C4720B">
          <w:rPr>
            <w:noProof/>
            <w:webHidden/>
          </w:rPr>
          <w:fldChar w:fldCharType="begin"/>
        </w:r>
        <w:r w:rsidR="00C4720B">
          <w:rPr>
            <w:noProof/>
            <w:webHidden/>
          </w:rPr>
          <w:instrText xml:space="preserve"> PAGEREF _Toc69254539 \h </w:instrText>
        </w:r>
        <w:r w:rsidR="00C4720B">
          <w:rPr>
            <w:noProof/>
            <w:webHidden/>
          </w:rPr>
        </w:r>
        <w:r w:rsidR="00C4720B">
          <w:rPr>
            <w:noProof/>
            <w:webHidden/>
          </w:rPr>
          <w:fldChar w:fldCharType="separate"/>
        </w:r>
        <w:r w:rsidR="00B13CD7">
          <w:rPr>
            <w:noProof/>
            <w:webHidden/>
          </w:rPr>
          <w:t>132</w:t>
        </w:r>
        <w:r w:rsidR="00C4720B">
          <w:rPr>
            <w:noProof/>
            <w:webHidden/>
          </w:rPr>
          <w:fldChar w:fldCharType="end"/>
        </w:r>
      </w:hyperlink>
    </w:p>
    <w:p w14:paraId="5A78CC65" w14:textId="173FF660"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0" w:history="1">
        <w:r w:rsidR="00C4720B" w:rsidRPr="00B10765">
          <w:rPr>
            <w:rStyle w:val="Hyperlink"/>
            <w:noProof/>
          </w:rPr>
          <w:t>8.2.6.3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_Toc69254540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6746166E" w14:textId="7F2AB9EC"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1" w:history="1">
        <w:r w:rsidR="00C4720B" w:rsidRPr="00B10765">
          <w:rPr>
            <w:rStyle w:val="Hyperlink"/>
            <w:noProof/>
          </w:rPr>
          <w:t>8.2.6.4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_Toc69254541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06D76EB4" w14:textId="11E207D5"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2" w:history="1">
        <w:r w:rsidR="00C4720B" w:rsidRPr="00B10765">
          <w:rPr>
            <w:rStyle w:val="Hyperlink"/>
            <w:noProof/>
          </w:rPr>
          <w:t>8.2.6.5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_Toc69254542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11BEA2B8" w14:textId="4030FD6D" w:rsidR="00C4720B" w:rsidRDefault="003E0390">
      <w:pPr>
        <w:pStyle w:val="TOC3"/>
        <w:rPr>
          <w:rFonts w:asciiTheme="minorHAnsi" w:eastAsiaTheme="minorEastAsia" w:hAnsiTheme="minorHAnsi" w:cstheme="minorBidi"/>
          <w:noProof/>
          <w:sz w:val="22"/>
          <w:szCs w:val="22"/>
          <w:lang w:val="de-DE"/>
        </w:rPr>
      </w:pPr>
      <w:hyperlink w:anchor="_Toc69254543" w:history="1">
        <w:r w:rsidR="00C4720B" w:rsidRPr="00B10765">
          <w:rPr>
            <w:rStyle w:val="Hyperlink"/>
            <w:noProof/>
          </w:rPr>
          <w:t>8.2.7</w:t>
        </w:r>
        <w:r w:rsidR="00C4720B">
          <w:rPr>
            <w:rFonts w:asciiTheme="minorHAnsi" w:eastAsiaTheme="minorEastAsia" w:hAnsiTheme="minorHAnsi" w:cstheme="minorBidi"/>
            <w:noProof/>
            <w:sz w:val="22"/>
            <w:szCs w:val="22"/>
            <w:lang w:val="de-DE"/>
          </w:rPr>
          <w:tab/>
        </w:r>
        <w:r w:rsidR="00C4720B" w:rsidRPr="00B10765">
          <w:rPr>
            <w:rStyle w:val="Hyperlink"/>
            <w:noProof/>
          </w:rPr>
          <w:t>Edge Weld</w:t>
        </w:r>
        <w:r w:rsidR="00C4720B">
          <w:rPr>
            <w:noProof/>
            <w:webHidden/>
          </w:rPr>
          <w:tab/>
        </w:r>
        <w:r w:rsidR="00C4720B">
          <w:rPr>
            <w:noProof/>
            <w:webHidden/>
          </w:rPr>
          <w:fldChar w:fldCharType="begin"/>
        </w:r>
        <w:r w:rsidR="00C4720B">
          <w:rPr>
            <w:noProof/>
            <w:webHidden/>
          </w:rPr>
          <w:instrText xml:space="preserve"> PAGEREF _Toc69254543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59753094" w14:textId="1AACD7FF"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4" w:history="1">
        <w:r w:rsidR="00C4720B" w:rsidRPr="00B10765">
          <w:rPr>
            <w:rStyle w:val="Hyperlink"/>
            <w:noProof/>
          </w:rPr>
          <w:t>8.2.7.1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_Toc69254544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7FD57F65" w14:textId="02290AC9"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5" w:history="1">
        <w:r w:rsidR="00C4720B" w:rsidRPr="00B10765">
          <w:rPr>
            <w:rStyle w:val="Hyperlink"/>
            <w:noProof/>
          </w:rPr>
          <w:t>8.2.7.2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_Toc69254545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3C853988" w14:textId="4B74A6CA"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6" w:history="1">
        <w:r w:rsidR="00C4720B" w:rsidRPr="00B10765">
          <w:rPr>
            <w:rStyle w:val="Hyperlink"/>
            <w:noProof/>
          </w:rPr>
          <w:t>8.2.7.3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_Toc69254546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5DFCE95A" w14:textId="1A2FD658"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7" w:history="1">
        <w:r w:rsidR="00C4720B" w:rsidRPr="00B10765">
          <w:rPr>
            <w:rStyle w:val="Hyperlink"/>
            <w:noProof/>
          </w:rPr>
          <w:t>8.2.7.4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_Toc69254547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4A90FE75" w14:textId="56F51660"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8" w:history="1">
        <w:r w:rsidR="00C4720B" w:rsidRPr="00B10765">
          <w:rPr>
            <w:rStyle w:val="Hyperlink"/>
            <w:noProof/>
          </w:rPr>
          <w:t>8.2.7.5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_Toc69254548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377EA366" w14:textId="2416A852" w:rsidR="00C4720B" w:rsidRDefault="003E0390">
      <w:pPr>
        <w:pStyle w:val="TOC3"/>
        <w:rPr>
          <w:rFonts w:asciiTheme="minorHAnsi" w:eastAsiaTheme="minorEastAsia" w:hAnsiTheme="minorHAnsi" w:cstheme="minorBidi"/>
          <w:noProof/>
          <w:sz w:val="22"/>
          <w:szCs w:val="22"/>
          <w:lang w:val="de-DE"/>
        </w:rPr>
      </w:pPr>
      <w:hyperlink w:anchor="_Toc69254549" w:history="1">
        <w:r w:rsidR="00C4720B" w:rsidRPr="00B10765">
          <w:rPr>
            <w:rStyle w:val="Hyperlink"/>
            <w:noProof/>
          </w:rPr>
          <w:t>8.2.8</w:t>
        </w:r>
        <w:r w:rsidR="00C4720B">
          <w:rPr>
            <w:rFonts w:asciiTheme="minorHAnsi" w:eastAsiaTheme="minorEastAsia" w:hAnsiTheme="minorHAnsi" w:cstheme="minorBidi"/>
            <w:noProof/>
            <w:sz w:val="22"/>
            <w:szCs w:val="22"/>
            <w:lang w:val="de-DE"/>
          </w:rPr>
          <w:tab/>
        </w:r>
        <w:r w:rsidR="00C4720B" w:rsidRPr="00B10765">
          <w:rPr>
            <w:rStyle w:val="Hyperlink"/>
            <w:noProof/>
          </w:rPr>
          <w:t>I-Weld</w:t>
        </w:r>
        <w:r w:rsidR="00C4720B">
          <w:rPr>
            <w:noProof/>
            <w:webHidden/>
          </w:rPr>
          <w:tab/>
        </w:r>
        <w:r w:rsidR="00C4720B">
          <w:rPr>
            <w:noProof/>
            <w:webHidden/>
          </w:rPr>
          <w:fldChar w:fldCharType="begin"/>
        </w:r>
        <w:r w:rsidR="00C4720B">
          <w:rPr>
            <w:noProof/>
            <w:webHidden/>
          </w:rPr>
          <w:instrText xml:space="preserve"> PAGEREF _Toc69254549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104F522E" w14:textId="15BAD7A1"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0" w:history="1">
        <w:r w:rsidR="00C4720B" w:rsidRPr="00B10765">
          <w:rPr>
            <w:rStyle w:val="Hyperlink"/>
            <w:noProof/>
          </w:rPr>
          <w:t>8.2.8.1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_Toc69254550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4E10652F" w14:textId="5A63339B"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1" w:history="1">
        <w:r w:rsidR="00C4720B" w:rsidRPr="00B10765">
          <w:rPr>
            <w:rStyle w:val="Hyperlink"/>
            <w:noProof/>
          </w:rPr>
          <w:t>8.2.8.2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_Toc69254551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660697EF" w14:textId="14F783BD"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2" w:history="1">
        <w:r w:rsidR="00C4720B" w:rsidRPr="00B10765">
          <w:rPr>
            <w:rStyle w:val="Hyperlink"/>
            <w:noProof/>
          </w:rPr>
          <w:t>8.2.8.3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_Toc69254552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25FFA031" w14:textId="7D6EAA74"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3" w:history="1">
        <w:r w:rsidR="00C4720B" w:rsidRPr="00B10765">
          <w:rPr>
            <w:rStyle w:val="Hyperlink"/>
            <w:noProof/>
          </w:rPr>
          <w:t>8.2.8.4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_Toc69254553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5AB12EA6" w14:textId="7E120A55"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4" w:history="1">
        <w:r w:rsidR="00C4720B" w:rsidRPr="00B10765">
          <w:rPr>
            <w:rStyle w:val="Hyperlink"/>
            <w:noProof/>
          </w:rPr>
          <w:t>8.2.8.5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_Toc69254554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5A576EA5" w14:textId="0762AD35" w:rsidR="00C4720B" w:rsidRDefault="003E0390">
      <w:pPr>
        <w:pStyle w:val="TOC3"/>
        <w:rPr>
          <w:rFonts w:asciiTheme="minorHAnsi" w:eastAsiaTheme="minorEastAsia" w:hAnsiTheme="minorHAnsi" w:cstheme="minorBidi"/>
          <w:noProof/>
          <w:sz w:val="22"/>
          <w:szCs w:val="22"/>
          <w:lang w:val="de-DE"/>
        </w:rPr>
      </w:pPr>
      <w:hyperlink w:anchor="_Toc69254555" w:history="1">
        <w:r w:rsidR="00C4720B" w:rsidRPr="00B10765">
          <w:rPr>
            <w:rStyle w:val="Hyperlink"/>
            <w:noProof/>
          </w:rPr>
          <w:t>8.2.9</w:t>
        </w:r>
        <w:r w:rsidR="00C4720B">
          <w:rPr>
            <w:rFonts w:asciiTheme="minorHAnsi" w:eastAsiaTheme="minorEastAsia" w:hAnsiTheme="minorHAnsi" w:cstheme="minorBidi"/>
            <w:noProof/>
            <w:sz w:val="22"/>
            <w:szCs w:val="22"/>
            <w:lang w:val="de-DE"/>
          </w:rPr>
          <w:tab/>
        </w:r>
        <w:r w:rsidR="00C4720B" w:rsidRPr="00B10765">
          <w:rPr>
            <w:rStyle w:val="Hyperlink"/>
            <w:noProof/>
          </w:rPr>
          <w:t>Overlap Weld</w:t>
        </w:r>
        <w:r w:rsidR="00C4720B">
          <w:rPr>
            <w:noProof/>
            <w:webHidden/>
          </w:rPr>
          <w:tab/>
        </w:r>
        <w:r w:rsidR="00C4720B">
          <w:rPr>
            <w:noProof/>
            <w:webHidden/>
          </w:rPr>
          <w:fldChar w:fldCharType="begin"/>
        </w:r>
        <w:r w:rsidR="00C4720B">
          <w:rPr>
            <w:noProof/>
            <w:webHidden/>
          </w:rPr>
          <w:instrText xml:space="preserve"> PAGEREF _Toc69254555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673C8FB3" w14:textId="3AC8E564"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6" w:history="1">
        <w:r w:rsidR="00C4720B" w:rsidRPr="00B10765">
          <w:rPr>
            <w:rStyle w:val="Hyperlink"/>
            <w:noProof/>
          </w:rPr>
          <w:t>8.2.9.1</w:t>
        </w:r>
        <w:r w:rsidR="00C4720B">
          <w:rPr>
            <w:rFonts w:asciiTheme="minorHAnsi" w:eastAsiaTheme="minorEastAsia" w:hAnsiTheme="minorHAnsi" w:cstheme="minorBidi"/>
            <w:noProof/>
            <w:sz w:val="22"/>
            <w:szCs w:val="22"/>
            <w:lang w:val="de-DE"/>
          </w:rPr>
          <w:tab/>
        </w:r>
        <w:r w:rsidR="00C4720B" w:rsidRPr="00B10765">
          <w:rPr>
            <w:rStyle w:val="Hyperlink"/>
            <w:noProof/>
          </w:rPr>
          <w:t>Simple Overlap Weld</w:t>
        </w:r>
        <w:r w:rsidR="00C4720B">
          <w:rPr>
            <w:noProof/>
            <w:webHidden/>
          </w:rPr>
          <w:tab/>
        </w:r>
        <w:r w:rsidR="00C4720B">
          <w:rPr>
            <w:noProof/>
            <w:webHidden/>
          </w:rPr>
          <w:fldChar w:fldCharType="begin"/>
        </w:r>
        <w:r w:rsidR="00C4720B">
          <w:rPr>
            <w:noProof/>
            <w:webHidden/>
          </w:rPr>
          <w:instrText xml:space="preserve"> PAGEREF _Toc69254556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1961A51D" w14:textId="698D109E"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7" w:history="1">
        <w:r w:rsidR="00C4720B" w:rsidRPr="00B10765">
          <w:rPr>
            <w:rStyle w:val="Hyperlink"/>
            <w:noProof/>
          </w:rPr>
          <w:t>8.2.9.2</w:t>
        </w:r>
        <w:r w:rsidR="00C4720B">
          <w:rPr>
            <w:rFonts w:asciiTheme="minorHAnsi" w:eastAsiaTheme="minorEastAsia" w:hAnsiTheme="minorHAnsi" w:cstheme="minorBidi"/>
            <w:noProof/>
            <w:sz w:val="22"/>
            <w:szCs w:val="22"/>
            <w:lang w:val="de-DE"/>
          </w:rPr>
          <w:tab/>
        </w:r>
        <w:r w:rsidR="00C4720B" w:rsidRPr="00B10765">
          <w:rPr>
            <w:rStyle w:val="Hyperlink"/>
            <w:noProof/>
          </w:rPr>
          <w:t>Single Sided Double Overlap Weld</w:t>
        </w:r>
        <w:r w:rsidR="00C4720B">
          <w:rPr>
            <w:noProof/>
            <w:webHidden/>
          </w:rPr>
          <w:tab/>
        </w:r>
        <w:r w:rsidR="00C4720B">
          <w:rPr>
            <w:noProof/>
            <w:webHidden/>
          </w:rPr>
          <w:fldChar w:fldCharType="begin"/>
        </w:r>
        <w:r w:rsidR="00C4720B">
          <w:rPr>
            <w:noProof/>
            <w:webHidden/>
          </w:rPr>
          <w:instrText xml:space="preserve"> PAGEREF _Toc69254557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52081044" w14:textId="5D4353CA"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8" w:history="1">
        <w:r w:rsidR="00C4720B" w:rsidRPr="00B10765">
          <w:rPr>
            <w:rStyle w:val="Hyperlink"/>
            <w:noProof/>
          </w:rPr>
          <w:t>8.2.9.3</w:t>
        </w:r>
        <w:r w:rsidR="00C4720B">
          <w:rPr>
            <w:rFonts w:asciiTheme="minorHAnsi" w:eastAsiaTheme="minorEastAsia" w:hAnsiTheme="minorHAnsi" w:cstheme="minorBidi"/>
            <w:noProof/>
            <w:sz w:val="22"/>
            <w:szCs w:val="22"/>
            <w:lang w:val="de-DE"/>
          </w:rPr>
          <w:tab/>
        </w:r>
        <w:r w:rsidR="00C4720B" w:rsidRPr="00B10765">
          <w:rPr>
            <w:rStyle w:val="Hyperlink"/>
            <w:noProof/>
          </w:rPr>
          <w:t>Double Sided Double Overlap Weld</w:t>
        </w:r>
        <w:r w:rsidR="00C4720B">
          <w:rPr>
            <w:noProof/>
            <w:webHidden/>
          </w:rPr>
          <w:tab/>
        </w:r>
        <w:r w:rsidR="00C4720B">
          <w:rPr>
            <w:noProof/>
            <w:webHidden/>
          </w:rPr>
          <w:fldChar w:fldCharType="begin"/>
        </w:r>
        <w:r w:rsidR="00C4720B">
          <w:rPr>
            <w:noProof/>
            <w:webHidden/>
          </w:rPr>
          <w:instrText xml:space="preserve"> PAGEREF _Toc69254558 \h </w:instrText>
        </w:r>
        <w:r w:rsidR="00C4720B">
          <w:rPr>
            <w:noProof/>
            <w:webHidden/>
          </w:rPr>
        </w:r>
        <w:r w:rsidR="00C4720B">
          <w:rPr>
            <w:noProof/>
            <w:webHidden/>
          </w:rPr>
          <w:fldChar w:fldCharType="separate"/>
        </w:r>
        <w:r w:rsidR="00B13CD7">
          <w:rPr>
            <w:noProof/>
            <w:webHidden/>
          </w:rPr>
          <w:t>141</w:t>
        </w:r>
        <w:r w:rsidR="00C4720B">
          <w:rPr>
            <w:noProof/>
            <w:webHidden/>
          </w:rPr>
          <w:fldChar w:fldCharType="end"/>
        </w:r>
      </w:hyperlink>
    </w:p>
    <w:p w14:paraId="1A64EC87" w14:textId="3D20777F"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9" w:history="1">
        <w:r w:rsidR="00C4720B" w:rsidRPr="00B10765">
          <w:rPr>
            <w:rStyle w:val="Hyperlink"/>
            <w:noProof/>
          </w:rPr>
          <w:t>8.2.9.4</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_Toc69254559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CD2B922" w14:textId="7245E051"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0" w:history="1">
        <w:r w:rsidR="00C4720B" w:rsidRPr="00B10765">
          <w:rPr>
            <w:rStyle w:val="Hyperlink"/>
            <w:noProof/>
          </w:rPr>
          <w:t>8.2.9.5</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_Toc69254560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B1508C5" w14:textId="1948FC31"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1" w:history="1">
        <w:r w:rsidR="00C4720B" w:rsidRPr="00B10765">
          <w:rPr>
            <w:rStyle w:val="Hyperlink"/>
            <w:noProof/>
          </w:rPr>
          <w:t>8.2.9.6</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_Toc69254561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60FE48FA" w14:textId="2E356F9E" w:rsidR="00C4720B" w:rsidRDefault="003E0390">
      <w:pPr>
        <w:pStyle w:val="TOC3"/>
        <w:rPr>
          <w:rFonts w:asciiTheme="minorHAnsi" w:eastAsiaTheme="minorEastAsia" w:hAnsiTheme="minorHAnsi" w:cstheme="minorBidi"/>
          <w:noProof/>
          <w:sz w:val="22"/>
          <w:szCs w:val="22"/>
          <w:lang w:val="de-DE"/>
        </w:rPr>
      </w:pPr>
      <w:hyperlink w:anchor="_Toc69254562" w:history="1">
        <w:r w:rsidR="00C4720B" w:rsidRPr="00B10765">
          <w:rPr>
            <w:rStyle w:val="Hyperlink"/>
            <w:noProof/>
          </w:rPr>
          <w:t>8.2.10</w:t>
        </w:r>
        <w:r w:rsidR="00C4720B">
          <w:rPr>
            <w:rFonts w:asciiTheme="minorHAnsi" w:eastAsiaTheme="minorEastAsia" w:hAnsiTheme="minorHAnsi" w:cstheme="minorBidi"/>
            <w:noProof/>
            <w:sz w:val="22"/>
            <w:szCs w:val="22"/>
            <w:lang w:val="de-DE"/>
          </w:rPr>
          <w:tab/>
        </w:r>
        <w:r w:rsidR="00C4720B" w:rsidRPr="00B10765">
          <w:rPr>
            <w:rStyle w:val="Hyperlink"/>
            <w:noProof/>
          </w:rPr>
          <w:t>Y-Joint</w:t>
        </w:r>
        <w:r w:rsidR="00C4720B">
          <w:rPr>
            <w:noProof/>
            <w:webHidden/>
          </w:rPr>
          <w:tab/>
        </w:r>
        <w:r w:rsidR="00C4720B">
          <w:rPr>
            <w:noProof/>
            <w:webHidden/>
          </w:rPr>
          <w:fldChar w:fldCharType="begin"/>
        </w:r>
        <w:r w:rsidR="00C4720B">
          <w:rPr>
            <w:noProof/>
            <w:webHidden/>
          </w:rPr>
          <w:instrText xml:space="preserve"> PAGEREF _Toc69254562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16428FBD" w14:textId="6D973B7D"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3" w:history="1">
        <w:r w:rsidR="00C4720B" w:rsidRPr="00B10765">
          <w:rPr>
            <w:rStyle w:val="Hyperlink"/>
            <w:noProof/>
          </w:rPr>
          <w:t>8.2.10.1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_Toc69254563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1291153D" w14:textId="5ECB880B"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4" w:history="1">
        <w:r w:rsidR="00C4720B" w:rsidRPr="00B10765">
          <w:rPr>
            <w:rStyle w:val="Hyperlink"/>
            <w:noProof/>
          </w:rPr>
          <w:t>8.2.10.2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_Toc69254564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62E874E3" w14:textId="43EA7B9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5" w:history="1">
        <w:r w:rsidR="00C4720B" w:rsidRPr="00B10765">
          <w:rPr>
            <w:rStyle w:val="Hyperlink"/>
            <w:noProof/>
          </w:rPr>
          <w:t>8.2.10.3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_Toc69254565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0AD91D5B" w14:textId="6EC0127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6" w:history="1">
        <w:r w:rsidR="00C4720B" w:rsidRPr="00B10765">
          <w:rPr>
            <w:rStyle w:val="Hyperlink"/>
            <w:noProof/>
          </w:rPr>
          <w:t>8.2.10.4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_Toc69254566 \h </w:instrText>
        </w:r>
        <w:r w:rsidR="00C4720B">
          <w:rPr>
            <w:noProof/>
            <w:webHidden/>
          </w:rPr>
        </w:r>
        <w:r w:rsidR="00C4720B">
          <w:rPr>
            <w:noProof/>
            <w:webHidden/>
          </w:rPr>
          <w:fldChar w:fldCharType="separate"/>
        </w:r>
        <w:r w:rsidR="00B13CD7">
          <w:rPr>
            <w:noProof/>
            <w:webHidden/>
          </w:rPr>
          <w:t>146</w:t>
        </w:r>
        <w:r w:rsidR="00C4720B">
          <w:rPr>
            <w:noProof/>
            <w:webHidden/>
          </w:rPr>
          <w:fldChar w:fldCharType="end"/>
        </w:r>
      </w:hyperlink>
    </w:p>
    <w:p w14:paraId="4647ED52" w14:textId="367A745B"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7" w:history="1">
        <w:r w:rsidR="00C4720B" w:rsidRPr="00B10765">
          <w:rPr>
            <w:rStyle w:val="Hyperlink"/>
            <w:noProof/>
          </w:rPr>
          <w:t>8.2.10.5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_Toc69254567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506844A5" w14:textId="1864B2BE" w:rsidR="00C4720B" w:rsidRDefault="003E0390">
      <w:pPr>
        <w:pStyle w:val="TOC3"/>
        <w:rPr>
          <w:rFonts w:asciiTheme="minorHAnsi" w:eastAsiaTheme="minorEastAsia" w:hAnsiTheme="minorHAnsi" w:cstheme="minorBidi"/>
          <w:noProof/>
          <w:sz w:val="22"/>
          <w:szCs w:val="22"/>
          <w:lang w:val="de-DE"/>
        </w:rPr>
      </w:pPr>
      <w:hyperlink w:anchor="_Toc69254568" w:history="1">
        <w:r w:rsidR="00C4720B" w:rsidRPr="00B10765">
          <w:rPr>
            <w:rStyle w:val="Hyperlink"/>
            <w:noProof/>
          </w:rPr>
          <w:t>8.2.11</w:t>
        </w:r>
        <w:r w:rsidR="00C4720B">
          <w:rPr>
            <w:rFonts w:asciiTheme="minorHAnsi" w:eastAsiaTheme="minorEastAsia" w:hAnsiTheme="minorHAnsi" w:cstheme="minorBidi"/>
            <w:noProof/>
            <w:sz w:val="22"/>
            <w:szCs w:val="22"/>
            <w:lang w:val="de-DE"/>
          </w:rPr>
          <w:tab/>
        </w:r>
        <w:r w:rsidR="00C4720B" w:rsidRPr="00B10765">
          <w:rPr>
            <w:rStyle w:val="Hyperlink"/>
            <w:noProof/>
          </w:rPr>
          <w:t>K-Joint</w:t>
        </w:r>
        <w:r w:rsidR="00C4720B">
          <w:rPr>
            <w:noProof/>
            <w:webHidden/>
          </w:rPr>
          <w:tab/>
        </w:r>
        <w:r w:rsidR="00C4720B">
          <w:rPr>
            <w:noProof/>
            <w:webHidden/>
          </w:rPr>
          <w:fldChar w:fldCharType="begin"/>
        </w:r>
        <w:r w:rsidR="00C4720B">
          <w:rPr>
            <w:noProof/>
            <w:webHidden/>
          </w:rPr>
          <w:instrText xml:space="preserve"> PAGEREF _Toc69254568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4B1E5052" w14:textId="64CB7F01"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9" w:history="1">
        <w:r w:rsidR="00C4720B" w:rsidRPr="00B10765">
          <w:rPr>
            <w:rStyle w:val="Hyperlink"/>
            <w:noProof/>
          </w:rPr>
          <w:t>8.2.11.1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_Toc69254569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64FC4695" w14:textId="7EE9ECF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0" w:history="1">
        <w:r w:rsidR="00C4720B" w:rsidRPr="00B10765">
          <w:rPr>
            <w:rStyle w:val="Hyperlink"/>
            <w:noProof/>
          </w:rPr>
          <w:t>8.2.11.2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_Toc69254570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3D2CB871" w14:textId="52E565E7"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1" w:history="1">
        <w:r w:rsidR="00C4720B" w:rsidRPr="00B10765">
          <w:rPr>
            <w:rStyle w:val="Hyperlink"/>
            <w:noProof/>
          </w:rPr>
          <w:t>8.2.11.3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_Toc69254571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77AC999E" w14:textId="53E7AA56"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2" w:history="1">
        <w:r w:rsidR="00C4720B" w:rsidRPr="00B10765">
          <w:rPr>
            <w:rStyle w:val="Hyperlink"/>
            <w:noProof/>
          </w:rPr>
          <w:t>8.2.11.4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_Toc69254572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338E490C" w14:textId="07A6FA3B"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3" w:history="1">
        <w:r w:rsidR="00C4720B" w:rsidRPr="00B10765">
          <w:rPr>
            <w:rStyle w:val="Hyperlink"/>
            <w:noProof/>
          </w:rPr>
          <w:t>8.2.11.5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_Toc69254573 \h </w:instrText>
        </w:r>
        <w:r w:rsidR="00C4720B">
          <w:rPr>
            <w:noProof/>
            <w:webHidden/>
          </w:rPr>
        </w:r>
        <w:r w:rsidR="00C4720B">
          <w:rPr>
            <w:noProof/>
            <w:webHidden/>
          </w:rPr>
          <w:fldChar w:fldCharType="separate"/>
        </w:r>
        <w:r w:rsidR="00B13CD7">
          <w:rPr>
            <w:noProof/>
            <w:webHidden/>
          </w:rPr>
          <w:t>151</w:t>
        </w:r>
        <w:r w:rsidR="00C4720B">
          <w:rPr>
            <w:noProof/>
            <w:webHidden/>
          </w:rPr>
          <w:fldChar w:fldCharType="end"/>
        </w:r>
      </w:hyperlink>
    </w:p>
    <w:p w14:paraId="74951491" w14:textId="75309109" w:rsidR="00C4720B" w:rsidRDefault="003E0390">
      <w:pPr>
        <w:pStyle w:val="TOC3"/>
        <w:rPr>
          <w:rFonts w:asciiTheme="minorHAnsi" w:eastAsiaTheme="minorEastAsia" w:hAnsiTheme="minorHAnsi" w:cstheme="minorBidi"/>
          <w:noProof/>
          <w:sz w:val="22"/>
          <w:szCs w:val="22"/>
          <w:lang w:val="de-DE"/>
        </w:rPr>
      </w:pPr>
      <w:hyperlink w:anchor="_Toc69254574" w:history="1">
        <w:r w:rsidR="00C4720B" w:rsidRPr="00B10765">
          <w:rPr>
            <w:rStyle w:val="Hyperlink"/>
            <w:noProof/>
          </w:rPr>
          <w:t>8.2.12</w:t>
        </w:r>
        <w:r w:rsidR="00C4720B">
          <w:rPr>
            <w:rFonts w:asciiTheme="minorHAnsi" w:eastAsiaTheme="minorEastAsia" w:hAnsiTheme="minorHAnsi" w:cstheme="minorBidi"/>
            <w:noProof/>
            <w:sz w:val="22"/>
            <w:szCs w:val="22"/>
            <w:lang w:val="de-DE"/>
          </w:rPr>
          <w:tab/>
        </w:r>
        <w:r w:rsidR="00C4720B" w:rsidRPr="00B10765">
          <w:rPr>
            <w:rStyle w:val="Hyperlink"/>
            <w:noProof/>
          </w:rPr>
          <w:t>Cruciform Joint</w:t>
        </w:r>
        <w:r w:rsidR="00C4720B">
          <w:rPr>
            <w:noProof/>
            <w:webHidden/>
          </w:rPr>
          <w:tab/>
        </w:r>
        <w:r w:rsidR="00C4720B">
          <w:rPr>
            <w:noProof/>
            <w:webHidden/>
          </w:rPr>
          <w:fldChar w:fldCharType="begin"/>
        </w:r>
        <w:r w:rsidR="00C4720B">
          <w:rPr>
            <w:noProof/>
            <w:webHidden/>
          </w:rPr>
          <w:instrText xml:space="preserve"> PAGEREF _Toc69254574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1642FC42" w14:textId="1BBA78BA"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5" w:history="1">
        <w:r w:rsidR="00C4720B" w:rsidRPr="00B10765">
          <w:rPr>
            <w:rStyle w:val="Hyperlink"/>
            <w:noProof/>
          </w:rPr>
          <w:t>8.2.12.1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_Toc69254575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22D433F0" w14:textId="784A89C2"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6" w:history="1">
        <w:r w:rsidR="00C4720B" w:rsidRPr="00B10765">
          <w:rPr>
            <w:rStyle w:val="Hyperlink"/>
            <w:noProof/>
          </w:rPr>
          <w:t>8.2.12.2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_Toc69254576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41D94E5C" w14:textId="68AC2132"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7" w:history="1">
        <w:r w:rsidR="00C4720B" w:rsidRPr="00B10765">
          <w:rPr>
            <w:rStyle w:val="Hyperlink"/>
            <w:noProof/>
          </w:rPr>
          <w:t>8.2.12.3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_Toc69254577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48A006E6" w14:textId="5AD863F4"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8" w:history="1">
        <w:r w:rsidR="00C4720B" w:rsidRPr="00B10765">
          <w:rPr>
            <w:rStyle w:val="Hyperlink"/>
            <w:noProof/>
          </w:rPr>
          <w:t>8.2.12.4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_Toc69254578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3E35797A" w14:textId="468BBDAC"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9" w:history="1">
        <w:r w:rsidR="00C4720B" w:rsidRPr="00B10765">
          <w:rPr>
            <w:rStyle w:val="Hyperlink"/>
            <w:noProof/>
          </w:rPr>
          <w:t>8.2.12.5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_Toc69254579 \h </w:instrText>
        </w:r>
        <w:r w:rsidR="00C4720B">
          <w:rPr>
            <w:noProof/>
            <w:webHidden/>
          </w:rPr>
        </w:r>
        <w:r w:rsidR="00C4720B">
          <w:rPr>
            <w:noProof/>
            <w:webHidden/>
          </w:rPr>
          <w:fldChar w:fldCharType="separate"/>
        </w:r>
        <w:r w:rsidR="00B13CD7">
          <w:rPr>
            <w:noProof/>
            <w:webHidden/>
          </w:rPr>
          <w:t>155</w:t>
        </w:r>
        <w:r w:rsidR="00C4720B">
          <w:rPr>
            <w:noProof/>
            <w:webHidden/>
          </w:rPr>
          <w:fldChar w:fldCharType="end"/>
        </w:r>
      </w:hyperlink>
    </w:p>
    <w:p w14:paraId="24820195" w14:textId="433BFCAE" w:rsidR="00C4720B" w:rsidRDefault="003E0390">
      <w:pPr>
        <w:pStyle w:val="TOC3"/>
        <w:rPr>
          <w:rFonts w:asciiTheme="minorHAnsi" w:eastAsiaTheme="minorEastAsia" w:hAnsiTheme="minorHAnsi" w:cstheme="minorBidi"/>
          <w:noProof/>
          <w:sz w:val="22"/>
          <w:szCs w:val="22"/>
          <w:lang w:val="de-DE"/>
        </w:rPr>
      </w:pPr>
      <w:hyperlink w:anchor="_Toc69254580" w:history="1">
        <w:r w:rsidR="00C4720B" w:rsidRPr="00B10765">
          <w:rPr>
            <w:rStyle w:val="Hyperlink"/>
            <w:noProof/>
          </w:rPr>
          <w:t>8.2.13</w:t>
        </w:r>
        <w:r w:rsidR="00C4720B">
          <w:rPr>
            <w:rFonts w:asciiTheme="minorHAnsi" w:eastAsiaTheme="minorEastAsia" w:hAnsiTheme="minorHAnsi" w:cstheme="minorBidi"/>
            <w:noProof/>
            <w:sz w:val="22"/>
            <w:szCs w:val="22"/>
            <w:lang w:val="de-DE"/>
          </w:rPr>
          <w:tab/>
        </w:r>
        <w:r w:rsidR="00C4720B" w:rsidRPr="00B10765">
          <w:rPr>
            <w:rStyle w:val="Hyperlink"/>
            <w:noProof/>
          </w:rPr>
          <w:t>Flared Joint</w:t>
        </w:r>
        <w:r w:rsidR="00C4720B">
          <w:rPr>
            <w:noProof/>
            <w:webHidden/>
          </w:rPr>
          <w:tab/>
        </w:r>
        <w:r w:rsidR="00C4720B">
          <w:rPr>
            <w:noProof/>
            <w:webHidden/>
          </w:rPr>
          <w:fldChar w:fldCharType="begin"/>
        </w:r>
        <w:r w:rsidR="00C4720B">
          <w:rPr>
            <w:noProof/>
            <w:webHidden/>
          </w:rPr>
          <w:instrText xml:space="preserve"> PAGEREF _Toc69254580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2A8376D0" w14:textId="575A6FD3"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81" w:history="1">
        <w:r w:rsidR="00C4720B" w:rsidRPr="00B10765">
          <w:rPr>
            <w:rStyle w:val="Hyperlink"/>
            <w:noProof/>
          </w:rPr>
          <w:t>8.2.13.1</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_Toc69254581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1071E08F" w14:textId="3F44EFDC"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82" w:history="1">
        <w:r w:rsidR="00C4720B" w:rsidRPr="00B10765">
          <w:rPr>
            <w:rStyle w:val="Hyperlink"/>
            <w:noProof/>
          </w:rPr>
          <w:t>8.2.13.2</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_Toc69254582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7BC07D00" w14:textId="297BE91E" w:rsidR="00C4720B" w:rsidRDefault="003E0390">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83" w:history="1">
        <w:r w:rsidR="00C4720B" w:rsidRPr="00B10765">
          <w:rPr>
            <w:rStyle w:val="Hyperlink"/>
            <w:noProof/>
          </w:rPr>
          <w:t>8.2.13.3</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_Toc69254583 \h </w:instrText>
        </w:r>
        <w:r w:rsidR="00C4720B">
          <w:rPr>
            <w:noProof/>
            <w:webHidden/>
          </w:rPr>
        </w:r>
        <w:r w:rsidR="00C4720B">
          <w:rPr>
            <w:noProof/>
            <w:webHidden/>
          </w:rPr>
          <w:fldChar w:fldCharType="separate"/>
        </w:r>
        <w:r w:rsidR="00B13CD7">
          <w:rPr>
            <w:noProof/>
            <w:webHidden/>
          </w:rPr>
          <w:t>157</w:t>
        </w:r>
        <w:r w:rsidR="00C4720B">
          <w:rPr>
            <w:noProof/>
            <w:webHidden/>
          </w:rPr>
          <w:fldChar w:fldCharType="end"/>
        </w:r>
      </w:hyperlink>
    </w:p>
    <w:p w14:paraId="22886BE7" w14:textId="66AA1AC8"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4" w:history="1">
        <w:r w:rsidR="00C4720B" w:rsidRPr="00B10765">
          <w:rPr>
            <w:rStyle w:val="Hyperlink"/>
            <w:noProof/>
          </w:rPr>
          <w:t>8.3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Lines</w:t>
        </w:r>
        <w:r w:rsidR="00C4720B">
          <w:rPr>
            <w:noProof/>
            <w:webHidden/>
          </w:rPr>
          <w:tab/>
        </w:r>
        <w:r w:rsidR="00C4720B">
          <w:rPr>
            <w:noProof/>
            <w:webHidden/>
          </w:rPr>
          <w:fldChar w:fldCharType="begin"/>
        </w:r>
        <w:r w:rsidR="00C4720B">
          <w:rPr>
            <w:noProof/>
            <w:webHidden/>
          </w:rPr>
          <w:instrText xml:space="preserve"> PAGEREF _Toc69254584 \h </w:instrText>
        </w:r>
        <w:r w:rsidR="00C4720B">
          <w:rPr>
            <w:noProof/>
            <w:webHidden/>
          </w:rPr>
        </w:r>
        <w:r w:rsidR="00C4720B">
          <w:rPr>
            <w:noProof/>
            <w:webHidden/>
          </w:rPr>
          <w:fldChar w:fldCharType="separate"/>
        </w:r>
        <w:r w:rsidR="00B13CD7">
          <w:rPr>
            <w:noProof/>
            <w:webHidden/>
          </w:rPr>
          <w:t>158</w:t>
        </w:r>
        <w:r w:rsidR="00C4720B">
          <w:rPr>
            <w:noProof/>
            <w:webHidden/>
          </w:rPr>
          <w:fldChar w:fldCharType="end"/>
        </w:r>
      </w:hyperlink>
    </w:p>
    <w:p w14:paraId="66A03CFB" w14:textId="6C864334"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5" w:history="1">
        <w:r w:rsidR="00C4720B" w:rsidRPr="00B10765">
          <w:rPr>
            <w:rStyle w:val="Hyperlink"/>
            <w:noProof/>
          </w:rPr>
          <w:t>8.4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Hemming Flanges</w:t>
        </w:r>
        <w:r w:rsidR="00C4720B">
          <w:rPr>
            <w:noProof/>
            <w:webHidden/>
          </w:rPr>
          <w:tab/>
        </w:r>
        <w:r w:rsidR="00C4720B">
          <w:rPr>
            <w:noProof/>
            <w:webHidden/>
          </w:rPr>
          <w:fldChar w:fldCharType="begin"/>
        </w:r>
        <w:r w:rsidR="00C4720B">
          <w:rPr>
            <w:noProof/>
            <w:webHidden/>
          </w:rPr>
          <w:instrText xml:space="preserve"> PAGEREF _Toc69254585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2C504EA3" w14:textId="54EA7AC8" w:rsidR="00C4720B" w:rsidRDefault="003E0390">
      <w:pPr>
        <w:pStyle w:val="TOC3"/>
        <w:rPr>
          <w:rFonts w:asciiTheme="minorHAnsi" w:eastAsiaTheme="minorEastAsia" w:hAnsiTheme="minorHAnsi" w:cstheme="minorBidi"/>
          <w:noProof/>
          <w:sz w:val="22"/>
          <w:szCs w:val="22"/>
          <w:lang w:val="de-DE"/>
        </w:rPr>
      </w:pPr>
      <w:hyperlink w:anchor="_Toc69254586" w:history="1">
        <w:r w:rsidR="00C4720B" w:rsidRPr="00B10765">
          <w:rPr>
            <w:rStyle w:val="Hyperlink"/>
            <w:noProof/>
          </w:rPr>
          <w:t>8.4.1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_Toc69254586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1FE59ACF" w14:textId="24AF5AAC" w:rsidR="00C4720B" w:rsidRDefault="003E0390">
      <w:pPr>
        <w:pStyle w:val="TOC3"/>
        <w:rPr>
          <w:rFonts w:asciiTheme="minorHAnsi" w:eastAsiaTheme="minorEastAsia" w:hAnsiTheme="minorHAnsi" w:cstheme="minorBidi"/>
          <w:noProof/>
          <w:sz w:val="22"/>
          <w:szCs w:val="22"/>
          <w:lang w:val="de-DE"/>
        </w:rPr>
      </w:pPr>
      <w:hyperlink w:anchor="_Toc69254587" w:history="1">
        <w:r w:rsidR="00C4720B" w:rsidRPr="00B10765">
          <w:rPr>
            <w:rStyle w:val="Hyperlink"/>
            <w:noProof/>
          </w:rPr>
          <w:t>8.4.2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noProof/>
          </w:rPr>
          <w:t>&lt;hemming/&gt;</w:t>
        </w:r>
        <w:r w:rsidR="00C4720B">
          <w:rPr>
            <w:noProof/>
            <w:webHidden/>
          </w:rPr>
          <w:tab/>
        </w:r>
        <w:r w:rsidR="00C4720B">
          <w:rPr>
            <w:noProof/>
            <w:webHidden/>
          </w:rPr>
          <w:fldChar w:fldCharType="begin"/>
        </w:r>
        <w:r w:rsidR="00C4720B">
          <w:rPr>
            <w:noProof/>
            <w:webHidden/>
          </w:rPr>
          <w:instrText xml:space="preserve"> PAGEREF _Toc69254587 \h </w:instrText>
        </w:r>
        <w:r w:rsidR="00C4720B">
          <w:rPr>
            <w:noProof/>
            <w:webHidden/>
          </w:rPr>
        </w:r>
        <w:r w:rsidR="00C4720B">
          <w:rPr>
            <w:noProof/>
            <w:webHidden/>
          </w:rPr>
          <w:fldChar w:fldCharType="separate"/>
        </w:r>
        <w:r w:rsidR="00B13CD7">
          <w:rPr>
            <w:noProof/>
            <w:webHidden/>
          </w:rPr>
          <w:t>161</w:t>
        </w:r>
        <w:r w:rsidR="00C4720B">
          <w:rPr>
            <w:noProof/>
            <w:webHidden/>
          </w:rPr>
          <w:fldChar w:fldCharType="end"/>
        </w:r>
      </w:hyperlink>
    </w:p>
    <w:p w14:paraId="4670B7A3" w14:textId="17C58818"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8" w:history="1">
        <w:r w:rsidR="00C4720B" w:rsidRPr="00B10765">
          <w:rPr>
            <w:rStyle w:val="Hyperlink"/>
            <w:noProof/>
          </w:rPr>
          <w:t>8.5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Sequence Connections</w:t>
        </w:r>
        <w:r w:rsidR="00C4720B">
          <w:rPr>
            <w:noProof/>
            <w:webHidden/>
          </w:rPr>
          <w:tab/>
        </w:r>
        <w:r w:rsidR="00C4720B">
          <w:rPr>
            <w:noProof/>
            <w:webHidden/>
          </w:rPr>
          <w:fldChar w:fldCharType="begin"/>
        </w:r>
        <w:r w:rsidR="00C4720B">
          <w:rPr>
            <w:noProof/>
            <w:webHidden/>
          </w:rPr>
          <w:instrText xml:space="preserve"> PAGEREF _Toc69254588 \h </w:instrText>
        </w:r>
        <w:r w:rsidR="00C4720B">
          <w:rPr>
            <w:noProof/>
            <w:webHidden/>
          </w:rPr>
        </w:r>
        <w:r w:rsidR="00C4720B">
          <w:rPr>
            <w:noProof/>
            <w:webHidden/>
          </w:rPr>
          <w:fldChar w:fldCharType="separate"/>
        </w:r>
        <w:r w:rsidR="00B13CD7">
          <w:rPr>
            <w:noProof/>
            <w:webHidden/>
          </w:rPr>
          <w:t>164</w:t>
        </w:r>
        <w:r w:rsidR="00C4720B">
          <w:rPr>
            <w:noProof/>
            <w:webHidden/>
          </w:rPr>
          <w:fldChar w:fldCharType="end"/>
        </w:r>
      </w:hyperlink>
    </w:p>
    <w:p w14:paraId="6D41CA25" w14:textId="530CB0BB" w:rsidR="00C4720B" w:rsidRDefault="003E039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89" w:history="1">
        <w:r w:rsidR="00C4720B" w:rsidRPr="00B10765">
          <w:rPr>
            <w:rStyle w:val="Hyperlink"/>
            <w:noProof/>
            <w14:scene3d>
              <w14:camera w14:prst="orthographicFront"/>
              <w14:lightRig w14:rig="threePt" w14:dir="t">
                <w14:rot w14:lat="0" w14:lon="0" w14:rev="0"/>
              </w14:lightRig>
            </w14:scene3d>
          </w:rPr>
          <w:t>9</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2D connections</w:t>
        </w:r>
        <w:r w:rsidR="00C4720B">
          <w:rPr>
            <w:noProof/>
            <w:webHidden/>
          </w:rPr>
          <w:tab/>
        </w:r>
        <w:r w:rsidR="00C4720B">
          <w:rPr>
            <w:noProof/>
            <w:webHidden/>
          </w:rPr>
          <w:fldChar w:fldCharType="begin"/>
        </w:r>
        <w:r w:rsidR="00C4720B">
          <w:rPr>
            <w:noProof/>
            <w:webHidden/>
          </w:rPr>
          <w:instrText xml:space="preserve"> PAGEREF _Toc69254589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FF4D6CB" w14:textId="6F5F5571"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0" w:history="1">
        <w:r w:rsidR="00C4720B" w:rsidRPr="00B10765">
          <w:rPr>
            <w:rStyle w:val="Hyperlink"/>
            <w:noProof/>
          </w:rPr>
          <w:t>9.1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_Toc69254590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3EE0EC35" w14:textId="21C3C520" w:rsidR="00C4720B" w:rsidRDefault="003E0390">
      <w:pPr>
        <w:pStyle w:val="TOC3"/>
        <w:rPr>
          <w:rFonts w:asciiTheme="minorHAnsi" w:eastAsiaTheme="minorEastAsia" w:hAnsiTheme="minorHAnsi" w:cstheme="minorBidi"/>
          <w:noProof/>
          <w:sz w:val="22"/>
          <w:szCs w:val="22"/>
          <w:lang w:val="de-DE"/>
        </w:rPr>
      </w:pPr>
      <w:hyperlink w:anchor="_Toc69254591" w:history="1">
        <w:r w:rsidR="00C4720B" w:rsidRPr="00B10765">
          <w:rPr>
            <w:rStyle w:val="Hyperlink"/>
            <w:noProof/>
          </w:rPr>
          <w:t>9.1.1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_Toc69254591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55D28B83" w14:textId="1283038E" w:rsidR="00C4720B" w:rsidRDefault="003E0390">
      <w:pPr>
        <w:pStyle w:val="TOC3"/>
        <w:rPr>
          <w:rFonts w:asciiTheme="minorHAnsi" w:eastAsiaTheme="minorEastAsia" w:hAnsiTheme="minorHAnsi" w:cstheme="minorBidi"/>
          <w:noProof/>
          <w:sz w:val="22"/>
          <w:szCs w:val="22"/>
          <w:lang w:val="de-DE"/>
        </w:rPr>
      </w:pPr>
      <w:hyperlink w:anchor="_Toc69254592" w:history="1">
        <w:r w:rsidR="00C4720B" w:rsidRPr="00B10765">
          <w:rPr>
            <w:rStyle w:val="Hyperlink"/>
            <w:noProof/>
          </w:rPr>
          <w:t>9.1.2</w:t>
        </w:r>
        <w:r w:rsidR="00C4720B">
          <w:rPr>
            <w:rFonts w:asciiTheme="minorHAnsi" w:eastAsiaTheme="minorEastAsia" w:hAnsiTheme="minorHAnsi" w:cstheme="minorBidi"/>
            <w:noProof/>
            <w:sz w:val="22"/>
            <w:szCs w:val="22"/>
            <w:lang w:val="de-DE"/>
          </w:rPr>
          <w:tab/>
        </w:r>
        <w:r w:rsidR="00C4720B" w:rsidRPr="00B10765">
          <w:rPr>
            <w:rStyle w:val="Hyperlink"/>
            <w:noProof/>
          </w:rPr>
          <w:t>Connection Face</w:t>
        </w:r>
        <w:r w:rsidR="00C4720B">
          <w:rPr>
            <w:noProof/>
            <w:webHidden/>
          </w:rPr>
          <w:tab/>
        </w:r>
        <w:r w:rsidR="00C4720B">
          <w:rPr>
            <w:noProof/>
            <w:webHidden/>
          </w:rPr>
          <w:fldChar w:fldCharType="begin"/>
        </w:r>
        <w:r w:rsidR="00C4720B">
          <w:rPr>
            <w:noProof/>
            <w:webHidden/>
          </w:rPr>
          <w:instrText xml:space="preserve"> PAGEREF _Toc69254592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93F0DC4" w14:textId="0352E3BE" w:rsidR="00C4720B" w:rsidRDefault="003E0390">
      <w:pPr>
        <w:pStyle w:val="TOC3"/>
        <w:rPr>
          <w:rFonts w:asciiTheme="minorHAnsi" w:eastAsiaTheme="minorEastAsia" w:hAnsiTheme="minorHAnsi" w:cstheme="minorBidi"/>
          <w:noProof/>
          <w:sz w:val="22"/>
          <w:szCs w:val="22"/>
          <w:lang w:val="de-DE"/>
        </w:rPr>
      </w:pPr>
      <w:hyperlink w:anchor="_Toc69254593" w:history="1">
        <w:r w:rsidR="00C4720B" w:rsidRPr="00B10765">
          <w:rPr>
            <w:rStyle w:val="Hyperlink"/>
            <w:noProof/>
          </w:rPr>
          <w:t>9.1.3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_Toc69254593 \h </w:instrText>
        </w:r>
        <w:r w:rsidR="00C4720B">
          <w:rPr>
            <w:noProof/>
            <w:webHidden/>
          </w:rPr>
        </w:r>
        <w:r w:rsidR="00C4720B">
          <w:rPr>
            <w:noProof/>
            <w:webHidden/>
          </w:rPr>
          <w:fldChar w:fldCharType="separate"/>
        </w:r>
        <w:r w:rsidR="00B13CD7">
          <w:rPr>
            <w:noProof/>
            <w:webHidden/>
          </w:rPr>
          <w:t>169</w:t>
        </w:r>
        <w:r w:rsidR="00C4720B">
          <w:rPr>
            <w:noProof/>
            <w:webHidden/>
          </w:rPr>
          <w:fldChar w:fldCharType="end"/>
        </w:r>
      </w:hyperlink>
    </w:p>
    <w:p w14:paraId="52FFBE44" w14:textId="41E6248D"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4" w:history="1">
        <w:r w:rsidR="00C4720B" w:rsidRPr="00B10765">
          <w:rPr>
            <w:rStyle w:val="Hyperlink"/>
            <w:noProof/>
          </w:rPr>
          <w:t>9.2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Faces</w:t>
        </w:r>
        <w:r w:rsidR="00C4720B">
          <w:rPr>
            <w:noProof/>
            <w:webHidden/>
          </w:rPr>
          <w:tab/>
        </w:r>
        <w:r w:rsidR="00C4720B">
          <w:rPr>
            <w:noProof/>
            <w:webHidden/>
          </w:rPr>
          <w:fldChar w:fldCharType="begin"/>
        </w:r>
        <w:r w:rsidR="00C4720B">
          <w:rPr>
            <w:noProof/>
            <w:webHidden/>
          </w:rPr>
          <w:instrText xml:space="preserve"> PAGEREF _Toc69254594 \h </w:instrText>
        </w:r>
        <w:r w:rsidR="00C4720B">
          <w:rPr>
            <w:noProof/>
            <w:webHidden/>
          </w:rPr>
        </w:r>
        <w:r w:rsidR="00C4720B">
          <w:rPr>
            <w:noProof/>
            <w:webHidden/>
          </w:rPr>
          <w:fldChar w:fldCharType="separate"/>
        </w:r>
        <w:r w:rsidR="00B13CD7">
          <w:rPr>
            <w:noProof/>
            <w:webHidden/>
          </w:rPr>
          <w:t>170</w:t>
        </w:r>
        <w:r w:rsidR="00C4720B">
          <w:rPr>
            <w:noProof/>
            <w:webHidden/>
          </w:rPr>
          <w:fldChar w:fldCharType="end"/>
        </w:r>
      </w:hyperlink>
    </w:p>
    <w:p w14:paraId="38331B08" w14:textId="049F0299" w:rsidR="00C4720B" w:rsidRDefault="003E0390">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5" w:history="1">
        <w:r w:rsidR="00C4720B" w:rsidRPr="00B10765">
          <w:rPr>
            <w:rStyle w:val="Hyperlink"/>
            <w:noProof/>
            <w14:scene3d>
              <w14:camera w14:prst="orthographicFront"/>
              <w14:lightRig w14:rig="threePt" w14:dir="t">
                <w14:rot w14:lat="0" w14:lon="0" w14:rev="0"/>
              </w14:lightRig>
            </w14:scene3d>
          </w:rPr>
          <w:t>10</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Appendix</w:t>
        </w:r>
        <w:r w:rsidR="00C4720B">
          <w:rPr>
            <w:noProof/>
            <w:webHidden/>
          </w:rPr>
          <w:tab/>
        </w:r>
        <w:r w:rsidR="00C4720B">
          <w:rPr>
            <w:noProof/>
            <w:webHidden/>
          </w:rPr>
          <w:fldChar w:fldCharType="begin"/>
        </w:r>
        <w:r w:rsidR="00C4720B">
          <w:rPr>
            <w:noProof/>
            <w:webHidden/>
          </w:rPr>
          <w:instrText xml:space="preserve"> PAGEREF _Toc69254595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1BA0E411" w14:textId="46BA2348"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6" w:history="1">
        <w:r w:rsidR="00C4720B" w:rsidRPr="00B10765">
          <w:rPr>
            <w:rStyle w:val="Hyperlink"/>
            <w:noProof/>
          </w:rPr>
          <w:t>10.1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Derivation of formulae used for Regular Intermittent Welds</w:t>
        </w:r>
        <w:r w:rsidR="00C4720B">
          <w:rPr>
            <w:noProof/>
            <w:webHidden/>
          </w:rPr>
          <w:tab/>
        </w:r>
        <w:r w:rsidR="00C4720B">
          <w:rPr>
            <w:noProof/>
            <w:webHidden/>
          </w:rPr>
          <w:fldChar w:fldCharType="begin"/>
        </w:r>
        <w:r w:rsidR="00C4720B">
          <w:rPr>
            <w:noProof/>
            <w:webHidden/>
          </w:rPr>
          <w:instrText xml:space="preserve"> PAGEREF _Toc69254596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065A11B5" w14:textId="0628981D" w:rsidR="00C4720B" w:rsidRDefault="003E0390">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7" w:history="1">
        <w:r w:rsidR="00C4720B" w:rsidRPr="00B10765">
          <w:rPr>
            <w:rStyle w:val="Hyperlink"/>
            <w:noProof/>
            <w14:scene3d>
              <w14:camera w14:prst="orthographicFront"/>
              <w14:lightRig w14:rig="threePt" w14:dir="t">
                <w14:rot w14:lat="0" w14:lon="0" w14:rev="0"/>
              </w14:lightRig>
            </w14:scene3d>
          </w:rPr>
          <w:t>11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Future extensions</w:t>
        </w:r>
        <w:r w:rsidR="00C4720B">
          <w:rPr>
            <w:noProof/>
            <w:webHidden/>
          </w:rPr>
          <w:tab/>
        </w:r>
        <w:r w:rsidR="00C4720B">
          <w:rPr>
            <w:noProof/>
            <w:webHidden/>
          </w:rPr>
          <w:fldChar w:fldCharType="begin"/>
        </w:r>
        <w:r w:rsidR="00C4720B">
          <w:rPr>
            <w:noProof/>
            <w:webHidden/>
          </w:rPr>
          <w:instrText xml:space="preserve"> PAGEREF _Toc69254597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486602B4" w14:textId="2F0F6DE6"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8" w:history="1">
        <w:r w:rsidR="00C4720B" w:rsidRPr="00B10765">
          <w:rPr>
            <w:rStyle w:val="Hyperlink"/>
            <w:noProof/>
          </w:rPr>
          <w:t>11.1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Additional parameters for spot and seam welds</w:t>
        </w:r>
        <w:r w:rsidR="00C4720B">
          <w:rPr>
            <w:noProof/>
            <w:webHidden/>
          </w:rPr>
          <w:tab/>
        </w:r>
        <w:r w:rsidR="00C4720B">
          <w:rPr>
            <w:noProof/>
            <w:webHidden/>
          </w:rPr>
          <w:fldChar w:fldCharType="begin"/>
        </w:r>
        <w:r w:rsidR="00C4720B">
          <w:rPr>
            <w:noProof/>
            <w:webHidden/>
          </w:rPr>
          <w:instrText xml:space="preserve"> PAGEREF _Toc69254598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C8284D7" w14:textId="2AB438B1" w:rsidR="00C4720B" w:rsidRDefault="003E039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9" w:history="1">
        <w:r w:rsidR="00C4720B" w:rsidRPr="00B10765">
          <w:rPr>
            <w:rStyle w:val="Hyperlink"/>
            <w:noProof/>
          </w:rPr>
          <w:t>11.2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Other relevant and new joint types</w:t>
        </w:r>
        <w:r w:rsidR="00C4720B">
          <w:rPr>
            <w:noProof/>
            <w:webHidden/>
          </w:rPr>
          <w:tab/>
        </w:r>
        <w:r w:rsidR="00C4720B">
          <w:rPr>
            <w:noProof/>
            <w:webHidden/>
          </w:rPr>
          <w:fldChar w:fldCharType="begin"/>
        </w:r>
        <w:r w:rsidR="00C4720B">
          <w:rPr>
            <w:noProof/>
            <w:webHidden/>
          </w:rPr>
          <w:instrText xml:space="preserve"> PAGEREF _Toc69254599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62EF098" w14:textId="2D0513ED" w:rsidR="00C4720B" w:rsidRDefault="003E0390">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0" w:history="1">
        <w:r w:rsidR="00C4720B" w:rsidRPr="00B10765">
          <w:rPr>
            <w:rStyle w:val="Hyperlink"/>
            <w:noProof/>
            <w14:scene3d>
              <w14:camera w14:prst="orthographicFront"/>
              <w14:lightRig w14:rig="threePt" w14:dir="t">
                <w14:rot w14:lat="0" w14:lon="0" w14:rev="0"/>
              </w14:lightRig>
            </w14:scene3d>
          </w:rPr>
          <w:t>12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Disclaimer</w:t>
        </w:r>
        <w:r w:rsidR="00C4720B">
          <w:rPr>
            <w:noProof/>
            <w:webHidden/>
          </w:rPr>
          <w:tab/>
        </w:r>
        <w:r w:rsidR="00C4720B">
          <w:rPr>
            <w:noProof/>
            <w:webHidden/>
          </w:rPr>
          <w:fldChar w:fldCharType="begin"/>
        </w:r>
        <w:r w:rsidR="00C4720B">
          <w:rPr>
            <w:noProof/>
            <w:webHidden/>
          </w:rPr>
          <w:instrText xml:space="preserve"> PAGEREF _Toc69254600 \h </w:instrText>
        </w:r>
        <w:r w:rsidR="00C4720B">
          <w:rPr>
            <w:noProof/>
            <w:webHidden/>
          </w:rPr>
        </w:r>
        <w:r w:rsidR="00C4720B">
          <w:rPr>
            <w:noProof/>
            <w:webHidden/>
          </w:rPr>
          <w:fldChar w:fldCharType="separate"/>
        </w:r>
        <w:r w:rsidR="00B13CD7">
          <w:rPr>
            <w:noProof/>
            <w:webHidden/>
          </w:rPr>
          <w:t>176</w:t>
        </w:r>
        <w:r w:rsidR="00C4720B">
          <w:rPr>
            <w:noProof/>
            <w:webHidden/>
          </w:rPr>
          <w:fldChar w:fldCharType="end"/>
        </w:r>
      </w:hyperlink>
    </w:p>
    <w:p w14:paraId="51D0AB71" w14:textId="6A776C31" w:rsidR="00C4720B" w:rsidRDefault="003E0390">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1" w:history="1">
        <w:r w:rsidR="00C4720B" w:rsidRPr="00B10765">
          <w:rPr>
            <w:rStyle w:val="Hyperlink"/>
            <w:noProof/>
            <w14:scene3d>
              <w14:camera w14:prst="orthographicFront"/>
              <w14:lightRig w14:rig="threePt" w14:dir="t">
                <w14:rot w14:lat="0" w14:lon="0" w14:rev="0"/>
              </w14:lightRig>
            </w14:scene3d>
          </w:rPr>
          <w:t>13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References</w:t>
        </w:r>
        <w:r w:rsidR="00C4720B">
          <w:rPr>
            <w:noProof/>
            <w:webHidden/>
          </w:rPr>
          <w:tab/>
        </w:r>
        <w:r w:rsidR="00C4720B">
          <w:rPr>
            <w:noProof/>
            <w:webHidden/>
          </w:rPr>
          <w:fldChar w:fldCharType="begin"/>
        </w:r>
        <w:r w:rsidR="00C4720B">
          <w:rPr>
            <w:noProof/>
            <w:webHidden/>
          </w:rPr>
          <w:instrText xml:space="preserve"> PAGEREF _Toc69254601 \h </w:instrText>
        </w:r>
        <w:r w:rsidR="00C4720B">
          <w:rPr>
            <w:noProof/>
            <w:webHidden/>
          </w:rPr>
        </w:r>
        <w:r w:rsidR="00C4720B">
          <w:rPr>
            <w:noProof/>
            <w:webHidden/>
          </w:rPr>
          <w:fldChar w:fldCharType="separate"/>
        </w:r>
        <w:r w:rsidR="00B13CD7">
          <w:rPr>
            <w:noProof/>
            <w:webHidden/>
          </w:rPr>
          <w:t>177</w:t>
        </w:r>
        <w:r w:rsidR="00C4720B">
          <w:rPr>
            <w:noProof/>
            <w:webHidden/>
          </w:rPr>
          <w:fldChar w:fldCharType="end"/>
        </w:r>
      </w:hyperlink>
    </w:p>
    <w:p w14:paraId="1B3DA069" w14:textId="4D4DFF0B"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Besides the editorial work, other key improvement steps of the herewith described Version 3.1 are the developed xsd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Kaps,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Paragraph"/>
        <w:numPr>
          <w:ilvl w:val="0"/>
          <w:numId w:val="48"/>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7A6E34">
      <w:pPr>
        <w:pStyle w:val="ListParagraph"/>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Paragraph"/>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55D7017B" w14:textId="1F087B51" w:rsidR="00F21DA3"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255767" w:history="1">
        <w:r w:rsidR="00F21DA3" w:rsidRPr="00A03DEC">
          <w:rPr>
            <w:rStyle w:val="Hyperlink"/>
            <w:noProof/>
          </w:rPr>
          <w:t>Figure 1: Seam weld as 1</w:t>
        </w:r>
        <w:r w:rsidR="00F21DA3" w:rsidRPr="00A03DEC">
          <w:rPr>
            <w:rStyle w:val="Hyperlink"/>
            <w:noProof/>
          </w:rPr>
          <w:noBreakHyphen/>
          <w:t>dimensional joint</w:t>
        </w:r>
        <w:r w:rsidR="00F21DA3">
          <w:rPr>
            <w:noProof/>
            <w:webHidden/>
          </w:rPr>
          <w:tab/>
        </w:r>
        <w:r w:rsidR="00F21DA3">
          <w:rPr>
            <w:noProof/>
            <w:webHidden/>
          </w:rPr>
          <w:fldChar w:fldCharType="begin"/>
        </w:r>
        <w:r w:rsidR="00F21DA3">
          <w:rPr>
            <w:noProof/>
            <w:webHidden/>
          </w:rPr>
          <w:instrText xml:space="preserve"> PAGEREF _Toc69255767 \h </w:instrText>
        </w:r>
        <w:r w:rsidR="00F21DA3">
          <w:rPr>
            <w:noProof/>
            <w:webHidden/>
          </w:rPr>
        </w:r>
        <w:r w:rsidR="00F21DA3">
          <w:rPr>
            <w:noProof/>
            <w:webHidden/>
          </w:rPr>
          <w:fldChar w:fldCharType="separate"/>
        </w:r>
        <w:r w:rsidR="00F21DA3">
          <w:rPr>
            <w:noProof/>
            <w:webHidden/>
          </w:rPr>
          <w:t>24</w:t>
        </w:r>
        <w:r w:rsidR="00F21DA3">
          <w:rPr>
            <w:noProof/>
            <w:webHidden/>
          </w:rPr>
          <w:fldChar w:fldCharType="end"/>
        </w:r>
      </w:hyperlink>
    </w:p>
    <w:p w14:paraId="3460A646" w14:textId="255DF340"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68" w:history="1">
        <w:r w:rsidR="00F21DA3" w:rsidRPr="00A03DEC">
          <w:rPr>
            <w:rStyle w:val="Hyperlink"/>
            <w:noProof/>
          </w:rPr>
          <w:t>Figure 2: Topological Relations between Parts and Assemblies</w:t>
        </w:r>
        <w:r w:rsidR="00F21DA3">
          <w:rPr>
            <w:noProof/>
            <w:webHidden/>
          </w:rPr>
          <w:tab/>
        </w:r>
        <w:r w:rsidR="00F21DA3">
          <w:rPr>
            <w:noProof/>
            <w:webHidden/>
          </w:rPr>
          <w:fldChar w:fldCharType="begin"/>
        </w:r>
        <w:r w:rsidR="00F21DA3">
          <w:rPr>
            <w:noProof/>
            <w:webHidden/>
          </w:rPr>
          <w:instrText xml:space="preserve"> PAGEREF _Toc69255768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7AD7960E" w14:textId="5C8E873D"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69" w:history="1">
        <w:r w:rsidR="00F21DA3" w:rsidRPr="00A03DEC">
          <w:rPr>
            <w:rStyle w:val="Hyperlink"/>
            <w:noProof/>
          </w:rPr>
          <w:t>Figure 3: Product Structures Fitting to Previous Figure.</w:t>
        </w:r>
        <w:r w:rsidR="00F21DA3">
          <w:rPr>
            <w:noProof/>
            <w:webHidden/>
          </w:rPr>
          <w:tab/>
        </w:r>
        <w:r w:rsidR="00F21DA3">
          <w:rPr>
            <w:noProof/>
            <w:webHidden/>
          </w:rPr>
          <w:fldChar w:fldCharType="begin"/>
        </w:r>
        <w:r w:rsidR="00F21DA3">
          <w:rPr>
            <w:noProof/>
            <w:webHidden/>
          </w:rPr>
          <w:instrText xml:space="preserve"> PAGEREF _Toc69255769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3BA493FE" w14:textId="7FA4E93F"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0" w:history="1">
        <w:r w:rsidR="00F21DA3" w:rsidRPr="00A03DEC">
          <w:rPr>
            <w:rStyle w:val="Hyperlink"/>
            <w:noProof/>
          </w:rPr>
          <w:t>Figure 4: The Development Process</w:t>
        </w:r>
        <w:r w:rsidR="00F21DA3">
          <w:rPr>
            <w:noProof/>
            <w:webHidden/>
          </w:rPr>
          <w:tab/>
        </w:r>
        <w:r w:rsidR="00F21DA3">
          <w:rPr>
            <w:noProof/>
            <w:webHidden/>
          </w:rPr>
          <w:fldChar w:fldCharType="begin"/>
        </w:r>
        <w:r w:rsidR="00F21DA3">
          <w:rPr>
            <w:noProof/>
            <w:webHidden/>
          </w:rPr>
          <w:instrText xml:space="preserve"> PAGEREF _Toc69255770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33CE4952" w14:textId="6B78E10C"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1" w:history="1">
        <w:r w:rsidR="00F21DA3" w:rsidRPr="00A03DEC">
          <w:rPr>
            <w:rStyle w:val="Hyperlink"/>
            <w:noProof/>
          </w:rPr>
          <w:t>Figure 5: χMCF as a Platform for Connection Information in the Complete Development Process</w:t>
        </w:r>
        <w:r w:rsidR="00F21DA3">
          <w:rPr>
            <w:noProof/>
            <w:webHidden/>
          </w:rPr>
          <w:tab/>
        </w:r>
        <w:r w:rsidR="00F21DA3">
          <w:rPr>
            <w:noProof/>
            <w:webHidden/>
          </w:rPr>
          <w:fldChar w:fldCharType="begin"/>
        </w:r>
        <w:r w:rsidR="00F21DA3">
          <w:rPr>
            <w:noProof/>
            <w:webHidden/>
          </w:rPr>
          <w:instrText xml:space="preserve"> PAGEREF _Toc69255771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0BDFA4A9" w14:textId="2A20DC29"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2" w:history="1">
        <w:r w:rsidR="00F21DA3" w:rsidRPr="00A03DEC">
          <w:rPr>
            <w:rStyle w:val="Hyperlink"/>
            <w:noProof/>
          </w:rPr>
          <w:t>Figure 6: Weld line crossing tailored blank vs. weld line crossing physical gap</w:t>
        </w:r>
        <w:r w:rsidR="00F21DA3">
          <w:rPr>
            <w:noProof/>
            <w:webHidden/>
          </w:rPr>
          <w:tab/>
        </w:r>
        <w:r w:rsidR="00F21DA3">
          <w:rPr>
            <w:noProof/>
            <w:webHidden/>
          </w:rPr>
          <w:fldChar w:fldCharType="begin"/>
        </w:r>
        <w:r w:rsidR="00F21DA3">
          <w:rPr>
            <w:noProof/>
            <w:webHidden/>
          </w:rPr>
          <w:instrText xml:space="preserve"> PAGEREF _Toc69255772 \h </w:instrText>
        </w:r>
        <w:r w:rsidR="00F21DA3">
          <w:rPr>
            <w:noProof/>
            <w:webHidden/>
          </w:rPr>
        </w:r>
        <w:r w:rsidR="00F21DA3">
          <w:rPr>
            <w:noProof/>
            <w:webHidden/>
          </w:rPr>
          <w:fldChar w:fldCharType="separate"/>
        </w:r>
        <w:r w:rsidR="00F21DA3">
          <w:rPr>
            <w:noProof/>
            <w:webHidden/>
          </w:rPr>
          <w:t>31</w:t>
        </w:r>
        <w:r w:rsidR="00F21DA3">
          <w:rPr>
            <w:noProof/>
            <w:webHidden/>
          </w:rPr>
          <w:fldChar w:fldCharType="end"/>
        </w:r>
      </w:hyperlink>
    </w:p>
    <w:p w14:paraId="1DBCA104" w14:textId="037F1297"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1" w:anchor="_Toc69255773" w:history="1">
        <w:r w:rsidR="00F21DA3" w:rsidRPr="00A03DEC">
          <w:rPr>
            <w:rStyle w:val="Hyperlink"/>
            <w:noProof/>
          </w:rPr>
          <w:t>Figure 7: special topologies</w:t>
        </w:r>
        <w:r w:rsidR="00F21DA3">
          <w:rPr>
            <w:noProof/>
            <w:webHidden/>
          </w:rPr>
          <w:tab/>
        </w:r>
        <w:r w:rsidR="00F21DA3">
          <w:rPr>
            <w:noProof/>
            <w:webHidden/>
          </w:rPr>
          <w:fldChar w:fldCharType="begin"/>
        </w:r>
        <w:r w:rsidR="00F21DA3">
          <w:rPr>
            <w:noProof/>
            <w:webHidden/>
          </w:rPr>
          <w:instrText xml:space="preserve"> PAGEREF _Toc69255773 \h </w:instrText>
        </w:r>
        <w:r w:rsidR="00F21DA3">
          <w:rPr>
            <w:noProof/>
            <w:webHidden/>
          </w:rPr>
        </w:r>
        <w:r w:rsidR="00F21DA3">
          <w:rPr>
            <w:noProof/>
            <w:webHidden/>
          </w:rPr>
          <w:fldChar w:fldCharType="separate"/>
        </w:r>
        <w:r w:rsidR="00F21DA3">
          <w:rPr>
            <w:noProof/>
            <w:webHidden/>
          </w:rPr>
          <w:t>41</w:t>
        </w:r>
        <w:r w:rsidR="00F21DA3">
          <w:rPr>
            <w:noProof/>
            <w:webHidden/>
          </w:rPr>
          <w:fldChar w:fldCharType="end"/>
        </w:r>
      </w:hyperlink>
    </w:p>
    <w:p w14:paraId="6879E414" w14:textId="2037EBAE"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4" w:history="1">
        <w:r w:rsidR="00F21DA3" w:rsidRPr="00A03DEC">
          <w:rPr>
            <w:rStyle w:val="Hyperlink"/>
            <w:noProof/>
          </w:rPr>
          <w:t>Figure 8: Robscans with Different Rotation Angles; Two of them Mirrored</w:t>
        </w:r>
        <w:r w:rsidR="00F21DA3">
          <w:rPr>
            <w:noProof/>
            <w:webHidden/>
          </w:rPr>
          <w:tab/>
        </w:r>
        <w:r w:rsidR="00F21DA3">
          <w:rPr>
            <w:noProof/>
            <w:webHidden/>
          </w:rPr>
          <w:fldChar w:fldCharType="begin"/>
        </w:r>
        <w:r w:rsidR="00F21DA3">
          <w:rPr>
            <w:noProof/>
            <w:webHidden/>
          </w:rPr>
          <w:instrText xml:space="preserve"> PAGEREF _Toc69255774 \h </w:instrText>
        </w:r>
        <w:r w:rsidR="00F21DA3">
          <w:rPr>
            <w:noProof/>
            <w:webHidden/>
          </w:rPr>
        </w:r>
        <w:r w:rsidR="00F21DA3">
          <w:rPr>
            <w:noProof/>
            <w:webHidden/>
          </w:rPr>
          <w:fldChar w:fldCharType="separate"/>
        </w:r>
        <w:r w:rsidR="00F21DA3">
          <w:rPr>
            <w:noProof/>
            <w:webHidden/>
          </w:rPr>
          <w:t>60</w:t>
        </w:r>
        <w:r w:rsidR="00F21DA3">
          <w:rPr>
            <w:noProof/>
            <w:webHidden/>
          </w:rPr>
          <w:fldChar w:fldCharType="end"/>
        </w:r>
      </w:hyperlink>
    </w:p>
    <w:p w14:paraId="272FB400" w14:textId="77617EAB"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5" w:history="1">
        <w:r w:rsidR="00F21DA3" w:rsidRPr="00A03DEC">
          <w:rPr>
            <w:rStyle w:val="Hyperlink"/>
            <w:noProof/>
          </w:rPr>
          <w:t>Figure 9: Rivet head types</w:t>
        </w:r>
        <w:r w:rsidR="00F21DA3">
          <w:rPr>
            <w:noProof/>
            <w:webHidden/>
          </w:rPr>
          <w:tab/>
        </w:r>
        <w:r w:rsidR="00F21DA3">
          <w:rPr>
            <w:noProof/>
            <w:webHidden/>
          </w:rPr>
          <w:fldChar w:fldCharType="begin"/>
        </w:r>
        <w:r w:rsidR="00F21DA3">
          <w:rPr>
            <w:noProof/>
            <w:webHidden/>
          </w:rPr>
          <w:instrText xml:space="preserve"> PAGEREF _Toc69255775 \h </w:instrText>
        </w:r>
        <w:r w:rsidR="00F21DA3">
          <w:rPr>
            <w:noProof/>
            <w:webHidden/>
          </w:rPr>
        </w:r>
        <w:r w:rsidR="00F21DA3">
          <w:rPr>
            <w:noProof/>
            <w:webHidden/>
          </w:rPr>
          <w:fldChar w:fldCharType="separate"/>
        </w:r>
        <w:r w:rsidR="00F21DA3">
          <w:rPr>
            <w:noProof/>
            <w:webHidden/>
          </w:rPr>
          <w:t>63</w:t>
        </w:r>
        <w:r w:rsidR="00F21DA3">
          <w:rPr>
            <w:noProof/>
            <w:webHidden/>
          </w:rPr>
          <w:fldChar w:fldCharType="end"/>
        </w:r>
      </w:hyperlink>
    </w:p>
    <w:p w14:paraId="6C192A95" w14:textId="34A013B9"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6" w:history="1">
        <w:r w:rsidR="00F21DA3" w:rsidRPr="00A03DEC">
          <w:rPr>
            <w:rStyle w:val="Hyperlink"/>
            <w:noProof/>
          </w:rPr>
          <w:t>Figure 10: Cross Section of a blind rivet</w:t>
        </w:r>
        <w:r w:rsidR="00F21DA3">
          <w:rPr>
            <w:noProof/>
            <w:webHidden/>
          </w:rPr>
          <w:tab/>
        </w:r>
        <w:r w:rsidR="00F21DA3">
          <w:rPr>
            <w:noProof/>
            <w:webHidden/>
          </w:rPr>
          <w:fldChar w:fldCharType="begin"/>
        </w:r>
        <w:r w:rsidR="00F21DA3">
          <w:rPr>
            <w:noProof/>
            <w:webHidden/>
          </w:rPr>
          <w:instrText xml:space="preserve"> PAGEREF _Toc69255776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1C837404" w14:textId="512CA689"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7" w:history="1">
        <w:r w:rsidR="00F21DA3" w:rsidRPr="00A03DEC">
          <w:rPr>
            <w:rStyle w:val="Hyperlink"/>
            <w:noProof/>
          </w:rPr>
          <w:t>Figure 11: Thick and Thin Assembling</w:t>
        </w:r>
        <w:r w:rsidR="00F21DA3">
          <w:rPr>
            <w:noProof/>
            <w:webHidden/>
          </w:rPr>
          <w:tab/>
        </w:r>
        <w:r w:rsidR="00F21DA3">
          <w:rPr>
            <w:noProof/>
            <w:webHidden/>
          </w:rPr>
          <w:fldChar w:fldCharType="begin"/>
        </w:r>
        <w:r w:rsidR="00F21DA3">
          <w:rPr>
            <w:noProof/>
            <w:webHidden/>
          </w:rPr>
          <w:instrText xml:space="preserve"> PAGEREF _Toc69255777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7A0687DB" w14:textId="7A55D303"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8" w:history="1">
        <w:r w:rsidR="00F21DA3" w:rsidRPr="00A03DEC">
          <w:rPr>
            <w:rStyle w:val="Hyperlink"/>
            <w:noProof/>
          </w:rPr>
          <w:t>Figure 12: Fastening Soft and Hard</w:t>
        </w:r>
        <w:r w:rsidR="00F21DA3">
          <w:rPr>
            <w:noProof/>
            <w:webHidden/>
          </w:rPr>
          <w:tab/>
        </w:r>
        <w:r w:rsidR="00F21DA3">
          <w:rPr>
            <w:noProof/>
            <w:webHidden/>
          </w:rPr>
          <w:fldChar w:fldCharType="begin"/>
        </w:r>
        <w:r w:rsidR="00F21DA3">
          <w:rPr>
            <w:noProof/>
            <w:webHidden/>
          </w:rPr>
          <w:instrText xml:space="preserve"> PAGEREF _Toc69255778 \h </w:instrText>
        </w:r>
        <w:r w:rsidR="00F21DA3">
          <w:rPr>
            <w:noProof/>
            <w:webHidden/>
          </w:rPr>
        </w:r>
        <w:r w:rsidR="00F21DA3">
          <w:rPr>
            <w:noProof/>
            <w:webHidden/>
          </w:rPr>
          <w:fldChar w:fldCharType="separate"/>
        </w:r>
        <w:r w:rsidR="00F21DA3">
          <w:rPr>
            <w:noProof/>
            <w:webHidden/>
          </w:rPr>
          <w:t>66</w:t>
        </w:r>
        <w:r w:rsidR="00F21DA3">
          <w:rPr>
            <w:noProof/>
            <w:webHidden/>
          </w:rPr>
          <w:fldChar w:fldCharType="end"/>
        </w:r>
      </w:hyperlink>
    </w:p>
    <w:p w14:paraId="6796C48F" w14:textId="2E8FACD3"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79" w:history="1">
        <w:r w:rsidR="00F21DA3" w:rsidRPr="00A03DEC">
          <w:rPr>
            <w:rStyle w:val="Hyperlink"/>
            <w:noProof/>
          </w:rPr>
          <w:t>Figure 13: Cross Section of a Self-Piercing Rivet</w:t>
        </w:r>
        <w:r w:rsidR="00F21DA3">
          <w:rPr>
            <w:noProof/>
            <w:webHidden/>
          </w:rPr>
          <w:tab/>
        </w:r>
        <w:r w:rsidR="00F21DA3">
          <w:rPr>
            <w:noProof/>
            <w:webHidden/>
          </w:rPr>
          <w:fldChar w:fldCharType="begin"/>
        </w:r>
        <w:r w:rsidR="00F21DA3">
          <w:rPr>
            <w:noProof/>
            <w:webHidden/>
          </w:rPr>
          <w:instrText xml:space="preserve"> PAGEREF _Toc69255779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1DFF8049" w14:textId="6B0C95FF"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0" w:history="1">
        <w:r w:rsidR="00F21DA3" w:rsidRPr="00A03DEC">
          <w:rPr>
            <w:rStyle w:val="Hyperlink"/>
            <w:noProof/>
          </w:rPr>
          <w:t>Figure 14: S</w:t>
        </w:r>
        <w:r w:rsidR="00F21DA3" w:rsidRPr="00A03DEC">
          <w:rPr>
            <w:rStyle w:val="Hyperlink"/>
            <w:rFonts w:ascii="Arial" w:hAnsi="Arial" w:cs="Arial"/>
            <w:noProof/>
            <w:shd w:val="clear" w:color="auto" w:fill="FFFFFF"/>
          </w:rPr>
          <w:t>elf-piercing rivet setting apparatus</w:t>
        </w:r>
        <w:r w:rsidR="00F21DA3">
          <w:rPr>
            <w:noProof/>
            <w:webHidden/>
          </w:rPr>
          <w:tab/>
        </w:r>
        <w:r w:rsidR="00F21DA3">
          <w:rPr>
            <w:noProof/>
            <w:webHidden/>
          </w:rPr>
          <w:fldChar w:fldCharType="begin"/>
        </w:r>
        <w:r w:rsidR="00F21DA3">
          <w:rPr>
            <w:noProof/>
            <w:webHidden/>
          </w:rPr>
          <w:instrText xml:space="preserve"> PAGEREF _Toc69255780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6DE93E4B" w14:textId="088D9BCC"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1" w:history="1">
        <w:r w:rsidR="00F21DA3" w:rsidRPr="00A03DEC">
          <w:rPr>
            <w:rStyle w:val="Hyperlink"/>
            <w:noProof/>
          </w:rPr>
          <w:t>Figure 15: Dimensions of Solid Rivets</w:t>
        </w:r>
        <w:r w:rsidR="00F21DA3">
          <w:rPr>
            <w:noProof/>
            <w:webHidden/>
          </w:rPr>
          <w:tab/>
        </w:r>
        <w:r w:rsidR="00F21DA3">
          <w:rPr>
            <w:noProof/>
            <w:webHidden/>
          </w:rPr>
          <w:fldChar w:fldCharType="begin"/>
        </w:r>
        <w:r w:rsidR="00F21DA3">
          <w:rPr>
            <w:noProof/>
            <w:webHidden/>
          </w:rPr>
          <w:instrText xml:space="preserve"> PAGEREF _Toc69255781 \h </w:instrText>
        </w:r>
        <w:r w:rsidR="00F21DA3">
          <w:rPr>
            <w:noProof/>
            <w:webHidden/>
          </w:rPr>
        </w:r>
        <w:r w:rsidR="00F21DA3">
          <w:rPr>
            <w:noProof/>
            <w:webHidden/>
          </w:rPr>
          <w:fldChar w:fldCharType="separate"/>
        </w:r>
        <w:r w:rsidR="00F21DA3">
          <w:rPr>
            <w:noProof/>
            <w:webHidden/>
          </w:rPr>
          <w:t>69</w:t>
        </w:r>
        <w:r w:rsidR="00F21DA3">
          <w:rPr>
            <w:noProof/>
            <w:webHidden/>
          </w:rPr>
          <w:fldChar w:fldCharType="end"/>
        </w:r>
      </w:hyperlink>
    </w:p>
    <w:p w14:paraId="2807B1EB" w14:textId="00F57E03"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2" w:history="1">
        <w:r w:rsidR="00F21DA3" w:rsidRPr="00A03DEC">
          <w:rPr>
            <w:rStyle w:val="Hyperlink"/>
            <w:noProof/>
          </w:rPr>
          <w:t>Figure 16: Clinch allowance of solid rivet</w:t>
        </w:r>
        <w:r w:rsidR="00F21DA3">
          <w:rPr>
            <w:noProof/>
            <w:webHidden/>
          </w:rPr>
          <w:tab/>
        </w:r>
        <w:r w:rsidR="00F21DA3">
          <w:rPr>
            <w:noProof/>
            <w:webHidden/>
          </w:rPr>
          <w:fldChar w:fldCharType="begin"/>
        </w:r>
        <w:r w:rsidR="00F21DA3">
          <w:rPr>
            <w:noProof/>
            <w:webHidden/>
          </w:rPr>
          <w:instrText xml:space="preserve"> PAGEREF _Toc69255782 \h </w:instrText>
        </w:r>
        <w:r w:rsidR="00F21DA3">
          <w:rPr>
            <w:noProof/>
            <w:webHidden/>
          </w:rPr>
        </w:r>
        <w:r w:rsidR="00F21DA3">
          <w:rPr>
            <w:noProof/>
            <w:webHidden/>
          </w:rPr>
          <w:fldChar w:fldCharType="separate"/>
        </w:r>
        <w:r w:rsidR="00F21DA3">
          <w:rPr>
            <w:noProof/>
            <w:webHidden/>
          </w:rPr>
          <w:t>70</w:t>
        </w:r>
        <w:r w:rsidR="00F21DA3">
          <w:rPr>
            <w:noProof/>
            <w:webHidden/>
          </w:rPr>
          <w:fldChar w:fldCharType="end"/>
        </w:r>
      </w:hyperlink>
    </w:p>
    <w:p w14:paraId="4A4142C9" w14:textId="78A69677"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3" w:history="1">
        <w:r w:rsidR="00F21DA3" w:rsidRPr="00A03DEC">
          <w:rPr>
            <w:rStyle w:val="Hyperlink"/>
            <w:noProof/>
          </w:rPr>
          <w:t>Figure 17: Cross section of a SWOP Rivet</w:t>
        </w:r>
        <w:r w:rsidR="00F21DA3">
          <w:rPr>
            <w:noProof/>
            <w:webHidden/>
          </w:rPr>
          <w:tab/>
        </w:r>
        <w:r w:rsidR="00F21DA3">
          <w:rPr>
            <w:noProof/>
            <w:webHidden/>
          </w:rPr>
          <w:fldChar w:fldCharType="begin"/>
        </w:r>
        <w:r w:rsidR="00F21DA3">
          <w:rPr>
            <w:noProof/>
            <w:webHidden/>
          </w:rPr>
          <w:instrText xml:space="preserve"> PAGEREF _Toc69255783 \h </w:instrText>
        </w:r>
        <w:r w:rsidR="00F21DA3">
          <w:rPr>
            <w:noProof/>
            <w:webHidden/>
          </w:rPr>
        </w:r>
        <w:r w:rsidR="00F21DA3">
          <w:rPr>
            <w:noProof/>
            <w:webHidden/>
          </w:rPr>
          <w:fldChar w:fldCharType="separate"/>
        </w:r>
        <w:r w:rsidR="00F21DA3">
          <w:rPr>
            <w:noProof/>
            <w:webHidden/>
          </w:rPr>
          <w:t>71</w:t>
        </w:r>
        <w:r w:rsidR="00F21DA3">
          <w:rPr>
            <w:noProof/>
            <w:webHidden/>
          </w:rPr>
          <w:fldChar w:fldCharType="end"/>
        </w:r>
      </w:hyperlink>
    </w:p>
    <w:p w14:paraId="44ABFE9F" w14:textId="4DE306D0"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4" w:history="1">
        <w:r w:rsidR="00F21DA3" w:rsidRPr="00A03DEC">
          <w:rPr>
            <w:rStyle w:val="Hyperlink"/>
            <w:noProof/>
          </w:rPr>
          <w:t>Figure 18 Clinchnietbolzen types</w:t>
        </w:r>
        <w:r w:rsidR="00F21DA3">
          <w:rPr>
            <w:noProof/>
            <w:webHidden/>
          </w:rPr>
          <w:tab/>
        </w:r>
        <w:r w:rsidR="00F21DA3">
          <w:rPr>
            <w:noProof/>
            <w:webHidden/>
          </w:rPr>
          <w:fldChar w:fldCharType="begin"/>
        </w:r>
        <w:r w:rsidR="00F21DA3">
          <w:rPr>
            <w:noProof/>
            <w:webHidden/>
          </w:rPr>
          <w:instrText xml:space="preserve"> PAGEREF _Toc69255784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1553FF4B" w14:textId="3BF21D7A"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5" w:history="1">
        <w:r w:rsidR="00F21DA3" w:rsidRPr="00A03DEC">
          <w:rPr>
            <w:rStyle w:val="Hyperlink"/>
            <w:noProof/>
          </w:rPr>
          <w:t>Figure 19 Clinch Rivet Stud: Ball stud</w:t>
        </w:r>
        <w:r w:rsidR="00F21DA3">
          <w:rPr>
            <w:noProof/>
            <w:webHidden/>
          </w:rPr>
          <w:tab/>
        </w:r>
        <w:r w:rsidR="00F21DA3">
          <w:rPr>
            <w:noProof/>
            <w:webHidden/>
          </w:rPr>
          <w:fldChar w:fldCharType="begin"/>
        </w:r>
        <w:r w:rsidR="00F21DA3">
          <w:rPr>
            <w:noProof/>
            <w:webHidden/>
          </w:rPr>
          <w:instrText xml:space="preserve"> PAGEREF _Toc69255785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52759871" w14:textId="2A920790"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6" w:history="1">
        <w:r w:rsidR="00F21DA3" w:rsidRPr="00A03DEC">
          <w:rPr>
            <w:rStyle w:val="Hyperlink"/>
            <w:noProof/>
          </w:rPr>
          <w:t>Figure 20: Bolts and Screws</w:t>
        </w:r>
        <w:r w:rsidR="00F21DA3">
          <w:rPr>
            <w:noProof/>
            <w:webHidden/>
          </w:rPr>
          <w:tab/>
        </w:r>
        <w:r w:rsidR="00F21DA3">
          <w:rPr>
            <w:noProof/>
            <w:webHidden/>
          </w:rPr>
          <w:fldChar w:fldCharType="begin"/>
        </w:r>
        <w:r w:rsidR="00F21DA3">
          <w:rPr>
            <w:noProof/>
            <w:webHidden/>
          </w:rPr>
          <w:instrText xml:space="preserve"> PAGEREF _Toc69255786 \h </w:instrText>
        </w:r>
        <w:r w:rsidR="00F21DA3">
          <w:rPr>
            <w:noProof/>
            <w:webHidden/>
          </w:rPr>
        </w:r>
        <w:r w:rsidR="00F21DA3">
          <w:rPr>
            <w:noProof/>
            <w:webHidden/>
          </w:rPr>
          <w:fldChar w:fldCharType="separate"/>
        </w:r>
        <w:r w:rsidR="00F21DA3">
          <w:rPr>
            <w:noProof/>
            <w:webHidden/>
          </w:rPr>
          <w:t>75</w:t>
        </w:r>
        <w:r w:rsidR="00F21DA3">
          <w:rPr>
            <w:noProof/>
            <w:webHidden/>
          </w:rPr>
          <w:fldChar w:fldCharType="end"/>
        </w:r>
      </w:hyperlink>
    </w:p>
    <w:p w14:paraId="046609BC" w14:textId="04E02056"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7" w:history="1">
        <w:r w:rsidR="00F21DA3" w:rsidRPr="00A03DEC">
          <w:rPr>
            <w:rStyle w:val="Hyperlink"/>
            <w:noProof/>
          </w:rPr>
          <w:t>Figure 21: Different Screw Forms</w:t>
        </w:r>
        <w:r w:rsidR="00F21DA3">
          <w:rPr>
            <w:noProof/>
            <w:webHidden/>
          </w:rPr>
          <w:tab/>
        </w:r>
        <w:r w:rsidR="00F21DA3">
          <w:rPr>
            <w:noProof/>
            <w:webHidden/>
          </w:rPr>
          <w:fldChar w:fldCharType="begin"/>
        </w:r>
        <w:r w:rsidR="00F21DA3">
          <w:rPr>
            <w:noProof/>
            <w:webHidden/>
          </w:rPr>
          <w:instrText xml:space="preserve"> PAGEREF _Toc69255787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59902D3D" w14:textId="1267B2F2"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8" w:history="1">
        <w:r w:rsidR="00F21DA3" w:rsidRPr="00A03DEC">
          <w:rPr>
            <w:rStyle w:val="Hyperlink"/>
            <w:noProof/>
          </w:rPr>
          <w:t>Figure 22: Definition of Length and Head Sizes</w:t>
        </w:r>
        <w:r w:rsidR="00F21DA3">
          <w:rPr>
            <w:noProof/>
            <w:webHidden/>
          </w:rPr>
          <w:tab/>
        </w:r>
        <w:r w:rsidR="00F21DA3">
          <w:rPr>
            <w:noProof/>
            <w:webHidden/>
          </w:rPr>
          <w:fldChar w:fldCharType="begin"/>
        </w:r>
        <w:r w:rsidR="00F21DA3">
          <w:rPr>
            <w:noProof/>
            <w:webHidden/>
          </w:rPr>
          <w:instrText xml:space="preserve"> PAGEREF _Toc69255788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B2462FE" w14:textId="7F8961C6"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89" w:history="1">
        <w:r w:rsidR="00F21DA3" w:rsidRPr="00A03DEC">
          <w:rPr>
            <w:rStyle w:val="Hyperlink"/>
            <w:noProof/>
          </w:rPr>
          <w:t>Figure 23: Definition of lead, pitch and starts of a thread.</w:t>
        </w:r>
        <w:r w:rsidR="00F21DA3">
          <w:rPr>
            <w:noProof/>
            <w:webHidden/>
          </w:rPr>
          <w:tab/>
        </w:r>
        <w:r w:rsidR="00F21DA3">
          <w:rPr>
            <w:noProof/>
            <w:webHidden/>
          </w:rPr>
          <w:fldChar w:fldCharType="begin"/>
        </w:r>
        <w:r w:rsidR="00F21DA3">
          <w:rPr>
            <w:noProof/>
            <w:webHidden/>
          </w:rPr>
          <w:instrText xml:space="preserve"> PAGEREF _Toc69255789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DF657FC" w14:textId="7D9E9584"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0" w:history="1">
        <w:r w:rsidR="00F21DA3" w:rsidRPr="00A03DEC">
          <w:rPr>
            <w:rStyle w:val="Hyperlink"/>
            <w:noProof/>
          </w:rPr>
          <w:t>Figure 24: Bolt with welded nut</w:t>
        </w:r>
        <w:r w:rsidR="00F21DA3">
          <w:rPr>
            <w:noProof/>
            <w:webHidden/>
          </w:rPr>
          <w:tab/>
        </w:r>
        <w:r w:rsidR="00F21DA3">
          <w:rPr>
            <w:noProof/>
            <w:webHidden/>
          </w:rPr>
          <w:fldChar w:fldCharType="begin"/>
        </w:r>
        <w:r w:rsidR="00F21DA3">
          <w:rPr>
            <w:noProof/>
            <w:webHidden/>
          </w:rPr>
          <w:instrText xml:space="preserve"> PAGEREF _Toc69255790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E9A0A61" w14:textId="37BF5889"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1" w:history="1">
        <w:r w:rsidR="00F21DA3" w:rsidRPr="00A03DEC">
          <w:rPr>
            <w:rStyle w:val="Hyperlink"/>
            <w:noProof/>
          </w:rPr>
          <w:t>Figure 25: Bolt with free nut</w:t>
        </w:r>
        <w:r w:rsidR="00F21DA3">
          <w:rPr>
            <w:noProof/>
            <w:webHidden/>
          </w:rPr>
          <w:tab/>
        </w:r>
        <w:r w:rsidR="00F21DA3">
          <w:rPr>
            <w:noProof/>
            <w:webHidden/>
          </w:rPr>
          <w:fldChar w:fldCharType="begin"/>
        </w:r>
        <w:r w:rsidR="00F21DA3">
          <w:rPr>
            <w:noProof/>
            <w:webHidden/>
          </w:rPr>
          <w:instrText xml:space="preserve"> PAGEREF _Toc69255791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68D0F0B" w14:textId="396CC0EB"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2" w:history="1">
        <w:r w:rsidR="00F21DA3" w:rsidRPr="00A03DEC">
          <w:rPr>
            <w:rStyle w:val="Hyperlink"/>
            <w:noProof/>
          </w:rPr>
          <w:t>Figure 26: Screw</w:t>
        </w:r>
        <w:r w:rsidR="00F21DA3">
          <w:rPr>
            <w:noProof/>
            <w:webHidden/>
          </w:rPr>
          <w:tab/>
        </w:r>
        <w:r w:rsidR="00F21DA3">
          <w:rPr>
            <w:noProof/>
            <w:webHidden/>
          </w:rPr>
          <w:fldChar w:fldCharType="begin"/>
        </w:r>
        <w:r w:rsidR="00F21DA3">
          <w:rPr>
            <w:noProof/>
            <w:webHidden/>
          </w:rPr>
          <w:instrText xml:space="preserve"> PAGEREF _Toc69255792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5C86F0BC" w14:textId="3F33A0B1"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3" w:history="1">
        <w:r w:rsidR="00F21DA3" w:rsidRPr="00A03DEC">
          <w:rPr>
            <w:rStyle w:val="Hyperlink"/>
            <w:noProof/>
          </w:rPr>
          <w:t>Figure 27: Welded stud with free nut</w:t>
        </w:r>
        <w:r w:rsidR="00F21DA3">
          <w:rPr>
            <w:noProof/>
            <w:webHidden/>
          </w:rPr>
          <w:tab/>
        </w:r>
        <w:r w:rsidR="00F21DA3">
          <w:rPr>
            <w:noProof/>
            <w:webHidden/>
          </w:rPr>
          <w:fldChar w:fldCharType="begin"/>
        </w:r>
        <w:r w:rsidR="00F21DA3">
          <w:rPr>
            <w:noProof/>
            <w:webHidden/>
          </w:rPr>
          <w:instrText xml:space="preserve"> PAGEREF _Toc69255793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3FCE5109" w14:textId="6C193BB6"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4" w:history="1">
        <w:r w:rsidR="00F21DA3" w:rsidRPr="00A03DEC">
          <w:rPr>
            <w:rStyle w:val="Hyperlink"/>
            <w:noProof/>
          </w:rPr>
          <w:t>Figure 28: Plain stud</w:t>
        </w:r>
        <w:r w:rsidR="00F21DA3">
          <w:rPr>
            <w:noProof/>
            <w:webHidden/>
          </w:rPr>
          <w:tab/>
        </w:r>
        <w:r w:rsidR="00F21DA3">
          <w:rPr>
            <w:noProof/>
            <w:webHidden/>
          </w:rPr>
          <w:fldChar w:fldCharType="begin"/>
        </w:r>
        <w:r w:rsidR="00F21DA3">
          <w:rPr>
            <w:noProof/>
            <w:webHidden/>
          </w:rPr>
          <w:instrText xml:space="preserve"> PAGEREF _Toc69255794 \h </w:instrText>
        </w:r>
        <w:r w:rsidR="00F21DA3">
          <w:rPr>
            <w:noProof/>
            <w:webHidden/>
          </w:rPr>
        </w:r>
        <w:r w:rsidR="00F21DA3">
          <w:rPr>
            <w:noProof/>
            <w:webHidden/>
          </w:rPr>
          <w:fldChar w:fldCharType="separate"/>
        </w:r>
        <w:r w:rsidR="00F21DA3">
          <w:rPr>
            <w:noProof/>
            <w:webHidden/>
          </w:rPr>
          <w:t>89</w:t>
        </w:r>
        <w:r w:rsidR="00F21DA3">
          <w:rPr>
            <w:noProof/>
            <w:webHidden/>
          </w:rPr>
          <w:fldChar w:fldCharType="end"/>
        </w:r>
      </w:hyperlink>
    </w:p>
    <w:p w14:paraId="69079FF5" w14:textId="2FDD5065"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5" w:history="1">
        <w:r w:rsidR="00F21DA3" w:rsidRPr="00A03DEC">
          <w:rPr>
            <w:rStyle w:val="Hyperlink"/>
            <w:noProof/>
          </w:rPr>
          <w:t>Figure 29: Process of Flow Drill Screwing</w:t>
        </w:r>
        <w:r w:rsidR="00F21DA3">
          <w:rPr>
            <w:noProof/>
            <w:webHidden/>
          </w:rPr>
          <w:tab/>
        </w:r>
        <w:r w:rsidR="00F21DA3">
          <w:rPr>
            <w:noProof/>
            <w:webHidden/>
          </w:rPr>
          <w:fldChar w:fldCharType="begin"/>
        </w:r>
        <w:r w:rsidR="00F21DA3">
          <w:rPr>
            <w:noProof/>
            <w:webHidden/>
          </w:rPr>
          <w:instrText xml:space="preserve"> PAGEREF _Toc69255795 \h </w:instrText>
        </w:r>
        <w:r w:rsidR="00F21DA3">
          <w:rPr>
            <w:noProof/>
            <w:webHidden/>
          </w:rPr>
        </w:r>
        <w:r w:rsidR="00F21DA3">
          <w:rPr>
            <w:noProof/>
            <w:webHidden/>
          </w:rPr>
          <w:fldChar w:fldCharType="separate"/>
        </w:r>
        <w:r w:rsidR="00F21DA3">
          <w:rPr>
            <w:noProof/>
            <w:webHidden/>
          </w:rPr>
          <w:t>90</w:t>
        </w:r>
        <w:r w:rsidR="00F21DA3">
          <w:rPr>
            <w:noProof/>
            <w:webHidden/>
          </w:rPr>
          <w:fldChar w:fldCharType="end"/>
        </w:r>
      </w:hyperlink>
    </w:p>
    <w:p w14:paraId="6490641A" w14:textId="3AE9832F"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6" w:history="1">
        <w:r w:rsidR="00F21DA3" w:rsidRPr="00A03DEC">
          <w:rPr>
            <w:rStyle w:val="Hyperlink"/>
            <w:noProof/>
          </w:rPr>
          <w:t>Figure 30: Measures of applied FDS</w:t>
        </w:r>
        <w:r w:rsidR="00F21DA3">
          <w:rPr>
            <w:noProof/>
            <w:webHidden/>
          </w:rPr>
          <w:tab/>
        </w:r>
        <w:r w:rsidR="00F21DA3">
          <w:rPr>
            <w:noProof/>
            <w:webHidden/>
          </w:rPr>
          <w:fldChar w:fldCharType="begin"/>
        </w:r>
        <w:r w:rsidR="00F21DA3">
          <w:rPr>
            <w:noProof/>
            <w:webHidden/>
          </w:rPr>
          <w:instrText xml:space="preserve"> PAGEREF _Toc69255796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25D1B14" w14:textId="339CD414"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7" w:history="1">
        <w:r w:rsidR="00F21DA3" w:rsidRPr="00A03DEC">
          <w:rPr>
            <w:rStyle w:val="Hyperlink"/>
            <w:noProof/>
          </w:rPr>
          <w:t>Figure 31: Pre-machined or clearance hole in FDS connection</w:t>
        </w:r>
        <w:r w:rsidR="00F21DA3">
          <w:rPr>
            <w:noProof/>
            <w:webHidden/>
          </w:rPr>
          <w:tab/>
        </w:r>
        <w:r w:rsidR="00F21DA3">
          <w:rPr>
            <w:noProof/>
            <w:webHidden/>
          </w:rPr>
          <w:fldChar w:fldCharType="begin"/>
        </w:r>
        <w:r w:rsidR="00F21DA3">
          <w:rPr>
            <w:noProof/>
            <w:webHidden/>
          </w:rPr>
          <w:instrText xml:space="preserve"> PAGEREF _Toc69255797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8E49BBF" w14:textId="48E76836"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8" w:history="1">
        <w:r w:rsidR="00F21DA3" w:rsidRPr="00A03DEC">
          <w:rPr>
            <w:rStyle w:val="Hyperlink"/>
            <w:noProof/>
          </w:rPr>
          <w:t>Figure 32: Pilot hole on sheet metal</w:t>
        </w:r>
        <w:r w:rsidR="00F21DA3">
          <w:rPr>
            <w:noProof/>
            <w:webHidden/>
          </w:rPr>
          <w:tab/>
        </w:r>
        <w:r w:rsidR="00F21DA3">
          <w:rPr>
            <w:noProof/>
            <w:webHidden/>
          </w:rPr>
          <w:fldChar w:fldCharType="begin"/>
        </w:r>
        <w:r w:rsidR="00F21DA3">
          <w:rPr>
            <w:noProof/>
            <w:webHidden/>
          </w:rPr>
          <w:instrText xml:space="preserve"> PAGEREF _Toc69255798 \h </w:instrText>
        </w:r>
        <w:r w:rsidR="00F21DA3">
          <w:rPr>
            <w:noProof/>
            <w:webHidden/>
          </w:rPr>
        </w:r>
        <w:r w:rsidR="00F21DA3">
          <w:rPr>
            <w:noProof/>
            <w:webHidden/>
          </w:rPr>
          <w:fldChar w:fldCharType="separate"/>
        </w:r>
        <w:r w:rsidR="00F21DA3">
          <w:rPr>
            <w:noProof/>
            <w:webHidden/>
          </w:rPr>
          <w:t>92</w:t>
        </w:r>
        <w:r w:rsidR="00F21DA3">
          <w:rPr>
            <w:noProof/>
            <w:webHidden/>
          </w:rPr>
          <w:fldChar w:fldCharType="end"/>
        </w:r>
      </w:hyperlink>
    </w:p>
    <w:p w14:paraId="15379AD2" w14:textId="14AEA254"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799" w:history="1">
        <w:r w:rsidR="00F21DA3" w:rsidRPr="00A03DEC">
          <w:rPr>
            <w:rStyle w:val="Hyperlink"/>
            <w:noProof/>
          </w:rPr>
          <w:t>Figure 33: Schematic representation of the clinching operation</w:t>
        </w:r>
        <w:r w:rsidR="00F21DA3">
          <w:rPr>
            <w:noProof/>
            <w:webHidden/>
          </w:rPr>
          <w:tab/>
        </w:r>
        <w:r w:rsidR="00F21DA3">
          <w:rPr>
            <w:noProof/>
            <w:webHidden/>
          </w:rPr>
          <w:fldChar w:fldCharType="begin"/>
        </w:r>
        <w:r w:rsidR="00F21DA3">
          <w:rPr>
            <w:noProof/>
            <w:webHidden/>
          </w:rPr>
          <w:instrText xml:space="preserve"> PAGEREF _Toc69255799 \h </w:instrText>
        </w:r>
        <w:r w:rsidR="00F21DA3">
          <w:rPr>
            <w:noProof/>
            <w:webHidden/>
          </w:rPr>
        </w:r>
        <w:r w:rsidR="00F21DA3">
          <w:rPr>
            <w:noProof/>
            <w:webHidden/>
          </w:rPr>
          <w:fldChar w:fldCharType="separate"/>
        </w:r>
        <w:r w:rsidR="00F21DA3">
          <w:rPr>
            <w:noProof/>
            <w:webHidden/>
          </w:rPr>
          <w:t>93</w:t>
        </w:r>
        <w:r w:rsidR="00F21DA3">
          <w:rPr>
            <w:noProof/>
            <w:webHidden/>
          </w:rPr>
          <w:fldChar w:fldCharType="end"/>
        </w:r>
      </w:hyperlink>
    </w:p>
    <w:p w14:paraId="113B391E" w14:textId="47401D35"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0" w:history="1">
        <w:r w:rsidR="00F21DA3" w:rsidRPr="00A03DEC">
          <w:rPr>
            <w:rStyle w:val="Hyperlink"/>
            <w:noProof/>
          </w:rPr>
          <w:t>Figure 34: Clinch Joint Dimensions</w:t>
        </w:r>
        <w:r w:rsidR="00F21DA3">
          <w:rPr>
            <w:noProof/>
            <w:webHidden/>
          </w:rPr>
          <w:tab/>
        </w:r>
        <w:r w:rsidR="00F21DA3">
          <w:rPr>
            <w:noProof/>
            <w:webHidden/>
          </w:rPr>
          <w:fldChar w:fldCharType="begin"/>
        </w:r>
        <w:r w:rsidR="00F21DA3">
          <w:rPr>
            <w:noProof/>
            <w:webHidden/>
          </w:rPr>
          <w:instrText xml:space="preserve"> PAGEREF _Toc69255800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280AEAAC" w14:textId="0C81BDF3"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1" w:history="1">
        <w:r w:rsidR="00F21DA3" w:rsidRPr="00A03DEC">
          <w:rPr>
            <w:rStyle w:val="Hyperlink"/>
            <w:noProof/>
          </w:rPr>
          <w:t>Figure 35: TOX (left) and BTM’s Tog-L-Loc system</w:t>
        </w:r>
        <w:r w:rsidR="00F21DA3">
          <w:rPr>
            <w:noProof/>
            <w:webHidden/>
          </w:rPr>
          <w:tab/>
        </w:r>
        <w:r w:rsidR="00F21DA3">
          <w:rPr>
            <w:noProof/>
            <w:webHidden/>
          </w:rPr>
          <w:fldChar w:fldCharType="begin"/>
        </w:r>
        <w:r w:rsidR="00F21DA3">
          <w:rPr>
            <w:noProof/>
            <w:webHidden/>
          </w:rPr>
          <w:instrText xml:space="preserve"> PAGEREF _Toc69255801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45D999DB" w14:textId="1730978F"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2" w:history="1">
        <w:r w:rsidR="00F21DA3" w:rsidRPr="00A03DEC">
          <w:rPr>
            <w:rStyle w:val="Hyperlink"/>
            <w:noProof/>
          </w:rPr>
          <w:t>Figure 36: Cross Section of a Heat Stake</w:t>
        </w:r>
        <w:r w:rsidR="00F21DA3">
          <w:rPr>
            <w:noProof/>
            <w:webHidden/>
          </w:rPr>
          <w:tab/>
        </w:r>
        <w:r w:rsidR="00F21DA3">
          <w:rPr>
            <w:noProof/>
            <w:webHidden/>
          </w:rPr>
          <w:fldChar w:fldCharType="begin"/>
        </w:r>
        <w:r w:rsidR="00F21DA3">
          <w:rPr>
            <w:noProof/>
            <w:webHidden/>
          </w:rPr>
          <w:instrText xml:space="preserve"> PAGEREF _Toc69255802 \h </w:instrText>
        </w:r>
        <w:r w:rsidR="00F21DA3">
          <w:rPr>
            <w:noProof/>
            <w:webHidden/>
          </w:rPr>
        </w:r>
        <w:r w:rsidR="00F21DA3">
          <w:rPr>
            <w:noProof/>
            <w:webHidden/>
          </w:rPr>
          <w:fldChar w:fldCharType="separate"/>
        </w:r>
        <w:r w:rsidR="00F21DA3">
          <w:rPr>
            <w:noProof/>
            <w:webHidden/>
          </w:rPr>
          <w:t>97</w:t>
        </w:r>
        <w:r w:rsidR="00F21DA3">
          <w:rPr>
            <w:noProof/>
            <w:webHidden/>
          </w:rPr>
          <w:fldChar w:fldCharType="end"/>
        </w:r>
      </w:hyperlink>
    </w:p>
    <w:p w14:paraId="47F04A70" w14:textId="00886394"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3" w:history="1">
        <w:r w:rsidR="00F21DA3" w:rsidRPr="00A03DEC">
          <w:rPr>
            <w:rStyle w:val="Hyperlink"/>
            <w:noProof/>
          </w:rPr>
          <w:t>Figure 37: A "Hairpin Clip"</w:t>
        </w:r>
        <w:r w:rsidR="00F21DA3">
          <w:rPr>
            <w:noProof/>
            <w:webHidden/>
          </w:rPr>
          <w:tab/>
        </w:r>
        <w:r w:rsidR="00F21DA3">
          <w:rPr>
            <w:noProof/>
            <w:webHidden/>
          </w:rPr>
          <w:fldChar w:fldCharType="begin"/>
        </w:r>
        <w:r w:rsidR="00F21DA3">
          <w:rPr>
            <w:noProof/>
            <w:webHidden/>
          </w:rPr>
          <w:instrText xml:space="preserve"> PAGEREF _Toc69255803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68648965" w14:textId="3A177EA0"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4" w:history="1">
        <w:r w:rsidR="00F21DA3" w:rsidRPr="00A03DEC">
          <w:rPr>
            <w:rStyle w:val="Hyperlink"/>
            <w:noProof/>
          </w:rPr>
          <w:t>Figure 38: Internal and External Circlips</w:t>
        </w:r>
        <w:r w:rsidR="00F21DA3">
          <w:rPr>
            <w:noProof/>
            <w:webHidden/>
          </w:rPr>
          <w:tab/>
        </w:r>
        <w:r w:rsidR="00F21DA3">
          <w:rPr>
            <w:noProof/>
            <w:webHidden/>
          </w:rPr>
          <w:fldChar w:fldCharType="begin"/>
        </w:r>
        <w:r w:rsidR="00F21DA3">
          <w:rPr>
            <w:noProof/>
            <w:webHidden/>
          </w:rPr>
          <w:instrText xml:space="preserve"> PAGEREF _Toc69255804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73F7D84E" w14:textId="4F8FA6A8"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5" w:history="1">
        <w:r w:rsidR="00F21DA3" w:rsidRPr="00A03DEC">
          <w:rPr>
            <w:rStyle w:val="Hyperlink"/>
            <w:noProof/>
          </w:rPr>
          <w:t>Figure 39: Clips Pushed into a Hole</w:t>
        </w:r>
        <w:r w:rsidR="00F21DA3">
          <w:rPr>
            <w:noProof/>
            <w:webHidden/>
          </w:rPr>
          <w:tab/>
        </w:r>
        <w:r w:rsidR="00F21DA3">
          <w:rPr>
            <w:noProof/>
            <w:webHidden/>
          </w:rPr>
          <w:fldChar w:fldCharType="begin"/>
        </w:r>
        <w:r w:rsidR="00F21DA3">
          <w:rPr>
            <w:noProof/>
            <w:webHidden/>
          </w:rPr>
          <w:instrText xml:space="preserve"> PAGEREF _Toc69255805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063228C4" w14:textId="2D73BE9E"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6" w:history="1">
        <w:r w:rsidR="00F21DA3" w:rsidRPr="00A03DEC">
          <w:rPr>
            <w:rStyle w:val="Hyperlink"/>
            <w:noProof/>
          </w:rPr>
          <w:t>Figure 40: Clips Sliding onto a Flat Surface</w:t>
        </w:r>
        <w:r w:rsidR="00F21DA3">
          <w:rPr>
            <w:noProof/>
            <w:webHidden/>
          </w:rPr>
          <w:tab/>
        </w:r>
        <w:r w:rsidR="00F21DA3">
          <w:rPr>
            <w:noProof/>
            <w:webHidden/>
          </w:rPr>
          <w:fldChar w:fldCharType="begin"/>
        </w:r>
        <w:r w:rsidR="00F21DA3">
          <w:rPr>
            <w:noProof/>
            <w:webHidden/>
          </w:rPr>
          <w:instrText xml:space="preserve"> PAGEREF _Toc69255806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4D52A791" w14:textId="0F20F727"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7" w:history="1">
        <w:r w:rsidR="00F21DA3" w:rsidRPr="00A03DEC">
          <w:rPr>
            <w:rStyle w:val="Hyperlink"/>
            <w:noProof/>
          </w:rPr>
          <w:t>Figure 41: RIVTAC</w:t>
        </w:r>
        <w:r w:rsidR="00F21DA3" w:rsidRPr="00A03DEC">
          <w:rPr>
            <w:rStyle w:val="Hyperlink"/>
            <w:rFonts w:cs="Calibri"/>
            <w:noProof/>
          </w:rPr>
          <w:t>®</w:t>
        </w:r>
        <w:r w:rsidR="00F21DA3" w:rsidRPr="00A03DEC">
          <w:rPr>
            <w:rStyle w:val="Hyperlink"/>
            <w:noProof/>
          </w:rPr>
          <w:t xml:space="preserve"> Nail</w:t>
        </w:r>
        <w:r w:rsidR="00F21DA3">
          <w:rPr>
            <w:noProof/>
            <w:webHidden/>
          </w:rPr>
          <w:tab/>
        </w:r>
        <w:r w:rsidR="00F21DA3">
          <w:rPr>
            <w:noProof/>
            <w:webHidden/>
          </w:rPr>
          <w:fldChar w:fldCharType="begin"/>
        </w:r>
        <w:r w:rsidR="00F21DA3">
          <w:rPr>
            <w:noProof/>
            <w:webHidden/>
          </w:rPr>
          <w:instrText xml:space="preserve"> PAGEREF _Toc69255807 \h </w:instrText>
        </w:r>
        <w:r w:rsidR="00F21DA3">
          <w:rPr>
            <w:noProof/>
            <w:webHidden/>
          </w:rPr>
        </w:r>
        <w:r w:rsidR="00F21DA3">
          <w:rPr>
            <w:noProof/>
            <w:webHidden/>
          </w:rPr>
          <w:fldChar w:fldCharType="separate"/>
        </w:r>
        <w:r w:rsidR="00F21DA3">
          <w:rPr>
            <w:noProof/>
            <w:webHidden/>
          </w:rPr>
          <w:t>101</w:t>
        </w:r>
        <w:r w:rsidR="00F21DA3">
          <w:rPr>
            <w:noProof/>
            <w:webHidden/>
          </w:rPr>
          <w:fldChar w:fldCharType="end"/>
        </w:r>
      </w:hyperlink>
    </w:p>
    <w:p w14:paraId="76F340A3" w14:textId="36C96BC2"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8" w:history="1">
        <w:r w:rsidR="00F21DA3" w:rsidRPr="00A03DEC">
          <w:rPr>
            <w:rStyle w:val="Hyperlink"/>
            <w:noProof/>
          </w:rPr>
          <w:t>Figure 42: Cross Section of a Nail, Connecting Two Sheets</w:t>
        </w:r>
        <w:r w:rsidR="00F21DA3">
          <w:rPr>
            <w:noProof/>
            <w:webHidden/>
          </w:rPr>
          <w:tab/>
        </w:r>
        <w:r w:rsidR="00F21DA3">
          <w:rPr>
            <w:noProof/>
            <w:webHidden/>
          </w:rPr>
          <w:fldChar w:fldCharType="begin"/>
        </w:r>
        <w:r w:rsidR="00F21DA3">
          <w:rPr>
            <w:noProof/>
            <w:webHidden/>
          </w:rPr>
          <w:instrText xml:space="preserve"> PAGEREF _Toc69255808 \h </w:instrText>
        </w:r>
        <w:r w:rsidR="00F21DA3">
          <w:rPr>
            <w:noProof/>
            <w:webHidden/>
          </w:rPr>
        </w:r>
        <w:r w:rsidR="00F21DA3">
          <w:rPr>
            <w:noProof/>
            <w:webHidden/>
          </w:rPr>
          <w:fldChar w:fldCharType="separate"/>
        </w:r>
        <w:r w:rsidR="00F21DA3">
          <w:rPr>
            <w:noProof/>
            <w:webHidden/>
          </w:rPr>
          <w:t>102</w:t>
        </w:r>
        <w:r w:rsidR="00F21DA3">
          <w:rPr>
            <w:noProof/>
            <w:webHidden/>
          </w:rPr>
          <w:fldChar w:fldCharType="end"/>
        </w:r>
      </w:hyperlink>
    </w:p>
    <w:p w14:paraId="6D039AAF" w14:textId="43D93B15"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09" w:history="1">
        <w:r w:rsidR="00F21DA3" w:rsidRPr="00A03DEC">
          <w:rPr>
            <w:rStyle w:val="Hyperlink"/>
            <w:noProof/>
          </w:rPr>
          <w:t>Figure 43: Process of Rotation Joining (ROTAV)</w:t>
        </w:r>
        <w:r w:rsidR="00F21DA3">
          <w:rPr>
            <w:noProof/>
            <w:webHidden/>
          </w:rPr>
          <w:tab/>
        </w:r>
        <w:r w:rsidR="00F21DA3">
          <w:rPr>
            <w:noProof/>
            <w:webHidden/>
          </w:rPr>
          <w:fldChar w:fldCharType="begin"/>
        </w:r>
        <w:r w:rsidR="00F21DA3">
          <w:rPr>
            <w:noProof/>
            <w:webHidden/>
          </w:rPr>
          <w:instrText xml:space="preserve"> PAGEREF _Toc69255809 \h </w:instrText>
        </w:r>
        <w:r w:rsidR="00F21DA3">
          <w:rPr>
            <w:noProof/>
            <w:webHidden/>
          </w:rPr>
        </w:r>
        <w:r w:rsidR="00F21DA3">
          <w:rPr>
            <w:noProof/>
            <w:webHidden/>
          </w:rPr>
          <w:fldChar w:fldCharType="separate"/>
        </w:r>
        <w:r w:rsidR="00F21DA3">
          <w:rPr>
            <w:noProof/>
            <w:webHidden/>
          </w:rPr>
          <w:t>105</w:t>
        </w:r>
        <w:r w:rsidR="00F21DA3">
          <w:rPr>
            <w:noProof/>
            <w:webHidden/>
          </w:rPr>
          <w:fldChar w:fldCharType="end"/>
        </w:r>
      </w:hyperlink>
    </w:p>
    <w:p w14:paraId="3E5213F3" w14:textId="7BE3C22A"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0" w:history="1">
        <w:r w:rsidR="00F21DA3" w:rsidRPr="00A03DEC">
          <w:rPr>
            <w:rStyle w:val="Hyperlink"/>
            <w:noProof/>
          </w:rPr>
          <w:t>Figure 44: ROTAV connecting aluminum and steel sheets</w:t>
        </w:r>
        <w:r w:rsidR="00F21DA3">
          <w:rPr>
            <w:noProof/>
            <w:webHidden/>
          </w:rPr>
          <w:tab/>
        </w:r>
        <w:r w:rsidR="00F21DA3">
          <w:rPr>
            <w:noProof/>
            <w:webHidden/>
          </w:rPr>
          <w:fldChar w:fldCharType="begin"/>
        </w:r>
        <w:r w:rsidR="00F21DA3">
          <w:rPr>
            <w:noProof/>
            <w:webHidden/>
          </w:rPr>
          <w:instrText xml:space="preserve"> PAGEREF _Toc69255810 \h </w:instrText>
        </w:r>
        <w:r w:rsidR="00F21DA3">
          <w:rPr>
            <w:noProof/>
            <w:webHidden/>
          </w:rPr>
        </w:r>
        <w:r w:rsidR="00F21DA3">
          <w:rPr>
            <w:noProof/>
            <w:webHidden/>
          </w:rPr>
          <w:fldChar w:fldCharType="separate"/>
        </w:r>
        <w:r w:rsidR="00F21DA3">
          <w:rPr>
            <w:noProof/>
            <w:webHidden/>
          </w:rPr>
          <w:t>106</w:t>
        </w:r>
        <w:r w:rsidR="00F21DA3">
          <w:rPr>
            <w:noProof/>
            <w:webHidden/>
          </w:rPr>
          <w:fldChar w:fldCharType="end"/>
        </w:r>
      </w:hyperlink>
    </w:p>
    <w:p w14:paraId="6DD42C2A" w14:textId="49A3B06D"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1" w:history="1">
        <w:r w:rsidR="00F21DA3" w:rsidRPr="00A03DEC">
          <w:rPr>
            <w:rStyle w:val="Hyperlink"/>
            <w:noProof/>
          </w:rPr>
          <w:t>Figure 45: Terminology of a regular intermittent weld</w:t>
        </w:r>
        <w:r w:rsidR="00F21DA3">
          <w:rPr>
            <w:noProof/>
            <w:webHidden/>
          </w:rPr>
          <w:tab/>
        </w:r>
        <w:r w:rsidR="00F21DA3">
          <w:rPr>
            <w:noProof/>
            <w:webHidden/>
          </w:rPr>
          <w:fldChar w:fldCharType="begin"/>
        </w:r>
        <w:r w:rsidR="00F21DA3">
          <w:rPr>
            <w:noProof/>
            <w:webHidden/>
          </w:rPr>
          <w:instrText xml:space="preserve"> PAGEREF _Toc69255811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FAF2DC2" w14:textId="3649B806"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2" w:history="1">
        <w:r w:rsidR="00F21DA3" w:rsidRPr="00A03DEC">
          <w:rPr>
            <w:rStyle w:val="Hyperlink"/>
            <w:noProof/>
          </w:rPr>
          <w:t>Figure 46: Regular intermittent weld with first spacing and last spacing</w:t>
        </w:r>
        <w:r w:rsidR="00F21DA3">
          <w:rPr>
            <w:noProof/>
            <w:webHidden/>
          </w:rPr>
          <w:tab/>
        </w:r>
        <w:r w:rsidR="00F21DA3">
          <w:rPr>
            <w:noProof/>
            <w:webHidden/>
          </w:rPr>
          <w:fldChar w:fldCharType="begin"/>
        </w:r>
        <w:r w:rsidR="00F21DA3">
          <w:rPr>
            <w:noProof/>
            <w:webHidden/>
          </w:rPr>
          <w:instrText xml:space="preserve"> PAGEREF _Toc69255812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E7B57E5" w14:textId="3A104D34"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3" w:history="1">
        <w:r w:rsidR="00F21DA3" w:rsidRPr="00A03DEC">
          <w:rPr>
            <w:rStyle w:val="Hyperlink"/>
            <w:noProof/>
          </w:rPr>
          <w:t>Figure 47: Irregular intermittent welds</w:t>
        </w:r>
        <w:r w:rsidR="00F21DA3">
          <w:rPr>
            <w:noProof/>
            <w:webHidden/>
          </w:rPr>
          <w:tab/>
        </w:r>
        <w:r w:rsidR="00F21DA3">
          <w:rPr>
            <w:noProof/>
            <w:webHidden/>
          </w:rPr>
          <w:fldChar w:fldCharType="begin"/>
        </w:r>
        <w:r w:rsidR="00F21DA3">
          <w:rPr>
            <w:noProof/>
            <w:webHidden/>
          </w:rPr>
          <w:instrText xml:space="preserve"> PAGEREF _Toc69255813 \h </w:instrText>
        </w:r>
        <w:r w:rsidR="00F21DA3">
          <w:rPr>
            <w:noProof/>
            <w:webHidden/>
          </w:rPr>
        </w:r>
        <w:r w:rsidR="00F21DA3">
          <w:rPr>
            <w:noProof/>
            <w:webHidden/>
          </w:rPr>
          <w:fldChar w:fldCharType="separate"/>
        </w:r>
        <w:r w:rsidR="00F21DA3">
          <w:rPr>
            <w:noProof/>
            <w:webHidden/>
          </w:rPr>
          <w:t>111</w:t>
        </w:r>
        <w:r w:rsidR="00F21DA3">
          <w:rPr>
            <w:noProof/>
            <w:webHidden/>
          </w:rPr>
          <w:fldChar w:fldCharType="end"/>
        </w:r>
      </w:hyperlink>
    </w:p>
    <w:p w14:paraId="5CE7E619" w14:textId="06553C70"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4" w:history="1">
        <w:r w:rsidR="00F21DA3" w:rsidRPr="00A03DEC">
          <w:rPr>
            <w:rStyle w:val="Hyperlink"/>
            <w:noProof/>
          </w:rPr>
          <w:t>Figure 48: Weld Line Changing from Y-Joint to Overlap-Joint</w:t>
        </w:r>
        <w:r w:rsidR="00F21DA3">
          <w:rPr>
            <w:noProof/>
            <w:webHidden/>
          </w:rPr>
          <w:tab/>
        </w:r>
        <w:r w:rsidR="00F21DA3">
          <w:rPr>
            <w:noProof/>
            <w:webHidden/>
          </w:rPr>
          <w:fldChar w:fldCharType="begin"/>
        </w:r>
        <w:r w:rsidR="00F21DA3">
          <w:rPr>
            <w:noProof/>
            <w:webHidden/>
          </w:rPr>
          <w:instrText xml:space="preserve"> PAGEREF _Toc69255814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47733B4D" w14:textId="7047DA37"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5" w:history="1">
        <w:r w:rsidR="00F21DA3" w:rsidRPr="00A03DEC">
          <w:rPr>
            <w:rStyle w:val="Hyperlink"/>
            <w:noProof/>
          </w:rPr>
          <w:t>Figure 49: Longitudinal stiffener, top view</w:t>
        </w:r>
        <w:r w:rsidR="00F21DA3">
          <w:rPr>
            <w:noProof/>
            <w:webHidden/>
          </w:rPr>
          <w:tab/>
        </w:r>
        <w:r w:rsidR="00F21DA3">
          <w:rPr>
            <w:noProof/>
            <w:webHidden/>
          </w:rPr>
          <w:fldChar w:fldCharType="begin"/>
        </w:r>
        <w:r w:rsidR="00F21DA3">
          <w:rPr>
            <w:noProof/>
            <w:webHidden/>
          </w:rPr>
          <w:instrText xml:space="preserve"> PAGEREF _Toc69255815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2AB6DA3B" w14:textId="63A89F76"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6" w:history="1">
        <w:r w:rsidR="00F21DA3" w:rsidRPr="00A03DEC">
          <w:rPr>
            <w:rStyle w:val="Hyperlink"/>
            <w:noProof/>
          </w:rPr>
          <w:t>Figure 50: Seam weld types and attributes</w:t>
        </w:r>
        <w:r w:rsidR="00F21DA3">
          <w:rPr>
            <w:noProof/>
            <w:webHidden/>
          </w:rPr>
          <w:tab/>
        </w:r>
        <w:r w:rsidR="00F21DA3">
          <w:rPr>
            <w:noProof/>
            <w:webHidden/>
          </w:rPr>
          <w:fldChar w:fldCharType="begin"/>
        </w:r>
        <w:r w:rsidR="00F21DA3">
          <w:rPr>
            <w:noProof/>
            <w:webHidden/>
          </w:rPr>
          <w:instrText xml:space="preserve"> PAGEREF _Toc69255816 \h </w:instrText>
        </w:r>
        <w:r w:rsidR="00F21DA3">
          <w:rPr>
            <w:noProof/>
            <w:webHidden/>
          </w:rPr>
        </w:r>
        <w:r w:rsidR="00F21DA3">
          <w:rPr>
            <w:noProof/>
            <w:webHidden/>
          </w:rPr>
          <w:fldChar w:fldCharType="separate"/>
        </w:r>
        <w:r w:rsidR="00F21DA3">
          <w:rPr>
            <w:noProof/>
            <w:webHidden/>
          </w:rPr>
          <w:t>118</w:t>
        </w:r>
        <w:r w:rsidR="00F21DA3">
          <w:rPr>
            <w:noProof/>
            <w:webHidden/>
          </w:rPr>
          <w:fldChar w:fldCharType="end"/>
        </w:r>
      </w:hyperlink>
    </w:p>
    <w:p w14:paraId="43DEDA6E" w14:textId="718F3680"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7" w:history="1">
        <w:r w:rsidR="00F21DA3" w:rsidRPr="00A03DEC">
          <w:rPr>
            <w:rStyle w:val="Hyperlink"/>
            <w:noProof/>
          </w:rPr>
          <w:t>Figure 51: χMCF Structure of a Seam Weld (</w:t>
        </w:r>
        <w:r w:rsidR="00F21DA3" w:rsidRPr="00A03DEC">
          <w:rPr>
            <w:rStyle w:val="Hyperlink"/>
            <w:i/>
            <w:noProof/>
          </w:rPr>
          <w:t>connection_1d</w:t>
        </w:r>
        <w:r w:rsidR="00F21DA3" w:rsidRPr="00A03DEC">
          <w:rPr>
            <w:rStyle w:val="Hyperlink"/>
            <w:noProof/>
          </w:rPr>
          <w:t>)</w:t>
        </w:r>
        <w:r w:rsidR="00F21DA3">
          <w:rPr>
            <w:noProof/>
            <w:webHidden/>
          </w:rPr>
          <w:tab/>
        </w:r>
        <w:r w:rsidR="00F21DA3">
          <w:rPr>
            <w:noProof/>
            <w:webHidden/>
          </w:rPr>
          <w:fldChar w:fldCharType="begin"/>
        </w:r>
        <w:r w:rsidR="00F21DA3">
          <w:rPr>
            <w:noProof/>
            <w:webHidden/>
          </w:rPr>
          <w:instrText xml:space="preserve"> PAGEREF _Toc69255817 \h </w:instrText>
        </w:r>
        <w:r w:rsidR="00F21DA3">
          <w:rPr>
            <w:noProof/>
            <w:webHidden/>
          </w:rPr>
        </w:r>
        <w:r w:rsidR="00F21DA3">
          <w:rPr>
            <w:noProof/>
            <w:webHidden/>
          </w:rPr>
          <w:fldChar w:fldCharType="separate"/>
        </w:r>
        <w:r w:rsidR="00F21DA3">
          <w:rPr>
            <w:noProof/>
            <w:webHidden/>
          </w:rPr>
          <w:t>119</w:t>
        </w:r>
        <w:r w:rsidR="00F21DA3">
          <w:rPr>
            <w:noProof/>
            <w:webHidden/>
          </w:rPr>
          <w:fldChar w:fldCharType="end"/>
        </w:r>
      </w:hyperlink>
    </w:p>
    <w:p w14:paraId="576E955C" w14:textId="4CE74876"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8" w:history="1">
        <w:r w:rsidR="00F21DA3" w:rsidRPr="00A03DEC">
          <w:rPr>
            <w:rStyle w:val="Hyperlink"/>
            <w:noProof/>
          </w:rPr>
          <w:t>Figure 52: Sheet Parameters vs.  Weld Position Parameters</w:t>
        </w:r>
        <w:r w:rsidR="00F21DA3">
          <w:rPr>
            <w:noProof/>
            <w:webHidden/>
          </w:rPr>
          <w:tab/>
        </w:r>
        <w:r w:rsidR="00F21DA3">
          <w:rPr>
            <w:noProof/>
            <w:webHidden/>
          </w:rPr>
          <w:fldChar w:fldCharType="begin"/>
        </w:r>
        <w:r w:rsidR="00F21DA3">
          <w:rPr>
            <w:noProof/>
            <w:webHidden/>
          </w:rPr>
          <w:instrText xml:space="preserve"> PAGEREF _Toc69255818 \h </w:instrText>
        </w:r>
        <w:r w:rsidR="00F21DA3">
          <w:rPr>
            <w:noProof/>
            <w:webHidden/>
          </w:rPr>
        </w:r>
        <w:r w:rsidR="00F21DA3">
          <w:rPr>
            <w:noProof/>
            <w:webHidden/>
          </w:rPr>
          <w:fldChar w:fldCharType="separate"/>
        </w:r>
        <w:r w:rsidR="00F21DA3">
          <w:rPr>
            <w:noProof/>
            <w:webHidden/>
          </w:rPr>
          <w:t>122</w:t>
        </w:r>
        <w:r w:rsidR="00F21DA3">
          <w:rPr>
            <w:noProof/>
            <w:webHidden/>
          </w:rPr>
          <w:fldChar w:fldCharType="end"/>
        </w:r>
      </w:hyperlink>
    </w:p>
    <w:p w14:paraId="4864DDBC" w14:textId="1423D2E7"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19" w:history="1">
        <w:r w:rsidR="00F21DA3" w:rsidRPr="00A03DEC">
          <w:rPr>
            <w:rStyle w:val="Hyperlink"/>
            <w:noProof/>
          </w:rPr>
          <w:t>Figure 53: Welding Position of a Y-Joint</w:t>
        </w:r>
        <w:r w:rsidR="00F21DA3">
          <w:rPr>
            <w:noProof/>
            <w:webHidden/>
          </w:rPr>
          <w:tab/>
        </w:r>
        <w:r w:rsidR="00F21DA3">
          <w:rPr>
            <w:noProof/>
            <w:webHidden/>
          </w:rPr>
          <w:fldChar w:fldCharType="begin"/>
        </w:r>
        <w:r w:rsidR="00F21DA3">
          <w:rPr>
            <w:noProof/>
            <w:webHidden/>
          </w:rPr>
          <w:instrText xml:space="preserve"> PAGEREF _Toc69255819 \h </w:instrText>
        </w:r>
        <w:r w:rsidR="00F21DA3">
          <w:rPr>
            <w:noProof/>
            <w:webHidden/>
          </w:rPr>
        </w:r>
        <w:r w:rsidR="00F21DA3">
          <w:rPr>
            <w:noProof/>
            <w:webHidden/>
          </w:rPr>
          <w:fldChar w:fldCharType="separate"/>
        </w:r>
        <w:r w:rsidR="00F21DA3">
          <w:rPr>
            <w:noProof/>
            <w:webHidden/>
          </w:rPr>
          <w:t>124</w:t>
        </w:r>
        <w:r w:rsidR="00F21DA3">
          <w:rPr>
            <w:noProof/>
            <w:webHidden/>
          </w:rPr>
          <w:fldChar w:fldCharType="end"/>
        </w:r>
      </w:hyperlink>
    </w:p>
    <w:p w14:paraId="609B640A" w14:textId="001C92D4"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20" w:history="1">
        <w:r w:rsidR="00F21DA3" w:rsidRPr="00A03DEC">
          <w:rPr>
            <w:rStyle w:val="Hyperlink"/>
            <w:noProof/>
          </w:rPr>
          <w:t>Figure 54: Welding Position vector direction and length</w:t>
        </w:r>
        <w:r w:rsidR="00F21DA3">
          <w:rPr>
            <w:noProof/>
            <w:webHidden/>
          </w:rPr>
          <w:tab/>
        </w:r>
        <w:r w:rsidR="00F21DA3">
          <w:rPr>
            <w:noProof/>
            <w:webHidden/>
          </w:rPr>
          <w:fldChar w:fldCharType="begin"/>
        </w:r>
        <w:r w:rsidR="00F21DA3">
          <w:rPr>
            <w:noProof/>
            <w:webHidden/>
          </w:rPr>
          <w:instrText xml:space="preserve"> PAGEREF _Toc69255820 \h </w:instrText>
        </w:r>
        <w:r w:rsidR="00F21DA3">
          <w:rPr>
            <w:noProof/>
            <w:webHidden/>
          </w:rPr>
        </w:r>
        <w:r w:rsidR="00F21DA3">
          <w:rPr>
            <w:noProof/>
            <w:webHidden/>
          </w:rPr>
          <w:fldChar w:fldCharType="separate"/>
        </w:r>
        <w:r w:rsidR="00F21DA3">
          <w:rPr>
            <w:noProof/>
            <w:webHidden/>
          </w:rPr>
          <w:t>125</w:t>
        </w:r>
        <w:r w:rsidR="00F21DA3">
          <w:rPr>
            <w:noProof/>
            <w:webHidden/>
          </w:rPr>
          <w:fldChar w:fldCharType="end"/>
        </w:r>
      </w:hyperlink>
    </w:p>
    <w:p w14:paraId="4459BF4E" w14:textId="01FE9798"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2" w:anchor="_Toc69255821" w:history="1">
        <w:r w:rsidR="00F21DA3" w:rsidRPr="00A03DEC">
          <w:rPr>
            <w:rStyle w:val="Hyperlink"/>
            <w:noProof/>
          </w:rPr>
          <w:t>Figure 55: Butt Joint Sheet Layout</w:t>
        </w:r>
        <w:r w:rsidR="00F21DA3">
          <w:rPr>
            <w:noProof/>
            <w:webHidden/>
          </w:rPr>
          <w:tab/>
        </w:r>
        <w:r w:rsidR="00F21DA3">
          <w:rPr>
            <w:noProof/>
            <w:webHidden/>
          </w:rPr>
          <w:fldChar w:fldCharType="begin"/>
        </w:r>
        <w:r w:rsidR="00F21DA3">
          <w:rPr>
            <w:noProof/>
            <w:webHidden/>
          </w:rPr>
          <w:instrText xml:space="preserve"> PAGEREF _Toc69255821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420CEDD9" w14:textId="6F89FBDE"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3" w:anchor="_Toc69255822" w:history="1">
        <w:r w:rsidR="00F21DA3" w:rsidRPr="00A03DEC">
          <w:rPr>
            <w:rStyle w:val="Hyperlink"/>
            <w:noProof/>
          </w:rPr>
          <w:t>Figure 56: Butt Joint Weld parameters</w:t>
        </w:r>
        <w:r w:rsidR="00F21DA3">
          <w:rPr>
            <w:noProof/>
            <w:webHidden/>
          </w:rPr>
          <w:tab/>
        </w:r>
        <w:r w:rsidR="00F21DA3">
          <w:rPr>
            <w:noProof/>
            <w:webHidden/>
          </w:rPr>
          <w:fldChar w:fldCharType="begin"/>
        </w:r>
        <w:r w:rsidR="00F21DA3">
          <w:rPr>
            <w:noProof/>
            <w:webHidden/>
          </w:rPr>
          <w:instrText xml:space="preserve"> PAGEREF _Toc69255822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050D87DC" w14:textId="1E944510"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4" w:anchor="_Toc69255823" w:history="1">
        <w:r w:rsidR="00F21DA3" w:rsidRPr="00A03DEC">
          <w:rPr>
            <w:rStyle w:val="Hyperlink"/>
            <w:noProof/>
          </w:rPr>
          <w:t>Figure 57: Corner Weld Sheet Layout</w:t>
        </w:r>
        <w:r w:rsidR="00F21DA3">
          <w:rPr>
            <w:noProof/>
            <w:webHidden/>
          </w:rPr>
          <w:tab/>
        </w:r>
        <w:r w:rsidR="00F21DA3">
          <w:rPr>
            <w:noProof/>
            <w:webHidden/>
          </w:rPr>
          <w:fldChar w:fldCharType="begin"/>
        </w:r>
        <w:r w:rsidR="00F21DA3">
          <w:rPr>
            <w:noProof/>
            <w:webHidden/>
          </w:rPr>
          <w:instrText xml:space="preserve"> PAGEREF _Toc69255823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7321B738" w14:textId="38BA52D1"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5" w:anchor="_Toc69255824" w:history="1">
        <w:r w:rsidR="00F21DA3" w:rsidRPr="00A03DEC">
          <w:rPr>
            <w:rStyle w:val="Hyperlink"/>
            <w:noProof/>
          </w:rPr>
          <w:t>Figure 58: Corner Weld Parameters</w:t>
        </w:r>
        <w:r w:rsidR="00F21DA3">
          <w:rPr>
            <w:noProof/>
            <w:webHidden/>
          </w:rPr>
          <w:tab/>
        </w:r>
        <w:r w:rsidR="00F21DA3">
          <w:rPr>
            <w:noProof/>
            <w:webHidden/>
          </w:rPr>
          <w:fldChar w:fldCharType="begin"/>
        </w:r>
        <w:r w:rsidR="00F21DA3">
          <w:rPr>
            <w:noProof/>
            <w:webHidden/>
          </w:rPr>
          <w:instrText xml:space="preserve"> PAGEREF _Toc69255824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6F7ED74D" w14:textId="5D8F6085"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25" w:history="1">
        <w:r w:rsidR="00F21DA3" w:rsidRPr="00A03DEC">
          <w:rPr>
            <w:rStyle w:val="Hyperlink"/>
            <w:noProof/>
          </w:rPr>
          <w:t>Figure 59: Corner Weld Sheet Layout</w:t>
        </w:r>
        <w:r w:rsidR="00F21DA3">
          <w:rPr>
            <w:noProof/>
            <w:webHidden/>
          </w:rPr>
          <w:tab/>
        </w:r>
        <w:r w:rsidR="00F21DA3">
          <w:rPr>
            <w:noProof/>
            <w:webHidden/>
          </w:rPr>
          <w:fldChar w:fldCharType="begin"/>
        </w:r>
        <w:r w:rsidR="00F21DA3">
          <w:rPr>
            <w:noProof/>
            <w:webHidden/>
          </w:rPr>
          <w:instrText xml:space="preserve"> PAGEREF _Toc69255825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70169DD4" w14:textId="5C29E4B1"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26" w:history="1">
        <w:r w:rsidR="00F21DA3" w:rsidRPr="00A03DEC">
          <w:rPr>
            <w:rStyle w:val="Hyperlink"/>
            <w:noProof/>
          </w:rPr>
          <w:t>Figure 60: Double Corner Weld Parameters</w:t>
        </w:r>
        <w:r w:rsidR="00F21DA3">
          <w:rPr>
            <w:noProof/>
            <w:webHidden/>
          </w:rPr>
          <w:tab/>
        </w:r>
        <w:r w:rsidR="00F21DA3">
          <w:rPr>
            <w:noProof/>
            <w:webHidden/>
          </w:rPr>
          <w:fldChar w:fldCharType="begin"/>
        </w:r>
        <w:r w:rsidR="00F21DA3">
          <w:rPr>
            <w:noProof/>
            <w:webHidden/>
          </w:rPr>
          <w:instrText xml:space="preserve"> PAGEREF _Toc69255826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2EB1CDC5" w14:textId="5517D27C"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6" w:anchor="_Toc69255827" w:history="1">
        <w:r w:rsidR="00F21DA3" w:rsidRPr="00A03DEC">
          <w:rPr>
            <w:rStyle w:val="Hyperlink"/>
            <w:noProof/>
          </w:rPr>
          <w:t>Figure 61: Edge Weld Sheet Layout</w:t>
        </w:r>
        <w:r w:rsidR="00F21DA3">
          <w:rPr>
            <w:noProof/>
            <w:webHidden/>
          </w:rPr>
          <w:tab/>
        </w:r>
        <w:r w:rsidR="00F21DA3">
          <w:rPr>
            <w:noProof/>
            <w:webHidden/>
          </w:rPr>
          <w:fldChar w:fldCharType="begin"/>
        </w:r>
        <w:r w:rsidR="00F21DA3">
          <w:rPr>
            <w:noProof/>
            <w:webHidden/>
          </w:rPr>
          <w:instrText xml:space="preserve"> PAGEREF _Toc69255827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762FCCDD" w14:textId="6D206D21"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7" w:anchor="_Toc69255828" w:history="1">
        <w:r w:rsidR="00F21DA3" w:rsidRPr="00A03DEC">
          <w:rPr>
            <w:rStyle w:val="Hyperlink"/>
            <w:noProof/>
          </w:rPr>
          <w:t>Figure 62: Edge Weld parameters</w:t>
        </w:r>
        <w:r w:rsidR="00F21DA3">
          <w:rPr>
            <w:noProof/>
            <w:webHidden/>
          </w:rPr>
          <w:tab/>
        </w:r>
        <w:r w:rsidR="00F21DA3">
          <w:rPr>
            <w:noProof/>
            <w:webHidden/>
          </w:rPr>
          <w:fldChar w:fldCharType="begin"/>
        </w:r>
        <w:r w:rsidR="00F21DA3">
          <w:rPr>
            <w:noProof/>
            <w:webHidden/>
          </w:rPr>
          <w:instrText xml:space="preserve"> PAGEREF _Toc69255828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22D3335F" w14:textId="5F8C25D8"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29" w:history="1">
        <w:r w:rsidR="00F21DA3" w:rsidRPr="00A03DEC">
          <w:rPr>
            <w:rStyle w:val="Hyperlink"/>
            <w:noProof/>
          </w:rPr>
          <w:t>Figure 63: I-Weld Sheet Layout</w:t>
        </w:r>
        <w:r w:rsidR="00F21DA3">
          <w:rPr>
            <w:noProof/>
            <w:webHidden/>
          </w:rPr>
          <w:tab/>
        </w:r>
        <w:r w:rsidR="00F21DA3">
          <w:rPr>
            <w:noProof/>
            <w:webHidden/>
          </w:rPr>
          <w:fldChar w:fldCharType="begin"/>
        </w:r>
        <w:r w:rsidR="00F21DA3">
          <w:rPr>
            <w:noProof/>
            <w:webHidden/>
          </w:rPr>
          <w:instrText xml:space="preserve"> PAGEREF _Toc69255829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1B668B5F" w14:textId="3723DB4A"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30" w:history="1">
        <w:r w:rsidR="00F21DA3" w:rsidRPr="00A03DEC">
          <w:rPr>
            <w:rStyle w:val="Hyperlink"/>
            <w:noProof/>
          </w:rPr>
          <w:t>Figure 64: I-Weld Parameters</w:t>
        </w:r>
        <w:r w:rsidR="00F21DA3">
          <w:rPr>
            <w:noProof/>
            <w:webHidden/>
          </w:rPr>
          <w:tab/>
        </w:r>
        <w:r w:rsidR="00F21DA3">
          <w:rPr>
            <w:noProof/>
            <w:webHidden/>
          </w:rPr>
          <w:fldChar w:fldCharType="begin"/>
        </w:r>
        <w:r w:rsidR="00F21DA3">
          <w:rPr>
            <w:noProof/>
            <w:webHidden/>
          </w:rPr>
          <w:instrText xml:space="preserve"> PAGEREF _Toc69255830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47FD7668" w14:textId="6A6A8A88"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8" w:anchor="_Toc69255831" w:history="1">
        <w:r w:rsidR="00F21DA3" w:rsidRPr="00A03DEC">
          <w:rPr>
            <w:rStyle w:val="Hyperlink"/>
            <w:noProof/>
          </w:rPr>
          <w:t>Figure 65: Overlap Weld Sheet Layout</w:t>
        </w:r>
        <w:r w:rsidR="00F21DA3">
          <w:rPr>
            <w:noProof/>
            <w:webHidden/>
          </w:rPr>
          <w:tab/>
        </w:r>
        <w:r w:rsidR="00F21DA3">
          <w:rPr>
            <w:noProof/>
            <w:webHidden/>
          </w:rPr>
          <w:fldChar w:fldCharType="begin"/>
        </w:r>
        <w:r w:rsidR="00F21DA3">
          <w:rPr>
            <w:noProof/>
            <w:webHidden/>
          </w:rPr>
          <w:instrText xml:space="preserve"> PAGEREF _Toc69255831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61B444C7" w14:textId="30824869"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19" w:anchor="_Toc69255832" w:history="1">
        <w:r w:rsidR="00F21DA3" w:rsidRPr="00A03DEC">
          <w:rPr>
            <w:rStyle w:val="Hyperlink"/>
            <w:noProof/>
          </w:rPr>
          <w:t>Figure 66: Overlap Weld Parameters</w:t>
        </w:r>
        <w:r w:rsidR="00F21DA3">
          <w:rPr>
            <w:noProof/>
            <w:webHidden/>
          </w:rPr>
          <w:tab/>
        </w:r>
        <w:r w:rsidR="00F21DA3">
          <w:rPr>
            <w:noProof/>
            <w:webHidden/>
          </w:rPr>
          <w:fldChar w:fldCharType="begin"/>
        </w:r>
        <w:r w:rsidR="00F21DA3">
          <w:rPr>
            <w:noProof/>
            <w:webHidden/>
          </w:rPr>
          <w:instrText xml:space="preserve"> PAGEREF _Toc69255832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5BBF6DB1" w14:textId="3A2F29EC"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0" w:anchor="_Toc69255833" w:history="1">
        <w:r w:rsidR="00F21DA3" w:rsidRPr="00A03DEC">
          <w:rPr>
            <w:rStyle w:val="Hyperlink"/>
            <w:noProof/>
          </w:rPr>
          <w:t>Figure 67: Single Sided Double Overlap Weld</w:t>
        </w:r>
        <w:r w:rsidR="00F21DA3">
          <w:rPr>
            <w:noProof/>
            <w:webHidden/>
          </w:rPr>
          <w:tab/>
        </w:r>
        <w:r w:rsidR="00F21DA3">
          <w:rPr>
            <w:noProof/>
            <w:webHidden/>
          </w:rPr>
          <w:fldChar w:fldCharType="begin"/>
        </w:r>
        <w:r w:rsidR="00F21DA3">
          <w:rPr>
            <w:noProof/>
            <w:webHidden/>
          </w:rPr>
          <w:instrText xml:space="preserve"> PAGEREF _Toc69255833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59E0129D" w14:textId="086F7A32"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1" w:anchor="_Toc69255834" w:history="1">
        <w:r w:rsidR="00F21DA3" w:rsidRPr="00A03DEC">
          <w:rPr>
            <w:rStyle w:val="Hyperlink"/>
            <w:noProof/>
          </w:rPr>
          <w:t>Figure 68: Overlap Weld Parameters</w:t>
        </w:r>
        <w:r w:rsidR="00F21DA3">
          <w:rPr>
            <w:noProof/>
            <w:webHidden/>
          </w:rPr>
          <w:tab/>
        </w:r>
        <w:r w:rsidR="00F21DA3">
          <w:rPr>
            <w:noProof/>
            <w:webHidden/>
          </w:rPr>
          <w:fldChar w:fldCharType="begin"/>
        </w:r>
        <w:r w:rsidR="00F21DA3">
          <w:rPr>
            <w:noProof/>
            <w:webHidden/>
          </w:rPr>
          <w:instrText xml:space="preserve"> PAGEREF _Toc69255834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0436FFC8" w14:textId="26CCAA7F"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2" w:anchor="_Toc69255835" w:history="1">
        <w:r w:rsidR="00F21DA3" w:rsidRPr="00A03DEC">
          <w:rPr>
            <w:rStyle w:val="Hyperlink"/>
            <w:noProof/>
          </w:rPr>
          <w:t>Figure 69: Double Sided Double Overlap Weld</w:t>
        </w:r>
        <w:r w:rsidR="00F21DA3">
          <w:rPr>
            <w:noProof/>
            <w:webHidden/>
          </w:rPr>
          <w:tab/>
        </w:r>
        <w:r w:rsidR="00F21DA3">
          <w:rPr>
            <w:noProof/>
            <w:webHidden/>
          </w:rPr>
          <w:fldChar w:fldCharType="begin"/>
        </w:r>
        <w:r w:rsidR="00F21DA3">
          <w:rPr>
            <w:noProof/>
            <w:webHidden/>
          </w:rPr>
          <w:instrText xml:space="preserve"> PAGEREF _Toc69255835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4CFF60F7" w14:textId="1CD9B31B"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3" w:anchor="_Toc69255836" w:history="1">
        <w:r w:rsidR="00F21DA3" w:rsidRPr="00A03DEC">
          <w:rPr>
            <w:rStyle w:val="Hyperlink"/>
            <w:noProof/>
          </w:rPr>
          <w:t>Figure 70: Parameters of Double Sided Double Overlap Weld</w:t>
        </w:r>
        <w:r w:rsidR="00F21DA3">
          <w:rPr>
            <w:noProof/>
            <w:webHidden/>
          </w:rPr>
          <w:tab/>
        </w:r>
        <w:r w:rsidR="00F21DA3">
          <w:rPr>
            <w:noProof/>
            <w:webHidden/>
          </w:rPr>
          <w:fldChar w:fldCharType="begin"/>
        </w:r>
        <w:r w:rsidR="00F21DA3">
          <w:rPr>
            <w:noProof/>
            <w:webHidden/>
          </w:rPr>
          <w:instrText xml:space="preserve"> PAGEREF _Toc69255836 \h </w:instrText>
        </w:r>
        <w:r w:rsidR="00F21DA3">
          <w:rPr>
            <w:noProof/>
            <w:webHidden/>
          </w:rPr>
        </w:r>
        <w:r w:rsidR="00F21DA3">
          <w:rPr>
            <w:noProof/>
            <w:webHidden/>
          </w:rPr>
          <w:fldChar w:fldCharType="separate"/>
        </w:r>
        <w:r w:rsidR="00F21DA3">
          <w:rPr>
            <w:noProof/>
            <w:webHidden/>
          </w:rPr>
          <w:t>142</w:t>
        </w:r>
        <w:r w:rsidR="00F21DA3">
          <w:rPr>
            <w:noProof/>
            <w:webHidden/>
          </w:rPr>
          <w:fldChar w:fldCharType="end"/>
        </w:r>
      </w:hyperlink>
    </w:p>
    <w:p w14:paraId="7C37BE3E" w14:textId="0164942E"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37" w:history="1">
        <w:r w:rsidR="00F21DA3" w:rsidRPr="00A03DEC">
          <w:rPr>
            <w:rStyle w:val="Hyperlink"/>
            <w:noProof/>
          </w:rPr>
          <w:t>Figure 71: Y-Joint Sheet Layout</w:t>
        </w:r>
        <w:r w:rsidR="00F21DA3">
          <w:rPr>
            <w:noProof/>
            <w:webHidden/>
          </w:rPr>
          <w:tab/>
        </w:r>
        <w:r w:rsidR="00F21DA3">
          <w:rPr>
            <w:noProof/>
            <w:webHidden/>
          </w:rPr>
          <w:fldChar w:fldCharType="begin"/>
        </w:r>
        <w:r w:rsidR="00F21DA3">
          <w:rPr>
            <w:noProof/>
            <w:webHidden/>
          </w:rPr>
          <w:instrText xml:space="preserve"> PAGEREF _Toc69255837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018A3A8D" w14:textId="08F04B2D"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38" w:history="1">
        <w:r w:rsidR="00F21DA3" w:rsidRPr="00A03DEC">
          <w:rPr>
            <w:rStyle w:val="Hyperlink"/>
            <w:noProof/>
          </w:rPr>
          <w:t>Figure 72: Parameters of Y-Joint Weld</w:t>
        </w:r>
        <w:r w:rsidR="00F21DA3">
          <w:rPr>
            <w:noProof/>
            <w:webHidden/>
          </w:rPr>
          <w:tab/>
        </w:r>
        <w:r w:rsidR="00F21DA3">
          <w:rPr>
            <w:noProof/>
            <w:webHidden/>
          </w:rPr>
          <w:fldChar w:fldCharType="begin"/>
        </w:r>
        <w:r w:rsidR="00F21DA3">
          <w:rPr>
            <w:noProof/>
            <w:webHidden/>
          </w:rPr>
          <w:instrText xml:space="preserve"> PAGEREF _Toc69255838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2EF4E799" w14:textId="16049BAF"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4" w:anchor="_Toc69255839" w:history="1">
        <w:r w:rsidR="00F21DA3" w:rsidRPr="00A03DEC">
          <w:rPr>
            <w:rStyle w:val="Hyperlink"/>
            <w:noProof/>
          </w:rPr>
          <w:t>Figure 73: K-Joint Sheet Layout</w:t>
        </w:r>
        <w:r w:rsidR="00F21DA3">
          <w:rPr>
            <w:noProof/>
            <w:webHidden/>
          </w:rPr>
          <w:tab/>
        </w:r>
        <w:r w:rsidR="00F21DA3">
          <w:rPr>
            <w:noProof/>
            <w:webHidden/>
          </w:rPr>
          <w:fldChar w:fldCharType="begin"/>
        </w:r>
        <w:r w:rsidR="00F21DA3">
          <w:rPr>
            <w:noProof/>
            <w:webHidden/>
          </w:rPr>
          <w:instrText xml:space="preserve"> PAGEREF _Toc69255839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0465B127" w14:textId="2A3B1AA8"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5" w:anchor="_Toc69255840" w:history="1">
        <w:r w:rsidR="00F21DA3" w:rsidRPr="00A03DEC">
          <w:rPr>
            <w:rStyle w:val="Hyperlink"/>
            <w:noProof/>
          </w:rPr>
          <w:t>Figure 74: Parameters of K-Joint Weld</w:t>
        </w:r>
        <w:r w:rsidR="00F21DA3">
          <w:rPr>
            <w:noProof/>
            <w:webHidden/>
          </w:rPr>
          <w:tab/>
        </w:r>
        <w:r w:rsidR="00F21DA3">
          <w:rPr>
            <w:noProof/>
            <w:webHidden/>
          </w:rPr>
          <w:fldChar w:fldCharType="begin"/>
        </w:r>
        <w:r w:rsidR="00F21DA3">
          <w:rPr>
            <w:noProof/>
            <w:webHidden/>
          </w:rPr>
          <w:instrText xml:space="preserve"> PAGEREF _Toc69255840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4C49D89B" w14:textId="6F8DE95D"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6" w:anchor="_Toc69255841" w:history="1">
        <w:r w:rsidR="00F21DA3" w:rsidRPr="00A03DEC">
          <w:rPr>
            <w:rStyle w:val="Hyperlink"/>
            <w:noProof/>
          </w:rPr>
          <w:t>Figure 75: Cruciform Joint Sheet Layout</w:t>
        </w:r>
        <w:r w:rsidR="00F21DA3">
          <w:rPr>
            <w:noProof/>
            <w:webHidden/>
          </w:rPr>
          <w:tab/>
        </w:r>
        <w:r w:rsidR="00F21DA3">
          <w:rPr>
            <w:noProof/>
            <w:webHidden/>
          </w:rPr>
          <w:fldChar w:fldCharType="begin"/>
        </w:r>
        <w:r w:rsidR="00F21DA3">
          <w:rPr>
            <w:noProof/>
            <w:webHidden/>
          </w:rPr>
          <w:instrText xml:space="preserve"> PAGEREF _Toc69255841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480793AE" w14:textId="0D5B2630"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7" w:anchor="_Toc69255842" w:history="1">
        <w:r w:rsidR="00F21DA3" w:rsidRPr="00A03DEC">
          <w:rPr>
            <w:rStyle w:val="Hyperlink"/>
            <w:noProof/>
          </w:rPr>
          <w:t>Figure 76: Parameters of Cruciform Joint</w:t>
        </w:r>
        <w:r w:rsidR="00F21DA3">
          <w:rPr>
            <w:noProof/>
            <w:webHidden/>
          </w:rPr>
          <w:tab/>
        </w:r>
        <w:r w:rsidR="00F21DA3">
          <w:rPr>
            <w:noProof/>
            <w:webHidden/>
          </w:rPr>
          <w:fldChar w:fldCharType="begin"/>
        </w:r>
        <w:r w:rsidR="00F21DA3">
          <w:rPr>
            <w:noProof/>
            <w:webHidden/>
          </w:rPr>
          <w:instrText xml:space="preserve"> PAGEREF _Toc69255842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65B94271" w14:textId="6EFC6EB2"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8" w:anchor="_Toc69255843" w:history="1">
        <w:r w:rsidR="00F21DA3" w:rsidRPr="00A03DEC">
          <w:rPr>
            <w:rStyle w:val="Hyperlink"/>
            <w:noProof/>
          </w:rPr>
          <w:t>Figure 77: Flared Joint Sheet Layout</w:t>
        </w:r>
        <w:r w:rsidR="00F21DA3">
          <w:rPr>
            <w:noProof/>
            <w:webHidden/>
          </w:rPr>
          <w:tab/>
        </w:r>
        <w:r w:rsidR="00F21DA3">
          <w:rPr>
            <w:noProof/>
            <w:webHidden/>
          </w:rPr>
          <w:fldChar w:fldCharType="begin"/>
        </w:r>
        <w:r w:rsidR="00F21DA3">
          <w:rPr>
            <w:noProof/>
            <w:webHidden/>
          </w:rPr>
          <w:instrText xml:space="preserve"> PAGEREF _Toc69255843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0F36C6CA" w14:textId="4CCB731C" w:rsidR="00F21DA3" w:rsidRDefault="003E0390">
      <w:pPr>
        <w:pStyle w:val="TableofFigures"/>
        <w:tabs>
          <w:tab w:val="right" w:leader="dot" w:pos="9060"/>
        </w:tabs>
        <w:rPr>
          <w:rFonts w:asciiTheme="minorHAnsi" w:eastAsiaTheme="minorEastAsia" w:hAnsiTheme="minorHAnsi" w:cstheme="minorBidi"/>
          <w:noProof/>
          <w:szCs w:val="22"/>
          <w:lang w:val="de-DE"/>
        </w:rPr>
      </w:pPr>
      <w:hyperlink r:id="rId29" w:anchor="_Toc69255844" w:history="1">
        <w:r w:rsidR="00F21DA3" w:rsidRPr="00A03DEC">
          <w:rPr>
            <w:rStyle w:val="Hyperlink"/>
            <w:noProof/>
          </w:rPr>
          <w:t>Figure 78: Parameters of Flared Joint Weld</w:t>
        </w:r>
        <w:r w:rsidR="00F21DA3">
          <w:rPr>
            <w:noProof/>
            <w:webHidden/>
          </w:rPr>
          <w:tab/>
        </w:r>
        <w:r w:rsidR="00F21DA3">
          <w:rPr>
            <w:noProof/>
            <w:webHidden/>
          </w:rPr>
          <w:fldChar w:fldCharType="begin"/>
        </w:r>
        <w:r w:rsidR="00F21DA3">
          <w:rPr>
            <w:noProof/>
            <w:webHidden/>
          </w:rPr>
          <w:instrText xml:space="preserve"> PAGEREF _Toc69255844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4374EFC6" w14:textId="21E84C67"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45" w:history="1">
        <w:r w:rsidR="00F21DA3" w:rsidRPr="00A03DEC">
          <w:rPr>
            <w:rStyle w:val="Hyperlink"/>
            <w:noProof/>
          </w:rPr>
          <w:t>Figure 79: The Three Regions of a Hemming</w:t>
        </w:r>
        <w:r w:rsidR="00F21DA3">
          <w:rPr>
            <w:noProof/>
            <w:webHidden/>
          </w:rPr>
          <w:tab/>
        </w:r>
        <w:r w:rsidR="00F21DA3">
          <w:rPr>
            <w:noProof/>
            <w:webHidden/>
          </w:rPr>
          <w:fldChar w:fldCharType="begin"/>
        </w:r>
        <w:r w:rsidR="00F21DA3">
          <w:rPr>
            <w:noProof/>
            <w:webHidden/>
          </w:rPr>
          <w:instrText xml:space="preserve"> PAGEREF _Toc69255845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781F6833" w14:textId="0D9C8538"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46" w:history="1">
        <w:r w:rsidR="00F21DA3" w:rsidRPr="00A03DEC">
          <w:rPr>
            <w:rStyle w:val="Hyperlink"/>
            <w:noProof/>
          </w:rPr>
          <w:t>Figure 80: Path Changes and Width Changes in Hemming Flanges</w:t>
        </w:r>
        <w:r w:rsidR="00F21DA3">
          <w:rPr>
            <w:noProof/>
            <w:webHidden/>
          </w:rPr>
          <w:tab/>
        </w:r>
        <w:r w:rsidR="00F21DA3">
          <w:rPr>
            <w:noProof/>
            <w:webHidden/>
          </w:rPr>
          <w:fldChar w:fldCharType="begin"/>
        </w:r>
        <w:r w:rsidR="00F21DA3">
          <w:rPr>
            <w:noProof/>
            <w:webHidden/>
          </w:rPr>
          <w:instrText xml:space="preserve"> PAGEREF _Toc69255846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67ED7498" w14:textId="2D75403B"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47" w:history="1">
        <w:r w:rsidR="00F21DA3" w:rsidRPr="00A03DEC">
          <w:rPr>
            <w:rStyle w:val="Hyperlink"/>
            <w:noProof/>
          </w:rPr>
          <w:t>Figure 81: Adhesive Path Differs from Root Path</w:t>
        </w:r>
        <w:r w:rsidR="00F21DA3">
          <w:rPr>
            <w:noProof/>
            <w:webHidden/>
          </w:rPr>
          <w:tab/>
        </w:r>
        <w:r w:rsidR="00F21DA3">
          <w:rPr>
            <w:noProof/>
            <w:webHidden/>
          </w:rPr>
          <w:fldChar w:fldCharType="begin"/>
        </w:r>
        <w:r w:rsidR="00F21DA3">
          <w:rPr>
            <w:noProof/>
            <w:webHidden/>
          </w:rPr>
          <w:instrText xml:space="preserve"> PAGEREF _Toc69255847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1B9EE607" w14:textId="03A972DA"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48" w:history="1">
        <w:r w:rsidR="00F21DA3" w:rsidRPr="00A03DEC">
          <w:rPr>
            <w:rStyle w:val="Hyperlink"/>
            <w:noProof/>
          </w:rPr>
          <w:t>Figure 82: Reinforcements need to be considered as Part of the Inner Panel</w:t>
        </w:r>
        <w:r w:rsidR="00F21DA3">
          <w:rPr>
            <w:noProof/>
            <w:webHidden/>
          </w:rPr>
          <w:tab/>
        </w:r>
        <w:r w:rsidR="00F21DA3">
          <w:rPr>
            <w:noProof/>
            <w:webHidden/>
          </w:rPr>
          <w:fldChar w:fldCharType="begin"/>
        </w:r>
        <w:r w:rsidR="00F21DA3">
          <w:rPr>
            <w:noProof/>
            <w:webHidden/>
          </w:rPr>
          <w:instrText xml:space="preserve"> PAGEREF _Toc69255848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39EB6938" w14:textId="68F18B39"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49" w:history="1">
        <w:r w:rsidR="00F21DA3" w:rsidRPr="00A03DEC">
          <w:rPr>
            <w:rStyle w:val="Hyperlink"/>
            <w:noProof/>
          </w:rPr>
          <w:t>Figure 83: Sequence without margin</w:t>
        </w:r>
        <w:r w:rsidR="00F21DA3">
          <w:rPr>
            <w:noProof/>
            <w:webHidden/>
          </w:rPr>
          <w:tab/>
        </w:r>
        <w:r w:rsidR="00F21DA3">
          <w:rPr>
            <w:noProof/>
            <w:webHidden/>
          </w:rPr>
          <w:fldChar w:fldCharType="begin"/>
        </w:r>
        <w:r w:rsidR="00F21DA3">
          <w:rPr>
            <w:noProof/>
            <w:webHidden/>
          </w:rPr>
          <w:instrText xml:space="preserve"> PAGEREF _Toc69255849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1730588C" w14:textId="0A3B508F"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50" w:history="1">
        <w:r w:rsidR="00F21DA3" w:rsidRPr="00A03DEC">
          <w:rPr>
            <w:rStyle w:val="Hyperlink"/>
            <w:noProof/>
          </w:rPr>
          <w:t>Figure 84: Sequence with margin and spacing</w:t>
        </w:r>
        <w:r w:rsidR="00F21DA3">
          <w:rPr>
            <w:noProof/>
            <w:webHidden/>
          </w:rPr>
          <w:tab/>
        </w:r>
        <w:r w:rsidR="00F21DA3">
          <w:rPr>
            <w:noProof/>
            <w:webHidden/>
          </w:rPr>
          <w:fldChar w:fldCharType="begin"/>
        </w:r>
        <w:r w:rsidR="00F21DA3">
          <w:rPr>
            <w:noProof/>
            <w:webHidden/>
          </w:rPr>
          <w:instrText xml:space="preserve"> PAGEREF _Toc69255850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4C1A61D" w14:textId="7A5A4221"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51" w:history="1">
        <w:r w:rsidR="00F21DA3" w:rsidRPr="00A03DEC">
          <w:rPr>
            <w:rStyle w:val="Hyperlink"/>
            <w:noProof/>
          </w:rPr>
          <w:t>Figure 85: Margin relaxation</w:t>
        </w:r>
        <w:r w:rsidR="00F21DA3">
          <w:rPr>
            <w:noProof/>
            <w:webHidden/>
          </w:rPr>
          <w:tab/>
        </w:r>
        <w:r w:rsidR="00F21DA3">
          <w:rPr>
            <w:noProof/>
            <w:webHidden/>
          </w:rPr>
          <w:fldChar w:fldCharType="begin"/>
        </w:r>
        <w:r w:rsidR="00F21DA3">
          <w:rPr>
            <w:noProof/>
            <w:webHidden/>
          </w:rPr>
          <w:instrText xml:space="preserve"> PAGEREF _Toc69255851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040E634E" w14:textId="38467BDD"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52" w:history="1">
        <w:r w:rsidR="00F21DA3" w:rsidRPr="00A03DEC">
          <w:rPr>
            <w:rStyle w:val="Hyperlink"/>
            <w:noProof/>
          </w:rPr>
          <w:t>Figure 86: Spacing relaxation</w:t>
        </w:r>
        <w:r w:rsidR="00F21DA3">
          <w:rPr>
            <w:noProof/>
            <w:webHidden/>
          </w:rPr>
          <w:tab/>
        </w:r>
        <w:r w:rsidR="00F21DA3">
          <w:rPr>
            <w:noProof/>
            <w:webHidden/>
          </w:rPr>
          <w:fldChar w:fldCharType="begin"/>
        </w:r>
        <w:r w:rsidR="00F21DA3">
          <w:rPr>
            <w:noProof/>
            <w:webHidden/>
          </w:rPr>
          <w:instrText xml:space="preserve"> PAGEREF _Toc69255852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70466BA" w14:textId="6DF4D9D0"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53" w:history="1">
        <w:r w:rsidR="00F21DA3" w:rsidRPr="00A03DEC">
          <w:rPr>
            <w:rStyle w:val="Hyperlink"/>
            <w:noProof/>
          </w:rPr>
          <w:t>Figure 87: Picture of an adhesive face</w:t>
        </w:r>
        <w:r w:rsidR="00F21DA3">
          <w:rPr>
            <w:noProof/>
            <w:webHidden/>
          </w:rPr>
          <w:tab/>
        </w:r>
        <w:r w:rsidR="00F21DA3">
          <w:rPr>
            <w:noProof/>
            <w:webHidden/>
          </w:rPr>
          <w:fldChar w:fldCharType="begin"/>
        </w:r>
        <w:r w:rsidR="00F21DA3">
          <w:rPr>
            <w:noProof/>
            <w:webHidden/>
          </w:rPr>
          <w:instrText xml:space="preserve"> PAGEREF _Toc69255853 \h </w:instrText>
        </w:r>
        <w:r w:rsidR="00F21DA3">
          <w:rPr>
            <w:noProof/>
            <w:webHidden/>
          </w:rPr>
        </w:r>
        <w:r w:rsidR="00F21DA3">
          <w:rPr>
            <w:noProof/>
            <w:webHidden/>
          </w:rPr>
          <w:fldChar w:fldCharType="separate"/>
        </w:r>
        <w:r w:rsidR="00F21DA3">
          <w:rPr>
            <w:noProof/>
            <w:webHidden/>
          </w:rPr>
          <w:t>170</w:t>
        </w:r>
        <w:r w:rsidR="00F21DA3">
          <w:rPr>
            <w:noProof/>
            <w:webHidden/>
          </w:rPr>
          <w:fldChar w:fldCharType="end"/>
        </w:r>
      </w:hyperlink>
    </w:p>
    <w:p w14:paraId="3EE5BAAC" w14:textId="6A98CEB3"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54" w:history="1">
        <w:r w:rsidR="00F21DA3" w:rsidRPr="00A03DEC">
          <w:rPr>
            <w:rStyle w:val="Hyperlink"/>
            <w:noProof/>
          </w:rPr>
          <w:t>Figure 88: 'length', 'spacing', 'first_spacing' and 'last_spacing' are the terms needed to define a regular intermittent weld.</w:t>
        </w:r>
        <w:r w:rsidR="00F21DA3">
          <w:rPr>
            <w:noProof/>
            <w:webHidden/>
          </w:rPr>
          <w:tab/>
        </w:r>
        <w:r w:rsidR="00F21DA3">
          <w:rPr>
            <w:noProof/>
            <w:webHidden/>
          </w:rPr>
          <w:fldChar w:fldCharType="begin"/>
        </w:r>
        <w:r w:rsidR="00F21DA3">
          <w:rPr>
            <w:noProof/>
            <w:webHidden/>
          </w:rPr>
          <w:instrText xml:space="preserve"> PAGEREF _Toc69255854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0E372ECE" w14:textId="3AA25FA5" w:rsidR="00F21DA3" w:rsidRDefault="003E0390">
      <w:pPr>
        <w:pStyle w:val="TableofFigures"/>
        <w:tabs>
          <w:tab w:val="right" w:leader="dot" w:pos="9060"/>
        </w:tabs>
        <w:rPr>
          <w:rFonts w:asciiTheme="minorHAnsi" w:eastAsiaTheme="minorEastAsia" w:hAnsiTheme="minorHAnsi" w:cstheme="minorBidi"/>
          <w:noProof/>
          <w:szCs w:val="22"/>
          <w:lang w:val="de-DE"/>
        </w:rPr>
      </w:pPr>
      <w:hyperlink w:anchor="_Toc69255855" w:history="1">
        <w:r w:rsidR="00F21DA3" w:rsidRPr="00A03DEC">
          <w:rPr>
            <w:rStyle w:val="Hyperlink"/>
            <w:noProof/>
          </w:rPr>
          <w:t xml:space="preserve">Figure 89: a regular intermittent weld with </w:t>
        </w:r>
        <w:r w:rsidR="00F21DA3" w:rsidRPr="00A03DEC">
          <w:rPr>
            <w:rStyle w:val="Hyperlink"/>
            <w:i/>
            <w:noProof/>
          </w:rPr>
          <w:t>'n'</w:t>
        </w:r>
        <w:r w:rsidR="00F21DA3" w:rsidRPr="00A03DEC">
          <w:rPr>
            <w:rStyle w:val="Hyperlink"/>
            <w:noProof/>
          </w:rPr>
          <w:t xml:space="preserve"> segments and </w:t>
        </w:r>
        <w:r w:rsidR="00F21DA3" w:rsidRPr="00A03DEC">
          <w:rPr>
            <w:rStyle w:val="Hyperlink"/>
            <w:i/>
            <w:noProof/>
          </w:rPr>
          <w:t>'n-1'</w:t>
        </w:r>
        <w:r w:rsidR="00F21DA3" w:rsidRPr="00A03DEC">
          <w:rPr>
            <w:rStyle w:val="Hyperlink"/>
            <w:noProof/>
          </w:rPr>
          <w:t xml:space="preserve"> spacings between segments.</w:t>
        </w:r>
        <w:r w:rsidR="00F21DA3">
          <w:rPr>
            <w:noProof/>
            <w:webHidden/>
          </w:rPr>
          <w:tab/>
        </w:r>
        <w:r w:rsidR="00F21DA3">
          <w:rPr>
            <w:noProof/>
            <w:webHidden/>
          </w:rPr>
          <w:fldChar w:fldCharType="begin"/>
        </w:r>
        <w:r w:rsidR="00F21DA3">
          <w:rPr>
            <w:noProof/>
            <w:webHidden/>
          </w:rPr>
          <w:instrText xml:space="preserve"> PAGEREF _Toc69255855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65DF9CB6" w14:textId="760B51E6"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4A9DEC0" w14:textId="1D2EE060" w:rsidR="00B13CD7"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254837" w:history="1">
        <w:r w:rsidR="00B13CD7" w:rsidRPr="004C14F6">
          <w:rPr>
            <w:rStyle w:val="Hyperlink"/>
            <w:noProof/>
          </w:rPr>
          <w:t xml:space="preserve">Table 1: Nested elements of element </w:t>
        </w:r>
        <w:r w:rsidR="00B13CD7" w:rsidRPr="004C14F6">
          <w:rPr>
            <w:rStyle w:val="Hyperlink"/>
            <w:rFonts w:ascii="Courier New" w:hAnsi="Courier New" w:cs="Courier New"/>
            <w:i/>
            <w:noProof/>
          </w:rPr>
          <w:t>&lt;xmcf/&gt;</w:t>
        </w:r>
        <w:r w:rsidR="00B13CD7">
          <w:rPr>
            <w:noProof/>
            <w:webHidden/>
          </w:rPr>
          <w:tab/>
        </w:r>
        <w:r w:rsidR="00B13CD7">
          <w:rPr>
            <w:noProof/>
            <w:webHidden/>
          </w:rPr>
          <w:fldChar w:fldCharType="begin"/>
        </w:r>
        <w:r w:rsidR="00B13CD7">
          <w:rPr>
            <w:noProof/>
            <w:webHidden/>
          </w:rPr>
          <w:instrText xml:space="preserve"> PAGEREF _Toc69254837 \h </w:instrText>
        </w:r>
        <w:r w:rsidR="00B13CD7">
          <w:rPr>
            <w:noProof/>
            <w:webHidden/>
          </w:rPr>
        </w:r>
        <w:r w:rsidR="00B13CD7">
          <w:rPr>
            <w:noProof/>
            <w:webHidden/>
          </w:rPr>
          <w:fldChar w:fldCharType="separate"/>
        </w:r>
        <w:r w:rsidR="00B13CD7">
          <w:rPr>
            <w:noProof/>
            <w:webHidden/>
          </w:rPr>
          <w:t>32</w:t>
        </w:r>
        <w:r w:rsidR="00B13CD7">
          <w:rPr>
            <w:noProof/>
            <w:webHidden/>
          </w:rPr>
          <w:fldChar w:fldCharType="end"/>
        </w:r>
      </w:hyperlink>
    </w:p>
    <w:p w14:paraId="73D345A9" w14:textId="7F9F1CB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38" w:history="1">
        <w:r w:rsidR="00B13CD7" w:rsidRPr="004C14F6">
          <w:rPr>
            <w:rStyle w:val="Hyperlink"/>
            <w:noProof/>
          </w:rPr>
          <w:t>Table 2: XML-specification of</w:t>
        </w:r>
        <w:r w:rsidR="00B13CD7" w:rsidRPr="004C14F6">
          <w:rPr>
            <w:rStyle w:val="Hyperlink"/>
            <w:i/>
            <w:noProof/>
          </w:rPr>
          <w:t xml:space="preserve"> </w:t>
        </w:r>
        <w:r w:rsidR="00B13CD7" w:rsidRPr="004C14F6">
          <w:rPr>
            <w:rStyle w:val="Hyperlink"/>
            <w:rFonts w:ascii="Courier New" w:hAnsi="Courier New" w:cs="Courier New"/>
            <w:i/>
            <w:noProof/>
          </w:rPr>
          <w:t>&lt;units/&gt;</w:t>
        </w:r>
        <w:r w:rsidR="00B13CD7">
          <w:rPr>
            <w:noProof/>
            <w:webHidden/>
          </w:rPr>
          <w:tab/>
        </w:r>
        <w:r w:rsidR="00B13CD7">
          <w:rPr>
            <w:noProof/>
            <w:webHidden/>
          </w:rPr>
          <w:fldChar w:fldCharType="begin"/>
        </w:r>
        <w:r w:rsidR="00B13CD7">
          <w:rPr>
            <w:noProof/>
            <w:webHidden/>
          </w:rPr>
          <w:instrText xml:space="preserve"> PAGEREF _Toc69254838 \h </w:instrText>
        </w:r>
        <w:r w:rsidR="00B13CD7">
          <w:rPr>
            <w:noProof/>
            <w:webHidden/>
          </w:rPr>
        </w:r>
        <w:r w:rsidR="00B13CD7">
          <w:rPr>
            <w:noProof/>
            <w:webHidden/>
          </w:rPr>
          <w:fldChar w:fldCharType="separate"/>
        </w:r>
        <w:r w:rsidR="00B13CD7">
          <w:rPr>
            <w:noProof/>
            <w:webHidden/>
          </w:rPr>
          <w:t>33</w:t>
        </w:r>
        <w:r w:rsidR="00B13CD7">
          <w:rPr>
            <w:noProof/>
            <w:webHidden/>
          </w:rPr>
          <w:fldChar w:fldCharType="end"/>
        </w:r>
      </w:hyperlink>
    </w:p>
    <w:p w14:paraId="0B246367" w14:textId="28D3231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39" w:history="1">
        <w:r w:rsidR="00B13CD7" w:rsidRPr="004C14F6">
          <w:rPr>
            <w:rStyle w:val="Hyperlink"/>
            <w:noProof/>
          </w:rPr>
          <w:t xml:space="preserve">Table 3: XML-specification of </w:t>
        </w:r>
        <w:r w:rsidR="00B13CD7" w:rsidRPr="004C14F6">
          <w:rPr>
            <w:rStyle w:val="Hyperlink"/>
            <w:rFonts w:ascii="Courier New" w:hAnsi="Courier New" w:cs="Courier New"/>
            <w:i/>
            <w:noProof/>
          </w:rPr>
          <w:t>&lt;appdata&gt;</w:t>
        </w:r>
        <w:r w:rsidR="00B13CD7">
          <w:rPr>
            <w:noProof/>
            <w:webHidden/>
          </w:rPr>
          <w:tab/>
        </w:r>
        <w:r w:rsidR="00B13CD7">
          <w:rPr>
            <w:noProof/>
            <w:webHidden/>
          </w:rPr>
          <w:fldChar w:fldCharType="begin"/>
        </w:r>
        <w:r w:rsidR="00B13CD7">
          <w:rPr>
            <w:noProof/>
            <w:webHidden/>
          </w:rPr>
          <w:instrText xml:space="preserve"> PAGEREF _Toc69254839 \h </w:instrText>
        </w:r>
        <w:r w:rsidR="00B13CD7">
          <w:rPr>
            <w:noProof/>
            <w:webHidden/>
          </w:rPr>
        </w:r>
        <w:r w:rsidR="00B13CD7">
          <w:rPr>
            <w:noProof/>
            <w:webHidden/>
          </w:rPr>
          <w:fldChar w:fldCharType="separate"/>
        </w:r>
        <w:r w:rsidR="00B13CD7">
          <w:rPr>
            <w:noProof/>
            <w:webHidden/>
          </w:rPr>
          <w:t>35</w:t>
        </w:r>
        <w:r w:rsidR="00B13CD7">
          <w:rPr>
            <w:noProof/>
            <w:webHidden/>
          </w:rPr>
          <w:fldChar w:fldCharType="end"/>
        </w:r>
      </w:hyperlink>
    </w:p>
    <w:p w14:paraId="0E061567" w14:textId="1725552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0" w:history="1">
        <w:r w:rsidR="00B13CD7" w:rsidRPr="004C14F6">
          <w:rPr>
            <w:rStyle w:val="Hyperlink"/>
            <w:noProof/>
          </w:rPr>
          <w:t xml:space="preserve">Table 4: XML-specification of element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_Toc69254840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1A6FBFA0" w14:textId="439199D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1" w:history="1">
        <w:r w:rsidR="00B13CD7" w:rsidRPr="004C14F6">
          <w:rPr>
            <w:rStyle w:val="Hyperlink"/>
            <w:noProof/>
          </w:rPr>
          <w:t xml:space="preserve">Table 5: Nested elements of the child element of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_Toc69254841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4C17213C" w14:textId="6BDB6307"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2" w:history="1">
        <w:r w:rsidR="00B13CD7" w:rsidRPr="004C14F6">
          <w:rPr>
            <w:rStyle w:val="Hyperlink"/>
            <w:noProof/>
          </w:rPr>
          <w:t xml:space="preserve">Table 6: Attributes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_Toc69254842 \h </w:instrText>
        </w:r>
        <w:r w:rsidR="00B13CD7">
          <w:rPr>
            <w:noProof/>
            <w:webHidden/>
          </w:rPr>
        </w:r>
        <w:r w:rsidR="00B13CD7">
          <w:rPr>
            <w:noProof/>
            <w:webHidden/>
          </w:rPr>
          <w:fldChar w:fldCharType="separate"/>
        </w:r>
        <w:r w:rsidR="00B13CD7">
          <w:rPr>
            <w:noProof/>
            <w:webHidden/>
          </w:rPr>
          <w:t>38</w:t>
        </w:r>
        <w:r w:rsidR="00B13CD7">
          <w:rPr>
            <w:noProof/>
            <w:webHidden/>
          </w:rPr>
          <w:fldChar w:fldCharType="end"/>
        </w:r>
      </w:hyperlink>
    </w:p>
    <w:p w14:paraId="2E62D8E9" w14:textId="1CF65C7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3" w:history="1">
        <w:r w:rsidR="00B13CD7" w:rsidRPr="004C14F6">
          <w:rPr>
            <w:rStyle w:val="Hyperlink"/>
            <w:noProof/>
          </w:rPr>
          <w:t xml:space="preserve">Table 7: Nested elements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_Toc69254843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21281B84" w14:textId="188B058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4" w:history="1">
        <w:r w:rsidR="00B13CD7" w:rsidRPr="004C14F6">
          <w:rPr>
            <w:rStyle w:val="Hyperlink"/>
            <w:noProof/>
          </w:rPr>
          <w:t xml:space="preserve">Table 8: Nested elements of </w:t>
        </w:r>
        <w:r w:rsidR="00B13CD7" w:rsidRPr="004C14F6">
          <w:rPr>
            <w:rStyle w:val="Hyperlink"/>
            <w:rFonts w:ascii="Courier New" w:hAnsi="Courier New" w:cs="Courier New"/>
            <w:i/>
            <w:noProof/>
          </w:rPr>
          <w:t>&lt;connected_to&gt;</w:t>
        </w:r>
        <w:r w:rsidR="00B13CD7">
          <w:rPr>
            <w:noProof/>
            <w:webHidden/>
          </w:rPr>
          <w:tab/>
        </w:r>
        <w:r w:rsidR="00B13CD7">
          <w:rPr>
            <w:noProof/>
            <w:webHidden/>
          </w:rPr>
          <w:fldChar w:fldCharType="begin"/>
        </w:r>
        <w:r w:rsidR="00B13CD7">
          <w:rPr>
            <w:noProof/>
            <w:webHidden/>
          </w:rPr>
          <w:instrText xml:space="preserve"> PAGEREF _Toc69254844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1AB46BA0" w14:textId="0389F846"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5" w:history="1">
        <w:r w:rsidR="00B13CD7" w:rsidRPr="004C14F6">
          <w:rPr>
            <w:rStyle w:val="Hyperlink"/>
            <w:noProof/>
          </w:rPr>
          <w:t xml:space="preserve">Table 9: Attributes of element </w:t>
        </w:r>
        <w:r w:rsidR="00B13CD7" w:rsidRPr="004C14F6">
          <w:rPr>
            <w:rStyle w:val="Hyperlink"/>
            <w:rFonts w:ascii="Courier New" w:hAnsi="Courier New" w:cs="Courier New"/>
            <w:i/>
            <w:noProof/>
          </w:rPr>
          <w:t>&lt;part/&gt;</w:t>
        </w:r>
        <w:r w:rsidR="00B13CD7">
          <w:rPr>
            <w:noProof/>
            <w:webHidden/>
          </w:rPr>
          <w:tab/>
        </w:r>
        <w:r w:rsidR="00B13CD7">
          <w:rPr>
            <w:noProof/>
            <w:webHidden/>
          </w:rPr>
          <w:fldChar w:fldCharType="begin"/>
        </w:r>
        <w:r w:rsidR="00B13CD7">
          <w:rPr>
            <w:noProof/>
            <w:webHidden/>
          </w:rPr>
          <w:instrText xml:space="preserve"> PAGEREF _Toc69254845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16919658" w14:textId="71D7033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6" w:history="1">
        <w:r w:rsidR="00B13CD7" w:rsidRPr="004C14F6">
          <w:rPr>
            <w:rStyle w:val="Hyperlink"/>
            <w:noProof/>
          </w:rPr>
          <w:t xml:space="preserve">Table 10: Attributes of element </w:t>
        </w:r>
        <w:r w:rsidR="00B13CD7" w:rsidRPr="004C14F6">
          <w:rPr>
            <w:rStyle w:val="Hyperlink"/>
            <w:rFonts w:ascii="Courier New" w:hAnsi="Courier New" w:cs="Courier New"/>
            <w:i/>
            <w:noProof/>
          </w:rPr>
          <w:t>&lt;assy/&gt;</w:t>
        </w:r>
        <w:r w:rsidR="00B13CD7">
          <w:rPr>
            <w:noProof/>
            <w:webHidden/>
          </w:rPr>
          <w:tab/>
        </w:r>
        <w:r w:rsidR="00B13CD7">
          <w:rPr>
            <w:noProof/>
            <w:webHidden/>
          </w:rPr>
          <w:fldChar w:fldCharType="begin"/>
        </w:r>
        <w:r w:rsidR="00B13CD7">
          <w:rPr>
            <w:noProof/>
            <w:webHidden/>
          </w:rPr>
          <w:instrText xml:space="preserve"> PAGEREF _Toc69254846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6A4170CD" w14:textId="183636D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7" w:history="1">
        <w:r w:rsidR="00B13CD7" w:rsidRPr="004C14F6">
          <w:rPr>
            <w:rStyle w:val="Hyperlink"/>
            <w:noProof/>
          </w:rPr>
          <w:t xml:space="preserve">Table 11: Nested elements of </w:t>
        </w:r>
        <w:r w:rsidR="00B13CD7" w:rsidRPr="004C14F6">
          <w:rPr>
            <w:rStyle w:val="Hyperlink"/>
            <w:rFonts w:ascii="Courier New" w:hAnsi="Courier New" w:cs="Courier New"/>
            <w:i/>
            <w:noProof/>
          </w:rPr>
          <w:t>&lt;stacking&gt;</w:t>
        </w:r>
        <w:r w:rsidR="00B13CD7">
          <w:rPr>
            <w:noProof/>
            <w:webHidden/>
          </w:rPr>
          <w:tab/>
        </w:r>
        <w:r w:rsidR="00B13CD7">
          <w:rPr>
            <w:noProof/>
            <w:webHidden/>
          </w:rPr>
          <w:fldChar w:fldCharType="begin"/>
        </w:r>
        <w:r w:rsidR="00B13CD7">
          <w:rPr>
            <w:noProof/>
            <w:webHidden/>
          </w:rPr>
          <w:instrText xml:space="preserve"> PAGEREF _Toc69254847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6B916992" w14:textId="376A8B9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8" w:history="1">
        <w:r w:rsidR="00B13CD7" w:rsidRPr="004C14F6">
          <w:rPr>
            <w:rStyle w:val="Hyperlink"/>
            <w:noProof/>
          </w:rPr>
          <w:t>Table 12: Attributes of &lt;stacking&gt;</w:t>
        </w:r>
        <w:r w:rsidR="00B13CD7">
          <w:rPr>
            <w:noProof/>
            <w:webHidden/>
          </w:rPr>
          <w:tab/>
        </w:r>
        <w:r w:rsidR="00B13CD7">
          <w:rPr>
            <w:noProof/>
            <w:webHidden/>
          </w:rPr>
          <w:fldChar w:fldCharType="begin"/>
        </w:r>
        <w:r w:rsidR="00B13CD7">
          <w:rPr>
            <w:noProof/>
            <w:webHidden/>
          </w:rPr>
          <w:instrText xml:space="preserve"> PAGEREF _Toc69254848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48C04F8" w14:textId="0E79D39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49" w:history="1">
        <w:r w:rsidR="00B13CD7" w:rsidRPr="004C14F6">
          <w:rPr>
            <w:rStyle w:val="Hyperlink"/>
            <w:noProof/>
          </w:rPr>
          <w:t>Table 13: Attributes of &lt;level&gt;</w:t>
        </w:r>
        <w:r w:rsidR="00B13CD7">
          <w:rPr>
            <w:noProof/>
            <w:webHidden/>
          </w:rPr>
          <w:tab/>
        </w:r>
        <w:r w:rsidR="00B13CD7">
          <w:rPr>
            <w:noProof/>
            <w:webHidden/>
          </w:rPr>
          <w:fldChar w:fldCharType="begin"/>
        </w:r>
        <w:r w:rsidR="00B13CD7">
          <w:rPr>
            <w:noProof/>
            <w:webHidden/>
          </w:rPr>
          <w:instrText xml:space="preserve"> PAGEREF _Toc69254849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AA76C8B" w14:textId="2F96F76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0" w:history="1">
        <w:r w:rsidR="00B13CD7" w:rsidRPr="004C14F6">
          <w:rPr>
            <w:rStyle w:val="Hyperlink"/>
            <w:noProof/>
          </w:rPr>
          <w:t xml:space="preserve">Table 14: Nested elements of element </w:t>
        </w:r>
        <w:r w:rsidR="00B13CD7" w:rsidRPr="004C14F6">
          <w:rPr>
            <w:rStyle w:val="Hyperlink"/>
            <w:rFonts w:ascii="Courier New" w:hAnsi="Courier New" w:cs="Courier New"/>
            <w:i/>
            <w:noProof/>
          </w:rPr>
          <w:t>&lt;contact_list/&gt;</w:t>
        </w:r>
        <w:r w:rsidR="00B13CD7">
          <w:rPr>
            <w:noProof/>
            <w:webHidden/>
          </w:rPr>
          <w:tab/>
        </w:r>
        <w:r w:rsidR="00B13CD7">
          <w:rPr>
            <w:noProof/>
            <w:webHidden/>
          </w:rPr>
          <w:fldChar w:fldCharType="begin"/>
        </w:r>
        <w:r w:rsidR="00B13CD7">
          <w:rPr>
            <w:noProof/>
            <w:webHidden/>
          </w:rPr>
          <w:instrText xml:space="preserve"> PAGEREF _Toc69254850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13FBF128" w14:textId="56C64B06"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1" w:history="1">
        <w:r w:rsidR="00B13CD7" w:rsidRPr="004C14F6">
          <w:rPr>
            <w:rStyle w:val="Hyperlink"/>
            <w:noProof/>
          </w:rPr>
          <w:t xml:space="preserve">Table 15: Nested elements of element </w:t>
        </w:r>
        <w:r w:rsidR="00B13CD7" w:rsidRPr="004C14F6">
          <w:rPr>
            <w:rStyle w:val="Hyperlink"/>
            <w:rFonts w:ascii="Courier New" w:hAnsi="Courier New" w:cs="Courier New"/>
            <w:i/>
            <w:noProof/>
          </w:rPr>
          <w:t>&lt;contact/&gt;</w:t>
        </w:r>
        <w:r w:rsidR="00B13CD7">
          <w:rPr>
            <w:noProof/>
            <w:webHidden/>
          </w:rPr>
          <w:tab/>
        </w:r>
        <w:r w:rsidR="00B13CD7">
          <w:rPr>
            <w:noProof/>
            <w:webHidden/>
          </w:rPr>
          <w:fldChar w:fldCharType="begin"/>
        </w:r>
        <w:r w:rsidR="00B13CD7">
          <w:rPr>
            <w:noProof/>
            <w:webHidden/>
          </w:rPr>
          <w:instrText xml:space="preserve"> PAGEREF _Toc69254851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435F4B25" w14:textId="50D03C4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2" w:history="1">
        <w:r w:rsidR="00B13CD7" w:rsidRPr="004C14F6">
          <w:rPr>
            <w:rStyle w:val="Hyperlink"/>
            <w:noProof/>
          </w:rPr>
          <w:t xml:space="preserve">Table 16: Attributes of element </w:t>
        </w:r>
        <w:r w:rsidR="00B13CD7" w:rsidRPr="004C14F6">
          <w:rPr>
            <w:rStyle w:val="Hyperlink"/>
            <w:rFonts w:ascii="Courier New" w:hAnsi="Courier New" w:cs="Courier New"/>
            <w:i/>
            <w:noProof/>
          </w:rPr>
          <w:t>&lt;partner/&gt;</w:t>
        </w:r>
        <w:r w:rsidR="00B13CD7">
          <w:rPr>
            <w:noProof/>
            <w:webHidden/>
          </w:rPr>
          <w:tab/>
        </w:r>
        <w:r w:rsidR="00B13CD7">
          <w:rPr>
            <w:noProof/>
            <w:webHidden/>
          </w:rPr>
          <w:fldChar w:fldCharType="begin"/>
        </w:r>
        <w:r w:rsidR="00B13CD7">
          <w:rPr>
            <w:noProof/>
            <w:webHidden/>
          </w:rPr>
          <w:instrText xml:space="preserve"> PAGEREF _Toc69254852 \h </w:instrText>
        </w:r>
        <w:r w:rsidR="00B13CD7">
          <w:rPr>
            <w:noProof/>
            <w:webHidden/>
          </w:rPr>
        </w:r>
        <w:r w:rsidR="00B13CD7">
          <w:rPr>
            <w:noProof/>
            <w:webHidden/>
          </w:rPr>
          <w:fldChar w:fldCharType="separate"/>
        </w:r>
        <w:r w:rsidR="00B13CD7">
          <w:rPr>
            <w:noProof/>
            <w:webHidden/>
          </w:rPr>
          <w:t>45</w:t>
        </w:r>
        <w:r w:rsidR="00B13CD7">
          <w:rPr>
            <w:noProof/>
            <w:webHidden/>
          </w:rPr>
          <w:fldChar w:fldCharType="end"/>
        </w:r>
      </w:hyperlink>
    </w:p>
    <w:p w14:paraId="39D2AC73" w14:textId="395CB0B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3" w:history="1">
        <w:r w:rsidR="00B13CD7" w:rsidRPr="004C14F6">
          <w:rPr>
            <w:rStyle w:val="Hyperlink"/>
            <w:noProof/>
          </w:rPr>
          <w:t xml:space="preserve">Table 17: Attributes of element </w:t>
        </w:r>
        <w:r w:rsidR="00B13CD7" w:rsidRPr="004C14F6">
          <w:rPr>
            <w:rStyle w:val="Hyperlink"/>
            <w:rFonts w:ascii="Courier New" w:hAnsi="Courier New" w:cs="Courier New"/>
            <w:i/>
            <w:noProof/>
          </w:rPr>
          <w:t>&lt;coefficients/&gt;</w:t>
        </w:r>
        <w:r w:rsidR="00B13CD7">
          <w:rPr>
            <w:noProof/>
            <w:webHidden/>
          </w:rPr>
          <w:tab/>
        </w:r>
        <w:r w:rsidR="00B13CD7">
          <w:rPr>
            <w:noProof/>
            <w:webHidden/>
          </w:rPr>
          <w:fldChar w:fldCharType="begin"/>
        </w:r>
        <w:r w:rsidR="00B13CD7">
          <w:rPr>
            <w:noProof/>
            <w:webHidden/>
          </w:rPr>
          <w:instrText xml:space="preserve"> PAGEREF _Toc69254853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622E81BB" w14:textId="08E6849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4" w:history="1">
        <w:r w:rsidR="00B13CD7" w:rsidRPr="004C14F6">
          <w:rPr>
            <w:rStyle w:val="Hyperlink"/>
            <w:noProof/>
          </w:rPr>
          <w:t xml:space="preserve">Table 18: Nested elements of element </w:t>
        </w:r>
        <w:r w:rsidR="00B13CD7" w:rsidRPr="004C14F6">
          <w:rPr>
            <w:rStyle w:val="Hyperlink"/>
            <w:rFonts w:ascii="Courier New" w:hAnsi="Courier New" w:cs="Courier New"/>
            <w:i/>
            <w:noProof/>
          </w:rPr>
          <w:t>&lt;connection_list&gt;</w:t>
        </w:r>
        <w:r w:rsidR="00B13CD7">
          <w:rPr>
            <w:noProof/>
            <w:webHidden/>
          </w:rPr>
          <w:tab/>
        </w:r>
        <w:r w:rsidR="00B13CD7">
          <w:rPr>
            <w:noProof/>
            <w:webHidden/>
          </w:rPr>
          <w:fldChar w:fldCharType="begin"/>
        </w:r>
        <w:r w:rsidR="00B13CD7">
          <w:rPr>
            <w:noProof/>
            <w:webHidden/>
          </w:rPr>
          <w:instrText xml:space="preserve"> PAGEREF _Toc69254854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2D33C77D" w14:textId="5725C0B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5" w:history="1">
        <w:r w:rsidR="00B13CD7" w:rsidRPr="004C14F6">
          <w:rPr>
            <w:rStyle w:val="Hyperlink"/>
            <w:noProof/>
          </w:rPr>
          <w:t xml:space="preserve">Table 19: Nested elements of element </w:t>
        </w:r>
        <w:r w:rsidR="00B13CD7" w:rsidRPr="004C14F6">
          <w:rPr>
            <w:rStyle w:val="Hyperlink"/>
            <w:rFonts w:ascii="Courier New" w:hAnsi="Courier New" w:cs="Courier New"/>
            <w:i/>
            <w:noProof/>
          </w:rPr>
          <w:t>&lt;custom_attributes_list/&gt;</w:t>
        </w:r>
        <w:r w:rsidR="00B13CD7">
          <w:rPr>
            <w:noProof/>
            <w:webHidden/>
          </w:rPr>
          <w:tab/>
        </w:r>
        <w:r w:rsidR="00B13CD7">
          <w:rPr>
            <w:noProof/>
            <w:webHidden/>
          </w:rPr>
          <w:fldChar w:fldCharType="begin"/>
        </w:r>
        <w:r w:rsidR="00B13CD7">
          <w:rPr>
            <w:noProof/>
            <w:webHidden/>
          </w:rPr>
          <w:instrText xml:space="preserve"> PAGEREF _Toc69254855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3678D71C" w14:textId="0C6CCA9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6" w:history="1">
        <w:r w:rsidR="00B13CD7" w:rsidRPr="004C14F6">
          <w:rPr>
            <w:rStyle w:val="Hyperlink"/>
            <w:noProof/>
          </w:rPr>
          <w:t xml:space="preserve">Table 20: Attributes of </w:t>
        </w:r>
        <w:r w:rsidR="00B13CD7" w:rsidRPr="004C14F6">
          <w:rPr>
            <w:rStyle w:val="Hyperlink"/>
            <w:rFonts w:ascii="Courier New" w:hAnsi="Courier New" w:cs="Courier New"/>
            <w:i/>
            <w:noProof/>
          </w:rPr>
          <w:t>&lt;custom_attributes/&gt;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_Toc69254856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54E118B3" w14:textId="5AD752BA"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7" w:history="1">
        <w:r w:rsidR="00B13CD7" w:rsidRPr="004C14F6">
          <w:rPr>
            <w:rStyle w:val="Hyperlink"/>
            <w:noProof/>
          </w:rPr>
          <w:t xml:space="preserve">Table 21: Nested elements of element </w:t>
        </w:r>
        <w:r w:rsidR="00B13CD7" w:rsidRPr="004C14F6">
          <w:rPr>
            <w:rStyle w:val="Hyperlink"/>
            <w:rFonts w:ascii="Courier New" w:hAnsi="Courier New" w:cs="Courier New"/>
            <w:i/>
            <w:noProof/>
          </w:rPr>
          <w:t>&lt;custom_attributes/&gt;</w:t>
        </w:r>
        <w:r w:rsidR="00B13CD7">
          <w:rPr>
            <w:noProof/>
            <w:webHidden/>
          </w:rPr>
          <w:tab/>
        </w:r>
        <w:r w:rsidR="00B13CD7">
          <w:rPr>
            <w:noProof/>
            <w:webHidden/>
          </w:rPr>
          <w:fldChar w:fldCharType="begin"/>
        </w:r>
        <w:r w:rsidR="00B13CD7">
          <w:rPr>
            <w:noProof/>
            <w:webHidden/>
          </w:rPr>
          <w:instrText xml:space="preserve"> PAGEREF _Toc69254857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5A7D6876" w14:textId="5F61793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8" w:history="1">
        <w:r w:rsidR="00B13CD7" w:rsidRPr="004C14F6">
          <w:rPr>
            <w:rStyle w:val="Hyperlink"/>
            <w:noProof/>
          </w:rPr>
          <w:t xml:space="preserve">Table 22: Attributes of </w:t>
        </w:r>
        <w:r w:rsidR="00B13CD7" w:rsidRPr="004C14F6">
          <w:rPr>
            <w:rStyle w:val="Hyperlink"/>
            <w:rFonts w:ascii="Courier New" w:hAnsi="Courier New" w:cs="Courier New"/>
            <w:i/>
            <w:noProof/>
          </w:rPr>
          <w:t>&lt;string/&gt;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_Toc69254858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181D641E" w14:textId="3CAA60A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59" w:history="1">
        <w:r w:rsidR="00B13CD7" w:rsidRPr="004C14F6">
          <w:rPr>
            <w:rStyle w:val="Hyperlink"/>
            <w:noProof/>
          </w:rPr>
          <w:t xml:space="preserve">Table 23: Attributes of </w:t>
        </w:r>
        <w:r w:rsidR="00B13CD7" w:rsidRPr="004C14F6">
          <w:rPr>
            <w:rStyle w:val="Hyperlink"/>
            <w:rFonts w:ascii="Courier New" w:hAnsi="Courier New" w:cs="Courier New"/>
            <w:i/>
            <w:noProof/>
          </w:rPr>
          <w:t>&lt;real/&gt;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_Toc69254859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967FEE" w14:textId="415B9CB7"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0" w:history="1">
        <w:r w:rsidR="00B13CD7" w:rsidRPr="004C14F6">
          <w:rPr>
            <w:rStyle w:val="Hyperlink"/>
            <w:noProof/>
          </w:rPr>
          <w:t xml:space="preserve">Table 24: Attributes of </w:t>
        </w:r>
        <w:r w:rsidR="00B13CD7" w:rsidRPr="004C14F6">
          <w:rPr>
            <w:rStyle w:val="Hyperlink"/>
            <w:rFonts w:ascii="Courier New" w:hAnsi="Courier New" w:cs="Courier New"/>
            <w:i/>
            <w:noProof/>
          </w:rPr>
          <w:t>&lt;integer/&gt;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_Toc69254860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B6ADAB" w14:textId="5734E0C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1" w:history="1">
        <w:r w:rsidR="00B13CD7" w:rsidRPr="004C14F6">
          <w:rPr>
            <w:rStyle w:val="Hyperlink"/>
            <w:noProof/>
          </w:rPr>
          <w:t xml:space="preserve">Table 25: Attributes of </w:t>
        </w:r>
        <w:r w:rsidR="00B13CD7" w:rsidRPr="004C14F6">
          <w:rPr>
            <w:rStyle w:val="Hyperlink"/>
            <w:rFonts w:ascii="Courier New" w:hAnsi="Courier New" w:cs="Courier New"/>
            <w:i/>
            <w:noProof/>
          </w:rPr>
          <w:t>&lt;string_list/&gt;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_Toc69254861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0D315BA8" w14:textId="1D3E3DA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2" w:history="1">
        <w:r w:rsidR="00B13CD7" w:rsidRPr="004C14F6">
          <w:rPr>
            <w:rStyle w:val="Hyperlink"/>
            <w:noProof/>
          </w:rPr>
          <w:t xml:space="preserve">Table 26: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string_list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_Toc69254862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3995EA0A" w14:textId="0EDBCAA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3" w:history="1">
        <w:r w:rsidR="00B13CD7" w:rsidRPr="004C14F6">
          <w:rPr>
            <w:rStyle w:val="Hyperlink"/>
            <w:noProof/>
          </w:rPr>
          <w:t xml:space="preserve">Table 27: Attributes of </w:t>
        </w:r>
        <w:r w:rsidR="00B13CD7" w:rsidRPr="004C14F6">
          <w:rPr>
            <w:rStyle w:val="Hyperlink"/>
            <w:rFonts w:ascii="Courier New" w:hAnsi="Courier New" w:cs="Courier New"/>
            <w:i/>
            <w:noProof/>
          </w:rPr>
          <w:t>&lt;real_list/&gt;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_Toc69254863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47404957" w14:textId="68B221C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4" w:history="1">
        <w:r w:rsidR="00B13CD7" w:rsidRPr="004C14F6">
          <w:rPr>
            <w:rStyle w:val="Hyperlink"/>
            <w:noProof/>
          </w:rPr>
          <w:t xml:space="preserve">Table 28: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_Toc69254864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084A61EE" w14:textId="05ABBD7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5" w:history="1">
        <w:r w:rsidR="00B13CD7" w:rsidRPr="004C14F6">
          <w:rPr>
            <w:rStyle w:val="Hyperlink"/>
            <w:noProof/>
          </w:rPr>
          <w:t xml:space="preserve">Table 29: Attributes of </w:t>
        </w:r>
        <w:r w:rsidR="00B13CD7" w:rsidRPr="004C14F6">
          <w:rPr>
            <w:rStyle w:val="Hyperlink"/>
            <w:rFonts w:ascii="Courier New" w:hAnsi="Courier New" w:cs="Courier New"/>
            <w:i/>
            <w:noProof/>
          </w:rPr>
          <w:t>&lt;int_list/&gt;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_Toc69254865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289B9A57" w14:textId="4D0F268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6" w:history="1">
        <w:r w:rsidR="00B13CD7" w:rsidRPr="004C14F6">
          <w:rPr>
            <w:rStyle w:val="Hyperlink"/>
            <w:noProof/>
          </w:rPr>
          <w:t xml:space="preserve">Table 30: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_Toc69254866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747CBBE4" w14:textId="4DAD95AE"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7" w:history="1">
        <w:r w:rsidR="00B13CD7" w:rsidRPr="004C14F6">
          <w:rPr>
            <w:rStyle w:val="Hyperlink"/>
            <w:noProof/>
          </w:rPr>
          <w:t xml:space="preserve">Table 31: Attributes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_Toc69254867 \h </w:instrText>
        </w:r>
        <w:r w:rsidR="00B13CD7">
          <w:rPr>
            <w:noProof/>
            <w:webHidden/>
          </w:rPr>
        </w:r>
        <w:r w:rsidR="00B13CD7">
          <w:rPr>
            <w:noProof/>
            <w:webHidden/>
          </w:rPr>
          <w:fldChar w:fldCharType="separate"/>
        </w:r>
        <w:r w:rsidR="00B13CD7">
          <w:rPr>
            <w:noProof/>
            <w:webHidden/>
          </w:rPr>
          <w:t>56</w:t>
        </w:r>
        <w:r w:rsidR="00B13CD7">
          <w:rPr>
            <w:noProof/>
            <w:webHidden/>
          </w:rPr>
          <w:fldChar w:fldCharType="end"/>
        </w:r>
      </w:hyperlink>
    </w:p>
    <w:p w14:paraId="7041142F" w14:textId="6757ACD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8" w:history="1">
        <w:r w:rsidR="00B13CD7" w:rsidRPr="004C14F6">
          <w:rPr>
            <w:rStyle w:val="Hyperlink"/>
            <w:noProof/>
          </w:rPr>
          <w:t xml:space="preserve">Table 32: Text values of element </w:t>
        </w:r>
        <w:r w:rsidR="00B13CD7" w:rsidRPr="004C14F6">
          <w:rPr>
            <w:rStyle w:val="Hyperlink"/>
            <w:rFonts w:ascii="Courier New" w:hAnsi="Courier New" w:cs="Courier New"/>
            <w:noProof/>
          </w:rPr>
          <w:t>&lt;loc&gt;</w:t>
        </w:r>
        <w:r w:rsidR="00B13CD7">
          <w:rPr>
            <w:noProof/>
            <w:webHidden/>
          </w:rPr>
          <w:tab/>
        </w:r>
        <w:r w:rsidR="00B13CD7">
          <w:rPr>
            <w:noProof/>
            <w:webHidden/>
          </w:rPr>
          <w:fldChar w:fldCharType="begin"/>
        </w:r>
        <w:r w:rsidR="00B13CD7">
          <w:rPr>
            <w:noProof/>
            <w:webHidden/>
          </w:rPr>
          <w:instrText xml:space="preserve"> PAGEREF _Toc69254868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BB040BE" w14:textId="21C05D2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69" w:history="1">
        <w:r w:rsidR="00B13CD7" w:rsidRPr="004C14F6">
          <w:rPr>
            <w:rStyle w:val="Hyperlink"/>
            <w:noProof/>
          </w:rPr>
          <w:t xml:space="preserve">Table 33: Attributes of elements </w:t>
        </w:r>
        <w:r w:rsidR="00B13CD7" w:rsidRPr="004C14F6">
          <w:rPr>
            <w:rStyle w:val="Hyperlink"/>
            <w:rFonts w:ascii="Courier New" w:hAnsi="Courier New" w:cs="Courier New"/>
            <w:i/>
            <w:noProof/>
            <w:highlight w:val="white"/>
          </w:rPr>
          <w:t>&lt;normal_direction</w:t>
        </w:r>
        <w:r w:rsidR="00B13CD7" w:rsidRPr="004C14F6">
          <w:rPr>
            <w:rStyle w:val="Hyperlink"/>
            <w:rFonts w:ascii="Courier New" w:hAnsi="Courier New" w:cs="Courier New"/>
            <w:i/>
            <w:noProof/>
          </w:rPr>
          <w:t>/&gt;</w:t>
        </w:r>
        <w:r w:rsidR="00B13CD7" w:rsidRPr="004C14F6">
          <w:rPr>
            <w:rStyle w:val="Hyperlink"/>
            <w:noProof/>
          </w:rPr>
          <w:t xml:space="preserve"> &amp; </w:t>
        </w:r>
        <w:r w:rsidR="00B13CD7" w:rsidRPr="004C14F6">
          <w:rPr>
            <w:rStyle w:val="Hyperlink"/>
            <w:rFonts w:ascii="Courier New" w:hAnsi="Courier New" w:cs="Courier New"/>
            <w:i/>
            <w:noProof/>
            <w:highlight w:val="white"/>
          </w:rPr>
          <w:t>&lt;tangential_direction</w:t>
        </w:r>
        <w:r w:rsidR="00B13CD7" w:rsidRPr="004C14F6">
          <w:rPr>
            <w:rStyle w:val="Hyperlink"/>
            <w:rFonts w:ascii="Courier New" w:hAnsi="Courier New" w:cs="Courier New"/>
            <w:i/>
            <w:noProof/>
          </w:rPr>
          <w:t>/&gt;</w:t>
        </w:r>
        <w:r w:rsidR="00B13CD7">
          <w:rPr>
            <w:noProof/>
            <w:webHidden/>
          </w:rPr>
          <w:tab/>
        </w:r>
        <w:r w:rsidR="00B13CD7">
          <w:rPr>
            <w:noProof/>
            <w:webHidden/>
          </w:rPr>
          <w:fldChar w:fldCharType="begin"/>
        </w:r>
        <w:r w:rsidR="00B13CD7">
          <w:rPr>
            <w:noProof/>
            <w:webHidden/>
          </w:rPr>
          <w:instrText xml:space="preserve"> PAGEREF _Toc69254869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3B081A2" w14:textId="7D7A522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0" w:history="1">
        <w:r w:rsidR="00B13CD7" w:rsidRPr="004C14F6">
          <w:rPr>
            <w:rStyle w:val="Hyperlink"/>
            <w:noProof/>
          </w:rPr>
          <w:t xml:space="preserve">Table 34: Nested elements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_Toc69254870 \h </w:instrText>
        </w:r>
        <w:r w:rsidR="00B13CD7">
          <w:rPr>
            <w:noProof/>
            <w:webHidden/>
          </w:rPr>
        </w:r>
        <w:r w:rsidR="00B13CD7">
          <w:rPr>
            <w:noProof/>
            <w:webHidden/>
          </w:rPr>
          <w:fldChar w:fldCharType="separate"/>
        </w:r>
        <w:r w:rsidR="00B13CD7">
          <w:rPr>
            <w:noProof/>
            <w:webHidden/>
          </w:rPr>
          <w:t>58</w:t>
        </w:r>
        <w:r w:rsidR="00B13CD7">
          <w:rPr>
            <w:noProof/>
            <w:webHidden/>
          </w:rPr>
          <w:fldChar w:fldCharType="end"/>
        </w:r>
      </w:hyperlink>
    </w:p>
    <w:p w14:paraId="2569D7B4" w14:textId="20EBC45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1" w:history="1">
        <w:r w:rsidR="00B13CD7" w:rsidRPr="004C14F6">
          <w:rPr>
            <w:rStyle w:val="Hyperlink"/>
            <w:noProof/>
          </w:rPr>
          <w:t>Table 35: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_Toc69254871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6884E28A" w14:textId="3257422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2" w:history="1">
        <w:r w:rsidR="00B13CD7" w:rsidRPr="004C14F6">
          <w:rPr>
            <w:rStyle w:val="Hyperlink"/>
            <w:noProof/>
          </w:rPr>
          <w:t>Table 36: Attributes of element</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_Toc69254872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4CF3B348" w14:textId="6CF9C35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3" w:history="1">
        <w:r w:rsidR="00B13CD7" w:rsidRPr="004C14F6">
          <w:rPr>
            <w:rStyle w:val="Hyperlink"/>
            <w:noProof/>
          </w:rPr>
          <w:t>Table 37: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_Toc69254873 \h </w:instrText>
        </w:r>
        <w:r w:rsidR="00B13CD7">
          <w:rPr>
            <w:noProof/>
            <w:webHidden/>
          </w:rPr>
        </w:r>
        <w:r w:rsidR="00B13CD7">
          <w:rPr>
            <w:noProof/>
            <w:webHidden/>
          </w:rPr>
          <w:fldChar w:fldCharType="separate"/>
        </w:r>
        <w:r w:rsidR="00B13CD7">
          <w:rPr>
            <w:noProof/>
            <w:webHidden/>
          </w:rPr>
          <w:t>60</w:t>
        </w:r>
        <w:r w:rsidR="00B13CD7">
          <w:rPr>
            <w:noProof/>
            <w:webHidden/>
          </w:rPr>
          <w:fldChar w:fldCharType="end"/>
        </w:r>
      </w:hyperlink>
    </w:p>
    <w:p w14:paraId="3C31A141" w14:textId="3CE5221E"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4" w:history="1">
        <w:r w:rsidR="00B13CD7" w:rsidRPr="004C14F6">
          <w:rPr>
            <w:rStyle w:val="Hyperlink"/>
            <w:noProof/>
          </w:rPr>
          <w:t xml:space="preserve">Table 38: Attributes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_Toc69254874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7041B1F" w14:textId="427E76D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5" w:history="1">
        <w:r w:rsidR="00B13CD7" w:rsidRPr="004C14F6">
          <w:rPr>
            <w:rStyle w:val="Hyperlink"/>
            <w:noProof/>
          </w:rPr>
          <w:t xml:space="preserve">Table 39: Nested elements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_Toc69254875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3914C4D" w14:textId="2B01FE5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6" w:history="1">
        <w:r w:rsidR="00B13CD7" w:rsidRPr="004C14F6">
          <w:rPr>
            <w:rStyle w:val="Hyperlink"/>
            <w:noProof/>
          </w:rPr>
          <w:t xml:space="preserve">Table 40: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_Toc69254876 \h </w:instrText>
        </w:r>
        <w:r w:rsidR="00B13CD7">
          <w:rPr>
            <w:noProof/>
            <w:webHidden/>
          </w:rPr>
        </w:r>
        <w:r w:rsidR="00B13CD7">
          <w:rPr>
            <w:noProof/>
            <w:webHidden/>
          </w:rPr>
          <w:fldChar w:fldCharType="separate"/>
        </w:r>
        <w:r w:rsidR="00B13CD7">
          <w:rPr>
            <w:noProof/>
            <w:webHidden/>
          </w:rPr>
          <w:t>62</w:t>
        </w:r>
        <w:r w:rsidR="00B13CD7">
          <w:rPr>
            <w:noProof/>
            <w:webHidden/>
          </w:rPr>
          <w:fldChar w:fldCharType="end"/>
        </w:r>
      </w:hyperlink>
    </w:p>
    <w:p w14:paraId="0829103A" w14:textId="7F2FF24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7" w:history="1">
        <w:r w:rsidR="00B13CD7" w:rsidRPr="004C14F6">
          <w:rPr>
            <w:rStyle w:val="Hyperlink"/>
            <w:noProof/>
          </w:rPr>
          <w:t xml:space="preserve">Table 41: Attributes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_Toc69254877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2A6023EA" w14:textId="4DF212D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8" w:history="1">
        <w:r w:rsidR="00B13CD7" w:rsidRPr="004C14F6">
          <w:rPr>
            <w:rStyle w:val="Hyperlink"/>
            <w:noProof/>
          </w:rPr>
          <w:t xml:space="preserve">Table 42: Nested elements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_Toc69254878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454E8D3E" w14:textId="525A59E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79" w:history="1">
        <w:r w:rsidR="00B13CD7" w:rsidRPr="004C14F6">
          <w:rPr>
            <w:rStyle w:val="Hyperlink"/>
            <w:noProof/>
          </w:rPr>
          <w:t xml:space="preserve">Table 43: Attributes of element </w:t>
        </w:r>
        <w:r w:rsidR="00B13CD7" w:rsidRPr="004C14F6">
          <w:rPr>
            <w:rStyle w:val="Hyperlink"/>
            <w:rFonts w:ascii="Courier New" w:hAnsi="Courier New" w:cs="Courier New"/>
            <w:i/>
            <w:noProof/>
          </w:rPr>
          <w:t>&lt;blind/&gt;</w:t>
        </w:r>
        <w:r w:rsidR="00B13CD7">
          <w:rPr>
            <w:noProof/>
            <w:webHidden/>
          </w:rPr>
          <w:tab/>
        </w:r>
        <w:r w:rsidR="00B13CD7">
          <w:rPr>
            <w:noProof/>
            <w:webHidden/>
          </w:rPr>
          <w:fldChar w:fldCharType="begin"/>
        </w:r>
        <w:r w:rsidR="00B13CD7">
          <w:rPr>
            <w:noProof/>
            <w:webHidden/>
          </w:rPr>
          <w:instrText xml:space="preserve"> PAGEREF _Toc69254879 \h </w:instrText>
        </w:r>
        <w:r w:rsidR="00B13CD7">
          <w:rPr>
            <w:noProof/>
            <w:webHidden/>
          </w:rPr>
        </w:r>
        <w:r w:rsidR="00B13CD7">
          <w:rPr>
            <w:noProof/>
            <w:webHidden/>
          </w:rPr>
          <w:fldChar w:fldCharType="separate"/>
        </w:r>
        <w:r w:rsidR="00B13CD7">
          <w:rPr>
            <w:noProof/>
            <w:webHidden/>
          </w:rPr>
          <w:t>64</w:t>
        </w:r>
        <w:r w:rsidR="00B13CD7">
          <w:rPr>
            <w:noProof/>
            <w:webHidden/>
          </w:rPr>
          <w:fldChar w:fldCharType="end"/>
        </w:r>
      </w:hyperlink>
    </w:p>
    <w:p w14:paraId="718D5711" w14:textId="74CF2F3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0" w:history="1">
        <w:r w:rsidR="00B13CD7" w:rsidRPr="004C14F6">
          <w:rPr>
            <w:rStyle w:val="Hyperlink"/>
            <w:noProof/>
          </w:rPr>
          <w:t xml:space="preserve">Table 44: Attributes of element </w:t>
        </w:r>
        <w:r w:rsidR="00B13CD7" w:rsidRPr="004C14F6">
          <w:rPr>
            <w:rStyle w:val="Hyperlink"/>
            <w:rFonts w:ascii="Courier New" w:hAnsi="Courier New" w:cs="Courier New"/>
            <w:i/>
            <w:noProof/>
          </w:rPr>
          <w:t>&lt;self_piercing/&gt;</w:t>
        </w:r>
        <w:r w:rsidR="00B13CD7">
          <w:rPr>
            <w:noProof/>
            <w:webHidden/>
          </w:rPr>
          <w:tab/>
        </w:r>
        <w:r w:rsidR="00B13CD7">
          <w:rPr>
            <w:noProof/>
            <w:webHidden/>
          </w:rPr>
          <w:fldChar w:fldCharType="begin"/>
        </w:r>
        <w:r w:rsidR="00B13CD7">
          <w:rPr>
            <w:noProof/>
            <w:webHidden/>
          </w:rPr>
          <w:instrText xml:space="preserve"> PAGEREF _Toc69254880 \h </w:instrText>
        </w:r>
        <w:r w:rsidR="00B13CD7">
          <w:rPr>
            <w:noProof/>
            <w:webHidden/>
          </w:rPr>
        </w:r>
        <w:r w:rsidR="00B13CD7">
          <w:rPr>
            <w:noProof/>
            <w:webHidden/>
          </w:rPr>
          <w:fldChar w:fldCharType="separate"/>
        </w:r>
        <w:r w:rsidR="00B13CD7">
          <w:rPr>
            <w:noProof/>
            <w:webHidden/>
          </w:rPr>
          <w:t>68</w:t>
        </w:r>
        <w:r w:rsidR="00B13CD7">
          <w:rPr>
            <w:noProof/>
            <w:webHidden/>
          </w:rPr>
          <w:fldChar w:fldCharType="end"/>
        </w:r>
      </w:hyperlink>
    </w:p>
    <w:p w14:paraId="56521552" w14:textId="5743276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1" w:history="1">
        <w:r w:rsidR="00B13CD7" w:rsidRPr="004C14F6">
          <w:rPr>
            <w:rStyle w:val="Hyperlink"/>
            <w:noProof/>
          </w:rPr>
          <w:t>Table 45: Pictures of all Solid Rivets</w:t>
        </w:r>
        <w:r w:rsidR="00B13CD7">
          <w:rPr>
            <w:noProof/>
            <w:webHidden/>
          </w:rPr>
          <w:tab/>
        </w:r>
        <w:r w:rsidR="00B13CD7">
          <w:rPr>
            <w:noProof/>
            <w:webHidden/>
          </w:rPr>
          <w:fldChar w:fldCharType="begin"/>
        </w:r>
        <w:r w:rsidR="00B13CD7">
          <w:rPr>
            <w:noProof/>
            <w:webHidden/>
          </w:rPr>
          <w:instrText xml:space="preserve"> PAGEREF _Toc69254881 \h </w:instrText>
        </w:r>
        <w:r w:rsidR="00B13CD7">
          <w:rPr>
            <w:noProof/>
            <w:webHidden/>
          </w:rPr>
        </w:r>
        <w:r w:rsidR="00B13CD7">
          <w:rPr>
            <w:noProof/>
            <w:webHidden/>
          </w:rPr>
          <w:fldChar w:fldCharType="separate"/>
        </w:r>
        <w:r w:rsidR="00B13CD7">
          <w:rPr>
            <w:noProof/>
            <w:webHidden/>
          </w:rPr>
          <w:t>69</w:t>
        </w:r>
        <w:r w:rsidR="00B13CD7">
          <w:rPr>
            <w:noProof/>
            <w:webHidden/>
          </w:rPr>
          <w:fldChar w:fldCharType="end"/>
        </w:r>
      </w:hyperlink>
    </w:p>
    <w:p w14:paraId="2608C53B" w14:textId="41D9DA9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2" w:history="1">
        <w:r w:rsidR="00B13CD7" w:rsidRPr="004C14F6">
          <w:rPr>
            <w:rStyle w:val="Hyperlink"/>
            <w:noProof/>
          </w:rPr>
          <w:t xml:space="preserve">Table 46: Attributes of element </w:t>
        </w:r>
        <w:r w:rsidR="00B13CD7" w:rsidRPr="004C14F6">
          <w:rPr>
            <w:rStyle w:val="Hyperlink"/>
            <w:rFonts w:ascii="Courier New" w:hAnsi="Courier New" w:cs="Courier New"/>
            <w:i/>
            <w:noProof/>
          </w:rPr>
          <w:t>&lt;solid/&gt;</w:t>
        </w:r>
        <w:r w:rsidR="00B13CD7">
          <w:rPr>
            <w:noProof/>
            <w:webHidden/>
          </w:rPr>
          <w:tab/>
        </w:r>
        <w:r w:rsidR="00B13CD7">
          <w:rPr>
            <w:noProof/>
            <w:webHidden/>
          </w:rPr>
          <w:fldChar w:fldCharType="begin"/>
        </w:r>
        <w:r w:rsidR="00B13CD7">
          <w:rPr>
            <w:noProof/>
            <w:webHidden/>
          </w:rPr>
          <w:instrText xml:space="preserve"> PAGEREF _Toc69254882 \h </w:instrText>
        </w:r>
        <w:r w:rsidR="00B13CD7">
          <w:rPr>
            <w:noProof/>
            <w:webHidden/>
          </w:rPr>
        </w:r>
        <w:r w:rsidR="00B13CD7">
          <w:rPr>
            <w:noProof/>
            <w:webHidden/>
          </w:rPr>
          <w:fldChar w:fldCharType="separate"/>
        </w:r>
        <w:r w:rsidR="00B13CD7">
          <w:rPr>
            <w:noProof/>
            <w:webHidden/>
          </w:rPr>
          <w:t>70</w:t>
        </w:r>
        <w:r w:rsidR="00B13CD7">
          <w:rPr>
            <w:noProof/>
            <w:webHidden/>
          </w:rPr>
          <w:fldChar w:fldCharType="end"/>
        </w:r>
      </w:hyperlink>
    </w:p>
    <w:p w14:paraId="39832520" w14:textId="1FEEEAA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3" w:history="1">
        <w:r w:rsidR="00B13CD7" w:rsidRPr="004C14F6">
          <w:rPr>
            <w:rStyle w:val="Hyperlink"/>
            <w:noProof/>
          </w:rPr>
          <w:t xml:space="preserve">Table 47: Attributes of element </w:t>
        </w:r>
        <w:r w:rsidR="00B13CD7" w:rsidRPr="004C14F6">
          <w:rPr>
            <w:rStyle w:val="Hyperlink"/>
            <w:rFonts w:ascii="Courier New" w:hAnsi="Courier New" w:cs="Courier New"/>
            <w:i/>
            <w:noProof/>
          </w:rPr>
          <w:t>&lt;swop/&gt;</w:t>
        </w:r>
        <w:r w:rsidR="00B13CD7">
          <w:rPr>
            <w:noProof/>
            <w:webHidden/>
          </w:rPr>
          <w:tab/>
        </w:r>
        <w:r w:rsidR="00B13CD7">
          <w:rPr>
            <w:noProof/>
            <w:webHidden/>
          </w:rPr>
          <w:fldChar w:fldCharType="begin"/>
        </w:r>
        <w:r w:rsidR="00B13CD7">
          <w:rPr>
            <w:noProof/>
            <w:webHidden/>
          </w:rPr>
          <w:instrText xml:space="preserve"> PAGEREF _Toc69254883 \h </w:instrText>
        </w:r>
        <w:r w:rsidR="00B13CD7">
          <w:rPr>
            <w:noProof/>
            <w:webHidden/>
          </w:rPr>
        </w:r>
        <w:r w:rsidR="00B13CD7">
          <w:rPr>
            <w:noProof/>
            <w:webHidden/>
          </w:rPr>
          <w:fldChar w:fldCharType="separate"/>
        </w:r>
        <w:r w:rsidR="00B13CD7">
          <w:rPr>
            <w:noProof/>
            <w:webHidden/>
          </w:rPr>
          <w:t>72</w:t>
        </w:r>
        <w:r w:rsidR="00B13CD7">
          <w:rPr>
            <w:noProof/>
            <w:webHidden/>
          </w:rPr>
          <w:fldChar w:fldCharType="end"/>
        </w:r>
      </w:hyperlink>
    </w:p>
    <w:p w14:paraId="77341B68" w14:textId="5789E5E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4" w:history="1">
        <w:r w:rsidR="00B13CD7" w:rsidRPr="004C14F6">
          <w:rPr>
            <w:rStyle w:val="Hyperlink"/>
            <w:noProof/>
          </w:rPr>
          <w:t xml:space="preserve">Table 48: Attributes of element </w:t>
        </w:r>
        <w:r w:rsidR="00B13CD7" w:rsidRPr="004C14F6">
          <w:rPr>
            <w:rStyle w:val="Hyperlink"/>
            <w:rFonts w:ascii="Courier New" w:hAnsi="Courier New" w:cs="Courier New"/>
            <w:i/>
            <w:noProof/>
          </w:rPr>
          <w:t>&lt;clinch_rivet_stud/&gt;</w:t>
        </w:r>
        <w:r w:rsidR="00B13CD7">
          <w:rPr>
            <w:noProof/>
            <w:webHidden/>
          </w:rPr>
          <w:tab/>
        </w:r>
        <w:r w:rsidR="00B13CD7">
          <w:rPr>
            <w:noProof/>
            <w:webHidden/>
          </w:rPr>
          <w:fldChar w:fldCharType="begin"/>
        </w:r>
        <w:r w:rsidR="00B13CD7">
          <w:rPr>
            <w:noProof/>
            <w:webHidden/>
          </w:rPr>
          <w:instrText xml:space="preserve"> PAGEREF _Toc69254884 \h </w:instrText>
        </w:r>
        <w:r w:rsidR="00B13CD7">
          <w:rPr>
            <w:noProof/>
            <w:webHidden/>
          </w:rPr>
        </w:r>
        <w:r w:rsidR="00B13CD7">
          <w:rPr>
            <w:noProof/>
            <w:webHidden/>
          </w:rPr>
          <w:fldChar w:fldCharType="separate"/>
        </w:r>
        <w:r w:rsidR="00B13CD7">
          <w:rPr>
            <w:noProof/>
            <w:webHidden/>
          </w:rPr>
          <w:t>73</w:t>
        </w:r>
        <w:r w:rsidR="00B13CD7">
          <w:rPr>
            <w:noProof/>
            <w:webHidden/>
          </w:rPr>
          <w:fldChar w:fldCharType="end"/>
        </w:r>
      </w:hyperlink>
    </w:p>
    <w:p w14:paraId="250C5C5E" w14:textId="0A64BA37"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5" w:history="1">
        <w:r w:rsidR="00B13CD7" w:rsidRPr="004C14F6">
          <w:rPr>
            <w:rStyle w:val="Hyperlink"/>
            <w:noProof/>
          </w:rPr>
          <w:t xml:space="preserve">Table 49: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_Toc69254885 \h </w:instrText>
        </w:r>
        <w:r w:rsidR="00B13CD7">
          <w:rPr>
            <w:noProof/>
            <w:webHidden/>
          </w:rPr>
        </w:r>
        <w:r w:rsidR="00B13CD7">
          <w:rPr>
            <w:noProof/>
            <w:webHidden/>
          </w:rPr>
          <w:fldChar w:fldCharType="separate"/>
        </w:r>
        <w:r w:rsidR="00B13CD7">
          <w:rPr>
            <w:noProof/>
            <w:webHidden/>
          </w:rPr>
          <w:t>80</w:t>
        </w:r>
        <w:r w:rsidR="00B13CD7">
          <w:rPr>
            <w:noProof/>
            <w:webHidden/>
          </w:rPr>
          <w:fldChar w:fldCharType="end"/>
        </w:r>
      </w:hyperlink>
    </w:p>
    <w:p w14:paraId="66405817" w14:textId="6107677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6" w:history="1">
        <w:r w:rsidR="00B13CD7" w:rsidRPr="004C14F6">
          <w:rPr>
            <w:rStyle w:val="Hyperlink"/>
            <w:noProof/>
          </w:rPr>
          <w:t xml:space="preserve">Table 50: Attributes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_Toc69254886 \h </w:instrText>
        </w:r>
        <w:r w:rsidR="00B13CD7">
          <w:rPr>
            <w:noProof/>
            <w:webHidden/>
          </w:rPr>
        </w:r>
        <w:r w:rsidR="00B13CD7">
          <w:rPr>
            <w:noProof/>
            <w:webHidden/>
          </w:rPr>
          <w:fldChar w:fldCharType="separate"/>
        </w:r>
        <w:r w:rsidR="00B13CD7">
          <w:rPr>
            <w:noProof/>
            <w:webHidden/>
          </w:rPr>
          <w:t>81</w:t>
        </w:r>
        <w:r w:rsidR="00B13CD7">
          <w:rPr>
            <w:noProof/>
            <w:webHidden/>
          </w:rPr>
          <w:fldChar w:fldCharType="end"/>
        </w:r>
      </w:hyperlink>
    </w:p>
    <w:p w14:paraId="4D80514E" w14:textId="4C7DE06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7" w:history="1">
        <w:r w:rsidR="00B13CD7" w:rsidRPr="004C14F6">
          <w:rPr>
            <w:rStyle w:val="Hyperlink"/>
            <w:noProof/>
          </w:rPr>
          <w:t xml:space="preserve">Table 51: Nested elements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_Toc69254887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4EBC0D34" w14:textId="44E89FA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8" w:history="1">
        <w:r w:rsidR="00B13CD7" w:rsidRPr="004C14F6">
          <w:rPr>
            <w:rStyle w:val="Hyperlink"/>
            <w:noProof/>
          </w:rPr>
          <w:t xml:space="preserve">Table 52: Attributes of element </w:t>
        </w:r>
        <w:r w:rsidR="00B13CD7" w:rsidRPr="004C14F6">
          <w:rPr>
            <w:rStyle w:val="Hyperlink"/>
            <w:rFonts w:ascii="Courier New" w:hAnsi="Courier New" w:cs="Courier New"/>
            <w:i/>
            <w:noProof/>
          </w:rPr>
          <w:t>&lt;washer/&gt;</w:t>
        </w:r>
        <w:r w:rsidR="00B13CD7">
          <w:rPr>
            <w:noProof/>
            <w:webHidden/>
          </w:rPr>
          <w:tab/>
        </w:r>
        <w:r w:rsidR="00B13CD7">
          <w:rPr>
            <w:noProof/>
            <w:webHidden/>
          </w:rPr>
          <w:fldChar w:fldCharType="begin"/>
        </w:r>
        <w:r w:rsidR="00B13CD7">
          <w:rPr>
            <w:noProof/>
            <w:webHidden/>
          </w:rPr>
          <w:instrText xml:space="preserve"> PAGEREF _Toc69254888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1F536500" w14:textId="6367579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89" w:history="1">
        <w:r w:rsidR="00B13CD7" w:rsidRPr="004C14F6">
          <w:rPr>
            <w:rStyle w:val="Hyperlink"/>
            <w:noProof/>
          </w:rPr>
          <w:t xml:space="preserve">Table 53: Attributes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_Toc69254889 \h </w:instrText>
        </w:r>
        <w:r w:rsidR="00B13CD7">
          <w:rPr>
            <w:noProof/>
            <w:webHidden/>
          </w:rPr>
        </w:r>
        <w:r w:rsidR="00B13CD7">
          <w:rPr>
            <w:noProof/>
            <w:webHidden/>
          </w:rPr>
          <w:fldChar w:fldCharType="separate"/>
        </w:r>
        <w:r w:rsidR="00B13CD7">
          <w:rPr>
            <w:noProof/>
            <w:webHidden/>
          </w:rPr>
          <w:t>83</w:t>
        </w:r>
        <w:r w:rsidR="00B13CD7">
          <w:rPr>
            <w:noProof/>
            <w:webHidden/>
          </w:rPr>
          <w:fldChar w:fldCharType="end"/>
        </w:r>
      </w:hyperlink>
    </w:p>
    <w:p w14:paraId="5D56740F" w14:textId="314C646A"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0" w:history="1">
        <w:r w:rsidR="00B13CD7" w:rsidRPr="004C14F6">
          <w:rPr>
            <w:rStyle w:val="Hyperlink"/>
            <w:noProof/>
          </w:rPr>
          <w:t xml:space="preserve">Table 54: Nested elements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_Toc69254890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8AF5317" w14:textId="2E0AA23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1" w:history="1">
        <w:r w:rsidR="00B13CD7" w:rsidRPr="004C14F6">
          <w:rPr>
            <w:rStyle w:val="Hyperlink"/>
            <w:noProof/>
          </w:rPr>
          <w:t xml:space="preserve">Table 55: Attributes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_Toc69254891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9138BEB" w14:textId="7B5D38C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2" w:history="1">
        <w:r w:rsidR="00B13CD7" w:rsidRPr="004C14F6">
          <w:rPr>
            <w:rStyle w:val="Hyperlink"/>
            <w:noProof/>
          </w:rPr>
          <w:t xml:space="preserve">Table 56: Nested elements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_Toc69254892 \h </w:instrText>
        </w:r>
        <w:r w:rsidR="00B13CD7">
          <w:rPr>
            <w:noProof/>
            <w:webHidden/>
          </w:rPr>
        </w:r>
        <w:r w:rsidR="00B13CD7">
          <w:rPr>
            <w:noProof/>
            <w:webHidden/>
          </w:rPr>
          <w:fldChar w:fldCharType="separate"/>
        </w:r>
        <w:r w:rsidR="00B13CD7">
          <w:rPr>
            <w:noProof/>
            <w:webHidden/>
          </w:rPr>
          <w:t>85</w:t>
        </w:r>
        <w:r w:rsidR="00B13CD7">
          <w:rPr>
            <w:noProof/>
            <w:webHidden/>
          </w:rPr>
          <w:fldChar w:fldCharType="end"/>
        </w:r>
      </w:hyperlink>
    </w:p>
    <w:p w14:paraId="5DEBAC28" w14:textId="7A70AB0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3" w:history="1">
        <w:r w:rsidR="00B13CD7" w:rsidRPr="004C14F6">
          <w:rPr>
            <w:rStyle w:val="Hyperlink"/>
            <w:noProof/>
          </w:rPr>
          <w:t xml:space="preserve">Table 57: Attributes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_Toc69254893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3538690D" w14:textId="5816BB1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4" w:history="1">
        <w:r w:rsidR="00B13CD7" w:rsidRPr="004C14F6">
          <w:rPr>
            <w:rStyle w:val="Hyperlink"/>
            <w:noProof/>
          </w:rPr>
          <w:t xml:space="preserve">Table 58: Nested elements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_Toc69254894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5022EE7D" w14:textId="755A69AE"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5" w:history="1">
        <w:r w:rsidR="00B13CD7" w:rsidRPr="004C14F6">
          <w:rPr>
            <w:rStyle w:val="Hyperlink"/>
            <w:noProof/>
          </w:rPr>
          <w:t xml:space="preserve">Table 59: Attributes of element </w:t>
        </w:r>
        <w:r w:rsidR="00B13CD7" w:rsidRPr="004C14F6">
          <w:rPr>
            <w:rStyle w:val="Hyperlink"/>
            <w:rFonts w:ascii="Courier New" w:hAnsi="Courier New" w:cs="Courier New"/>
            <w:i/>
            <w:noProof/>
          </w:rPr>
          <w:t>&lt;flow_drilled/&gt;</w:t>
        </w:r>
        <w:r w:rsidR="00B13CD7">
          <w:rPr>
            <w:noProof/>
            <w:webHidden/>
          </w:rPr>
          <w:tab/>
        </w:r>
        <w:r w:rsidR="00B13CD7">
          <w:rPr>
            <w:noProof/>
            <w:webHidden/>
          </w:rPr>
          <w:fldChar w:fldCharType="begin"/>
        </w:r>
        <w:r w:rsidR="00B13CD7">
          <w:rPr>
            <w:noProof/>
            <w:webHidden/>
          </w:rPr>
          <w:instrText xml:space="preserve"> PAGEREF _Toc69254895 \h </w:instrText>
        </w:r>
        <w:r w:rsidR="00B13CD7">
          <w:rPr>
            <w:noProof/>
            <w:webHidden/>
          </w:rPr>
        </w:r>
        <w:r w:rsidR="00B13CD7">
          <w:rPr>
            <w:noProof/>
            <w:webHidden/>
          </w:rPr>
          <w:fldChar w:fldCharType="separate"/>
        </w:r>
        <w:r w:rsidR="00B13CD7">
          <w:rPr>
            <w:noProof/>
            <w:webHidden/>
          </w:rPr>
          <w:t>91</w:t>
        </w:r>
        <w:r w:rsidR="00B13CD7">
          <w:rPr>
            <w:noProof/>
            <w:webHidden/>
          </w:rPr>
          <w:fldChar w:fldCharType="end"/>
        </w:r>
      </w:hyperlink>
    </w:p>
    <w:p w14:paraId="67241849" w14:textId="1029057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6" w:history="1">
        <w:r w:rsidR="00B13CD7" w:rsidRPr="004C14F6">
          <w:rPr>
            <w:rStyle w:val="Hyperlink"/>
            <w:noProof/>
          </w:rPr>
          <w:t xml:space="preserve">Table 60: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_Toc69254896 \h </w:instrText>
        </w:r>
        <w:r w:rsidR="00B13CD7">
          <w:rPr>
            <w:noProof/>
            <w:webHidden/>
          </w:rPr>
        </w:r>
        <w:r w:rsidR="00B13CD7">
          <w:rPr>
            <w:noProof/>
            <w:webHidden/>
          </w:rPr>
          <w:fldChar w:fldCharType="separate"/>
        </w:r>
        <w:r w:rsidR="00B13CD7">
          <w:rPr>
            <w:noProof/>
            <w:webHidden/>
          </w:rPr>
          <w:t>92</w:t>
        </w:r>
        <w:r w:rsidR="00B13CD7">
          <w:rPr>
            <w:noProof/>
            <w:webHidden/>
          </w:rPr>
          <w:fldChar w:fldCharType="end"/>
        </w:r>
      </w:hyperlink>
    </w:p>
    <w:p w14:paraId="6EC4916B" w14:textId="335B7FF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7" w:history="1">
        <w:r w:rsidR="00B13CD7" w:rsidRPr="004C14F6">
          <w:rPr>
            <w:rStyle w:val="Hyperlink"/>
            <w:noProof/>
          </w:rPr>
          <w:t xml:space="preserve">Table 61: Attributes of element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_Toc69254897 \h </w:instrText>
        </w:r>
        <w:r w:rsidR="00B13CD7">
          <w:rPr>
            <w:noProof/>
            <w:webHidden/>
          </w:rPr>
        </w:r>
        <w:r w:rsidR="00B13CD7">
          <w:rPr>
            <w:noProof/>
            <w:webHidden/>
          </w:rPr>
          <w:fldChar w:fldCharType="separate"/>
        </w:r>
        <w:r w:rsidR="00B13CD7">
          <w:rPr>
            <w:noProof/>
            <w:webHidden/>
          </w:rPr>
          <w:t>93</w:t>
        </w:r>
        <w:r w:rsidR="00B13CD7">
          <w:rPr>
            <w:noProof/>
            <w:webHidden/>
          </w:rPr>
          <w:fldChar w:fldCharType="end"/>
        </w:r>
      </w:hyperlink>
    </w:p>
    <w:p w14:paraId="060B9B1A" w14:textId="55BD544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8" w:history="1">
        <w:r w:rsidR="00B13CD7" w:rsidRPr="004C14F6">
          <w:rPr>
            <w:rStyle w:val="Hyperlink"/>
            <w:noProof/>
          </w:rPr>
          <w:t xml:space="preserve">Table 62: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_Toc69254898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0649F736" w14:textId="58AA95B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899" w:history="1">
        <w:r w:rsidR="00B13CD7" w:rsidRPr="004C14F6">
          <w:rPr>
            <w:rStyle w:val="Hyperlink"/>
            <w:noProof/>
          </w:rPr>
          <w:t xml:space="preserve">Table 63: Attributes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_Toc69254899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5E9D8006" w14:textId="5E01B7D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0" w:history="1">
        <w:r w:rsidR="00B13CD7" w:rsidRPr="004C14F6">
          <w:rPr>
            <w:rStyle w:val="Hyperlink"/>
            <w:noProof/>
          </w:rPr>
          <w:t xml:space="preserve">Table 64: Nested elements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_Toc69254900 \h </w:instrText>
        </w:r>
        <w:r w:rsidR="00B13CD7">
          <w:rPr>
            <w:noProof/>
            <w:webHidden/>
          </w:rPr>
        </w:r>
        <w:r w:rsidR="00B13CD7">
          <w:rPr>
            <w:noProof/>
            <w:webHidden/>
          </w:rPr>
          <w:fldChar w:fldCharType="separate"/>
        </w:r>
        <w:r w:rsidR="00B13CD7">
          <w:rPr>
            <w:noProof/>
            <w:webHidden/>
          </w:rPr>
          <w:t>96</w:t>
        </w:r>
        <w:r w:rsidR="00B13CD7">
          <w:rPr>
            <w:noProof/>
            <w:webHidden/>
          </w:rPr>
          <w:fldChar w:fldCharType="end"/>
        </w:r>
      </w:hyperlink>
    </w:p>
    <w:p w14:paraId="5B4542DD" w14:textId="43D9694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1" w:history="1">
        <w:r w:rsidR="00B13CD7" w:rsidRPr="004C14F6">
          <w:rPr>
            <w:rStyle w:val="Hyperlink"/>
            <w:noProof/>
          </w:rPr>
          <w:t xml:space="preserve">Table 65: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_Toc69254901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0B230C94" w14:textId="2811BBFA"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2" w:history="1">
        <w:r w:rsidR="00B13CD7" w:rsidRPr="004C14F6">
          <w:rPr>
            <w:rStyle w:val="Hyperlink"/>
            <w:noProof/>
          </w:rPr>
          <w:t xml:space="preserve">Table 66: Attributes of element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_Toc69254902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5AA639A5" w14:textId="3AED00A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3" w:history="1">
        <w:r w:rsidR="00B13CD7" w:rsidRPr="004C14F6">
          <w:rPr>
            <w:rStyle w:val="Hyperlink"/>
            <w:noProof/>
          </w:rPr>
          <w:t xml:space="preserve">Table 67: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_Toc69254903 \h </w:instrText>
        </w:r>
        <w:r w:rsidR="00B13CD7">
          <w:rPr>
            <w:noProof/>
            <w:webHidden/>
          </w:rPr>
        </w:r>
        <w:r w:rsidR="00B13CD7">
          <w:rPr>
            <w:noProof/>
            <w:webHidden/>
          </w:rPr>
          <w:fldChar w:fldCharType="separate"/>
        </w:r>
        <w:r w:rsidR="00B13CD7">
          <w:rPr>
            <w:noProof/>
            <w:webHidden/>
          </w:rPr>
          <w:t>99</w:t>
        </w:r>
        <w:r w:rsidR="00B13CD7">
          <w:rPr>
            <w:noProof/>
            <w:webHidden/>
          </w:rPr>
          <w:fldChar w:fldCharType="end"/>
        </w:r>
      </w:hyperlink>
    </w:p>
    <w:p w14:paraId="35FE4B67" w14:textId="0ADEDE3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4" w:history="1">
        <w:r w:rsidR="00B13CD7" w:rsidRPr="004C14F6">
          <w:rPr>
            <w:rStyle w:val="Hyperlink"/>
            <w:noProof/>
          </w:rPr>
          <w:t xml:space="preserve">Table 68: Attributes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_Toc69254904 \h </w:instrText>
        </w:r>
        <w:r w:rsidR="00B13CD7">
          <w:rPr>
            <w:noProof/>
            <w:webHidden/>
          </w:rPr>
        </w:r>
        <w:r w:rsidR="00B13CD7">
          <w:rPr>
            <w:noProof/>
            <w:webHidden/>
          </w:rPr>
          <w:fldChar w:fldCharType="separate"/>
        </w:r>
        <w:r w:rsidR="00B13CD7">
          <w:rPr>
            <w:noProof/>
            <w:webHidden/>
          </w:rPr>
          <w:t>100</w:t>
        </w:r>
        <w:r w:rsidR="00B13CD7">
          <w:rPr>
            <w:noProof/>
            <w:webHidden/>
          </w:rPr>
          <w:fldChar w:fldCharType="end"/>
        </w:r>
      </w:hyperlink>
    </w:p>
    <w:p w14:paraId="779F8DCC" w14:textId="2C04EFE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5" w:history="1">
        <w:r w:rsidR="00B13CD7" w:rsidRPr="004C14F6">
          <w:rPr>
            <w:rStyle w:val="Hyperlink"/>
            <w:noProof/>
          </w:rPr>
          <w:t xml:space="preserve">Table 69: Nested elements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_Toc69254905 \h </w:instrText>
        </w:r>
        <w:r w:rsidR="00B13CD7">
          <w:rPr>
            <w:noProof/>
            <w:webHidden/>
          </w:rPr>
        </w:r>
        <w:r w:rsidR="00B13CD7">
          <w:rPr>
            <w:noProof/>
            <w:webHidden/>
          </w:rPr>
          <w:fldChar w:fldCharType="separate"/>
        </w:r>
        <w:r w:rsidR="00B13CD7">
          <w:rPr>
            <w:noProof/>
            <w:webHidden/>
          </w:rPr>
          <w:t>101</w:t>
        </w:r>
        <w:r w:rsidR="00B13CD7">
          <w:rPr>
            <w:noProof/>
            <w:webHidden/>
          </w:rPr>
          <w:fldChar w:fldCharType="end"/>
        </w:r>
      </w:hyperlink>
    </w:p>
    <w:p w14:paraId="3F0FD414" w14:textId="49C7929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6" w:history="1">
        <w:r w:rsidR="00B13CD7" w:rsidRPr="004C14F6">
          <w:rPr>
            <w:rStyle w:val="Hyperlink"/>
            <w:noProof/>
          </w:rPr>
          <w:t xml:space="preserve">Table 70: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_Toc69254906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5D47DE9A" w14:textId="3224D0C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7" w:history="1">
        <w:r w:rsidR="00B13CD7" w:rsidRPr="004C14F6">
          <w:rPr>
            <w:rStyle w:val="Hyperlink"/>
            <w:noProof/>
          </w:rPr>
          <w:t xml:space="preserve">Table 71: Attributes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_Toc69254907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2933A3E5" w14:textId="16A5694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8" w:history="1">
        <w:r w:rsidR="00B13CD7" w:rsidRPr="004C14F6">
          <w:rPr>
            <w:rStyle w:val="Hyperlink"/>
            <w:noProof/>
          </w:rPr>
          <w:t xml:space="preserve">Table 72: Nested elements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_Toc69254908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3D235BE3" w14:textId="0EE6DEE7"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09" w:history="1">
        <w:r w:rsidR="00B13CD7" w:rsidRPr="004C14F6">
          <w:rPr>
            <w:rStyle w:val="Hyperlink"/>
            <w:noProof/>
          </w:rPr>
          <w:t xml:space="preserve">Table 73: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_Toc69254909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1088E930" w14:textId="1C6F9A3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0" w:history="1">
        <w:r w:rsidR="00B13CD7" w:rsidRPr="004C14F6">
          <w:rPr>
            <w:rStyle w:val="Hyperlink"/>
            <w:noProof/>
          </w:rPr>
          <w:t>Table 74: Attributes of element &lt;rotation_joint/&gt;</w:t>
        </w:r>
        <w:r w:rsidR="00B13CD7">
          <w:rPr>
            <w:noProof/>
            <w:webHidden/>
          </w:rPr>
          <w:tab/>
        </w:r>
        <w:r w:rsidR="00B13CD7">
          <w:rPr>
            <w:noProof/>
            <w:webHidden/>
          </w:rPr>
          <w:fldChar w:fldCharType="begin"/>
        </w:r>
        <w:r w:rsidR="00B13CD7">
          <w:rPr>
            <w:noProof/>
            <w:webHidden/>
          </w:rPr>
          <w:instrText xml:space="preserve"> PAGEREF _Toc69254910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6F66821E" w14:textId="0AFD831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1" w:history="1">
        <w:r w:rsidR="00B13CD7" w:rsidRPr="004C14F6">
          <w:rPr>
            <w:rStyle w:val="Hyperlink"/>
            <w:noProof/>
          </w:rPr>
          <w:t xml:space="preserve">Table 75: Nested elements of element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_Toc69254911 \h </w:instrText>
        </w:r>
        <w:r w:rsidR="00B13CD7">
          <w:rPr>
            <w:noProof/>
            <w:webHidden/>
          </w:rPr>
        </w:r>
        <w:r w:rsidR="00B13CD7">
          <w:rPr>
            <w:noProof/>
            <w:webHidden/>
          </w:rPr>
          <w:fldChar w:fldCharType="separate"/>
        </w:r>
        <w:r w:rsidR="00B13CD7">
          <w:rPr>
            <w:noProof/>
            <w:webHidden/>
          </w:rPr>
          <w:t>105</w:t>
        </w:r>
        <w:r w:rsidR="00B13CD7">
          <w:rPr>
            <w:noProof/>
            <w:webHidden/>
          </w:rPr>
          <w:fldChar w:fldCharType="end"/>
        </w:r>
      </w:hyperlink>
    </w:p>
    <w:p w14:paraId="4A9AB521" w14:textId="4039E1F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2" w:history="1">
        <w:r w:rsidR="00B13CD7" w:rsidRPr="004C14F6">
          <w:rPr>
            <w:rStyle w:val="Hyperlink"/>
            <w:noProof/>
          </w:rPr>
          <w:t xml:space="preserve">Table 76: Attributes of element </w:t>
        </w:r>
        <w:r w:rsidR="00B13CD7" w:rsidRPr="004C14F6">
          <w:rPr>
            <w:rStyle w:val="Hyperlink"/>
            <w:rFonts w:ascii="Courier New" w:hAnsi="Courier New" w:cs="Courier New"/>
            <w:i/>
            <w:noProof/>
          </w:rPr>
          <w:t>&lt;rotav/&gt;</w:t>
        </w:r>
        <w:r w:rsidR="00B13CD7">
          <w:rPr>
            <w:noProof/>
            <w:webHidden/>
          </w:rPr>
          <w:tab/>
        </w:r>
        <w:r w:rsidR="00B13CD7">
          <w:rPr>
            <w:noProof/>
            <w:webHidden/>
          </w:rPr>
          <w:fldChar w:fldCharType="begin"/>
        </w:r>
        <w:r w:rsidR="00B13CD7">
          <w:rPr>
            <w:noProof/>
            <w:webHidden/>
          </w:rPr>
          <w:instrText xml:space="preserve"> PAGEREF _Toc69254912 \h </w:instrText>
        </w:r>
        <w:r w:rsidR="00B13CD7">
          <w:rPr>
            <w:noProof/>
            <w:webHidden/>
          </w:rPr>
        </w:r>
        <w:r w:rsidR="00B13CD7">
          <w:rPr>
            <w:noProof/>
            <w:webHidden/>
          </w:rPr>
          <w:fldChar w:fldCharType="separate"/>
        </w:r>
        <w:r w:rsidR="00B13CD7">
          <w:rPr>
            <w:noProof/>
            <w:webHidden/>
          </w:rPr>
          <w:t>106</w:t>
        </w:r>
        <w:r w:rsidR="00B13CD7">
          <w:rPr>
            <w:noProof/>
            <w:webHidden/>
          </w:rPr>
          <w:fldChar w:fldCharType="end"/>
        </w:r>
      </w:hyperlink>
    </w:p>
    <w:p w14:paraId="2C23931F" w14:textId="144AB6E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3" w:history="1">
        <w:r w:rsidR="00B13CD7" w:rsidRPr="004C14F6">
          <w:rPr>
            <w:rStyle w:val="Hyperlink"/>
            <w:noProof/>
          </w:rPr>
          <w:t xml:space="preserve">Table 77: Attributes of element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_Toc69254913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6BCFE7D2" w14:textId="5DDBEC1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4" w:history="1">
        <w:r w:rsidR="00B13CD7" w:rsidRPr="004C14F6">
          <w:rPr>
            <w:rStyle w:val="Hyperlink"/>
            <w:noProof/>
          </w:rPr>
          <w:t xml:space="preserve">Table 78: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_Toc69254914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21FD6225" w14:textId="3B1E9DB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5" w:history="1">
        <w:r w:rsidR="00B13CD7" w:rsidRPr="004C14F6">
          <w:rPr>
            <w:rStyle w:val="Hyperlink"/>
            <w:noProof/>
          </w:rPr>
          <w:t xml:space="preserve">Table 79: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_Toc69254915 \h </w:instrText>
        </w:r>
        <w:r w:rsidR="00B13CD7">
          <w:rPr>
            <w:noProof/>
            <w:webHidden/>
          </w:rPr>
        </w:r>
        <w:r w:rsidR="00B13CD7">
          <w:rPr>
            <w:noProof/>
            <w:webHidden/>
          </w:rPr>
          <w:fldChar w:fldCharType="separate"/>
        </w:r>
        <w:r w:rsidR="00B13CD7">
          <w:rPr>
            <w:noProof/>
            <w:webHidden/>
          </w:rPr>
          <w:t>109</w:t>
        </w:r>
        <w:r w:rsidR="00B13CD7">
          <w:rPr>
            <w:noProof/>
            <w:webHidden/>
          </w:rPr>
          <w:fldChar w:fldCharType="end"/>
        </w:r>
      </w:hyperlink>
    </w:p>
    <w:p w14:paraId="10AAECDA" w14:textId="46CD6F7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6" w:history="1">
        <w:r w:rsidR="00B13CD7" w:rsidRPr="004C14F6">
          <w:rPr>
            <w:rStyle w:val="Hyperlink"/>
            <w:noProof/>
          </w:rPr>
          <w:t xml:space="preserve">Table 80: Attributes of element </w:t>
        </w:r>
        <w:r w:rsidR="00B13CD7" w:rsidRPr="004C14F6">
          <w:rPr>
            <w:rStyle w:val="Hyperlink"/>
            <w:rFonts w:ascii="Courier New" w:hAnsi="Courier New" w:cs="Courier New"/>
            <w:i/>
            <w:noProof/>
          </w:rPr>
          <w:t>&lt;segment/&gt;</w:t>
        </w:r>
        <w:r w:rsidR="00B13CD7">
          <w:rPr>
            <w:noProof/>
            <w:webHidden/>
          </w:rPr>
          <w:tab/>
        </w:r>
        <w:r w:rsidR="00B13CD7">
          <w:rPr>
            <w:noProof/>
            <w:webHidden/>
          </w:rPr>
          <w:fldChar w:fldCharType="begin"/>
        </w:r>
        <w:r w:rsidR="00B13CD7">
          <w:rPr>
            <w:noProof/>
            <w:webHidden/>
          </w:rPr>
          <w:instrText xml:space="preserve"> PAGEREF _Toc69254916 \h </w:instrText>
        </w:r>
        <w:r w:rsidR="00B13CD7">
          <w:rPr>
            <w:noProof/>
            <w:webHidden/>
          </w:rPr>
        </w:r>
        <w:r w:rsidR="00B13CD7">
          <w:rPr>
            <w:noProof/>
            <w:webHidden/>
          </w:rPr>
          <w:fldChar w:fldCharType="separate"/>
        </w:r>
        <w:r w:rsidR="00B13CD7">
          <w:rPr>
            <w:noProof/>
            <w:webHidden/>
          </w:rPr>
          <w:t>111</w:t>
        </w:r>
        <w:r w:rsidR="00B13CD7">
          <w:rPr>
            <w:noProof/>
            <w:webHidden/>
          </w:rPr>
          <w:fldChar w:fldCharType="end"/>
        </w:r>
      </w:hyperlink>
    </w:p>
    <w:p w14:paraId="084D1EA5" w14:textId="1E6EE047"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7" w:history="1">
        <w:r w:rsidR="00B13CD7" w:rsidRPr="004C14F6">
          <w:rPr>
            <w:rStyle w:val="Hyperlink"/>
            <w:noProof/>
          </w:rPr>
          <w:t xml:space="preserve">Table 81: Attributes of element </w:t>
        </w:r>
        <w:r w:rsidR="00B13CD7" w:rsidRPr="004C14F6">
          <w:rPr>
            <w:rStyle w:val="Hyperlink"/>
            <w:rFonts w:ascii="Courier New" w:hAnsi="Courier New" w:cs="Courier New"/>
            <w:i/>
            <w:noProof/>
          </w:rPr>
          <w:t>&lt;regular_segments/&gt;</w:t>
        </w:r>
        <w:r w:rsidR="00B13CD7">
          <w:rPr>
            <w:noProof/>
            <w:webHidden/>
          </w:rPr>
          <w:tab/>
        </w:r>
        <w:r w:rsidR="00B13CD7">
          <w:rPr>
            <w:noProof/>
            <w:webHidden/>
          </w:rPr>
          <w:fldChar w:fldCharType="begin"/>
        </w:r>
        <w:r w:rsidR="00B13CD7">
          <w:rPr>
            <w:noProof/>
            <w:webHidden/>
          </w:rPr>
          <w:instrText xml:space="preserve"> PAGEREF _Toc69254917 \h </w:instrText>
        </w:r>
        <w:r w:rsidR="00B13CD7">
          <w:rPr>
            <w:noProof/>
            <w:webHidden/>
          </w:rPr>
        </w:r>
        <w:r w:rsidR="00B13CD7">
          <w:rPr>
            <w:noProof/>
            <w:webHidden/>
          </w:rPr>
          <w:fldChar w:fldCharType="separate"/>
        </w:r>
        <w:r w:rsidR="00B13CD7">
          <w:rPr>
            <w:noProof/>
            <w:webHidden/>
          </w:rPr>
          <w:t>112</w:t>
        </w:r>
        <w:r w:rsidR="00B13CD7">
          <w:rPr>
            <w:noProof/>
            <w:webHidden/>
          </w:rPr>
          <w:fldChar w:fldCharType="end"/>
        </w:r>
      </w:hyperlink>
    </w:p>
    <w:p w14:paraId="119D634E" w14:textId="7DBA38D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8" w:history="1">
        <w:r w:rsidR="00B13CD7" w:rsidRPr="004C14F6">
          <w:rPr>
            <w:rStyle w:val="Hyperlink"/>
            <w:noProof/>
          </w:rPr>
          <w:t xml:space="preserve">Table 82: Nested elements of element </w:t>
        </w:r>
        <w:r w:rsidR="00B13CD7" w:rsidRPr="004C14F6">
          <w:rPr>
            <w:rStyle w:val="Hyperlink"/>
            <w:rFonts w:ascii="Courier New" w:hAnsi="Courier New" w:cs="Courier New"/>
            <w:i/>
            <w:noProof/>
            <w:kern w:val="22"/>
          </w:rPr>
          <w:t>&lt;connection_1d/&gt;</w:t>
        </w:r>
        <w:r w:rsidR="00B13CD7">
          <w:rPr>
            <w:noProof/>
            <w:webHidden/>
          </w:rPr>
          <w:tab/>
        </w:r>
        <w:r w:rsidR="00B13CD7">
          <w:rPr>
            <w:noProof/>
            <w:webHidden/>
          </w:rPr>
          <w:fldChar w:fldCharType="begin"/>
        </w:r>
        <w:r w:rsidR="00B13CD7">
          <w:rPr>
            <w:noProof/>
            <w:webHidden/>
          </w:rPr>
          <w:instrText xml:space="preserve"> PAGEREF _Toc69254918 \h </w:instrText>
        </w:r>
        <w:r w:rsidR="00B13CD7">
          <w:rPr>
            <w:noProof/>
            <w:webHidden/>
          </w:rPr>
        </w:r>
        <w:r w:rsidR="00B13CD7">
          <w:rPr>
            <w:noProof/>
            <w:webHidden/>
          </w:rPr>
          <w:fldChar w:fldCharType="separate"/>
        </w:r>
        <w:r w:rsidR="00B13CD7">
          <w:rPr>
            <w:noProof/>
            <w:webHidden/>
          </w:rPr>
          <w:t>116</w:t>
        </w:r>
        <w:r w:rsidR="00B13CD7">
          <w:rPr>
            <w:noProof/>
            <w:webHidden/>
          </w:rPr>
          <w:fldChar w:fldCharType="end"/>
        </w:r>
      </w:hyperlink>
    </w:p>
    <w:p w14:paraId="5DF76620" w14:textId="388FFDEA"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19" w:history="1">
        <w:r w:rsidR="00B13CD7" w:rsidRPr="004C14F6">
          <w:rPr>
            <w:rStyle w:val="Hyperlink"/>
            <w:noProof/>
          </w:rPr>
          <w:t xml:space="preserve">Table 83: Attributes of element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_Toc69254919 \h </w:instrText>
        </w:r>
        <w:r w:rsidR="00B13CD7">
          <w:rPr>
            <w:noProof/>
            <w:webHidden/>
          </w:rPr>
        </w:r>
        <w:r w:rsidR="00B13CD7">
          <w:rPr>
            <w:noProof/>
            <w:webHidden/>
          </w:rPr>
          <w:fldChar w:fldCharType="separate"/>
        </w:r>
        <w:r w:rsidR="00B13CD7">
          <w:rPr>
            <w:noProof/>
            <w:webHidden/>
          </w:rPr>
          <w:t>119</w:t>
        </w:r>
        <w:r w:rsidR="00B13CD7">
          <w:rPr>
            <w:noProof/>
            <w:webHidden/>
          </w:rPr>
          <w:fldChar w:fldCharType="end"/>
        </w:r>
      </w:hyperlink>
    </w:p>
    <w:p w14:paraId="7715BBB4" w14:textId="5C581EF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0" w:history="1">
        <w:r w:rsidR="00B13CD7" w:rsidRPr="004C14F6">
          <w:rPr>
            <w:rStyle w:val="Hyperlink"/>
            <w:noProof/>
          </w:rPr>
          <w:t xml:space="preserve">Table 84: Nested elements of element </w:t>
        </w:r>
        <w:r w:rsidR="00B13CD7" w:rsidRPr="004C14F6">
          <w:rPr>
            <w:rStyle w:val="Hyperlink"/>
            <w:rFonts w:ascii="Courier New" w:hAnsi="Courier New" w:cs="Courier New"/>
            <w:i/>
            <w:noProof/>
            <w:kern w:val="22"/>
          </w:rPr>
          <w:t>&lt;seamweld/&gt;</w:t>
        </w:r>
        <w:r w:rsidR="00B13CD7">
          <w:rPr>
            <w:noProof/>
            <w:webHidden/>
          </w:rPr>
          <w:tab/>
        </w:r>
        <w:r w:rsidR="00B13CD7">
          <w:rPr>
            <w:noProof/>
            <w:webHidden/>
          </w:rPr>
          <w:fldChar w:fldCharType="begin"/>
        </w:r>
        <w:r w:rsidR="00B13CD7">
          <w:rPr>
            <w:noProof/>
            <w:webHidden/>
          </w:rPr>
          <w:instrText xml:space="preserve"> PAGEREF _Toc69254920 \h </w:instrText>
        </w:r>
        <w:r w:rsidR="00B13CD7">
          <w:rPr>
            <w:noProof/>
            <w:webHidden/>
          </w:rPr>
        </w:r>
        <w:r w:rsidR="00B13CD7">
          <w:rPr>
            <w:noProof/>
            <w:webHidden/>
          </w:rPr>
          <w:fldChar w:fldCharType="separate"/>
        </w:r>
        <w:r w:rsidR="00B13CD7">
          <w:rPr>
            <w:noProof/>
            <w:webHidden/>
          </w:rPr>
          <w:t>120</w:t>
        </w:r>
        <w:r w:rsidR="00B13CD7">
          <w:rPr>
            <w:noProof/>
            <w:webHidden/>
          </w:rPr>
          <w:fldChar w:fldCharType="end"/>
        </w:r>
      </w:hyperlink>
    </w:p>
    <w:p w14:paraId="17CEDFAE" w14:textId="4AB5A77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1" w:history="1">
        <w:r w:rsidR="00B13CD7" w:rsidRPr="004C14F6">
          <w:rPr>
            <w:rStyle w:val="Hyperlink"/>
            <w:noProof/>
          </w:rPr>
          <w:t xml:space="preserve">Table 85: Attributes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_Toc69254921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7667D047" w14:textId="0B176EA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2" w:history="1">
        <w:r w:rsidR="00B13CD7" w:rsidRPr="004C14F6">
          <w:rPr>
            <w:rStyle w:val="Hyperlink"/>
            <w:noProof/>
          </w:rPr>
          <w:t xml:space="preserve">Table 86: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_Toc69254922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07AE2B3C" w14:textId="31B7697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3" w:history="1">
        <w:r w:rsidR="00B13CD7" w:rsidRPr="004C14F6">
          <w:rPr>
            <w:rStyle w:val="Hyperlink"/>
            <w:noProof/>
          </w:rPr>
          <w:t xml:space="preserve">Table 87: Attributes of element </w:t>
        </w:r>
        <w:r w:rsidR="00B13CD7" w:rsidRPr="004C14F6">
          <w:rPr>
            <w:rStyle w:val="Hyperlink"/>
            <w:rFonts w:ascii="Courier New" w:hAnsi="Courier New" w:cs="Courier New"/>
            <w:i/>
            <w:noProof/>
            <w:kern w:val="22"/>
          </w:rPr>
          <w:t>&lt;sheet_parameter/&gt;</w:t>
        </w:r>
        <w:r w:rsidR="00B13CD7">
          <w:rPr>
            <w:noProof/>
            <w:webHidden/>
          </w:rPr>
          <w:tab/>
        </w:r>
        <w:r w:rsidR="00B13CD7">
          <w:rPr>
            <w:noProof/>
            <w:webHidden/>
          </w:rPr>
          <w:fldChar w:fldCharType="begin"/>
        </w:r>
        <w:r w:rsidR="00B13CD7">
          <w:rPr>
            <w:noProof/>
            <w:webHidden/>
          </w:rPr>
          <w:instrText xml:space="preserve"> PAGEREF _Toc69254923 \h </w:instrText>
        </w:r>
        <w:r w:rsidR="00B13CD7">
          <w:rPr>
            <w:noProof/>
            <w:webHidden/>
          </w:rPr>
        </w:r>
        <w:r w:rsidR="00B13CD7">
          <w:rPr>
            <w:noProof/>
            <w:webHidden/>
          </w:rPr>
          <w:fldChar w:fldCharType="separate"/>
        </w:r>
        <w:r w:rsidR="00B13CD7">
          <w:rPr>
            <w:noProof/>
            <w:webHidden/>
          </w:rPr>
          <w:t>123</w:t>
        </w:r>
        <w:r w:rsidR="00B13CD7">
          <w:rPr>
            <w:noProof/>
            <w:webHidden/>
          </w:rPr>
          <w:fldChar w:fldCharType="end"/>
        </w:r>
      </w:hyperlink>
    </w:p>
    <w:p w14:paraId="3FBD3E97" w14:textId="70943B76"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4" w:history="1">
        <w:r w:rsidR="00B13CD7" w:rsidRPr="004C14F6">
          <w:rPr>
            <w:rStyle w:val="Hyperlink"/>
            <w:noProof/>
          </w:rPr>
          <w:t xml:space="preserve">Table 88: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_Toc69254924 \h </w:instrText>
        </w:r>
        <w:r w:rsidR="00B13CD7">
          <w:rPr>
            <w:noProof/>
            <w:webHidden/>
          </w:rPr>
        </w:r>
        <w:r w:rsidR="00B13CD7">
          <w:rPr>
            <w:noProof/>
            <w:webHidden/>
          </w:rPr>
          <w:fldChar w:fldCharType="separate"/>
        </w:r>
        <w:r w:rsidR="00B13CD7">
          <w:rPr>
            <w:noProof/>
            <w:webHidden/>
          </w:rPr>
          <w:t>124</w:t>
        </w:r>
        <w:r w:rsidR="00B13CD7">
          <w:rPr>
            <w:noProof/>
            <w:webHidden/>
          </w:rPr>
          <w:fldChar w:fldCharType="end"/>
        </w:r>
      </w:hyperlink>
    </w:p>
    <w:p w14:paraId="5A16FD9F" w14:textId="3340722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5" w:history="1">
        <w:r w:rsidR="00B13CD7" w:rsidRPr="004C14F6">
          <w:rPr>
            <w:rStyle w:val="Hyperlink"/>
            <w:noProof/>
          </w:rPr>
          <w:t xml:space="preserve">Table 89: Attributes of element </w:t>
        </w:r>
        <w:r w:rsidR="00B13CD7" w:rsidRPr="004C14F6">
          <w:rPr>
            <w:rStyle w:val="Hyperlink"/>
            <w:rFonts w:ascii="Courier New" w:hAnsi="Courier New" w:cs="Courier New"/>
            <w:i/>
            <w:noProof/>
            <w:kern w:val="22"/>
          </w:rPr>
          <w:t>&lt;weld_position/&gt;</w:t>
        </w:r>
        <w:r w:rsidR="00B13CD7">
          <w:rPr>
            <w:noProof/>
            <w:webHidden/>
          </w:rPr>
          <w:tab/>
        </w:r>
        <w:r w:rsidR="00B13CD7">
          <w:rPr>
            <w:noProof/>
            <w:webHidden/>
          </w:rPr>
          <w:fldChar w:fldCharType="begin"/>
        </w:r>
        <w:r w:rsidR="00B13CD7">
          <w:rPr>
            <w:noProof/>
            <w:webHidden/>
          </w:rPr>
          <w:instrText xml:space="preserve"> PAGEREF _Toc69254925 \h </w:instrText>
        </w:r>
        <w:r w:rsidR="00B13CD7">
          <w:rPr>
            <w:noProof/>
            <w:webHidden/>
          </w:rPr>
        </w:r>
        <w:r w:rsidR="00B13CD7">
          <w:rPr>
            <w:noProof/>
            <w:webHidden/>
          </w:rPr>
          <w:fldChar w:fldCharType="separate"/>
        </w:r>
        <w:r w:rsidR="00B13CD7">
          <w:rPr>
            <w:noProof/>
            <w:webHidden/>
          </w:rPr>
          <w:t>125</w:t>
        </w:r>
        <w:r w:rsidR="00B13CD7">
          <w:rPr>
            <w:noProof/>
            <w:webHidden/>
          </w:rPr>
          <w:fldChar w:fldCharType="end"/>
        </w:r>
      </w:hyperlink>
    </w:p>
    <w:p w14:paraId="3F0CA3A3" w14:textId="6AD06FE7"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6" w:history="1">
        <w:r w:rsidR="00B13CD7" w:rsidRPr="004C14F6">
          <w:rPr>
            <w:rStyle w:val="Hyperlink"/>
            <w:noProof/>
          </w:rPr>
          <w:t>Table 90: Default values of attribute "filler", dependent from attribute "technology"</w:t>
        </w:r>
        <w:r w:rsidR="00B13CD7">
          <w:rPr>
            <w:noProof/>
            <w:webHidden/>
          </w:rPr>
          <w:tab/>
        </w:r>
        <w:r w:rsidR="00B13CD7">
          <w:rPr>
            <w:noProof/>
            <w:webHidden/>
          </w:rPr>
          <w:fldChar w:fldCharType="begin"/>
        </w:r>
        <w:r w:rsidR="00B13CD7">
          <w:rPr>
            <w:noProof/>
            <w:webHidden/>
          </w:rPr>
          <w:instrText xml:space="preserve"> PAGEREF _Toc69254926 \h </w:instrText>
        </w:r>
        <w:r w:rsidR="00B13CD7">
          <w:rPr>
            <w:noProof/>
            <w:webHidden/>
          </w:rPr>
        </w:r>
        <w:r w:rsidR="00B13CD7">
          <w:rPr>
            <w:noProof/>
            <w:webHidden/>
          </w:rPr>
          <w:fldChar w:fldCharType="separate"/>
        </w:r>
        <w:r w:rsidR="00B13CD7">
          <w:rPr>
            <w:noProof/>
            <w:webHidden/>
          </w:rPr>
          <w:t>127</w:t>
        </w:r>
        <w:r w:rsidR="00B13CD7">
          <w:rPr>
            <w:noProof/>
            <w:webHidden/>
          </w:rPr>
          <w:fldChar w:fldCharType="end"/>
        </w:r>
      </w:hyperlink>
    </w:p>
    <w:p w14:paraId="62EE8D1D" w14:textId="1EA7900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7" w:history="1">
        <w:r w:rsidR="00B13CD7" w:rsidRPr="004C14F6">
          <w:rPr>
            <w:rStyle w:val="Hyperlink"/>
            <w:noProof/>
          </w:rPr>
          <w:t>Table 91: Parameters of Butt Joint Weld</w:t>
        </w:r>
        <w:r w:rsidR="00B13CD7">
          <w:rPr>
            <w:noProof/>
            <w:webHidden/>
          </w:rPr>
          <w:tab/>
        </w:r>
        <w:r w:rsidR="00B13CD7">
          <w:rPr>
            <w:noProof/>
            <w:webHidden/>
          </w:rPr>
          <w:fldChar w:fldCharType="begin"/>
        </w:r>
        <w:r w:rsidR="00B13CD7">
          <w:rPr>
            <w:noProof/>
            <w:webHidden/>
          </w:rPr>
          <w:instrText xml:space="preserve"> PAGEREF _Toc69254927 \h </w:instrText>
        </w:r>
        <w:r w:rsidR="00B13CD7">
          <w:rPr>
            <w:noProof/>
            <w:webHidden/>
          </w:rPr>
        </w:r>
        <w:r w:rsidR="00B13CD7">
          <w:rPr>
            <w:noProof/>
            <w:webHidden/>
          </w:rPr>
          <w:fldChar w:fldCharType="separate"/>
        </w:r>
        <w:r w:rsidR="00B13CD7">
          <w:rPr>
            <w:noProof/>
            <w:webHidden/>
          </w:rPr>
          <w:t>128</w:t>
        </w:r>
        <w:r w:rsidR="00B13CD7">
          <w:rPr>
            <w:noProof/>
            <w:webHidden/>
          </w:rPr>
          <w:fldChar w:fldCharType="end"/>
        </w:r>
      </w:hyperlink>
    </w:p>
    <w:p w14:paraId="74A876C3" w14:textId="5AEA12A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8" w:history="1">
        <w:r w:rsidR="00B13CD7" w:rsidRPr="004C14F6">
          <w:rPr>
            <w:rStyle w:val="Hyperlink"/>
            <w:noProof/>
          </w:rPr>
          <w:t xml:space="preserve">Table 92: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_Toc69254928 \h </w:instrText>
        </w:r>
        <w:r w:rsidR="00B13CD7">
          <w:rPr>
            <w:noProof/>
            <w:webHidden/>
          </w:rPr>
        </w:r>
        <w:r w:rsidR="00B13CD7">
          <w:rPr>
            <w:noProof/>
            <w:webHidden/>
          </w:rPr>
          <w:fldChar w:fldCharType="separate"/>
        </w:r>
        <w:r w:rsidR="00B13CD7">
          <w:rPr>
            <w:noProof/>
            <w:webHidden/>
          </w:rPr>
          <w:t>129</w:t>
        </w:r>
        <w:r w:rsidR="00B13CD7">
          <w:rPr>
            <w:noProof/>
            <w:webHidden/>
          </w:rPr>
          <w:fldChar w:fldCharType="end"/>
        </w:r>
      </w:hyperlink>
    </w:p>
    <w:p w14:paraId="7DE0FFE3" w14:textId="08AB8FF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29" w:history="1">
        <w:r w:rsidR="00B13CD7" w:rsidRPr="004C14F6">
          <w:rPr>
            <w:rStyle w:val="Hyperlink"/>
            <w:noProof/>
          </w:rPr>
          <w:t xml:space="preserve">Table 93: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_Toc69254929 \h </w:instrText>
        </w:r>
        <w:r w:rsidR="00B13CD7">
          <w:rPr>
            <w:noProof/>
            <w:webHidden/>
          </w:rPr>
        </w:r>
        <w:r w:rsidR="00B13CD7">
          <w:rPr>
            <w:noProof/>
            <w:webHidden/>
          </w:rPr>
          <w:fldChar w:fldCharType="separate"/>
        </w:r>
        <w:r w:rsidR="00B13CD7">
          <w:rPr>
            <w:noProof/>
            <w:webHidden/>
          </w:rPr>
          <w:t>130</w:t>
        </w:r>
        <w:r w:rsidR="00B13CD7">
          <w:rPr>
            <w:noProof/>
            <w:webHidden/>
          </w:rPr>
          <w:fldChar w:fldCharType="end"/>
        </w:r>
      </w:hyperlink>
    </w:p>
    <w:p w14:paraId="3BC59AC8" w14:textId="326A599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0" w:history="1">
        <w:r w:rsidR="00B13CD7" w:rsidRPr="004C14F6">
          <w:rPr>
            <w:rStyle w:val="Hyperlink"/>
            <w:noProof/>
          </w:rPr>
          <w:t>Table 94: Parameters of Simple Corner Weld</w:t>
        </w:r>
        <w:r w:rsidR="00B13CD7">
          <w:rPr>
            <w:noProof/>
            <w:webHidden/>
          </w:rPr>
          <w:tab/>
        </w:r>
        <w:r w:rsidR="00B13CD7">
          <w:rPr>
            <w:noProof/>
            <w:webHidden/>
          </w:rPr>
          <w:fldChar w:fldCharType="begin"/>
        </w:r>
        <w:r w:rsidR="00B13CD7">
          <w:rPr>
            <w:noProof/>
            <w:webHidden/>
          </w:rPr>
          <w:instrText xml:space="preserve"> PAGEREF _Toc69254930 \h </w:instrText>
        </w:r>
        <w:r w:rsidR="00B13CD7">
          <w:rPr>
            <w:noProof/>
            <w:webHidden/>
          </w:rPr>
        </w:r>
        <w:r w:rsidR="00B13CD7">
          <w:rPr>
            <w:noProof/>
            <w:webHidden/>
          </w:rPr>
          <w:fldChar w:fldCharType="separate"/>
        </w:r>
        <w:r w:rsidR="00B13CD7">
          <w:rPr>
            <w:noProof/>
            <w:webHidden/>
          </w:rPr>
          <w:t>131</w:t>
        </w:r>
        <w:r w:rsidR="00B13CD7">
          <w:rPr>
            <w:noProof/>
            <w:webHidden/>
          </w:rPr>
          <w:fldChar w:fldCharType="end"/>
        </w:r>
      </w:hyperlink>
    </w:p>
    <w:p w14:paraId="26CFB31D" w14:textId="241C32D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1" w:history="1">
        <w:r w:rsidR="00B13CD7" w:rsidRPr="004C14F6">
          <w:rPr>
            <w:rStyle w:val="Hyperlink"/>
            <w:noProof/>
          </w:rPr>
          <w:t>Table 95: Parameters of Double Corner Weld</w:t>
        </w:r>
        <w:r w:rsidR="00B13CD7">
          <w:rPr>
            <w:noProof/>
            <w:webHidden/>
          </w:rPr>
          <w:tab/>
        </w:r>
        <w:r w:rsidR="00B13CD7">
          <w:rPr>
            <w:noProof/>
            <w:webHidden/>
          </w:rPr>
          <w:fldChar w:fldCharType="begin"/>
        </w:r>
        <w:r w:rsidR="00B13CD7">
          <w:rPr>
            <w:noProof/>
            <w:webHidden/>
          </w:rPr>
          <w:instrText xml:space="preserve"> PAGEREF _Toc69254931 \h </w:instrText>
        </w:r>
        <w:r w:rsidR="00B13CD7">
          <w:rPr>
            <w:noProof/>
            <w:webHidden/>
          </w:rPr>
        </w:r>
        <w:r w:rsidR="00B13CD7">
          <w:rPr>
            <w:noProof/>
            <w:webHidden/>
          </w:rPr>
          <w:fldChar w:fldCharType="separate"/>
        </w:r>
        <w:r w:rsidR="00B13CD7">
          <w:rPr>
            <w:noProof/>
            <w:webHidden/>
          </w:rPr>
          <w:t>132</w:t>
        </w:r>
        <w:r w:rsidR="00B13CD7">
          <w:rPr>
            <w:noProof/>
            <w:webHidden/>
          </w:rPr>
          <w:fldChar w:fldCharType="end"/>
        </w:r>
      </w:hyperlink>
    </w:p>
    <w:p w14:paraId="09172BD1" w14:textId="774C73BA"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2" w:history="1">
        <w:r w:rsidR="00B13CD7" w:rsidRPr="004C14F6">
          <w:rPr>
            <w:rStyle w:val="Hyperlink"/>
            <w:noProof/>
          </w:rPr>
          <w:t xml:space="preserve">Table 96: Attributes of element </w:t>
        </w:r>
        <w:r w:rsidR="00B13CD7" w:rsidRPr="004C14F6">
          <w:rPr>
            <w:rStyle w:val="Hyperlink"/>
            <w:rFonts w:ascii="Courier New" w:hAnsi="Courier New" w:cs="Courier New"/>
            <w:i/>
            <w:noProof/>
          </w:rPr>
          <w:t>&lt;weld_position/&gt;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_Toc69254932 \h </w:instrText>
        </w:r>
        <w:r w:rsidR="00B13CD7">
          <w:rPr>
            <w:noProof/>
            <w:webHidden/>
          </w:rPr>
        </w:r>
        <w:r w:rsidR="00B13CD7">
          <w:rPr>
            <w:noProof/>
            <w:webHidden/>
          </w:rPr>
          <w:fldChar w:fldCharType="separate"/>
        </w:r>
        <w:r w:rsidR="00B13CD7">
          <w:rPr>
            <w:noProof/>
            <w:webHidden/>
          </w:rPr>
          <w:t>133</w:t>
        </w:r>
        <w:r w:rsidR="00B13CD7">
          <w:rPr>
            <w:noProof/>
            <w:webHidden/>
          </w:rPr>
          <w:fldChar w:fldCharType="end"/>
        </w:r>
      </w:hyperlink>
    </w:p>
    <w:p w14:paraId="58F8A0F4" w14:textId="31FDB1A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3" w:history="1">
        <w:r w:rsidR="00B13CD7" w:rsidRPr="004C14F6">
          <w:rPr>
            <w:rStyle w:val="Hyperlink"/>
            <w:noProof/>
          </w:rPr>
          <w:t xml:space="preserve">Table 97: Values of Attribute </w:t>
        </w:r>
        <w:r w:rsidR="00B13CD7" w:rsidRPr="004C14F6">
          <w:rPr>
            <w:rStyle w:val="Hyperlink"/>
            <w:rFonts w:ascii="Courier New" w:hAnsi="Courier New" w:cs="Courier New"/>
            <w:i/>
            <w:noProof/>
          </w:rPr>
          <w:t>section</w:t>
        </w:r>
        <w:r w:rsidR="00B13CD7">
          <w:rPr>
            <w:noProof/>
            <w:webHidden/>
          </w:rPr>
          <w:tab/>
        </w:r>
        <w:r w:rsidR="00B13CD7">
          <w:rPr>
            <w:noProof/>
            <w:webHidden/>
          </w:rPr>
          <w:fldChar w:fldCharType="begin"/>
        </w:r>
        <w:r w:rsidR="00B13CD7">
          <w:rPr>
            <w:noProof/>
            <w:webHidden/>
          </w:rPr>
          <w:instrText xml:space="preserve"> PAGEREF _Toc69254933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55439B0A" w14:textId="12B9C96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4" w:history="1">
        <w:r w:rsidR="00B13CD7" w:rsidRPr="004C14F6">
          <w:rPr>
            <w:rStyle w:val="Hyperlink"/>
            <w:noProof/>
          </w:rPr>
          <w:t xml:space="preserve">Table 98: Values of Attribute </w:t>
        </w:r>
        <w:r w:rsidR="00B13CD7" w:rsidRPr="004C14F6">
          <w:rPr>
            <w:rStyle w:val="Hyperlink"/>
            <w:rFonts w:ascii="Courier New" w:hAnsi="Courier New" w:cs="Courier New"/>
            <w:i/>
            <w:noProof/>
          </w:rPr>
          <w:t>angle</w:t>
        </w:r>
        <w:r w:rsidR="00B13CD7">
          <w:rPr>
            <w:noProof/>
            <w:webHidden/>
          </w:rPr>
          <w:tab/>
        </w:r>
        <w:r w:rsidR="00B13CD7">
          <w:rPr>
            <w:noProof/>
            <w:webHidden/>
          </w:rPr>
          <w:fldChar w:fldCharType="begin"/>
        </w:r>
        <w:r w:rsidR="00B13CD7">
          <w:rPr>
            <w:noProof/>
            <w:webHidden/>
          </w:rPr>
          <w:instrText xml:space="preserve"> PAGEREF _Toc69254934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1D9FA5C7" w14:textId="1F972E6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5" w:history="1">
        <w:r w:rsidR="00B13CD7" w:rsidRPr="004C14F6">
          <w:rPr>
            <w:rStyle w:val="Hyperlink"/>
            <w:noProof/>
          </w:rPr>
          <w:t xml:space="preserve">Table 99: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_Toc69254935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10A7804A" w14:textId="370BD34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6" w:history="1">
        <w:r w:rsidR="00B13CD7" w:rsidRPr="004C14F6">
          <w:rPr>
            <w:rStyle w:val="Hyperlink"/>
            <w:noProof/>
          </w:rPr>
          <w:t>Table 100: Parameters of Edge Weld</w:t>
        </w:r>
        <w:r w:rsidR="00B13CD7">
          <w:rPr>
            <w:noProof/>
            <w:webHidden/>
          </w:rPr>
          <w:tab/>
        </w:r>
        <w:r w:rsidR="00B13CD7">
          <w:rPr>
            <w:noProof/>
            <w:webHidden/>
          </w:rPr>
          <w:fldChar w:fldCharType="begin"/>
        </w:r>
        <w:r w:rsidR="00B13CD7">
          <w:rPr>
            <w:noProof/>
            <w:webHidden/>
          </w:rPr>
          <w:instrText xml:space="preserve"> PAGEREF _Toc69254936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04F144D1" w14:textId="7E937D96"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7" w:history="1">
        <w:r w:rsidR="00B13CD7" w:rsidRPr="004C14F6">
          <w:rPr>
            <w:rStyle w:val="Hyperlink"/>
            <w:noProof/>
          </w:rPr>
          <w:t xml:space="preserve">Table 101: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Edge Weld</w:t>
        </w:r>
        <w:r w:rsidR="00B13CD7">
          <w:rPr>
            <w:noProof/>
            <w:webHidden/>
          </w:rPr>
          <w:tab/>
        </w:r>
        <w:r w:rsidR="00B13CD7">
          <w:rPr>
            <w:noProof/>
            <w:webHidden/>
          </w:rPr>
          <w:fldChar w:fldCharType="begin"/>
        </w:r>
        <w:r w:rsidR="00B13CD7">
          <w:rPr>
            <w:noProof/>
            <w:webHidden/>
          </w:rPr>
          <w:instrText xml:space="preserve"> PAGEREF _Toc69254937 \h </w:instrText>
        </w:r>
        <w:r w:rsidR="00B13CD7">
          <w:rPr>
            <w:noProof/>
            <w:webHidden/>
          </w:rPr>
        </w:r>
        <w:r w:rsidR="00B13CD7">
          <w:rPr>
            <w:noProof/>
            <w:webHidden/>
          </w:rPr>
          <w:fldChar w:fldCharType="separate"/>
        </w:r>
        <w:r w:rsidR="00B13CD7">
          <w:rPr>
            <w:noProof/>
            <w:webHidden/>
          </w:rPr>
          <w:t>136</w:t>
        </w:r>
        <w:r w:rsidR="00B13CD7">
          <w:rPr>
            <w:noProof/>
            <w:webHidden/>
          </w:rPr>
          <w:fldChar w:fldCharType="end"/>
        </w:r>
      </w:hyperlink>
    </w:p>
    <w:p w14:paraId="36E9C6AA" w14:textId="6C38059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8" w:history="1">
        <w:r w:rsidR="00B13CD7" w:rsidRPr="004C14F6">
          <w:rPr>
            <w:rStyle w:val="Hyperlink"/>
            <w:noProof/>
          </w:rPr>
          <w:t xml:space="preserve">Table 102: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_Toc69254938 \h </w:instrText>
        </w:r>
        <w:r w:rsidR="00B13CD7">
          <w:rPr>
            <w:noProof/>
            <w:webHidden/>
          </w:rPr>
        </w:r>
        <w:r w:rsidR="00B13CD7">
          <w:rPr>
            <w:noProof/>
            <w:webHidden/>
          </w:rPr>
          <w:fldChar w:fldCharType="separate"/>
        </w:r>
        <w:r w:rsidR="00B13CD7">
          <w:rPr>
            <w:noProof/>
            <w:webHidden/>
          </w:rPr>
          <w:t>137</w:t>
        </w:r>
        <w:r w:rsidR="00B13CD7">
          <w:rPr>
            <w:noProof/>
            <w:webHidden/>
          </w:rPr>
          <w:fldChar w:fldCharType="end"/>
        </w:r>
      </w:hyperlink>
    </w:p>
    <w:p w14:paraId="41773F33" w14:textId="002C3D3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39" w:history="1">
        <w:r w:rsidR="00B13CD7" w:rsidRPr="004C14F6">
          <w:rPr>
            <w:rStyle w:val="Hyperlink"/>
            <w:noProof/>
          </w:rPr>
          <w:t>Table 103: Parameters of I-Weld</w:t>
        </w:r>
        <w:r w:rsidR="00B13CD7">
          <w:rPr>
            <w:noProof/>
            <w:webHidden/>
          </w:rPr>
          <w:tab/>
        </w:r>
        <w:r w:rsidR="00B13CD7">
          <w:rPr>
            <w:noProof/>
            <w:webHidden/>
          </w:rPr>
          <w:fldChar w:fldCharType="begin"/>
        </w:r>
        <w:r w:rsidR="00B13CD7">
          <w:rPr>
            <w:noProof/>
            <w:webHidden/>
          </w:rPr>
          <w:instrText xml:space="preserve"> PAGEREF _Toc69254939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16C06065" w14:textId="464A82C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0" w:history="1">
        <w:r w:rsidR="00B13CD7" w:rsidRPr="004C14F6">
          <w:rPr>
            <w:rStyle w:val="Hyperlink"/>
            <w:noProof/>
          </w:rPr>
          <w:t xml:space="preserve">Table 104: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_Toc69254940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6D3EC680" w14:textId="5B59B23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1" w:history="1">
        <w:r w:rsidR="00B13CD7" w:rsidRPr="004C14F6">
          <w:rPr>
            <w:rStyle w:val="Hyperlink"/>
            <w:noProof/>
          </w:rPr>
          <w:t>Table 105: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_Toc69254941 \h </w:instrText>
        </w:r>
        <w:r w:rsidR="00B13CD7">
          <w:rPr>
            <w:noProof/>
            <w:webHidden/>
          </w:rPr>
        </w:r>
        <w:r w:rsidR="00B13CD7">
          <w:rPr>
            <w:noProof/>
            <w:webHidden/>
          </w:rPr>
          <w:fldChar w:fldCharType="separate"/>
        </w:r>
        <w:r w:rsidR="00B13CD7">
          <w:rPr>
            <w:noProof/>
            <w:webHidden/>
          </w:rPr>
          <w:t>139</w:t>
        </w:r>
        <w:r w:rsidR="00B13CD7">
          <w:rPr>
            <w:noProof/>
            <w:webHidden/>
          </w:rPr>
          <w:fldChar w:fldCharType="end"/>
        </w:r>
      </w:hyperlink>
    </w:p>
    <w:p w14:paraId="1C52051A" w14:textId="3FF924A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2" w:history="1">
        <w:r w:rsidR="00B13CD7" w:rsidRPr="004C14F6">
          <w:rPr>
            <w:rStyle w:val="Hyperlink"/>
            <w:noProof/>
          </w:rPr>
          <w:t>Table 106: Parameters of Overlap Weld</w:t>
        </w:r>
        <w:r w:rsidR="00B13CD7">
          <w:rPr>
            <w:noProof/>
            <w:webHidden/>
          </w:rPr>
          <w:tab/>
        </w:r>
        <w:r w:rsidR="00B13CD7">
          <w:rPr>
            <w:noProof/>
            <w:webHidden/>
          </w:rPr>
          <w:fldChar w:fldCharType="begin"/>
        </w:r>
        <w:r w:rsidR="00B13CD7">
          <w:rPr>
            <w:noProof/>
            <w:webHidden/>
          </w:rPr>
          <w:instrText xml:space="preserve"> PAGEREF _Toc69254942 \h </w:instrText>
        </w:r>
        <w:r w:rsidR="00B13CD7">
          <w:rPr>
            <w:noProof/>
            <w:webHidden/>
          </w:rPr>
        </w:r>
        <w:r w:rsidR="00B13CD7">
          <w:rPr>
            <w:noProof/>
            <w:webHidden/>
          </w:rPr>
          <w:fldChar w:fldCharType="separate"/>
        </w:r>
        <w:r w:rsidR="00B13CD7">
          <w:rPr>
            <w:noProof/>
            <w:webHidden/>
          </w:rPr>
          <w:t>140</w:t>
        </w:r>
        <w:r w:rsidR="00B13CD7">
          <w:rPr>
            <w:noProof/>
            <w:webHidden/>
          </w:rPr>
          <w:fldChar w:fldCharType="end"/>
        </w:r>
      </w:hyperlink>
    </w:p>
    <w:p w14:paraId="119A7FCE" w14:textId="646300D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3" w:history="1">
        <w:r w:rsidR="00B13CD7" w:rsidRPr="004C14F6">
          <w:rPr>
            <w:rStyle w:val="Hyperlink"/>
            <w:noProof/>
          </w:rPr>
          <w:t>Table 107: Parameters of Single Sided Double Overlap Weld</w:t>
        </w:r>
        <w:r w:rsidR="00B13CD7">
          <w:rPr>
            <w:noProof/>
            <w:webHidden/>
          </w:rPr>
          <w:tab/>
        </w:r>
        <w:r w:rsidR="00B13CD7">
          <w:rPr>
            <w:noProof/>
            <w:webHidden/>
          </w:rPr>
          <w:fldChar w:fldCharType="begin"/>
        </w:r>
        <w:r w:rsidR="00B13CD7">
          <w:rPr>
            <w:noProof/>
            <w:webHidden/>
          </w:rPr>
          <w:instrText xml:space="preserve"> PAGEREF _Toc69254943 \h </w:instrText>
        </w:r>
        <w:r w:rsidR="00B13CD7">
          <w:rPr>
            <w:noProof/>
            <w:webHidden/>
          </w:rPr>
        </w:r>
        <w:r w:rsidR="00B13CD7">
          <w:rPr>
            <w:noProof/>
            <w:webHidden/>
          </w:rPr>
          <w:fldChar w:fldCharType="separate"/>
        </w:r>
        <w:r w:rsidR="00B13CD7">
          <w:rPr>
            <w:noProof/>
            <w:webHidden/>
          </w:rPr>
          <w:t>141</w:t>
        </w:r>
        <w:r w:rsidR="00B13CD7">
          <w:rPr>
            <w:noProof/>
            <w:webHidden/>
          </w:rPr>
          <w:fldChar w:fldCharType="end"/>
        </w:r>
      </w:hyperlink>
    </w:p>
    <w:p w14:paraId="6F25AEA4" w14:textId="1BB9D78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4" w:history="1">
        <w:r w:rsidR="00B13CD7" w:rsidRPr="004C14F6">
          <w:rPr>
            <w:rStyle w:val="Hyperlink"/>
            <w:noProof/>
          </w:rPr>
          <w:t>Table 108: Parameters of Double Sided Double Overlap Weld</w:t>
        </w:r>
        <w:r w:rsidR="00B13CD7">
          <w:rPr>
            <w:noProof/>
            <w:webHidden/>
          </w:rPr>
          <w:tab/>
        </w:r>
        <w:r w:rsidR="00B13CD7">
          <w:rPr>
            <w:noProof/>
            <w:webHidden/>
          </w:rPr>
          <w:fldChar w:fldCharType="begin"/>
        </w:r>
        <w:r w:rsidR="00B13CD7">
          <w:rPr>
            <w:noProof/>
            <w:webHidden/>
          </w:rPr>
          <w:instrText xml:space="preserve"> PAGEREF _Toc69254944 \h </w:instrText>
        </w:r>
        <w:r w:rsidR="00B13CD7">
          <w:rPr>
            <w:noProof/>
            <w:webHidden/>
          </w:rPr>
        </w:r>
        <w:r w:rsidR="00B13CD7">
          <w:rPr>
            <w:noProof/>
            <w:webHidden/>
          </w:rPr>
          <w:fldChar w:fldCharType="separate"/>
        </w:r>
        <w:r w:rsidR="00B13CD7">
          <w:rPr>
            <w:noProof/>
            <w:webHidden/>
          </w:rPr>
          <w:t>142</w:t>
        </w:r>
        <w:r w:rsidR="00B13CD7">
          <w:rPr>
            <w:noProof/>
            <w:webHidden/>
          </w:rPr>
          <w:fldChar w:fldCharType="end"/>
        </w:r>
      </w:hyperlink>
    </w:p>
    <w:p w14:paraId="13A9BB3F" w14:textId="36B36FB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5" w:history="1">
        <w:r w:rsidR="00B13CD7" w:rsidRPr="004C14F6">
          <w:rPr>
            <w:rStyle w:val="Hyperlink"/>
            <w:noProof/>
          </w:rPr>
          <w:t>Table 109: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_Toc69254945 \h </w:instrText>
        </w:r>
        <w:r w:rsidR="00B13CD7">
          <w:rPr>
            <w:noProof/>
            <w:webHidden/>
          </w:rPr>
        </w:r>
        <w:r w:rsidR="00B13CD7">
          <w:rPr>
            <w:noProof/>
            <w:webHidden/>
          </w:rPr>
          <w:fldChar w:fldCharType="separate"/>
        </w:r>
        <w:r w:rsidR="00B13CD7">
          <w:rPr>
            <w:noProof/>
            <w:webHidden/>
          </w:rPr>
          <w:t>143</w:t>
        </w:r>
        <w:r w:rsidR="00B13CD7">
          <w:rPr>
            <w:noProof/>
            <w:webHidden/>
          </w:rPr>
          <w:fldChar w:fldCharType="end"/>
        </w:r>
      </w:hyperlink>
    </w:p>
    <w:p w14:paraId="7181287D" w14:textId="5D81955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6" w:history="1">
        <w:r w:rsidR="00B13CD7" w:rsidRPr="004C14F6">
          <w:rPr>
            <w:rStyle w:val="Hyperlink"/>
            <w:noProof/>
          </w:rPr>
          <w:t>Table 110: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_Toc69254946 \h </w:instrText>
        </w:r>
        <w:r w:rsidR="00B13CD7">
          <w:rPr>
            <w:noProof/>
            <w:webHidden/>
          </w:rPr>
        </w:r>
        <w:r w:rsidR="00B13CD7">
          <w:rPr>
            <w:noProof/>
            <w:webHidden/>
          </w:rPr>
          <w:fldChar w:fldCharType="separate"/>
        </w:r>
        <w:r w:rsidR="00B13CD7">
          <w:rPr>
            <w:noProof/>
            <w:webHidden/>
          </w:rPr>
          <w:t>144</w:t>
        </w:r>
        <w:r w:rsidR="00B13CD7">
          <w:rPr>
            <w:noProof/>
            <w:webHidden/>
          </w:rPr>
          <w:fldChar w:fldCharType="end"/>
        </w:r>
      </w:hyperlink>
    </w:p>
    <w:p w14:paraId="02FB43FE" w14:textId="1765D72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7" w:history="1">
        <w:r w:rsidR="00B13CD7" w:rsidRPr="004C14F6">
          <w:rPr>
            <w:rStyle w:val="Hyperlink"/>
            <w:noProof/>
          </w:rPr>
          <w:t>Table 111: Parameters of Y-Joint</w:t>
        </w:r>
        <w:r w:rsidR="00B13CD7">
          <w:rPr>
            <w:noProof/>
            <w:webHidden/>
          </w:rPr>
          <w:tab/>
        </w:r>
        <w:r w:rsidR="00B13CD7">
          <w:rPr>
            <w:noProof/>
            <w:webHidden/>
          </w:rPr>
          <w:fldChar w:fldCharType="begin"/>
        </w:r>
        <w:r w:rsidR="00B13CD7">
          <w:rPr>
            <w:noProof/>
            <w:webHidden/>
          </w:rPr>
          <w:instrText xml:space="preserve"> PAGEREF _Toc69254947 \h </w:instrText>
        </w:r>
        <w:r w:rsidR="00B13CD7">
          <w:rPr>
            <w:noProof/>
            <w:webHidden/>
          </w:rPr>
        </w:r>
        <w:r w:rsidR="00B13CD7">
          <w:rPr>
            <w:noProof/>
            <w:webHidden/>
          </w:rPr>
          <w:fldChar w:fldCharType="separate"/>
        </w:r>
        <w:r w:rsidR="00B13CD7">
          <w:rPr>
            <w:noProof/>
            <w:webHidden/>
          </w:rPr>
          <w:t>145</w:t>
        </w:r>
        <w:r w:rsidR="00B13CD7">
          <w:rPr>
            <w:noProof/>
            <w:webHidden/>
          </w:rPr>
          <w:fldChar w:fldCharType="end"/>
        </w:r>
      </w:hyperlink>
    </w:p>
    <w:p w14:paraId="7C6C0F0F" w14:textId="5BA4A99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8" w:history="1">
        <w:r w:rsidR="00B13CD7" w:rsidRPr="004C14F6">
          <w:rPr>
            <w:rStyle w:val="Hyperlink"/>
            <w:noProof/>
          </w:rPr>
          <w:t>Table 112: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Y Joint</w:t>
        </w:r>
        <w:r w:rsidR="00B13CD7">
          <w:rPr>
            <w:noProof/>
            <w:webHidden/>
          </w:rPr>
          <w:tab/>
        </w:r>
        <w:r w:rsidR="00B13CD7">
          <w:rPr>
            <w:noProof/>
            <w:webHidden/>
          </w:rPr>
          <w:fldChar w:fldCharType="begin"/>
        </w:r>
        <w:r w:rsidR="00B13CD7">
          <w:rPr>
            <w:noProof/>
            <w:webHidden/>
          </w:rPr>
          <w:instrText xml:space="preserve"> PAGEREF _Toc69254948 \h </w:instrText>
        </w:r>
        <w:r w:rsidR="00B13CD7">
          <w:rPr>
            <w:noProof/>
            <w:webHidden/>
          </w:rPr>
        </w:r>
        <w:r w:rsidR="00B13CD7">
          <w:rPr>
            <w:noProof/>
            <w:webHidden/>
          </w:rPr>
          <w:fldChar w:fldCharType="separate"/>
        </w:r>
        <w:r w:rsidR="00B13CD7">
          <w:rPr>
            <w:noProof/>
            <w:webHidden/>
          </w:rPr>
          <w:t>146</w:t>
        </w:r>
        <w:r w:rsidR="00B13CD7">
          <w:rPr>
            <w:noProof/>
            <w:webHidden/>
          </w:rPr>
          <w:fldChar w:fldCharType="end"/>
        </w:r>
      </w:hyperlink>
    </w:p>
    <w:p w14:paraId="588A9D99" w14:textId="33627B4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49" w:history="1">
        <w:r w:rsidR="00B13CD7" w:rsidRPr="004C14F6">
          <w:rPr>
            <w:rStyle w:val="Hyperlink"/>
            <w:noProof/>
          </w:rPr>
          <w:t xml:space="preserve">Table 113: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_Toc69254949 \h </w:instrText>
        </w:r>
        <w:r w:rsidR="00B13CD7">
          <w:rPr>
            <w:noProof/>
            <w:webHidden/>
          </w:rPr>
        </w:r>
        <w:r w:rsidR="00B13CD7">
          <w:rPr>
            <w:noProof/>
            <w:webHidden/>
          </w:rPr>
          <w:fldChar w:fldCharType="separate"/>
        </w:r>
        <w:r w:rsidR="00B13CD7">
          <w:rPr>
            <w:noProof/>
            <w:webHidden/>
          </w:rPr>
          <w:t>147</w:t>
        </w:r>
        <w:r w:rsidR="00B13CD7">
          <w:rPr>
            <w:noProof/>
            <w:webHidden/>
          </w:rPr>
          <w:fldChar w:fldCharType="end"/>
        </w:r>
      </w:hyperlink>
    </w:p>
    <w:p w14:paraId="58CCDDC2" w14:textId="61C8014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0" w:history="1">
        <w:r w:rsidR="00B13CD7" w:rsidRPr="004C14F6">
          <w:rPr>
            <w:rStyle w:val="Hyperlink"/>
            <w:noProof/>
          </w:rPr>
          <w:t xml:space="preserve">Table 114: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Y-Joint</w:t>
        </w:r>
        <w:r w:rsidR="00B13CD7">
          <w:rPr>
            <w:noProof/>
            <w:webHidden/>
          </w:rPr>
          <w:tab/>
        </w:r>
        <w:r w:rsidR="00B13CD7">
          <w:rPr>
            <w:noProof/>
            <w:webHidden/>
          </w:rPr>
          <w:fldChar w:fldCharType="begin"/>
        </w:r>
        <w:r w:rsidR="00B13CD7">
          <w:rPr>
            <w:noProof/>
            <w:webHidden/>
          </w:rPr>
          <w:instrText xml:space="preserve"> PAGEREF _Toc69254950 \h </w:instrText>
        </w:r>
        <w:r w:rsidR="00B13CD7">
          <w:rPr>
            <w:noProof/>
            <w:webHidden/>
          </w:rPr>
        </w:r>
        <w:r w:rsidR="00B13CD7">
          <w:rPr>
            <w:noProof/>
            <w:webHidden/>
          </w:rPr>
          <w:fldChar w:fldCharType="separate"/>
        </w:r>
        <w:r w:rsidR="00B13CD7">
          <w:rPr>
            <w:noProof/>
            <w:webHidden/>
          </w:rPr>
          <w:t>148</w:t>
        </w:r>
        <w:r w:rsidR="00B13CD7">
          <w:rPr>
            <w:noProof/>
            <w:webHidden/>
          </w:rPr>
          <w:fldChar w:fldCharType="end"/>
        </w:r>
      </w:hyperlink>
    </w:p>
    <w:p w14:paraId="466439E3" w14:textId="2FF2AB02"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1" w:history="1">
        <w:r w:rsidR="00B13CD7" w:rsidRPr="004C14F6">
          <w:rPr>
            <w:rStyle w:val="Hyperlink"/>
            <w:noProof/>
          </w:rPr>
          <w:t>Table 115: Parameters of K-Joint</w:t>
        </w:r>
        <w:r w:rsidR="00B13CD7">
          <w:rPr>
            <w:noProof/>
            <w:webHidden/>
          </w:rPr>
          <w:tab/>
        </w:r>
        <w:r w:rsidR="00B13CD7">
          <w:rPr>
            <w:noProof/>
            <w:webHidden/>
          </w:rPr>
          <w:fldChar w:fldCharType="begin"/>
        </w:r>
        <w:r w:rsidR="00B13CD7">
          <w:rPr>
            <w:noProof/>
            <w:webHidden/>
          </w:rPr>
          <w:instrText xml:space="preserve"> PAGEREF _Toc69254951 \h </w:instrText>
        </w:r>
        <w:r w:rsidR="00B13CD7">
          <w:rPr>
            <w:noProof/>
            <w:webHidden/>
          </w:rPr>
        </w:r>
        <w:r w:rsidR="00B13CD7">
          <w:rPr>
            <w:noProof/>
            <w:webHidden/>
          </w:rPr>
          <w:fldChar w:fldCharType="separate"/>
        </w:r>
        <w:r w:rsidR="00B13CD7">
          <w:rPr>
            <w:noProof/>
            <w:webHidden/>
          </w:rPr>
          <w:t>149</w:t>
        </w:r>
        <w:r w:rsidR="00B13CD7">
          <w:rPr>
            <w:noProof/>
            <w:webHidden/>
          </w:rPr>
          <w:fldChar w:fldCharType="end"/>
        </w:r>
      </w:hyperlink>
    </w:p>
    <w:p w14:paraId="0E0D8E36" w14:textId="3DF8FB6C"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2" w:history="1">
        <w:r w:rsidR="00B13CD7" w:rsidRPr="004C14F6">
          <w:rPr>
            <w:rStyle w:val="Hyperlink"/>
            <w:noProof/>
          </w:rPr>
          <w:t xml:space="preserve">Table 116: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_Toc69254952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391571CD" w14:textId="3DE37D6E"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3" w:history="1">
        <w:r w:rsidR="00B13CD7" w:rsidRPr="004C14F6">
          <w:rPr>
            <w:rStyle w:val="Hyperlink"/>
            <w:noProof/>
          </w:rPr>
          <w:t xml:space="preserve">Table 117: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_Toc69254953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06BBAA8E" w14:textId="35C2BBA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4" w:history="1">
        <w:r w:rsidR="00B13CD7" w:rsidRPr="004C14F6">
          <w:rPr>
            <w:rStyle w:val="Hyperlink"/>
            <w:noProof/>
          </w:rPr>
          <w:t>Table 118: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_Toc69254954 \h </w:instrText>
        </w:r>
        <w:r w:rsidR="00B13CD7">
          <w:rPr>
            <w:noProof/>
            <w:webHidden/>
          </w:rPr>
        </w:r>
        <w:r w:rsidR="00B13CD7">
          <w:rPr>
            <w:noProof/>
            <w:webHidden/>
          </w:rPr>
          <w:fldChar w:fldCharType="separate"/>
        </w:r>
        <w:r w:rsidR="00B13CD7">
          <w:rPr>
            <w:noProof/>
            <w:webHidden/>
          </w:rPr>
          <w:t>151</w:t>
        </w:r>
        <w:r w:rsidR="00B13CD7">
          <w:rPr>
            <w:noProof/>
            <w:webHidden/>
          </w:rPr>
          <w:fldChar w:fldCharType="end"/>
        </w:r>
      </w:hyperlink>
    </w:p>
    <w:p w14:paraId="688ABE55" w14:textId="41BB3D4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5" w:history="1">
        <w:r w:rsidR="00B13CD7" w:rsidRPr="004C14F6">
          <w:rPr>
            <w:rStyle w:val="Hyperlink"/>
            <w:noProof/>
          </w:rPr>
          <w:t>Table 119: Parameters of Cruciform Joint</w:t>
        </w:r>
        <w:r w:rsidR="00B13CD7">
          <w:rPr>
            <w:noProof/>
            <w:webHidden/>
          </w:rPr>
          <w:tab/>
        </w:r>
        <w:r w:rsidR="00B13CD7">
          <w:rPr>
            <w:noProof/>
            <w:webHidden/>
          </w:rPr>
          <w:fldChar w:fldCharType="begin"/>
        </w:r>
        <w:r w:rsidR="00B13CD7">
          <w:rPr>
            <w:noProof/>
            <w:webHidden/>
          </w:rPr>
          <w:instrText xml:space="preserve"> PAGEREF _Toc69254955 \h </w:instrText>
        </w:r>
        <w:r w:rsidR="00B13CD7">
          <w:rPr>
            <w:noProof/>
            <w:webHidden/>
          </w:rPr>
        </w:r>
        <w:r w:rsidR="00B13CD7">
          <w:rPr>
            <w:noProof/>
            <w:webHidden/>
          </w:rPr>
          <w:fldChar w:fldCharType="separate"/>
        </w:r>
        <w:r w:rsidR="00B13CD7">
          <w:rPr>
            <w:noProof/>
            <w:webHidden/>
          </w:rPr>
          <w:t>152</w:t>
        </w:r>
        <w:r w:rsidR="00B13CD7">
          <w:rPr>
            <w:noProof/>
            <w:webHidden/>
          </w:rPr>
          <w:fldChar w:fldCharType="end"/>
        </w:r>
      </w:hyperlink>
    </w:p>
    <w:p w14:paraId="2DB4BE4A" w14:textId="27FB3FE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6" w:history="1">
        <w:r w:rsidR="00B13CD7" w:rsidRPr="004C14F6">
          <w:rPr>
            <w:rStyle w:val="Hyperlink"/>
            <w:noProof/>
          </w:rPr>
          <w:t xml:space="preserve">Table 120: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_Toc69254956 \h </w:instrText>
        </w:r>
        <w:r w:rsidR="00B13CD7">
          <w:rPr>
            <w:noProof/>
            <w:webHidden/>
          </w:rPr>
        </w:r>
        <w:r w:rsidR="00B13CD7">
          <w:rPr>
            <w:noProof/>
            <w:webHidden/>
          </w:rPr>
          <w:fldChar w:fldCharType="separate"/>
        </w:r>
        <w:r w:rsidR="00B13CD7">
          <w:rPr>
            <w:noProof/>
            <w:webHidden/>
          </w:rPr>
          <w:t>153</w:t>
        </w:r>
        <w:r w:rsidR="00B13CD7">
          <w:rPr>
            <w:noProof/>
            <w:webHidden/>
          </w:rPr>
          <w:fldChar w:fldCharType="end"/>
        </w:r>
      </w:hyperlink>
    </w:p>
    <w:p w14:paraId="09F4D695" w14:textId="4CB2077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7" w:history="1">
        <w:r w:rsidR="00B13CD7" w:rsidRPr="004C14F6">
          <w:rPr>
            <w:rStyle w:val="Hyperlink"/>
            <w:noProof/>
          </w:rPr>
          <w:t xml:space="preserve">Table 121: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_Toc69254957 \h </w:instrText>
        </w:r>
        <w:r w:rsidR="00B13CD7">
          <w:rPr>
            <w:noProof/>
            <w:webHidden/>
          </w:rPr>
        </w:r>
        <w:r w:rsidR="00B13CD7">
          <w:rPr>
            <w:noProof/>
            <w:webHidden/>
          </w:rPr>
          <w:fldChar w:fldCharType="separate"/>
        </w:r>
        <w:r w:rsidR="00B13CD7">
          <w:rPr>
            <w:noProof/>
            <w:webHidden/>
          </w:rPr>
          <w:t>154</w:t>
        </w:r>
        <w:r w:rsidR="00B13CD7">
          <w:rPr>
            <w:noProof/>
            <w:webHidden/>
          </w:rPr>
          <w:fldChar w:fldCharType="end"/>
        </w:r>
      </w:hyperlink>
    </w:p>
    <w:p w14:paraId="10D8C05D" w14:textId="5AE37F2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8" w:history="1">
        <w:r w:rsidR="00B13CD7" w:rsidRPr="004C14F6">
          <w:rPr>
            <w:rStyle w:val="Hyperlink"/>
            <w:noProof/>
          </w:rPr>
          <w:t xml:space="preserve">Table 122: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_Toc69254958 \h </w:instrText>
        </w:r>
        <w:r w:rsidR="00B13CD7">
          <w:rPr>
            <w:noProof/>
            <w:webHidden/>
          </w:rPr>
        </w:r>
        <w:r w:rsidR="00B13CD7">
          <w:rPr>
            <w:noProof/>
            <w:webHidden/>
          </w:rPr>
          <w:fldChar w:fldCharType="separate"/>
        </w:r>
        <w:r w:rsidR="00B13CD7">
          <w:rPr>
            <w:noProof/>
            <w:webHidden/>
          </w:rPr>
          <w:t>155</w:t>
        </w:r>
        <w:r w:rsidR="00B13CD7">
          <w:rPr>
            <w:noProof/>
            <w:webHidden/>
          </w:rPr>
          <w:fldChar w:fldCharType="end"/>
        </w:r>
      </w:hyperlink>
    </w:p>
    <w:p w14:paraId="66586608" w14:textId="37B2DE8D"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59" w:history="1">
        <w:r w:rsidR="00B13CD7" w:rsidRPr="004C14F6">
          <w:rPr>
            <w:rStyle w:val="Hyperlink"/>
            <w:noProof/>
          </w:rPr>
          <w:t>Table 123: Parameters of Flared joint</w:t>
        </w:r>
        <w:r w:rsidR="00B13CD7">
          <w:rPr>
            <w:noProof/>
            <w:webHidden/>
          </w:rPr>
          <w:tab/>
        </w:r>
        <w:r w:rsidR="00B13CD7">
          <w:rPr>
            <w:noProof/>
            <w:webHidden/>
          </w:rPr>
          <w:fldChar w:fldCharType="begin"/>
        </w:r>
        <w:r w:rsidR="00B13CD7">
          <w:rPr>
            <w:noProof/>
            <w:webHidden/>
          </w:rPr>
          <w:instrText xml:space="preserve"> PAGEREF _Toc69254959 \h </w:instrText>
        </w:r>
        <w:r w:rsidR="00B13CD7">
          <w:rPr>
            <w:noProof/>
            <w:webHidden/>
          </w:rPr>
        </w:r>
        <w:r w:rsidR="00B13CD7">
          <w:rPr>
            <w:noProof/>
            <w:webHidden/>
          </w:rPr>
          <w:fldChar w:fldCharType="separate"/>
        </w:r>
        <w:r w:rsidR="00B13CD7">
          <w:rPr>
            <w:noProof/>
            <w:webHidden/>
          </w:rPr>
          <w:t>156</w:t>
        </w:r>
        <w:r w:rsidR="00B13CD7">
          <w:rPr>
            <w:noProof/>
            <w:webHidden/>
          </w:rPr>
          <w:fldChar w:fldCharType="end"/>
        </w:r>
      </w:hyperlink>
    </w:p>
    <w:p w14:paraId="684F2E39" w14:textId="4D68A63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0" w:history="1">
        <w:r w:rsidR="00B13CD7" w:rsidRPr="004C14F6">
          <w:rPr>
            <w:rStyle w:val="Hyperlink"/>
            <w:noProof/>
          </w:rPr>
          <w:t xml:space="preserve">Table 124: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_Toc69254960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40AD416F" w14:textId="450D244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1" w:history="1">
        <w:r w:rsidR="00B13CD7" w:rsidRPr="004C14F6">
          <w:rPr>
            <w:rStyle w:val="Hyperlink"/>
            <w:noProof/>
          </w:rPr>
          <w:t xml:space="preserve">Table 125: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_Toc69254961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51B41B69" w14:textId="222603A9"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2" w:history="1">
        <w:r w:rsidR="00B13CD7" w:rsidRPr="004C14F6">
          <w:rPr>
            <w:rStyle w:val="Hyperlink"/>
            <w:noProof/>
          </w:rPr>
          <w:t xml:space="preserve">Table 126: Attributes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_Toc69254962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058C6E0E" w14:textId="650A118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3" w:history="1">
        <w:r w:rsidR="00B13CD7" w:rsidRPr="004C14F6">
          <w:rPr>
            <w:rStyle w:val="Hyperlink"/>
            <w:noProof/>
          </w:rPr>
          <w:t xml:space="preserve">Table 127: Nested elements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_Toc69254963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7766B991" w14:textId="1661459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4" w:history="1">
        <w:r w:rsidR="00B13CD7" w:rsidRPr="004C14F6">
          <w:rPr>
            <w:rStyle w:val="Hyperlink"/>
            <w:noProof/>
          </w:rPr>
          <w:t xml:space="preserve">Table 128: Attributes of element </w:t>
        </w:r>
        <w:r w:rsidR="00B13CD7" w:rsidRPr="004C14F6">
          <w:rPr>
            <w:rStyle w:val="Hyperlink"/>
            <w:rFonts w:ascii="Courier New" w:hAnsi="Courier New" w:cs="Courier New"/>
            <w:i/>
            <w:noProof/>
          </w:rPr>
          <w:t>&lt;adhesive_line/&gt;</w:t>
        </w:r>
        <w:r w:rsidR="00B13CD7">
          <w:rPr>
            <w:noProof/>
            <w:webHidden/>
          </w:rPr>
          <w:tab/>
        </w:r>
        <w:r w:rsidR="00B13CD7">
          <w:rPr>
            <w:noProof/>
            <w:webHidden/>
          </w:rPr>
          <w:fldChar w:fldCharType="begin"/>
        </w:r>
        <w:r w:rsidR="00B13CD7">
          <w:rPr>
            <w:noProof/>
            <w:webHidden/>
          </w:rPr>
          <w:instrText xml:space="preserve"> PAGEREF _Toc69254964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3AE9EF81" w14:textId="742EEF5A"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5" w:history="1">
        <w:r w:rsidR="00B13CD7" w:rsidRPr="004C14F6">
          <w:rPr>
            <w:rStyle w:val="Hyperlink"/>
            <w:noProof/>
          </w:rPr>
          <w:t xml:space="preserve">Table 129: Attributes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_Toc69254965 \h </w:instrText>
        </w:r>
        <w:r w:rsidR="00B13CD7">
          <w:rPr>
            <w:noProof/>
            <w:webHidden/>
          </w:rPr>
        </w:r>
        <w:r w:rsidR="00B13CD7">
          <w:rPr>
            <w:noProof/>
            <w:webHidden/>
          </w:rPr>
          <w:fldChar w:fldCharType="separate"/>
        </w:r>
        <w:r w:rsidR="00B13CD7">
          <w:rPr>
            <w:noProof/>
            <w:webHidden/>
          </w:rPr>
          <w:t>161</w:t>
        </w:r>
        <w:r w:rsidR="00B13CD7">
          <w:rPr>
            <w:noProof/>
            <w:webHidden/>
          </w:rPr>
          <w:fldChar w:fldCharType="end"/>
        </w:r>
      </w:hyperlink>
    </w:p>
    <w:p w14:paraId="3B95FD35" w14:textId="190D0AC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6" w:history="1">
        <w:r w:rsidR="00B13CD7" w:rsidRPr="004C14F6">
          <w:rPr>
            <w:rStyle w:val="Hyperlink"/>
            <w:noProof/>
          </w:rPr>
          <w:t xml:space="preserve">Table 130: Nested elements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_Toc69254966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41FAFD3" w14:textId="5A122C1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7" w:history="1">
        <w:r w:rsidR="00B13CD7" w:rsidRPr="004C14F6">
          <w:rPr>
            <w:rStyle w:val="Hyperlink"/>
            <w:noProof/>
          </w:rPr>
          <w:t xml:space="preserve">Table 131: Attributes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_Toc69254967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EA8F5C3" w14:textId="201F4838"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8" w:history="1">
        <w:r w:rsidR="00B13CD7" w:rsidRPr="004C14F6">
          <w:rPr>
            <w:rStyle w:val="Hyperlink"/>
            <w:noProof/>
          </w:rPr>
          <w:t xml:space="preserve">Table 132: Nested elements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_Toc69254968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2E917F3" w14:textId="2B2ABFB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69" w:history="1">
        <w:r w:rsidR="00B13CD7" w:rsidRPr="004C14F6">
          <w:rPr>
            <w:rStyle w:val="Hyperlink"/>
            <w:noProof/>
          </w:rPr>
          <w:t xml:space="preserve">Table 133: Attributes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_Toc69254969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348A484" w14:textId="05F4F2A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0" w:history="1">
        <w:r w:rsidR="00B13CD7" w:rsidRPr="004C14F6">
          <w:rPr>
            <w:rStyle w:val="Hyperlink"/>
            <w:noProof/>
          </w:rPr>
          <w:t xml:space="preserve">Table 134: Nested elements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_Toc69254970 \h </w:instrText>
        </w:r>
        <w:r w:rsidR="00B13CD7">
          <w:rPr>
            <w:noProof/>
            <w:webHidden/>
          </w:rPr>
        </w:r>
        <w:r w:rsidR="00B13CD7">
          <w:rPr>
            <w:noProof/>
            <w:webHidden/>
          </w:rPr>
          <w:fldChar w:fldCharType="separate"/>
        </w:r>
        <w:r w:rsidR="00B13CD7">
          <w:rPr>
            <w:noProof/>
            <w:webHidden/>
          </w:rPr>
          <w:t>163</w:t>
        </w:r>
        <w:r w:rsidR="00B13CD7">
          <w:rPr>
            <w:noProof/>
            <w:webHidden/>
          </w:rPr>
          <w:fldChar w:fldCharType="end"/>
        </w:r>
      </w:hyperlink>
    </w:p>
    <w:p w14:paraId="14DC0A43" w14:textId="20C916AB"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1" w:history="1">
        <w:r w:rsidR="00B13CD7" w:rsidRPr="004C14F6">
          <w:rPr>
            <w:rStyle w:val="Hyperlink"/>
            <w:noProof/>
          </w:rPr>
          <w:t xml:space="preserve">Table 135: Nested elements of </w:t>
        </w:r>
        <w:r w:rsidR="00B13CD7" w:rsidRPr="004C14F6">
          <w:rPr>
            <w:rStyle w:val="Hyperlink"/>
            <w:rFonts w:ascii="Courier New" w:hAnsi="Courier New" w:cs="Courier New"/>
            <w:i/>
            <w:noProof/>
          </w:rPr>
          <w:t>&lt;connection_1d/&gt;</w:t>
        </w:r>
        <w:r w:rsidR="00B13CD7" w:rsidRPr="004C14F6">
          <w:rPr>
            <w:rStyle w:val="Hyperlink"/>
            <w:noProof/>
          </w:rPr>
          <w:t xml:space="preserve"> for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_Toc69254971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5882698F" w14:textId="08DBACB7"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2" w:history="1">
        <w:r w:rsidR="00B13CD7" w:rsidRPr="004C14F6">
          <w:rPr>
            <w:rStyle w:val="Hyperlink"/>
            <w:noProof/>
          </w:rPr>
          <w:t xml:space="preserve">Table 136: Nested elements of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_Toc69254972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1E186CCA" w14:textId="08A8044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3" w:history="1">
        <w:r w:rsidR="00B13CD7" w:rsidRPr="004C14F6">
          <w:rPr>
            <w:rStyle w:val="Hyperlink"/>
            <w:noProof/>
          </w:rPr>
          <w:t xml:space="preserve">Table 137: Attributes of element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_Toc69254973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2A12530E" w14:textId="4D8E6E84"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4" w:history="1">
        <w:r w:rsidR="00B13CD7" w:rsidRPr="004C14F6">
          <w:rPr>
            <w:rStyle w:val="Hyperlink"/>
            <w:noProof/>
          </w:rPr>
          <w:t xml:space="preserve">Table 138: Attributes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_Toc69254974 \h </w:instrText>
        </w:r>
        <w:r w:rsidR="00B13CD7">
          <w:rPr>
            <w:noProof/>
            <w:webHidden/>
          </w:rPr>
        </w:r>
        <w:r w:rsidR="00B13CD7">
          <w:rPr>
            <w:noProof/>
            <w:webHidden/>
          </w:rPr>
          <w:fldChar w:fldCharType="separate"/>
        </w:r>
        <w:r w:rsidR="00B13CD7">
          <w:rPr>
            <w:noProof/>
            <w:webHidden/>
          </w:rPr>
          <w:t>167</w:t>
        </w:r>
        <w:r w:rsidR="00B13CD7">
          <w:rPr>
            <w:noProof/>
            <w:webHidden/>
          </w:rPr>
          <w:fldChar w:fldCharType="end"/>
        </w:r>
      </w:hyperlink>
    </w:p>
    <w:p w14:paraId="1C09197A" w14:textId="64C155D0"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5" w:history="1">
        <w:r w:rsidR="00B13CD7" w:rsidRPr="004C14F6">
          <w:rPr>
            <w:rStyle w:val="Hyperlink"/>
            <w:noProof/>
          </w:rPr>
          <w:t xml:space="preserve">Table 139: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_Toc69254975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24232B8C" w14:textId="197CD6CA"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6" w:history="1">
        <w:r w:rsidR="00B13CD7" w:rsidRPr="004C14F6">
          <w:rPr>
            <w:rStyle w:val="Hyperlink"/>
            <w:noProof/>
          </w:rPr>
          <w:t xml:space="preserve">Table 140: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_Toc69254976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744A659C" w14:textId="122771C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7" w:history="1">
        <w:r w:rsidR="00B13CD7" w:rsidRPr="004C14F6">
          <w:rPr>
            <w:rStyle w:val="Hyperlink"/>
            <w:noProof/>
          </w:rPr>
          <w:t xml:space="preserve">Table 141: Nested elements of element </w:t>
        </w:r>
        <w:r w:rsidR="00B13CD7" w:rsidRPr="004C14F6">
          <w:rPr>
            <w:rStyle w:val="Hyperlink"/>
            <w:rFonts w:ascii="Courier New" w:hAnsi="Courier New" w:cs="Courier New"/>
            <w:i/>
            <w:noProof/>
          </w:rPr>
          <w:t>&lt;face_list&gt;</w:t>
        </w:r>
        <w:r w:rsidR="00B13CD7">
          <w:rPr>
            <w:noProof/>
            <w:webHidden/>
          </w:rPr>
          <w:tab/>
        </w:r>
        <w:r w:rsidR="00B13CD7">
          <w:rPr>
            <w:noProof/>
            <w:webHidden/>
          </w:rPr>
          <w:fldChar w:fldCharType="begin"/>
        </w:r>
        <w:r w:rsidR="00B13CD7">
          <w:rPr>
            <w:noProof/>
            <w:webHidden/>
          </w:rPr>
          <w:instrText xml:space="preserve"> PAGEREF _Toc69254977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65290403" w14:textId="2DB5CA11"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8" w:history="1">
        <w:r w:rsidR="00B13CD7" w:rsidRPr="004C14F6">
          <w:rPr>
            <w:rStyle w:val="Hyperlink"/>
            <w:noProof/>
          </w:rPr>
          <w:t xml:space="preserve">Table 142: Attributes of element </w:t>
        </w:r>
        <w:r w:rsidR="00B13CD7" w:rsidRPr="004C14F6">
          <w:rPr>
            <w:rStyle w:val="Hyperlink"/>
            <w:rFonts w:ascii="Courier New" w:hAnsi="Courier New" w:cs="Courier New"/>
            <w:i/>
            <w:noProof/>
          </w:rPr>
          <w:t>&lt;face/&gt;</w:t>
        </w:r>
        <w:r w:rsidR="00B13CD7">
          <w:rPr>
            <w:noProof/>
            <w:webHidden/>
          </w:rPr>
          <w:tab/>
        </w:r>
        <w:r w:rsidR="00B13CD7">
          <w:rPr>
            <w:noProof/>
            <w:webHidden/>
          </w:rPr>
          <w:fldChar w:fldCharType="begin"/>
        </w:r>
        <w:r w:rsidR="00B13CD7">
          <w:rPr>
            <w:noProof/>
            <w:webHidden/>
          </w:rPr>
          <w:instrText xml:space="preserve"> PAGEREF _Toc69254978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718BC81F" w14:textId="16F151A5"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79" w:history="1">
        <w:r w:rsidR="00B13CD7" w:rsidRPr="004C14F6">
          <w:rPr>
            <w:rStyle w:val="Hyperlink"/>
            <w:noProof/>
          </w:rPr>
          <w:t xml:space="preserve">Table 143: Nested elements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_Toc69254979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1A892FB8" w14:textId="1C66D173"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80" w:history="1">
        <w:r w:rsidR="00B13CD7" w:rsidRPr="004C14F6">
          <w:rPr>
            <w:rStyle w:val="Hyperlink"/>
            <w:noProof/>
          </w:rPr>
          <w:t xml:space="preserve">Table 144: Attributes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_Toc69254980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BF87366" w14:textId="026F91A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81" w:history="1">
        <w:r w:rsidR="00B13CD7" w:rsidRPr="004C14F6">
          <w:rPr>
            <w:rStyle w:val="Hyperlink"/>
            <w:noProof/>
          </w:rPr>
          <w:t xml:space="preserve">Table 145: Nested elements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_Toc69254981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256FC375" w14:textId="5B58C2EF" w:rsidR="00B13CD7" w:rsidRDefault="003E0390">
      <w:pPr>
        <w:pStyle w:val="TableofFigures"/>
        <w:tabs>
          <w:tab w:val="right" w:leader="dot" w:pos="9060"/>
        </w:tabs>
        <w:rPr>
          <w:rFonts w:asciiTheme="minorHAnsi" w:eastAsiaTheme="minorEastAsia" w:hAnsiTheme="minorHAnsi" w:cstheme="minorBidi"/>
          <w:noProof/>
          <w:szCs w:val="22"/>
          <w:lang w:val="de-DE"/>
        </w:rPr>
      </w:pPr>
      <w:hyperlink w:anchor="_Toc69254982" w:history="1">
        <w:r w:rsidR="00B13CD7" w:rsidRPr="004C14F6">
          <w:rPr>
            <w:rStyle w:val="Hyperlink"/>
            <w:noProof/>
          </w:rPr>
          <w:t xml:space="preserve">Table 146: Attributes of element </w:t>
        </w:r>
        <w:r w:rsidR="00B13CD7" w:rsidRPr="004C14F6">
          <w:rPr>
            <w:rStyle w:val="Hyperlink"/>
            <w:rFonts w:ascii="Courier New" w:hAnsi="Courier New" w:cs="Courier New"/>
            <w:i/>
            <w:noProof/>
          </w:rPr>
          <w:t>&lt;adhesive_face/&gt;</w:t>
        </w:r>
        <w:r w:rsidR="00B13CD7">
          <w:rPr>
            <w:noProof/>
            <w:webHidden/>
          </w:rPr>
          <w:tab/>
        </w:r>
        <w:r w:rsidR="00B13CD7">
          <w:rPr>
            <w:noProof/>
            <w:webHidden/>
          </w:rPr>
          <w:fldChar w:fldCharType="begin"/>
        </w:r>
        <w:r w:rsidR="00B13CD7">
          <w:rPr>
            <w:noProof/>
            <w:webHidden/>
          </w:rPr>
          <w:instrText xml:space="preserve"> PAGEREF _Toc69254982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CDD9CF8" w14:textId="4BAA2A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Feuvrier (Dassault </w:t>
      </w:r>
      <w:r w:rsidR="00D977AB" w:rsidRPr="00D977AB">
        <w:rPr>
          <w:lang w:val="fr-FR"/>
        </w:rPr>
        <w:t>Systèmes</w:t>
      </w:r>
      <w:r w:rsidRPr="00D977AB">
        <w:rPr>
          <w:lang w:val="fr-FR"/>
        </w:rPr>
        <w:t>)</w:t>
      </w:r>
      <w:ins w:id="11"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Mr. Kosmas Gourgounis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r. Nils Himmelsbach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Dr. Halvar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Kjær</w:t>
      </w:r>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2" w:name="_Toc288196432"/>
      <w:bookmarkStart w:id="13" w:name="_Toc288200730"/>
      <w:bookmarkStart w:id="14" w:name="_Toc338938866"/>
      <w:bookmarkStart w:id="15"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Paragraph"/>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Flow drilled screws</w:t>
      </w:r>
    </w:p>
    <w:p w14:paraId="58BD7888"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Paragraph"/>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Paragraph"/>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&lt;femdata&gt;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Paragraph"/>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Paragraph"/>
        <w:numPr>
          <w:ilvl w:val="0"/>
          <w:numId w:val="29"/>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7A6E34">
      <w:pPr>
        <w:pStyle w:val="ListParagraph"/>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6" w:name="_Toc3556920"/>
      <w:bookmarkStart w:id="17" w:name="_Toc34747170"/>
      <w:bookmarkStart w:id="18" w:name="_Toc69254434"/>
      <w:r w:rsidRPr="007055D9">
        <w:lastRenderedPageBreak/>
        <w:t>Introduction</w:t>
      </w:r>
      <w:bookmarkEnd w:id="12"/>
      <w:bookmarkEnd w:id="13"/>
      <w:bookmarkEnd w:id="14"/>
      <w:bookmarkEnd w:id="15"/>
      <w:bookmarkEnd w:id="16"/>
      <w:bookmarkEnd w:id="17"/>
      <w:bookmarkEnd w:id="18"/>
    </w:p>
    <w:p w14:paraId="7504B27B" w14:textId="77777777" w:rsidR="00B04A42" w:rsidRPr="007055D9" w:rsidRDefault="00B04A42" w:rsidP="00B04A42">
      <w:pPr>
        <w:pStyle w:val="Heading2"/>
      </w:pPr>
      <w:bookmarkStart w:id="19" w:name="_Toc338938867"/>
      <w:bookmarkStart w:id="20" w:name="_Toc338939047"/>
      <w:bookmarkStart w:id="21" w:name="_Toc3556921"/>
      <w:bookmarkStart w:id="22" w:name="_Toc34747171"/>
      <w:bookmarkStart w:id="23" w:name="_Toc69254435"/>
      <w:r w:rsidRPr="007055D9">
        <w:t>Motivation</w:t>
      </w:r>
      <w:bookmarkEnd w:id="19"/>
      <w:bookmarkEnd w:id="20"/>
      <w:bookmarkEnd w:id="21"/>
      <w:bookmarkEnd w:id="22"/>
      <w:bookmarkEnd w:id="23"/>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4" w:name="_Toc338938868"/>
      <w:bookmarkStart w:id="25" w:name="_Toc338939048"/>
      <w:bookmarkStart w:id="26" w:name="_Toc3556922"/>
      <w:bookmarkStart w:id="27" w:name="_Toc34747172"/>
      <w:bookmarkStart w:id="28" w:name="_Toc69254436"/>
      <w:r w:rsidRPr="007055D9">
        <w:t>MCF</w:t>
      </w:r>
      <w:bookmarkEnd w:id="24"/>
      <w:bookmarkEnd w:id="25"/>
      <w:r w:rsidR="001A37D6">
        <w:t xml:space="preserve"> at Ford</w:t>
      </w:r>
      <w:bookmarkEnd w:id="26"/>
      <w:bookmarkEnd w:id="27"/>
      <w:bookmarkEnd w:id="28"/>
    </w:p>
    <w:p w14:paraId="589C18B5" w14:textId="45585AD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C4720B" w:rsidRPr="007055D9">
        <w:t>[1]</w:t>
      </w:r>
      <w:r w:rsidR="008D51C0" w:rsidRPr="007055D9">
        <w:fldChar w:fldCharType="end"/>
      </w:r>
      <w:r w:rsidRPr="007055D9">
        <w:t>).</w:t>
      </w:r>
    </w:p>
    <w:p w14:paraId="776CB603" w14:textId="77777777" w:rsidR="00B04A42" w:rsidRPr="007055D9" w:rsidRDefault="00B04A42" w:rsidP="00B04A42">
      <w:pPr>
        <w:pStyle w:val="Heading2"/>
      </w:pPr>
      <w:bookmarkStart w:id="29" w:name="_Toc338938869"/>
      <w:bookmarkStart w:id="30" w:name="_Toc338939049"/>
      <w:bookmarkStart w:id="31" w:name="_Toc3556923"/>
      <w:bookmarkStart w:id="32" w:name="_Toc34747173"/>
      <w:bookmarkStart w:id="33" w:name="_Toc69254437"/>
      <w:r w:rsidRPr="007055D9">
        <w:t>From MCF to χMCF</w:t>
      </w:r>
      <w:bookmarkEnd w:id="29"/>
      <w:bookmarkEnd w:id="30"/>
      <w:r w:rsidRPr="007055D9">
        <w:t xml:space="preserve"> </w:t>
      </w:r>
      <w:r>
        <w:t xml:space="preserve">- </w:t>
      </w:r>
      <w:r w:rsidRPr="007055D9">
        <w:t>The Scope of the Document</w:t>
      </w:r>
      <w:bookmarkEnd w:id="31"/>
      <w:bookmarkEnd w:id="32"/>
      <w:bookmarkEnd w:id="33"/>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4" w:name="_Toc334183503"/>
      <w:bookmarkStart w:id="35" w:name="_Toc338938871"/>
      <w:bookmarkStart w:id="36" w:name="_Toc338939051"/>
      <w:bookmarkStart w:id="37" w:name="_Toc288196434"/>
      <w:bookmarkStart w:id="38"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9" w:name="_Toc3556924"/>
      <w:bookmarkStart w:id="40" w:name="_Toc34747174"/>
      <w:bookmarkStart w:id="41" w:name="_Toc6925443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4"/>
      <w:bookmarkEnd w:id="35"/>
      <w:bookmarkEnd w:id="36"/>
      <w:bookmarkEnd w:id="39"/>
      <w:bookmarkEnd w:id="40"/>
      <w:bookmarkEnd w:id="41"/>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42" w:name="_Toc338938872"/>
      <w:bookmarkStart w:id="43" w:name="_Toc338939052"/>
      <w:bookmarkStart w:id="44" w:name="_Toc3556925"/>
      <w:bookmarkStart w:id="45" w:name="_Toc34747175"/>
      <w:bookmarkStart w:id="46" w:name="_Toc69254439"/>
      <w:r w:rsidRPr="007055D9">
        <w:t xml:space="preserve">Design </w:t>
      </w:r>
      <w:r w:rsidR="00255787" w:rsidRPr="007055D9">
        <w:t>Principles</w:t>
      </w:r>
      <w:bookmarkEnd w:id="37"/>
      <w:bookmarkEnd w:id="38"/>
      <w:bookmarkEnd w:id="42"/>
      <w:bookmarkEnd w:id="43"/>
      <w:bookmarkEnd w:id="44"/>
      <w:bookmarkEnd w:id="45"/>
      <w:bookmarkEnd w:id="46"/>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47"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7"/>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8" w:name="_Toc288196435"/>
      <w:bookmarkStart w:id="49"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50" w:name="_Ref338930849"/>
      <w:bookmarkStart w:id="51" w:name="_Toc338938873"/>
      <w:bookmarkStart w:id="52" w:name="_Toc338939053"/>
      <w:bookmarkStart w:id="53" w:name="_Toc3556926"/>
      <w:bookmarkStart w:id="54" w:name="_Toc34747176"/>
      <w:bookmarkStart w:id="55" w:name="_Toc69254440"/>
      <w:r w:rsidRPr="007055D9">
        <w:t>Idealization</w:t>
      </w:r>
      <w:r w:rsidR="00A765F4" w:rsidRPr="007055D9">
        <w:t xml:space="preserve"> of </w:t>
      </w:r>
      <w:bookmarkEnd w:id="50"/>
      <w:bookmarkEnd w:id="51"/>
      <w:bookmarkEnd w:id="52"/>
      <w:r w:rsidR="00073568" w:rsidRPr="007055D9">
        <w:t>Joints</w:t>
      </w:r>
      <w:bookmarkEnd w:id="53"/>
      <w:bookmarkEnd w:id="54"/>
      <w:bookmarkEnd w:id="55"/>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209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BEFBE9B" w:rsidR="00F243C1" w:rsidRPr="007055D9" w:rsidRDefault="00406B64" w:rsidP="00406B64">
      <w:pPr>
        <w:pStyle w:val="Caption"/>
      </w:pPr>
      <w:bookmarkStart w:id="56" w:name="_Ref428531162"/>
      <w:bookmarkStart w:id="57" w:name="_Toc3557081"/>
      <w:bookmarkStart w:id="58" w:name="_Toc34747331"/>
      <w:bookmarkStart w:id="59" w:name="_Toc69255767"/>
      <w:r>
        <w:t xml:space="preserve">Figure </w:t>
      </w:r>
      <w:r>
        <w:fldChar w:fldCharType="begin"/>
      </w:r>
      <w:r>
        <w:instrText xml:space="preserve"> SEQ Figure \* ARABIC </w:instrText>
      </w:r>
      <w:r>
        <w:fldChar w:fldCharType="separate"/>
      </w:r>
      <w:r w:rsidR="00C4720B">
        <w:rPr>
          <w:noProof/>
        </w:rPr>
        <w:t>1</w:t>
      </w:r>
      <w:r>
        <w:fldChar w:fldCharType="end"/>
      </w:r>
      <w:bookmarkEnd w:id="56"/>
      <w:r w:rsidR="00F920C6">
        <w:t>: Seam weld as 1</w:t>
      </w:r>
      <w:r w:rsidR="00F920C6">
        <w:noBreakHyphen/>
        <w:t>dimensional joint</w:t>
      </w:r>
      <w:bookmarkEnd w:id="57"/>
      <w:bookmarkEnd w:id="58"/>
      <w:bookmarkEnd w:id="59"/>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60" w:name="_Toc338938874"/>
      <w:bookmarkStart w:id="61" w:name="_Toc338939054"/>
      <w:bookmarkStart w:id="62" w:name="_Toc3556927"/>
      <w:bookmarkStart w:id="63" w:name="_Toc34747177"/>
      <w:bookmarkStart w:id="64" w:name="_Toc69254441"/>
      <w:r w:rsidRPr="007055D9">
        <w:t xml:space="preserve">Reconstruction of </w:t>
      </w:r>
      <w:r w:rsidR="000C6241" w:rsidRPr="007055D9">
        <w:t xml:space="preserve">Joints </w:t>
      </w:r>
      <w:r w:rsidRPr="007055D9">
        <w:t xml:space="preserve">from </w:t>
      </w:r>
      <w:r w:rsidR="00A5126C" w:rsidRPr="00A5126C">
        <w:t>χ</w:t>
      </w:r>
      <w:r w:rsidRPr="007055D9">
        <w:t>MCF</w:t>
      </w:r>
      <w:bookmarkEnd w:id="60"/>
      <w:bookmarkEnd w:id="61"/>
      <w:bookmarkEnd w:id="62"/>
      <w:bookmarkEnd w:id="63"/>
      <w:bookmarkEnd w:id="64"/>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65" w:name="_Toc338938875"/>
      <w:bookmarkStart w:id="66" w:name="_Toc338939055"/>
      <w:bookmarkStart w:id="67" w:name="_Ref371678646"/>
      <w:bookmarkStart w:id="68" w:name="_Toc3556928"/>
      <w:bookmarkStart w:id="69" w:name="_Toc34747178"/>
      <w:bookmarkStart w:id="70" w:name="_Toc69254442"/>
      <w:r w:rsidRPr="007055D9">
        <w:t xml:space="preserve">Description of </w:t>
      </w:r>
      <w:bookmarkEnd w:id="65"/>
      <w:bookmarkEnd w:id="66"/>
      <w:bookmarkEnd w:id="67"/>
      <w:r w:rsidR="000C6241" w:rsidRPr="007055D9">
        <w:t>Topology</w:t>
      </w:r>
      <w:bookmarkEnd w:id="68"/>
      <w:bookmarkEnd w:id="69"/>
      <w:bookmarkEnd w:id="70"/>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Paragraph"/>
        <w:numPr>
          <w:ilvl w:val="0"/>
          <w:numId w:val="53"/>
        </w:numPr>
        <w:rPr>
          <w:lang w:val="en-US"/>
        </w:rPr>
      </w:pPr>
      <w:bookmarkStart w:id="71"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Paragraph"/>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proofErr w:type="gramStart"/>
      <w:r w:rsidRPr="00D977AB">
        <w:rPr>
          <w:lang w:val="en-US"/>
        </w:rPr>
        <w:t>..</w:t>
      </w:r>
      <w:bookmarkEnd w:id="71"/>
      <w:proofErr w:type="gramEnd"/>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4D5168AF" w:rsidR="00486C72" w:rsidRPr="007055D9" w:rsidRDefault="00406B64" w:rsidP="00406B64">
      <w:pPr>
        <w:pStyle w:val="Caption"/>
      </w:pPr>
      <w:bookmarkStart w:id="72" w:name="_Ref334010986"/>
      <w:bookmarkStart w:id="73" w:name="_Toc3557082"/>
      <w:bookmarkStart w:id="74" w:name="_Toc34747332"/>
      <w:bookmarkStart w:id="75" w:name="_Toc69255768"/>
      <w:r>
        <w:t xml:space="preserve">Figure </w:t>
      </w:r>
      <w:r>
        <w:fldChar w:fldCharType="begin"/>
      </w:r>
      <w:r>
        <w:instrText xml:space="preserve"> SEQ Figure \* ARABIC </w:instrText>
      </w:r>
      <w:r>
        <w:fldChar w:fldCharType="separate"/>
      </w:r>
      <w:r w:rsidR="00C4720B">
        <w:rPr>
          <w:noProof/>
        </w:rPr>
        <w:t>2</w:t>
      </w:r>
      <w:r>
        <w:fldChar w:fldCharType="end"/>
      </w:r>
      <w:r>
        <w:t>:</w:t>
      </w:r>
      <w:bookmarkEnd w:id="7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73"/>
      <w:bookmarkEnd w:id="74"/>
      <w:bookmarkEnd w:id="75"/>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21CB3C0"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C4720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C4720B">
        <w:t xml:space="preserve">Figure </w:t>
      </w:r>
      <w:r w:rsidR="00C4720B">
        <w:rPr>
          <w:noProof/>
        </w:rPr>
        <w:t>2</w:t>
      </w:r>
      <w:r w:rsidR="00C4720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6.25pt" o:ole="">
            <v:imagedata r:id="rId32" o:title="" cropbottom="43024f" cropright="10402f"/>
          </v:shape>
          <o:OLEObject Type="Embed" ProgID="PowerPoint.Slide.8" ShapeID="_x0000_i1025" DrawAspect="Content" ObjectID="_1680382287" r:id="rId33"/>
        </w:object>
      </w:r>
    </w:p>
    <w:p w14:paraId="35DD0AD4" w14:textId="455B3153" w:rsidR="00066BB2" w:rsidRPr="007055D9" w:rsidRDefault="007250B7" w:rsidP="0050415A">
      <w:pPr>
        <w:pStyle w:val="Caption"/>
      </w:pPr>
      <w:bookmarkStart w:id="76" w:name="_Toc3557083"/>
      <w:bookmarkStart w:id="77" w:name="_Toc34747333"/>
      <w:bookmarkStart w:id="78" w:name="_Toc69255769"/>
      <w:r w:rsidRPr="007055D9">
        <w:t xml:space="preserve">Figure </w:t>
      </w:r>
      <w:r w:rsidR="00406B64">
        <w:fldChar w:fldCharType="begin"/>
      </w:r>
      <w:r w:rsidR="00406B64">
        <w:instrText xml:space="preserve"> SEQ Figure \* ARABIC </w:instrText>
      </w:r>
      <w:r w:rsidR="00406B64">
        <w:fldChar w:fldCharType="separate"/>
      </w:r>
      <w:r w:rsidR="00C4720B">
        <w:rPr>
          <w:noProof/>
        </w:rPr>
        <w:t>3</w:t>
      </w:r>
      <w:r w:rsidR="00406B64">
        <w:fldChar w:fldCharType="end"/>
      </w:r>
      <w:r w:rsidRPr="007055D9">
        <w:t>: Product Structures Fitting to Previous Figure.</w:t>
      </w:r>
      <w:bookmarkEnd w:id="76"/>
      <w:bookmarkEnd w:id="77"/>
      <w:bookmarkEnd w:id="78"/>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79" w:name="_Toc338938876"/>
      <w:bookmarkStart w:id="80" w:name="_Toc338939056"/>
      <w:bookmarkStart w:id="81" w:name="_Toc3556929"/>
      <w:bookmarkStart w:id="82" w:name="_Toc34747179"/>
      <w:bookmarkStart w:id="83" w:name="_Toc69254443"/>
      <w:bookmarkStart w:id="84" w:name="_Toc288196436"/>
      <w:bookmarkStart w:id="85" w:name="_Toc288200734"/>
      <w:bookmarkEnd w:id="48"/>
      <w:bookmarkEnd w:id="49"/>
      <w:r w:rsidRPr="007055D9">
        <w:t>χMCF in</w:t>
      </w:r>
      <w:r w:rsidR="0070733C" w:rsidRPr="007055D9">
        <w:t xml:space="preserve"> the</w:t>
      </w:r>
      <w:r w:rsidRPr="007055D9">
        <w:t xml:space="preserve"> </w:t>
      </w:r>
      <w:r w:rsidR="004E47A8" w:rsidRPr="007055D9">
        <w:t xml:space="preserve">Development </w:t>
      </w:r>
      <w:bookmarkEnd w:id="79"/>
      <w:bookmarkEnd w:id="80"/>
      <w:r w:rsidR="004E47A8" w:rsidRPr="007055D9">
        <w:t>Processes</w:t>
      </w:r>
      <w:bookmarkEnd w:id="81"/>
      <w:bookmarkEnd w:id="82"/>
      <w:bookmarkEnd w:id="83"/>
    </w:p>
    <w:p w14:paraId="5D6CEEF6" w14:textId="2185064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C4720B" w:rsidRPr="007055D9">
        <w:t xml:space="preserve">Figure </w:t>
      </w:r>
      <w:r w:rsidR="00C4720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609FEF2" w:rsidR="004F2A71" w:rsidRPr="007055D9" w:rsidRDefault="000347C0" w:rsidP="00FF0AC5">
      <w:pPr>
        <w:pStyle w:val="Caption"/>
      </w:pPr>
      <w:bookmarkStart w:id="86" w:name="_Ref333842518"/>
      <w:bookmarkStart w:id="87" w:name="_Ref333842510"/>
      <w:bookmarkStart w:id="88" w:name="_Toc3557084"/>
      <w:bookmarkStart w:id="89" w:name="_Toc34747334"/>
      <w:bookmarkStart w:id="90" w:name="_Toc69255770"/>
      <w:r w:rsidRPr="007055D9">
        <w:t xml:space="preserve">Figure </w:t>
      </w:r>
      <w:r w:rsidR="00406B64">
        <w:fldChar w:fldCharType="begin"/>
      </w:r>
      <w:r w:rsidR="00406B64">
        <w:instrText xml:space="preserve"> SEQ Figure \* ARABIC </w:instrText>
      </w:r>
      <w:r w:rsidR="00406B64">
        <w:fldChar w:fldCharType="separate"/>
      </w:r>
      <w:r w:rsidR="00C4720B">
        <w:rPr>
          <w:noProof/>
        </w:rPr>
        <w:t>4</w:t>
      </w:r>
      <w:r w:rsidR="00406B64">
        <w:fldChar w:fldCharType="end"/>
      </w:r>
      <w:bookmarkEnd w:id="86"/>
      <w:r w:rsidRPr="007055D9">
        <w:t>: The</w:t>
      </w:r>
      <w:r w:rsidR="000033ED" w:rsidRPr="007055D9">
        <w:t xml:space="preserve"> </w:t>
      </w:r>
      <w:r w:rsidR="008C1F93" w:rsidRPr="007055D9">
        <w:t xml:space="preserve">Development </w:t>
      </w:r>
      <w:bookmarkEnd w:id="87"/>
      <w:r w:rsidR="008C1F93" w:rsidRPr="007055D9">
        <w:t>Process</w:t>
      </w:r>
      <w:bookmarkEnd w:id="88"/>
      <w:bookmarkEnd w:id="89"/>
      <w:bookmarkEnd w:id="90"/>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91"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1AB906C" w:rsidR="000033ED" w:rsidRPr="007055D9" w:rsidRDefault="000033ED" w:rsidP="005D241A">
      <w:pPr>
        <w:pStyle w:val="Caption"/>
        <w:spacing w:before="120"/>
      </w:pPr>
      <w:bookmarkStart w:id="92" w:name="_Ref334482085"/>
      <w:bookmarkStart w:id="93" w:name="_Ref334482078"/>
      <w:bookmarkStart w:id="94" w:name="_Toc3557085"/>
      <w:bookmarkStart w:id="95" w:name="_Toc34747335"/>
      <w:bookmarkStart w:id="96" w:name="_Toc69255771"/>
      <w:r w:rsidRPr="007055D9">
        <w:t xml:space="preserve">Figure </w:t>
      </w:r>
      <w:r w:rsidR="00406B64">
        <w:fldChar w:fldCharType="begin"/>
      </w:r>
      <w:r w:rsidR="00406B64">
        <w:instrText xml:space="preserve"> SEQ Figure \* ARABIC </w:instrText>
      </w:r>
      <w:r w:rsidR="00406B64">
        <w:fldChar w:fldCharType="separate"/>
      </w:r>
      <w:r w:rsidR="00C4720B">
        <w:rPr>
          <w:noProof/>
        </w:rPr>
        <w:t>5</w:t>
      </w:r>
      <w:r w:rsidR="00406B64">
        <w:fldChar w:fldCharType="end"/>
      </w:r>
      <w:bookmarkEnd w:id="91"/>
      <w:bookmarkEnd w:id="92"/>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93"/>
      <w:r w:rsidR="005E0B44" w:rsidRPr="007055D9">
        <w:t>Process</w:t>
      </w:r>
      <w:bookmarkEnd w:id="94"/>
      <w:bookmarkEnd w:id="95"/>
      <w:bookmarkEnd w:id="96"/>
    </w:p>
    <w:p w14:paraId="4E6A21ED" w14:textId="2EBA74CB"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6D7CEDE"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A27ECD3"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C4720B" w:rsidRPr="007055D9">
        <w:t xml:space="preserve">Figure </w:t>
      </w:r>
      <w:r w:rsidR="00C4720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7" w:author="Dr. Carsten Franke" w:date="2021-02-01T12:27:00Z">
        <w:r w:rsidR="002B0DBB" w:rsidRPr="007055D9" w:rsidDel="00793239">
          <w:delText xml:space="preserve">Typically </w:delText>
        </w:r>
      </w:del>
      <w:ins w:id="98"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9" w:author="Dr. Carsten Franke" w:date="2021-02-01T12:28:00Z">
        <w:r w:rsidR="00F94D4D" w:rsidRPr="007055D9" w:rsidDel="00793239">
          <w:delText>any more</w:delText>
        </w:r>
      </w:del>
      <w:ins w:id="100"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ListBullet"/>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101" w:name="_Toc3556930"/>
      <w:bookmarkStart w:id="102" w:name="_Toc34747180"/>
      <w:bookmarkStart w:id="103" w:name="_Toc69254444"/>
      <w:r w:rsidRPr="007055D9">
        <w:lastRenderedPageBreak/>
        <w:t>Keywords</w:t>
      </w:r>
      <w:r w:rsidR="00B61149" w:rsidRPr="007055D9">
        <w:t xml:space="preserve"> </w:t>
      </w:r>
      <w:r w:rsidR="004F2D36" w:rsidRPr="007055D9">
        <w:t>of XML specification</w:t>
      </w:r>
      <w:bookmarkEnd w:id="101"/>
      <w:bookmarkEnd w:id="102"/>
      <w:bookmarkEnd w:id="103"/>
    </w:p>
    <w:p w14:paraId="433568B7" w14:textId="5A6121CA" w:rsidR="003B4F3B" w:rsidRPr="007055D9" w:rsidRDefault="00FF55A5" w:rsidP="00860E71">
      <w:pPr>
        <w:pStyle w:val="Heading2"/>
      </w:pPr>
      <w:bookmarkStart w:id="104" w:name="_Toc34747181"/>
      <w:bookmarkStart w:id="105" w:name="_Toc69254445"/>
      <w:r w:rsidRPr="007055D9">
        <w:t>Keywords</w:t>
      </w:r>
      <w:bookmarkEnd w:id="104"/>
      <w:bookmarkEnd w:id="10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string</w:t>
      </w:r>
    </w:p>
    <w:p w14:paraId="4856F350"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decimal</w:t>
      </w:r>
    </w:p>
    <w:p w14:paraId="4AC11C8D"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integer</w:t>
      </w:r>
    </w:p>
    <w:p w14:paraId="29F8A3B1" w14:textId="42AC7905"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float</w:t>
      </w:r>
    </w:p>
    <w:p w14:paraId="6D713AEA"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boolean</w:t>
      </w:r>
    </w:p>
    <w:p w14:paraId="2BEE2037"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date</w:t>
      </w:r>
    </w:p>
    <w:p w14:paraId="7A33D93F" w14:textId="62582498" w:rsidR="00B913E2" w:rsidRPr="00D977AB" w:rsidRDefault="00B913E2" w:rsidP="007A6E34">
      <w:pPr>
        <w:pStyle w:val="ListParagraph"/>
        <w:numPr>
          <w:ilvl w:val="0"/>
          <w:numId w:val="9"/>
        </w:numPr>
        <w:spacing w:after="120"/>
        <w:ind w:left="1173" w:hanging="357"/>
        <w:jc w:val="both"/>
        <w:rPr>
          <w:lang w:val="en-US"/>
        </w:rPr>
      </w:pPr>
      <w:r w:rsidRPr="00D977AB">
        <w:rPr>
          <w:lang w:val="en-US"/>
        </w:rPr>
        <w:t>xs:</w:t>
      </w:r>
      <w:r w:rsidRPr="00D977AB">
        <w:rPr>
          <w:i/>
          <w:lang w:val="en-US"/>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06" w:name="_Ref371679978"/>
      <w:bookmarkStart w:id="107" w:name="_Ref371939247"/>
      <w:bookmarkStart w:id="108" w:name="_Toc3556933"/>
      <w:bookmarkStart w:id="109" w:name="_Toc34747182"/>
      <w:bookmarkStart w:id="110" w:name="_Toc69254446"/>
      <w:bookmarkStart w:id="111" w:name="_Toc288196441"/>
      <w:bookmarkStart w:id="112" w:name="_Toc288200739"/>
      <w:bookmarkEnd w:id="84"/>
      <w:bookmarkEnd w:id="85"/>
      <w:r w:rsidRPr="007055D9">
        <w:lastRenderedPageBreak/>
        <w:t>Parts</w:t>
      </w:r>
      <w:r w:rsidR="00522BFE" w:rsidRPr="007055D9">
        <w:t>, Properties</w:t>
      </w:r>
      <w:r w:rsidRPr="007055D9">
        <w:t xml:space="preserve"> and </w:t>
      </w:r>
      <w:r w:rsidR="00CA1B81" w:rsidRPr="007055D9">
        <w:t>A</w:t>
      </w:r>
      <w:r w:rsidRPr="007055D9">
        <w:t>ssemblies</w:t>
      </w:r>
      <w:bookmarkEnd w:id="106"/>
      <w:bookmarkEnd w:id="107"/>
      <w:bookmarkEnd w:id="108"/>
      <w:bookmarkEnd w:id="109"/>
      <w:bookmarkEnd w:id="110"/>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13" w:name="_Toc3556934"/>
      <w:bookmarkStart w:id="114" w:name="_Toc34747183"/>
      <w:bookmarkStart w:id="115" w:name="_Toc69254447"/>
      <w:r w:rsidRPr="007055D9">
        <w:t>Parts</w:t>
      </w:r>
      <w:bookmarkEnd w:id="113"/>
      <w:bookmarkEnd w:id="114"/>
      <w:bookmarkEnd w:id="115"/>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16" w:name="_Toc3556935"/>
      <w:bookmarkStart w:id="117" w:name="_Toc34747184"/>
      <w:bookmarkStart w:id="118" w:name="_Toc69254448"/>
      <w:r w:rsidRPr="007055D9">
        <w:t>Part Labels</w:t>
      </w:r>
      <w:bookmarkEnd w:id="116"/>
      <w:bookmarkEnd w:id="117"/>
      <w:bookmarkEnd w:id="118"/>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19" w:name="_Toc3556936"/>
      <w:bookmarkStart w:id="120" w:name="_Toc34747185"/>
      <w:bookmarkStart w:id="121" w:name="_Toc69254449"/>
      <w:r w:rsidRPr="007055D9">
        <w:t>Properties</w:t>
      </w:r>
      <w:bookmarkEnd w:id="119"/>
      <w:bookmarkEnd w:id="120"/>
      <w:bookmarkEnd w:id="12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22" w:name="_Toc428456056"/>
      <w:bookmarkStart w:id="123" w:name="_Toc428537020"/>
      <w:bookmarkStart w:id="124" w:name="_Toc428969339"/>
      <w:bookmarkStart w:id="125" w:name="_Toc429052730"/>
      <w:bookmarkStart w:id="126" w:name="_Toc3556937"/>
      <w:bookmarkStart w:id="127" w:name="_Toc34747186"/>
      <w:bookmarkStart w:id="128" w:name="_Toc69254450"/>
      <w:bookmarkEnd w:id="122"/>
      <w:bookmarkEnd w:id="123"/>
      <w:bookmarkEnd w:id="124"/>
      <w:bookmarkEnd w:id="125"/>
      <w:r w:rsidRPr="007055D9">
        <w:t>Assemblies</w:t>
      </w:r>
      <w:bookmarkEnd w:id="126"/>
      <w:bookmarkEnd w:id="127"/>
      <w:bookmarkEnd w:id="128"/>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6">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8FF1732" w:rsidR="00B4381D" w:rsidRPr="007055D9" w:rsidRDefault="009D1B7A" w:rsidP="00860E71">
      <w:pPr>
        <w:pStyle w:val="Caption"/>
      </w:pPr>
      <w:bookmarkStart w:id="129" w:name="_Toc3557086"/>
      <w:bookmarkStart w:id="130" w:name="_Toc34747336"/>
      <w:bookmarkStart w:id="131" w:name="_Toc69255772"/>
      <w:r w:rsidRPr="007055D9">
        <w:t xml:space="preserve">Figure </w:t>
      </w:r>
      <w:r w:rsidR="00406B64">
        <w:fldChar w:fldCharType="begin"/>
      </w:r>
      <w:r w:rsidR="00406B64">
        <w:instrText xml:space="preserve"> SEQ Figure \* ARABIC </w:instrText>
      </w:r>
      <w:r w:rsidR="00406B64">
        <w:fldChar w:fldCharType="separate"/>
      </w:r>
      <w:r w:rsidR="00C4720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9"/>
      <w:bookmarkEnd w:id="130"/>
      <w:bookmarkEnd w:id="131"/>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32" w:name="_Toc3556938"/>
      <w:bookmarkStart w:id="133" w:name="_Toc34747187"/>
      <w:bookmarkStart w:id="134" w:name="_Toc69254451"/>
      <w:r w:rsidRPr="007055D9">
        <w:lastRenderedPageBreak/>
        <w:t>File Structure of χMCF</w:t>
      </w:r>
      <w:bookmarkEnd w:id="132"/>
      <w:bookmarkEnd w:id="133"/>
      <w:bookmarkEnd w:id="134"/>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35" w:name="_Toc428279323"/>
      <w:bookmarkStart w:id="136" w:name="_Toc428456059"/>
      <w:bookmarkStart w:id="137" w:name="_Toc428537023"/>
      <w:bookmarkStart w:id="138" w:name="_Toc428969342"/>
      <w:bookmarkStart w:id="139" w:name="_Toc429052733"/>
      <w:bookmarkStart w:id="140" w:name="_Toc3556939"/>
      <w:bookmarkStart w:id="141" w:name="_Toc34747188"/>
      <w:bookmarkStart w:id="142" w:name="_Toc69254452"/>
      <w:bookmarkEnd w:id="135"/>
      <w:bookmarkEnd w:id="136"/>
      <w:bookmarkEnd w:id="137"/>
      <w:bookmarkEnd w:id="138"/>
      <w:bookmarkEnd w:id="139"/>
      <w:r w:rsidRPr="007055D9">
        <w:t>Elements containing g</w:t>
      </w:r>
      <w:r w:rsidR="00A341E9" w:rsidRPr="007055D9">
        <w:t>eneral information</w:t>
      </w:r>
      <w:bookmarkEnd w:id="140"/>
      <w:bookmarkEnd w:id="141"/>
      <w:bookmarkEnd w:id="142"/>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5B088EB"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C4720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5A3154B"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C4720B">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346AF9C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C4720B">
              <w:rPr>
                <w:sz w:val="20"/>
                <w:szCs w:val="20"/>
              </w:rPr>
              <w:t>5.3</w:t>
            </w:r>
            <w:r w:rsidR="00B950DE">
              <w:rPr>
                <w:sz w:val="20"/>
                <w:szCs w:val="20"/>
                <w:lang w:val="de-DE"/>
              </w:rPr>
              <w:fldChar w:fldCharType="end"/>
            </w:r>
          </w:p>
        </w:tc>
      </w:tr>
    </w:tbl>
    <w:p w14:paraId="23D25687" w14:textId="04C62C5F" w:rsidR="00516EE3" w:rsidRDefault="00516EE3" w:rsidP="00C04963">
      <w:pPr>
        <w:pStyle w:val="Caption"/>
        <w:spacing w:before="120"/>
      </w:pPr>
      <w:bookmarkStart w:id="143" w:name="_Toc3566409"/>
      <w:bookmarkStart w:id="144" w:name="_Toc34747411"/>
      <w:bookmarkStart w:id="145" w:name="_Toc69254837"/>
      <w:r>
        <w:t xml:space="preserve">Table </w:t>
      </w:r>
      <w:r w:rsidR="00ED469A">
        <w:fldChar w:fldCharType="begin"/>
      </w:r>
      <w:r w:rsidR="00ED469A">
        <w:instrText xml:space="preserve"> SEQ Table \* ARABIC </w:instrText>
      </w:r>
      <w:r w:rsidR="00ED469A">
        <w:fldChar w:fldCharType="separate"/>
      </w:r>
      <w:r w:rsidR="00C4720B">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43"/>
      <w:bookmarkEnd w:id="144"/>
      <w:bookmarkEnd w:id="145"/>
    </w:p>
    <w:p w14:paraId="574E4A30" w14:textId="77777777" w:rsidR="00CC728F" w:rsidRPr="007055D9" w:rsidRDefault="00CF4308" w:rsidP="00327322">
      <w:pPr>
        <w:pStyle w:val="Heading3"/>
        <w:tabs>
          <w:tab w:val="clear" w:pos="720"/>
          <w:tab w:val="num" w:pos="1701"/>
        </w:tabs>
      </w:pPr>
      <w:bookmarkStart w:id="146" w:name="_Toc3556940"/>
      <w:bookmarkStart w:id="147" w:name="_Toc34747189"/>
      <w:bookmarkStart w:id="148" w:name="_Toc69254453"/>
      <w:r w:rsidRPr="007055D9">
        <w:t>Date</w:t>
      </w:r>
      <w:bookmarkEnd w:id="146"/>
      <w:bookmarkEnd w:id="147"/>
      <w:bookmarkEnd w:id="148"/>
    </w:p>
    <w:p w14:paraId="718108C6" w14:textId="41A0DD7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7"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49" w:name="_Toc3556941"/>
      <w:bookmarkStart w:id="150" w:name="_Toc34747190"/>
      <w:bookmarkStart w:id="151" w:name="_Toc69254454"/>
      <w:r w:rsidRPr="007055D9">
        <w:t>Version</w:t>
      </w:r>
      <w:bookmarkEnd w:id="149"/>
      <w:bookmarkEnd w:id="150"/>
      <w:bookmarkEnd w:id="15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52" w:author="Dr. Carsten Franke" w:date="2021-02-17T14:46:00Z">
        <w:r w:rsidR="0051248B" w:rsidDel="00CD4D7B">
          <w:delText>0</w:delText>
        </w:r>
      </w:del>
      <w:ins w:id="153" w:author="Dr. Carsten Franke" w:date="2021-02-17T14:46:00Z">
        <w:r w:rsidR="00CD4D7B">
          <w:t>1</w:t>
        </w:r>
      </w:ins>
      <w:r w:rsidRPr="007055D9">
        <w:t>.</w:t>
      </w:r>
      <w:ins w:id="154"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55" w:name="_Toc3556942"/>
      <w:bookmarkStart w:id="156" w:name="_Ref34739722"/>
      <w:bookmarkStart w:id="157" w:name="_Ref34739734"/>
      <w:bookmarkStart w:id="158" w:name="_Toc34747191"/>
      <w:bookmarkStart w:id="159" w:name="_Toc69254455"/>
      <w:r w:rsidRPr="007055D9">
        <w:t>Unit System</w:t>
      </w:r>
      <w:bookmarkEnd w:id="155"/>
      <w:bookmarkEnd w:id="156"/>
      <w:bookmarkEnd w:id="157"/>
      <w:bookmarkEnd w:id="158"/>
      <w:bookmarkEnd w:id="159"/>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3E48DAA" w:rsidR="006F1928" w:rsidRDefault="006F1928" w:rsidP="00C04963">
      <w:pPr>
        <w:pStyle w:val="Caption"/>
        <w:spacing w:before="120"/>
      </w:pPr>
      <w:bookmarkStart w:id="160" w:name="_Toc3566410"/>
      <w:bookmarkStart w:id="161" w:name="_Toc34747412"/>
      <w:bookmarkStart w:id="162" w:name="_Toc69254838"/>
      <w:r>
        <w:t xml:space="preserve">Table </w:t>
      </w:r>
      <w:r w:rsidR="00ED469A">
        <w:fldChar w:fldCharType="begin"/>
      </w:r>
      <w:r w:rsidR="00ED469A">
        <w:instrText xml:space="preserve"> SEQ Table \* ARABIC </w:instrText>
      </w:r>
      <w:r w:rsidR="00ED469A">
        <w:fldChar w:fldCharType="separate"/>
      </w:r>
      <w:r w:rsidR="00C4720B">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60"/>
      <w:bookmarkEnd w:id="161"/>
      <w:bookmarkEnd w:id="162"/>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63" w:name="_Toc339013871"/>
      <w:bookmarkStart w:id="164" w:name="_Toc3556943"/>
      <w:bookmarkStart w:id="165" w:name="_Toc34747192"/>
      <w:bookmarkStart w:id="166" w:name="_Toc69254456"/>
      <w:r w:rsidRPr="007055D9">
        <w:t>Application</w:t>
      </w:r>
      <w:r w:rsidR="007070CD" w:rsidRPr="007055D9">
        <w:t>,</w:t>
      </w:r>
      <w:r w:rsidRPr="007055D9">
        <w:t xml:space="preserve"> User </w:t>
      </w:r>
      <w:r w:rsidR="007070CD" w:rsidRPr="007055D9">
        <w:t xml:space="preserve">and Process </w:t>
      </w:r>
      <w:r w:rsidRPr="007055D9">
        <w:t>Specific Data</w:t>
      </w:r>
      <w:bookmarkEnd w:id="163"/>
      <w:bookmarkEnd w:id="164"/>
      <w:bookmarkEnd w:id="165"/>
      <w:bookmarkEnd w:id="166"/>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w:t>
      </w:r>
      <w:ins w:id="167"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21B8662"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Heading3"/>
        <w:tabs>
          <w:tab w:val="clear" w:pos="720"/>
          <w:tab w:val="num" w:pos="1701"/>
        </w:tabs>
      </w:pPr>
      <w:bookmarkStart w:id="168" w:name="_Toc413359565"/>
      <w:bookmarkStart w:id="169" w:name="_Ref414560122"/>
      <w:bookmarkStart w:id="170" w:name="_Ref414563183"/>
      <w:bookmarkStart w:id="171" w:name="_Ref414571476"/>
      <w:bookmarkStart w:id="172" w:name="_Ref428530906"/>
      <w:bookmarkStart w:id="173" w:name="_Ref429050591"/>
      <w:bookmarkStart w:id="174" w:name="_Ref429053268"/>
      <w:bookmarkStart w:id="175" w:name="_Toc3556944"/>
      <w:bookmarkStart w:id="176" w:name="_Toc34747193"/>
      <w:bookmarkStart w:id="177" w:name="_Toc69254457"/>
      <w:r w:rsidRPr="007055D9">
        <w:t xml:space="preserve">User Specific Data </w:t>
      </w:r>
      <w:r w:rsidRPr="00F54521">
        <w:rPr>
          <w:rFonts w:ascii="Courier New" w:hAnsi="Courier New" w:cs="Courier New"/>
          <w:b w:val="0"/>
          <w:i/>
          <w:sz w:val="26"/>
          <w:szCs w:val="28"/>
          <w:lang w:eastAsia="de-DE"/>
        </w:rPr>
        <w:t>&lt;appdata</w:t>
      </w:r>
      <w:ins w:id="178"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8"/>
      <w:bookmarkEnd w:id="169"/>
      <w:bookmarkEnd w:id="170"/>
      <w:bookmarkEnd w:id="171"/>
      <w:bookmarkEnd w:id="172"/>
      <w:bookmarkEnd w:id="173"/>
      <w:bookmarkEnd w:id="174"/>
      <w:bookmarkEnd w:id="175"/>
      <w:bookmarkEnd w:id="176"/>
      <w:bookmarkEnd w:id="177"/>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9"/>
      <w:r>
        <w:t xml:space="preserve">store and export </w:t>
      </w:r>
      <w:commentRangeEnd w:id="179"/>
      <w:r w:rsidR="00D268AE">
        <w:rPr>
          <w:rStyle w:val="CommentReference"/>
          <w:lang w:eastAsia="x-none"/>
        </w:rPr>
        <w:commentReference w:id="17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80"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DDD2FC" w:rsidR="00787E83" w:rsidRPr="007055D9" w:rsidRDefault="008B4D9E" w:rsidP="00EB4BFC">
      <w:pPr>
        <w:pStyle w:val="Caption"/>
        <w:spacing w:before="120"/>
      </w:pPr>
      <w:bookmarkStart w:id="181" w:name="_Toc3566411"/>
      <w:bookmarkStart w:id="182" w:name="_Toc34747413"/>
      <w:bookmarkStart w:id="183" w:name="_Toc69254839"/>
      <w:r>
        <w:t xml:space="preserve">Table </w:t>
      </w:r>
      <w:r w:rsidR="00ED469A">
        <w:fldChar w:fldCharType="begin"/>
      </w:r>
      <w:r w:rsidR="00ED469A">
        <w:instrText xml:space="preserve"> SEQ Table \* ARABIC </w:instrText>
      </w:r>
      <w:r w:rsidR="00ED469A">
        <w:fldChar w:fldCharType="separate"/>
      </w:r>
      <w:r w:rsidR="00C4720B">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81"/>
      <w:bookmarkEnd w:id="182"/>
      <w:bookmarkEnd w:id="183"/>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84"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ins w:id="185"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6"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3CDAF2D" w:rsidR="00787E83" w:rsidRPr="007055D9" w:rsidRDefault="00787E83" w:rsidP="00F54521">
      <w:pPr>
        <w:pStyle w:val="Heading3"/>
        <w:tabs>
          <w:tab w:val="clear" w:pos="720"/>
          <w:tab w:val="num" w:pos="1701"/>
        </w:tabs>
      </w:pPr>
      <w:bookmarkStart w:id="187" w:name="_Finite_Element_Specific"/>
      <w:bookmarkStart w:id="188" w:name="_Ref414560131"/>
      <w:bookmarkStart w:id="189" w:name="_Toc3556945"/>
      <w:bookmarkStart w:id="190" w:name="_Toc34747194"/>
      <w:bookmarkStart w:id="191" w:name="_Toc69254458"/>
      <w:bookmarkEnd w:id="187"/>
      <w:r w:rsidRPr="007055D9">
        <w:t xml:space="preserve">Finite Element Specific Data </w:t>
      </w:r>
      <w:r w:rsidRPr="00F54521">
        <w:rPr>
          <w:rFonts w:ascii="Courier New" w:hAnsi="Courier New" w:cs="Courier New"/>
          <w:b w:val="0"/>
          <w:i/>
          <w:sz w:val="26"/>
          <w:szCs w:val="28"/>
          <w:lang w:eastAsia="de-DE"/>
        </w:rPr>
        <w:t>&lt;femdata</w:t>
      </w:r>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8"/>
      <w:bookmarkEnd w:id="189"/>
      <w:bookmarkEnd w:id="190"/>
      <w:bookmarkEnd w:id="191"/>
      <w:ins w:id="192"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93" w:author="Dr. Carsten Franke" w:date="2021-01-27T11:33:00Z">
        <w:r w:rsidR="003D7A47">
          <w:t xml:space="preserve"> </w:t>
        </w:r>
      </w:ins>
    </w:p>
    <w:p w14:paraId="48686E63" w14:textId="57C554ED" w:rsidR="000C2483" w:rsidRDefault="000C2483" w:rsidP="009D267A">
      <w:pPr>
        <w:jc w:val="both"/>
        <w:rPr>
          <w:ins w:id="194" w:author="Dr. Carsten Franke" w:date="2021-01-27T11:33:00Z"/>
        </w:rPr>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95" w:author="Dr. Carsten Franke" w:date="2021-01-27T11:29:00Z">
        <w:r w:rsidR="002B6CE2">
          <w:t>the referenced entities</w:t>
        </w:r>
      </w:ins>
      <w:del w:id="196" w:author="Dr. Carsten Franke" w:date="2021-01-27T11:29:00Z">
        <w:r w:rsidR="00D02A58" w:rsidDel="002B6CE2">
          <w:delText xml:space="preserve">nested </w:delText>
        </w:r>
        <w:r w:rsidR="004C22C3" w:rsidDel="002B6CE2">
          <w:delText>elements</w:delText>
        </w:r>
      </w:del>
      <w:ins w:id="197" w:author="Dr. Carsten Franke" w:date="2021-01-27T11:28:00Z">
        <w:r w:rsidR="002B6CE2">
          <w:t>,</w:t>
        </w:r>
      </w:ins>
      <w:r w:rsidR="004C22C3">
        <w:t xml:space="preserve"> </w:t>
      </w:r>
      <w:r w:rsidR="00D02A58">
        <w:t>are</w:t>
      </w:r>
      <w:r w:rsidRPr="007055D9">
        <w:t xml:space="preserve"> specific to a single solver.</w:t>
      </w:r>
      <w:ins w:id="198" w:author="Dr. Carsten Franke" w:date="2021-01-27T11:33:00Z">
        <w:r w:rsidR="003D7A47">
          <w:t xml:space="preserve"> </w:t>
        </w:r>
      </w:ins>
    </w:p>
    <w:p w14:paraId="4857EE4D" w14:textId="383B269E" w:rsidR="003D7A47" w:rsidRDefault="003D7A47" w:rsidP="009D267A">
      <w:pPr>
        <w:jc w:val="both"/>
        <w:rPr>
          <w:ins w:id="199" w:author="Dr. Carsten Franke" w:date="2021-01-27T11:37:00Z"/>
        </w:rPr>
      </w:pPr>
      <w:ins w:id="200" w:author="Dr. Carsten Franke" w:date="2021-01-27T11:34:00Z">
        <w:r>
          <w:t>Usually, referencing is done by solver specific entity IDs, which have no meaning outside the context of a specific fini</w:t>
        </w:r>
      </w:ins>
      <w:ins w:id="201" w:author="Dr. Carsten Franke" w:date="2021-01-27T11:35:00Z">
        <w:r>
          <w:t>t</w:t>
        </w:r>
      </w:ins>
      <w:ins w:id="202" w:author="Dr. Carsten Franke" w:date="2021-01-27T11:34:00Z">
        <w:r>
          <w:t>e e</w:t>
        </w:r>
      </w:ins>
      <w:ins w:id="203" w:author="Dr. Carsten Franke" w:date="2021-01-27T11:35:00Z">
        <w:r>
          <w:t>le</w:t>
        </w:r>
      </w:ins>
      <w:ins w:id="204" w:author="Dr. Carsten Franke" w:date="2021-01-27T11:34:00Z">
        <w:r>
          <w:t>ment mo</w:t>
        </w:r>
      </w:ins>
      <w:ins w:id="205" w:author="Dr. Carsten Franke" w:date="2021-01-27T11:35:00Z">
        <w:r>
          <w:t xml:space="preserve">del. </w:t>
        </w:r>
        <w:r w:rsidRPr="003D7A47">
          <w:t xml:space="preserve">If e.g. </w:t>
        </w:r>
        <w:proofErr w:type="gramStart"/>
        <w:r w:rsidRPr="003D7A47">
          <w:t xml:space="preserve">element IDs </w:t>
        </w:r>
        <w:r>
          <w:t xml:space="preserve">in this model </w:t>
        </w:r>
        <w:r w:rsidRPr="003D7A47">
          <w:t>get</w:t>
        </w:r>
        <w:proofErr w:type="gramEnd"/>
        <w:r w:rsidRPr="003D7A47">
          <w:t xml:space="preserve"> renumbered, </w:t>
        </w:r>
      </w:ins>
      <w:ins w:id="206" w:author="Dr. Carsten Franke" w:date="2021-01-27T11:36:00Z">
        <w:r>
          <w:t>a</w:t>
        </w:r>
      </w:ins>
      <w:ins w:id="207" w:author="Dr. Carsten Franke" w:date="2021-01-27T11:35:00Z">
        <w:r w:rsidRPr="003D7A47">
          <w:t xml:space="preserve"> χMCF file </w:t>
        </w:r>
      </w:ins>
      <w:ins w:id="208" w:author="Dr. Carsten Franke" w:date="2021-01-27T11:36:00Z">
        <w:r>
          <w:t xml:space="preserve">referencing such element IDs </w:t>
        </w:r>
      </w:ins>
      <w:ins w:id="209" w:author="Dr. Carsten Franke" w:date="2021-01-27T11:35:00Z">
        <w:r w:rsidRPr="003D7A47">
          <w:t xml:space="preserve">becomes </w:t>
        </w:r>
      </w:ins>
      <w:ins w:id="210" w:author="Dr. Carsten Franke" w:date="2021-01-27T11:36:00Z">
        <w:r>
          <w:t xml:space="preserve">detached and </w:t>
        </w:r>
      </w:ins>
      <w:ins w:id="211" w:author="Dr. Carsten Franke" w:date="2021-01-27T11:35:00Z">
        <w:r w:rsidRPr="003D7A47">
          <w:t>needs to be re-created.</w:t>
        </w:r>
      </w:ins>
      <w:ins w:id="212" w:author="Dr. Carsten Franke" w:date="2021-01-27T11:36:00Z">
        <w:r>
          <w:t xml:space="preserve"> </w:t>
        </w:r>
      </w:ins>
    </w:p>
    <w:p w14:paraId="50453EFC" w14:textId="4A27C4A6" w:rsidR="003D7A47" w:rsidRDefault="003D7A47" w:rsidP="009D267A">
      <w:pPr>
        <w:jc w:val="both"/>
      </w:pPr>
      <w:ins w:id="213" w:author="Dr. Carsten Franke" w:date="2021-01-27T11:37:00Z">
        <w:r w:rsidRPr="003D7A47">
          <w:rPr>
            <w:b/>
            <w:u w:val="single"/>
          </w:rPr>
          <w:t>Conclusion:</w:t>
        </w:r>
        <w:r>
          <w:t xml:space="preserve"> A χMCF file containing </w:t>
        </w:r>
        <w:r w:rsidRPr="003D7A47">
          <w:rPr>
            <w:b/>
            <w:i/>
            <w:sz w:val="18"/>
            <w:szCs w:val="18"/>
          </w:rPr>
          <w:t>&lt;femdata/&gt;</w:t>
        </w:r>
      </w:ins>
      <w:ins w:id="214" w:author="Dr. Carsten Franke" w:date="2021-01-27T11:38:00Z">
        <w:r>
          <w:t xml:space="preserve"> </w:t>
        </w:r>
      </w:ins>
      <w:ins w:id="215" w:author="Dr. Carsten Franke" w:date="2021-01-27T11:37:00Z">
        <w:r>
          <w:t xml:space="preserve">always refers to </w:t>
        </w:r>
        <w:r>
          <w:rPr>
            <w:rStyle w:val="Emphasis"/>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ootnoteReference"/>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ootnoteReference"/>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16" w:author="Dr. Carsten Franke" w:date="2021-01-27T11:30:00Z">
        <w:r w:rsidDel="000D0ED2">
          <w:delText xml:space="preserve">And these </w:delText>
        </w:r>
      </w:del>
      <w:ins w:id="217" w:author="Dr. Carsten Franke" w:date="2021-01-27T11:30:00Z">
        <w:r w:rsidR="000D0ED2">
          <w:t xml:space="preserve">This list </w:t>
        </w:r>
      </w:ins>
      <w:r>
        <w:t xml:space="preserve">should be extended by </w:t>
      </w:r>
      <w:ins w:id="218"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9"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&lt;femdata</w:t>
      </w:r>
      <w:r w:rsidR="00931838">
        <w:rPr>
          <w:rFonts w:ascii="Courier New" w:hAnsi="Courier New" w:cs="Courier New"/>
          <w:b/>
          <w:i/>
          <w:sz w:val="18"/>
          <w:szCs w:val="18"/>
        </w:rPr>
        <w:t>/</w:t>
      </w:r>
      <w:r w:rsidR="000C2483" w:rsidRPr="000E3149">
        <w:rPr>
          <w:rFonts w:ascii="Courier New" w:hAnsi="Courier New" w:cs="Courier New"/>
          <w:b/>
          <w:i/>
          <w:sz w:val="18"/>
          <w:szCs w:val="18"/>
        </w:rPr>
        <w:t>&gt;</w:t>
      </w:r>
      <w:del w:id="220" w:author="Dr. Carsten Franke" w:date="2021-01-27T11:31:00Z">
        <w:r w:rsidR="000C2483" w:rsidRPr="00FB2BE9" w:rsidDel="000D0ED2">
          <w:delText>:</w:delText>
        </w:r>
      </w:del>
      <w:r w:rsidR="000C2483" w:rsidRPr="007055D9">
        <w:t xml:space="preserve"> </w:t>
      </w:r>
      <w:ins w:id="221" w:author="Dr. Carsten Franke" w:date="2021-01-27T11:31:00Z">
        <w:r>
          <w:t xml:space="preserve">covers following </w:t>
        </w:r>
      </w:ins>
      <w:ins w:id="222"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211C76E" w:rsidR="00FE07F4" w:rsidRDefault="00EB1021" w:rsidP="005D241A">
      <w:pPr>
        <w:pStyle w:val="Caption"/>
        <w:spacing w:before="120"/>
        <w:rPr>
          <w:lang w:val="en-GB"/>
        </w:rPr>
      </w:pPr>
      <w:bookmarkStart w:id="223" w:name="_Toc3566412"/>
      <w:bookmarkStart w:id="224" w:name="_Toc34747414"/>
      <w:bookmarkStart w:id="225" w:name="_Toc69254840"/>
      <w:r>
        <w:t xml:space="preserve">Table </w:t>
      </w:r>
      <w:r w:rsidR="00ED469A">
        <w:fldChar w:fldCharType="begin"/>
      </w:r>
      <w:r w:rsidR="00ED469A">
        <w:instrText xml:space="preserve"> SEQ Table \* ARABIC </w:instrText>
      </w:r>
      <w:r w:rsidR="00ED469A">
        <w:fldChar w:fldCharType="separate"/>
      </w:r>
      <w:r w:rsidR="00C4720B">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23"/>
      <w:bookmarkEnd w:id="224"/>
      <w:bookmarkEnd w:id="225"/>
    </w:p>
    <w:p w14:paraId="7CFA5C39" w14:textId="4F1C87EC"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6"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497551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14AA99DB" w:rsidR="005C59E0" w:rsidRDefault="009D4711" w:rsidP="005D241A">
      <w:pPr>
        <w:pStyle w:val="Caption"/>
        <w:spacing w:before="120"/>
      </w:pPr>
      <w:bookmarkStart w:id="227" w:name="_Toc3566413"/>
      <w:bookmarkStart w:id="228" w:name="_Toc34747415"/>
      <w:bookmarkStart w:id="229" w:name="_Toc69254841"/>
      <w:r>
        <w:t xml:space="preserve">Table </w:t>
      </w:r>
      <w:r w:rsidR="00ED469A">
        <w:fldChar w:fldCharType="begin"/>
      </w:r>
      <w:r w:rsidR="00ED469A">
        <w:instrText xml:space="preserve"> SEQ Table \* ARABIC </w:instrText>
      </w:r>
      <w:r w:rsidR="00ED469A">
        <w:fldChar w:fldCharType="separate"/>
      </w:r>
      <w:r w:rsidR="00C4720B">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27"/>
      <w:bookmarkEnd w:id="228"/>
      <w:bookmarkEnd w:id="229"/>
    </w:p>
    <w:p w14:paraId="2C1D4033" w14:textId="6FDD18FC"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ins w:id="230"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31" w:author="Dr. Carsten Franke" w:date="2021-01-27T11:09:00Z"/>
        </w:rPr>
      </w:pPr>
      <w:del w:id="232" w:author="Dr. Carsten Franke" w:date="2021-01-27T11:10:00Z">
        <w:r w:rsidRPr="007055D9" w:rsidDel="004A2BA7">
          <w:lastRenderedPageBreak/>
          <w:delText>Similar to</w:delText>
        </w:r>
      </w:del>
      <w:ins w:id="233"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Heading4"/>
        <w:rPr>
          <w:ins w:id="234" w:author="Dr. Carsten Franke" w:date="2021-01-27T11:11:00Z"/>
        </w:rPr>
      </w:pPr>
      <w:bookmarkStart w:id="235" w:name="_Toc69254459"/>
      <w:ins w:id="236" w:author="Dr. Carsten Franke" w:date="2021-01-27T11:09:00Z">
        <w:r w:rsidRPr="004A2BA7">
          <w:t>Reasoning about</w:t>
        </w:r>
      </w:ins>
      <w:ins w:id="237" w:author="Dr. Carsten Franke" w:date="2021-01-27T11:10:00Z">
        <w:r>
          <w:t xml:space="preserve"> </w:t>
        </w:r>
        <w:r w:rsidRPr="004A2BA7">
          <w:rPr>
            <w:rFonts w:ascii="Courier New" w:hAnsi="Courier New" w:cs="Courier New"/>
            <w:i/>
          </w:rPr>
          <w:t>&lt;femdata/&gt;</w:t>
        </w:r>
      </w:ins>
      <w:bookmarkEnd w:id="235"/>
      <w:ins w:id="238" w:author="Dr. Carsten Franke" w:date="2021-01-27T11:09:00Z">
        <w:r>
          <w:t xml:space="preserve"> </w:t>
        </w:r>
      </w:ins>
    </w:p>
    <w:p w14:paraId="7C0FAE50" w14:textId="1DC889B4" w:rsidR="004A2BA7" w:rsidRDefault="002A6DD4" w:rsidP="004A2BA7">
      <w:pPr>
        <w:rPr>
          <w:ins w:id="239" w:author="Dr. Carsten Franke" w:date="2021-01-27T11:50:00Z"/>
        </w:rPr>
      </w:pPr>
      <w:ins w:id="240" w:author="Dr. Carsten Franke" w:date="2021-01-27T11:15:00Z">
        <w:r>
          <w:rPr>
            <w:rFonts w:ascii="Courier New" w:hAnsi="Courier New" w:cs="Courier New"/>
            <w:b/>
            <w:i/>
            <w:sz w:val="18"/>
            <w:szCs w:val="22"/>
          </w:rPr>
          <w:t>&lt;f</w:t>
        </w:r>
        <w:r w:rsidRPr="00497FD8">
          <w:rPr>
            <w:rFonts w:ascii="Courier New" w:hAnsi="Courier New" w:cs="Courier New"/>
            <w:b/>
            <w:i/>
            <w:sz w:val="18"/>
            <w:szCs w:val="22"/>
          </w:rPr>
          <w:t>emdata</w:t>
        </w:r>
        <w:r>
          <w:rPr>
            <w:rFonts w:ascii="Courier New" w:hAnsi="Courier New" w:cs="Courier New"/>
            <w:b/>
            <w:i/>
            <w:sz w:val="18"/>
            <w:szCs w:val="22"/>
          </w:rPr>
          <w:t>/&gt;</w:t>
        </w:r>
        <w:r w:rsidR="00A60243">
          <w:t xml:space="preserve"> ele</w:t>
        </w:r>
      </w:ins>
      <w:ins w:id="241" w:author="Dr. Carsten Franke" w:date="2021-01-27T11:14:00Z">
        <w:r>
          <w:t xml:space="preserve">ment </w:t>
        </w:r>
      </w:ins>
      <w:ins w:id="242" w:author="Dr. Carsten Franke" w:date="2021-01-27T11:15:00Z">
        <w:r>
          <w:t>c</w:t>
        </w:r>
      </w:ins>
      <w:ins w:id="243" w:author="Dr. Carsten Franke" w:date="2021-01-27T11:14:00Z">
        <w:r>
          <w:t>an be used versatile for different use cases</w:t>
        </w:r>
      </w:ins>
      <w:ins w:id="244" w:author="Dr. Carsten Franke" w:date="2021-01-27T11:15:00Z">
        <w:r w:rsidR="00A60243">
          <w:t xml:space="preserve"> – even for yet unknown ones</w:t>
        </w:r>
      </w:ins>
      <w:ins w:id="245" w:author="Dr. Carsten Franke" w:date="2021-01-27T11:14:00Z">
        <w:r>
          <w:t xml:space="preserve">. </w:t>
        </w:r>
      </w:ins>
      <w:ins w:id="246" w:author="Dr. Carsten Franke" w:date="2021-01-27T11:17:00Z">
        <w:r w:rsidR="00A60243">
          <w:t xml:space="preserve">This makes it hard to define exact semantics. </w:t>
        </w:r>
      </w:ins>
    </w:p>
    <w:p w14:paraId="31576F78" w14:textId="36A196ED" w:rsidR="0043793E" w:rsidRDefault="0043793E" w:rsidP="004A2BA7">
      <w:pPr>
        <w:rPr>
          <w:ins w:id="247" w:author="Dr. Carsten Franke" w:date="2021-01-27T11:18:00Z"/>
        </w:rPr>
      </w:pPr>
      <w:ins w:id="248"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Heading5"/>
        <w:rPr>
          <w:ins w:id="249" w:author="Dr. Carsten Franke" w:date="2021-01-27T11:19:00Z"/>
          <w:lang w:val="en-US"/>
        </w:rPr>
      </w:pPr>
      <w:ins w:id="250" w:author="Dr. Carsten Franke" w:date="2021-01-27T11:19:00Z">
        <w:r>
          <w:t>R</w:t>
        </w:r>
        <w:r w:rsidRPr="00A60243">
          <w:t>elevant object</w:t>
        </w:r>
        <w:r>
          <w:t xml:space="preserve"> type</w:t>
        </w:r>
        <w:r w:rsidRPr="00A60243">
          <w:t xml:space="preserve">s for </w:t>
        </w:r>
      </w:ins>
      <w:ins w:id="251" w:author="Dr. Carsten Franke" w:date="2021-01-27T11:22:00Z">
        <w:r w:rsidRPr="00A60243">
          <w:rPr>
            <w:rFonts w:ascii="Courier New" w:hAnsi="Courier New" w:cs="Courier New"/>
            <w:szCs w:val="24"/>
          </w:rPr>
          <w:t>&lt;femdata/&gt;</w:t>
        </w:r>
      </w:ins>
      <w:ins w:id="252" w:author="Dr. Carsten Franke" w:date="2021-01-27T11:20:00Z">
        <w:r w:rsidRPr="00D977AB">
          <w:rPr>
            <w:lang w:val="en-US"/>
          </w:rPr>
          <w:t xml:space="preserve"> </w:t>
        </w:r>
      </w:ins>
    </w:p>
    <w:p w14:paraId="40615A79" w14:textId="77777777" w:rsidR="00A60243" w:rsidRPr="00D977AB" w:rsidRDefault="00A60243" w:rsidP="00A60243">
      <w:pPr>
        <w:rPr>
          <w:ins w:id="253" w:author="Dr. Carsten Franke" w:date="2021-01-27T11:23:00Z"/>
        </w:rPr>
      </w:pPr>
      <w:ins w:id="254" w:author="Dr. Carsten Franke" w:date="2021-01-27T11:21:00Z">
        <w:r w:rsidRPr="00D977AB">
          <w:t>In the first place</w:t>
        </w:r>
      </w:ins>
      <w:ins w:id="255" w:author="Dr. Carsten Franke" w:date="2021-01-27T11:19:00Z">
        <w:r w:rsidRPr="00D977AB">
          <w:t xml:space="preserve">, </w:t>
        </w:r>
        <w:r w:rsidRPr="00D977AB">
          <w:rPr>
            <w:i/>
            <w:iCs/>
          </w:rPr>
          <w:t>finite elements</w:t>
        </w:r>
        <w:r w:rsidRPr="00D977AB">
          <w:t xml:space="preserve"> which are supported by FE solvers</w:t>
        </w:r>
      </w:ins>
      <w:ins w:id="256" w:author="Dr. Carsten Franke" w:date="2021-01-27T11:21:00Z">
        <w:r w:rsidRPr="00D977AB">
          <w:t xml:space="preserve"> are expected to be addressed via </w:t>
        </w:r>
      </w:ins>
      <w:ins w:id="257" w:author="Dr. Carsten Franke" w:date="2021-01-27T11:22:00Z">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ins>
      <w:ins w:id="258"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9" w:author="Dr. Carsten Franke" w:date="2021-01-27T11:19:00Z"/>
        </w:rPr>
      </w:pPr>
      <w:ins w:id="260" w:author="Dr. Carsten Franke" w:date="2021-01-27T11:19:00Z">
        <w:r w:rsidRPr="00D977AB">
          <w:t xml:space="preserve">In addition, such solver entities, which are </w:t>
        </w:r>
        <w:r w:rsidRPr="00D977AB">
          <w:rPr>
            <w:i/>
          </w:rPr>
          <w:t>referenced by</w:t>
        </w:r>
        <w:r w:rsidRPr="00D977AB">
          <w:t xml:space="preserve"> </w:t>
        </w:r>
      </w:ins>
      <w:ins w:id="261" w:author="Dr. Carsten Franke" w:date="2021-01-27T11:23:00Z">
        <w:r w:rsidRPr="00D977AB">
          <w:t xml:space="preserve">above mentioned </w:t>
        </w:r>
      </w:ins>
      <w:ins w:id="262" w:author="Dr. Carsten Franke" w:date="2021-01-27T11:19:00Z">
        <w:r w:rsidRPr="00D977AB">
          <w:t>finite elements, are relevant, like nodes (grids), properties, materials</w:t>
        </w:r>
      </w:ins>
      <w:ins w:id="263" w:author="Dr. Carsten Franke" w:date="2021-01-27T11:23:00Z">
        <w:r w:rsidRPr="00D977AB">
          <w:t>, coordinate systems</w:t>
        </w:r>
      </w:ins>
      <w:ins w:id="264" w:author="Dr. Carsten Franke" w:date="2021-01-27T11:19:00Z">
        <w:r w:rsidRPr="00D977AB">
          <w:t xml:space="preserve"> etc.</w:t>
        </w:r>
      </w:ins>
      <w:ins w:id="265" w:author="Dr. Carsten Franke" w:date="2021-01-27T11:23:00Z">
        <w:r w:rsidRPr="00D977AB">
          <w:t xml:space="preserve"> </w:t>
        </w:r>
      </w:ins>
    </w:p>
    <w:p w14:paraId="23ABBFA2" w14:textId="77777777" w:rsidR="00A60243" w:rsidRPr="00D977AB" w:rsidRDefault="00A60243" w:rsidP="00A60243">
      <w:pPr>
        <w:rPr>
          <w:ins w:id="266" w:author="Dr. Carsten Franke" w:date="2021-01-27T11:19:00Z"/>
        </w:rPr>
      </w:pPr>
      <w:ins w:id="267"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8" w:author="Dr. Carsten Franke" w:date="2021-01-27T11:19:00Z"/>
        </w:rPr>
      </w:pPr>
      <w:bookmarkStart w:id="269" w:name="_Ref62639234"/>
      <w:ins w:id="270"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9"/>
      </w:ins>
    </w:p>
    <w:p w14:paraId="43F8EBC2" w14:textId="5C093410" w:rsidR="00A60243" w:rsidRPr="00D977AB" w:rsidRDefault="00A60243" w:rsidP="007A6E34">
      <w:pPr>
        <w:numPr>
          <w:ilvl w:val="0"/>
          <w:numId w:val="55"/>
        </w:numPr>
        <w:rPr>
          <w:ins w:id="271" w:author="Dr. Carsten Franke" w:date="2021-01-27T11:19:00Z"/>
        </w:rPr>
      </w:pPr>
      <w:ins w:id="272" w:author="Dr. Carsten Franke" w:date="2021-01-27T11:19:00Z">
        <w:r w:rsidRPr="00D977AB">
          <w:t xml:space="preserve">elements modeling parts of the mechanical structure, such as shells and solids. </w:t>
        </w:r>
      </w:ins>
      <w:ins w:id="273" w:author="Dr. Carsten Franke" w:date="2021-01-27T11:24:00Z">
        <w:r w:rsidRPr="00D977AB">
          <w:br/>
        </w:r>
      </w:ins>
      <w:ins w:id="274"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75" w:author="Dr. Carsten Franke" w:date="2021-01-27T11:19:00Z"/>
        </w:rPr>
      </w:pPr>
      <w:ins w:id="276"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7" w:author="Dr. Carsten Franke" w:date="2021-01-27T11:19:00Z"/>
        </w:rPr>
      </w:pPr>
      <w:proofErr w:type="gramStart"/>
      <w:ins w:id="278" w:author="Dr. Carsten Franke" w:date="2021-01-27T11:19:00Z">
        <w:r w:rsidRPr="00D977AB">
          <w:t>elements</w:t>
        </w:r>
        <w:proofErr w:type="gramEnd"/>
        <w:r w:rsidRPr="00D977AB">
          <w:t xml:space="preserve"> influenced</w:t>
        </w:r>
      </w:ins>
      <w:ins w:id="279" w:author="Dr. Carsten Franke" w:date="2021-01-27T11:24:00Z">
        <w:r w:rsidRPr="00D977AB">
          <w:t xml:space="preserve"> by connections</w:t>
        </w:r>
      </w:ins>
      <w:ins w:id="280" w:author="Dr. Carsten Franke" w:date="2021-01-27T11:19:00Z">
        <w:r w:rsidRPr="00D977AB">
          <w:t xml:space="preserve">, e.g. </w:t>
        </w:r>
      </w:ins>
      <w:ins w:id="281" w:author="Dr. Carsten Franke" w:date="2021-01-27T11:24:00Z">
        <w:r w:rsidRPr="00D977AB">
          <w:t xml:space="preserve">in the </w:t>
        </w:r>
      </w:ins>
      <w:ins w:id="282" w:author="Dr. Carsten Franke" w:date="2021-01-27T11:19:00Z">
        <w:r w:rsidRPr="00D977AB">
          <w:t>heat affected zone.</w:t>
        </w:r>
      </w:ins>
    </w:p>
    <w:p w14:paraId="5B8FED0F" w14:textId="7883D878" w:rsidR="00A60243" w:rsidRPr="004A2BA7" w:rsidRDefault="00D26D94" w:rsidP="004A2BA7">
      <w:ins w:id="283" w:author="Dr. Carsten Franke" w:date="2021-01-27T11:25:00Z">
        <w:r>
          <w:t>In Jan. 2021, the working group decided that c</w:t>
        </w:r>
      </w:ins>
      <w:ins w:id="284" w:author="Dr. Carsten Franke" w:date="2021-01-27T11:26:00Z">
        <w:r>
          <w:t xml:space="preserve">ase </w:t>
        </w:r>
        <w:r>
          <w:fldChar w:fldCharType="begin"/>
        </w:r>
        <w:r>
          <w:instrText xml:space="preserve"> REF _Ref62639234 \r \h </w:instrText>
        </w:r>
      </w:ins>
      <w:r>
        <w:fldChar w:fldCharType="separate"/>
      </w:r>
      <w:r w:rsidR="00C4720B">
        <w:t>1</w:t>
      </w:r>
      <w:ins w:id="285"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Heading2"/>
      </w:pPr>
      <w:bookmarkStart w:id="286" w:name="_Toc373504790"/>
      <w:bookmarkStart w:id="287" w:name="_Toc373505008"/>
      <w:bookmarkStart w:id="288" w:name="_Toc339013872"/>
      <w:bookmarkStart w:id="289" w:name="_Ref414560151"/>
      <w:bookmarkStart w:id="290" w:name="_Toc3556946"/>
      <w:bookmarkStart w:id="291" w:name="_Toc34747195"/>
      <w:bookmarkStart w:id="292" w:name="_Toc69254460"/>
      <w:bookmarkEnd w:id="286"/>
      <w:bookmarkEnd w:id="287"/>
      <w:r w:rsidRPr="007055D9">
        <w:t>Connection Data</w:t>
      </w:r>
      <w:bookmarkEnd w:id="288"/>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9"/>
      <w:bookmarkEnd w:id="290"/>
      <w:bookmarkEnd w:id="291"/>
      <w:bookmarkEnd w:id="292"/>
    </w:p>
    <w:p w14:paraId="44532124" w14:textId="11AC149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C4720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C4720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AA29D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C4720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3AC0D6" w:rsidR="00680DB0" w:rsidRPr="007055D9" w:rsidRDefault="00206E87" w:rsidP="00206E87">
      <w:pPr>
        <w:pStyle w:val="Caption"/>
        <w:spacing w:before="120"/>
      </w:pPr>
      <w:bookmarkStart w:id="293" w:name="_Toc3566416"/>
      <w:bookmarkStart w:id="294" w:name="_Toc34747416"/>
      <w:bookmarkStart w:id="295" w:name="_Toc69254842"/>
      <w:r>
        <w:t xml:space="preserve">Table </w:t>
      </w:r>
      <w:r w:rsidR="00ED469A">
        <w:fldChar w:fldCharType="begin"/>
      </w:r>
      <w:r w:rsidR="00ED469A">
        <w:instrText xml:space="preserve"> SEQ Table \* ARABIC </w:instrText>
      </w:r>
      <w:r w:rsidR="00ED469A">
        <w:fldChar w:fldCharType="separate"/>
      </w:r>
      <w:r w:rsidR="00C4720B">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3"/>
      <w:bookmarkEnd w:id="294"/>
      <w:bookmarkEnd w:id="29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A2A4E8A" w:rsidR="006F1928" w:rsidRDefault="00206E87" w:rsidP="00206E87">
      <w:pPr>
        <w:pStyle w:val="Caption"/>
        <w:spacing w:before="120"/>
        <w:rPr>
          <w:b w:val="0"/>
          <w:lang w:eastAsia="x-none"/>
        </w:rPr>
      </w:pPr>
      <w:bookmarkStart w:id="296" w:name="_Toc3566417"/>
      <w:bookmarkStart w:id="297" w:name="_Toc34747417"/>
      <w:bookmarkStart w:id="298" w:name="_Toc69254843"/>
      <w:r>
        <w:t xml:space="preserve">Table </w:t>
      </w:r>
      <w:r w:rsidR="00ED469A">
        <w:fldChar w:fldCharType="begin"/>
      </w:r>
      <w:r w:rsidR="00ED469A">
        <w:instrText xml:space="preserve"> SEQ Table \* ARABIC </w:instrText>
      </w:r>
      <w:r w:rsidR="00ED469A">
        <w:fldChar w:fldCharType="separate"/>
      </w:r>
      <w:r w:rsidR="00C4720B">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6"/>
      <w:bookmarkEnd w:id="297"/>
      <w:bookmarkEnd w:id="298"/>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Paragraph"/>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ootnoteReference"/>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42E3CBAC" w14:textId="77777777" w:rsidR="006F1928" w:rsidRPr="008F5F84" w:rsidRDefault="006F1928" w:rsidP="007A6E34">
      <w:pPr>
        <w:pStyle w:val="ListParagraph"/>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299" w:name="_Ref432343981"/>
      <w:bookmarkStart w:id="300" w:name="_Toc3556947"/>
      <w:bookmarkStart w:id="301" w:name="_Toc34747196"/>
      <w:bookmarkStart w:id="302" w:name="_Toc69254461"/>
      <w:r w:rsidRPr="007055D9">
        <w:t xml:space="preserve">Connected </w:t>
      </w:r>
      <w:r w:rsidR="00A101BB" w:rsidRPr="007055D9">
        <w:t>Objects</w:t>
      </w:r>
      <w:bookmarkEnd w:id="299"/>
      <w:bookmarkEnd w:id="300"/>
      <w:bookmarkEnd w:id="301"/>
      <w:bookmarkEnd w:id="302"/>
      <w:r w:rsidR="00A101BB" w:rsidRPr="007055D9">
        <w:t xml:space="preserve"> </w:t>
      </w:r>
    </w:p>
    <w:p w14:paraId="5B753AFE" w14:textId="4E842E2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C4720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62D83BC" w:rsidR="004C7100" w:rsidRDefault="004C7100" w:rsidP="004C7100">
      <w:pPr>
        <w:pStyle w:val="Caption"/>
        <w:spacing w:before="120"/>
      </w:pPr>
      <w:bookmarkStart w:id="303" w:name="_Toc3566418"/>
      <w:bookmarkStart w:id="304" w:name="_Toc34747418"/>
      <w:bookmarkStart w:id="305" w:name="_Toc69254844"/>
      <w:bookmarkStart w:id="306" w:name="_Ref371942385"/>
      <w:r>
        <w:t xml:space="preserve">Table </w:t>
      </w:r>
      <w:r w:rsidR="00ED469A">
        <w:fldChar w:fldCharType="begin"/>
      </w:r>
      <w:r w:rsidR="00ED469A">
        <w:instrText xml:space="preserve"> SEQ Table \* ARABIC </w:instrText>
      </w:r>
      <w:r w:rsidR="00ED469A">
        <w:fldChar w:fldCharType="separate"/>
      </w:r>
      <w:r w:rsidR="00C4720B">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303"/>
      <w:bookmarkEnd w:id="304"/>
      <w:bookmarkEnd w:id="305"/>
    </w:p>
    <w:p w14:paraId="6E0C7858" w14:textId="77777777" w:rsidR="00A33BC7" w:rsidRPr="007055D9" w:rsidRDefault="00543B6B" w:rsidP="00860E71">
      <w:pPr>
        <w:pStyle w:val="Heading4"/>
      </w:pPr>
      <w:bookmarkStart w:id="307" w:name="_Ref428791371"/>
      <w:bookmarkStart w:id="308" w:name="_Ref428891357"/>
      <w:bookmarkStart w:id="309" w:name="_Ref428892751"/>
      <w:bookmarkStart w:id="310" w:name="_Toc3556948"/>
      <w:bookmarkStart w:id="311" w:name="_Toc34747197"/>
      <w:bookmarkStart w:id="312" w:name="_Toc6925446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06"/>
      <w:bookmarkEnd w:id="307"/>
      <w:bookmarkEnd w:id="308"/>
      <w:bookmarkEnd w:id="309"/>
      <w:bookmarkEnd w:id="310"/>
      <w:bookmarkEnd w:id="311"/>
      <w:bookmarkEnd w:id="312"/>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211F71E3" w:rsidR="004C7100" w:rsidRDefault="004C7100" w:rsidP="004C7100">
      <w:pPr>
        <w:pStyle w:val="Caption"/>
        <w:spacing w:before="120"/>
      </w:pPr>
      <w:bookmarkStart w:id="313" w:name="_Toc3566419"/>
      <w:bookmarkStart w:id="314" w:name="_Toc34747419"/>
      <w:bookmarkStart w:id="315" w:name="_Toc69254845"/>
      <w:r>
        <w:t xml:space="preserve">Table </w:t>
      </w:r>
      <w:r w:rsidR="00ED469A">
        <w:fldChar w:fldCharType="begin"/>
      </w:r>
      <w:r w:rsidR="00ED469A">
        <w:instrText xml:space="preserve"> SEQ Table \* ARABIC </w:instrText>
      </w:r>
      <w:r w:rsidR="00ED469A">
        <w:fldChar w:fldCharType="separate"/>
      </w:r>
      <w:r w:rsidR="00C4720B">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13"/>
      <w:bookmarkEnd w:id="314"/>
      <w:bookmarkEnd w:id="315"/>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316" w:name="_Toc3556949"/>
      <w:bookmarkStart w:id="317" w:name="_Toc34747198"/>
      <w:bookmarkStart w:id="318" w:name="_Toc69254463"/>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316"/>
      <w:bookmarkEnd w:id="317"/>
      <w:bookmarkEnd w:id="318"/>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F1F40D7" w:rsidR="002C7187" w:rsidRDefault="002C7187" w:rsidP="005D241A">
      <w:pPr>
        <w:pStyle w:val="Caption"/>
        <w:spacing w:before="120"/>
      </w:pPr>
      <w:bookmarkStart w:id="319" w:name="_Toc3566420"/>
      <w:bookmarkStart w:id="320" w:name="_Toc34747420"/>
      <w:bookmarkStart w:id="321" w:name="_Toc69254846"/>
      <w:r>
        <w:t xml:space="preserve">Table </w:t>
      </w:r>
      <w:r w:rsidR="00ED469A">
        <w:fldChar w:fldCharType="begin"/>
      </w:r>
      <w:r w:rsidR="00ED469A">
        <w:instrText xml:space="preserve"> SEQ Table \* ARABIC </w:instrText>
      </w:r>
      <w:r w:rsidR="00ED469A">
        <w:fldChar w:fldCharType="separate"/>
      </w:r>
      <w:r w:rsidR="00C4720B">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319"/>
      <w:bookmarkEnd w:id="320"/>
      <w:bookmarkEnd w:id="321"/>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322" w:name="_Toc21650806"/>
      <w:bookmarkStart w:id="323" w:name="_Ref21651717"/>
      <w:bookmarkStart w:id="324" w:name="_Toc34747199"/>
      <w:bookmarkStart w:id="325" w:name="_Toc69254464"/>
      <w:r>
        <w:t>Special Topological situations</w:t>
      </w:r>
      <w:bookmarkEnd w:id="322"/>
      <w:bookmarkEnd w:id="323"/>
      <w:bookmarkEnd w:id="324"/>
      <w:bookmarkEnd w:id="325"/>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100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3E0390" w:rsidRPr="003A0545" w:rsidRDefault="003E0390" w:rsidP="00C5158C">
                            <w:pPr>
                              <w:pStyle w:val="Caption"/>
                              <w:rPr>
                                <w:noProof/>
                                <w:szCs w:val="24"/>
                              </w:rPr>
                            </w:pPr>
                            <w:bookmarkStart w:id="326" w:name="_Ref21650472"/>
                            <w:bookmarkStart w:id="327" w:name="_Toc21650945"/>
                            <w:bookmarkStart w:id="328" w:name="_Toc34747337"/>
                            <w:bookmarkStart w:id="329" w:name="_Toc69255773"/>
                            <w:r>
                              <w:t xml:space="preserve">Figure </w:t>
                            </w:r>
                            <w:r>
                              <w:fldChar w:fldCharType="begin"/>
                            </w:r>
                            <w:r>
                              <w:instrText xml:space="preserve"> SEQ Figure \* ARABIC </w:instrText>
                            </w:r>
                            <w:r>
                              <w:fldChar w:fldCharType="separate"/>
                            </w:r>
                            <w:r>
                              <w:rPr>
                                <w:noProof/>
                              </w:rPr>
                              <w:t>7</w:t>
                            </w:r>
                            <w:r>
                              <w:fldChar w:fldCharType="end"/>
                            </w:r>
                            <w:bookmarkEnd w:id="326"/>
                            <w:r>
                              <w:t>: special topologies</w:t>
                            </w:r>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3E0390" w:rsidRPr="003A0545" w:rsidRDefault="003E0390" w:rsidP="00C5158C">
                      <w:pPr>
                        <w:pStyle w:val="Caption"/>
                        <w:rPr>
                          <w:noProof/>
                          <w:szCs w:val="24"/>
                        </w:rPr>
                      </w:pPr>
                      <w:bookmarkStart w:id="330" w:name="_Ref21650472"/>
                      <w:bookmarkStart w:id="331" w:name="_Toc21650945"/>
                      <w:bookmarkStart w:id="332" w:name="_Toc34747337"/>
                      <w:bookmarkStart w:id="333" w:name="_Toc69255773"/>
                      <w:r>
                        <w:t xml:space="preserve">Figure </w:t>
                      </w:r>
                      <w:r>
                        <w:fldChar w:fldCharType="begin"/>
                      </w:r>
                      <w:r>
                        <w:instrText xml:space="preserve"> SEQ Figure \* ARABIC </w:instrText>
                      </w:r>
                      <w:r>
                        <w:fldChar w:fldCharType="separate"/>
                      </w:r>
                      <w:r>
                        <w:rPr>
                          <w:noProof/>
                        </w:rPr>
                        <w:t>7</w:t>
                      </w:r>
                      <w:r>
                        <w:fldChar w:fldCharType="end"/>
                      </w:r>
                      <w:bookmarkEnd w:id="330"/>
                      <w:r>
                        <w:t>: special topologies</w:t>
                      </w:r>
                      <w:bookmarkEnd w:id="331"/>
                      <w:bookmarkEnd w:id="332"/>
                      <w:bookmarkEnd w:id="333"/>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Paragraph"/>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Paragraph"/>
        <w:numPr>
          <w:ilvl w:val="0"/>
          <w:numId w:val="52"/>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7A6E34">
      <w:pPr>
        <w:pStyle w:val="ListParagraph"/>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Paragraph"/>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Paragraph"/>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14C72BE0" w:rsidR="00C5158C" w:rsidRDefault="00C5158C" w:rsidP="00C5158C">
      <w:r>
        <w:lastRenderedPageBreak/>
        <w:t xml:space="preserve">In </w:t>
      </w: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2D258A37" w:rsidR="00C5158C" w:rsidRDefault="00C5158C" w:rsidP="00C5158C">
      <w:pPr>
        <w:pStyle w:val="Caption"/>
        <w:spacing w:before="120"/>
        <w:rPr>
          <w:rStyle w:val="elementdeftypeChar"/>
          <w:b/>
        </w:rPr>
      </w:pPr>
      <w:bookmarkStart w:id="334" w:name="_Toc21651031"/>
      <w:bookmarkStart w:id="335" w:name="_Toc34747421"/>
      <w:bookmarkStart w:id="336" w:name="_Toc69254847"/>
      <w:r>
        <w:t xml:space="preserve">Table </w:t>
      </w:r>
      <w:r w:rsidR="00ED469A">
        <w:fldChar w:fldCharType="begin"/>
      </w:r>
      <w:r w:rsidR="00ED469A">
        <w:instrText xml:space="preserve"> SEQ Table \* ARABIC </w:instrText>
      </w:r>
      <w:r w:rsidR="00ED469A">
        <w:fldChar w:fldCharType="separate"/>
      </w:r>
      <w:r w:rsidR="00C4720B">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34"/>
      <w:bookmarkEnd w:id="335"/>
      <w:bookmarkEnd w:id="336"/>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EF2F7FC" w:rsidR="00C5158C" w:rsidRDefault="00C5158C" w:rsidP="00C5158C">
      <w:pPr>
        <w:pStyle w:val="Caption"/>
      </w:pPr>
      <w:bookmarkStart w:id="337" w:name="_Toc21651032"/>
      <w:bookmarkStart w:id="338" w:name="_Toc34747422"/>
      <w:bookmarkStart w:id="339" w:name="_Toc69254848"/>
      <w:r>
        <w:t xml:space="preserve">Table </w:t>
      </w:r>
      <w:r w:rsidR="00ED469A">
        <w:fldChar w:fldCharType="begin"/>
      </w:r>
      <w:r w:rsidR="00ED469A">
        <w:instrText xml:space="preserve"> SEQ Table \* ARABIC </w:instrText>
      </w:r>
      <w:r w:rsidR="00ED469A">
        <w:fldChar w:fldCharType="separate"/>
      </w:r>
      <w:r w:rsidR="00C4720B">
        <w:rPr>
          <w:noProof/>
        </w:rPr>
        <w:t>12</w:t>
      </w:r>
      <w:r w:rsidR="00ED469A">
        <w:fldChar w:fldCharType="end"/>
      </w:r>
      <w:r>
        <w:t>: Attributes of &lt;stacking&gt;</w:t>
      </w:r>
      <w:bookmarkEnd w:id="337"/>
      <w:bookmarkEnd w:id="338"/>
      <w:bookmarkEnd w:id="339"/>
    </w:p>
    <w:p w14:paraId="6362C457" w14:textId="77777777" w:rsidR="00C5158C" w:rsidRDefault="00C5158C" w:rsidP="007A6E34">
      <w:pPr>
        <w:numPr>
          <w:ilvl w:val="0"/>
          <w:numId w:val="21"/>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F2519A0" w:rsidR="00C5158C" w:rsidRDefault="00C5158C" w:rsidP="00C5158C">
      <w:pPr>
        <w:pStyle w:val="Caption"/>
      </w:pPr>
      <w:bookmarkStart w:id="340" w:name="_Toc21651033"/>
      <w:bookmarkStart w:id="341" w:name="_Toc34747423"/>
      <w:bookmarkStart w:id="342" w:name="_Toc69254849"/>
      <w:r>
        <w:t xml:space="preserve">Table </w:t>
      </w:r>
      <w:r w:rsidR="00ED469A">
        <w:fldChar w:fldCharType="begin"/>
      </w:r>
      <w:r w:rsidR="00ED469A">
        <w:instrText xml:space="preserve"> SEQ Table \* ARABIC </w:instrText>
      </w:r>
      <w:r w:rsidR="00ED469A">
        <w:fldChar w:fldCharType="separate"/>
      </w:r>
      <w:r w:rsidR="00C4720B">
        <w:rPr>
          <w:noProof/>
        </w:rPr>
        <w:t>13</w:t>
      </w:r>
      <w:r w:rsidR="00ED469A">
        <w:fldChar w:fldCharType="end"/>
      </w:r>
      <w:r>
        <w:t>: Attributes of &lt;level&gt;</w:t>
      </w:r>
      <w:bookmarkEnd w:id="340"/>
      <w:bookmarkEnd w:id="341"/>
      <w:bookmarkEnd w:id="342"/>
    </w:p>
    <w:p w14:paraId="55108C25" w14:textId="41B2ECDA" w:rsidR="00C5158C" w:rsidRDefault="00C5158C" w:rsidP="007A6E34">
      <w:pPr>
        <w:numPr>
          <w:ilvl w:val="0"/>
          <w:numId w:val="21"/>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112EA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C4720B">
        <w:t xml:space="preserve">Figure </w:t>
      </w:r>
      <w:r w:rsidR="00C4720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149FA6EB" w:rsidR="00C5158C" w:rsidRPr="0003690A" w:rsidRDefault="00C5158C" w:rsidP="00C5158C">
      <w:pPr>
        <w:keepNext/>
        <w:keepLines/>
        <w:spacing w:before="120"/>
      </w:pP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343" w:name="_Ref414608310"/>
      <w:bookmarkStart w:id="344" w:name="_Toc3556950"/>
      <w:bookmarkStart w:id="345" w:name="_Toc34747200"/>
      <w:bookmarkStart w:id="346" w:name="_Toc69254465"/>
      <w:r>
        <w:t xml:space="preserve">Contacts and </w:t>
      </w:r>
      <w:r w:rsidR="004B7C8B">
        <w:t>F</w:t>
      </w:r>
      <w:r w:rsidR="004B7C8B" w:rsidRPr="004B7C8B">
        <w:t>riction</w:t>
      </w:r>
      <w:bookmarkEnd w:id="343"/>
      <w:bookmarkEnd w:id="344"/>
      <w:bookmarkEnd w:id="345"/>
      <w:bookmarkEnd w:id="346"/>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347" w:name="_Ref414841585"/>
      <w:bookmarkStart w:id="348" w:name="_Toc3556951"/>
      <w:bookmarkStart w:id="349" w:name="_Toc34747201"/>
      <w:bookmarkStart w:id="350" w:name="_Toc69254466"/>
      <w:r w:rsidRPr="00880D5C">
        <w:rPr>
          <w:szCs w:val="26"/>
        </w:rPr>
        <w:t xml:space="preserve">Element </w:t>
      </w:r>
      <w:r w:rsidRPr="00880D5C">
        <w:rPr>
          <w:rFonts w:ascii="Courier New" w:hAnsi="Courier New" w:cs="Courier New"/>
          <w:b w:val="0"/>
          <w:i/>
          <w:szCs w:val="26"/>
        </w:rPr>
        <w:t>&lt;contact_list/&gt;</w:t>
      </w:r>
      <w:bookmarkEnd w:id="347"/>
      <w:bookmarkEnd w:id="348"/>
      <w:bookmarkEnd w:id="349"/>
      <w:bookmarkEnd w:id="350"/>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587A1F11" w:rsidR="001C74F6" w:rsidRDefault="001C74F6" w:rsidP="00543B6B">
      <w:pPr>
        <w:pStyle w:val="Caption"/>
        <w:spacing w:before="120"/>
      </w:pPr>
      <w:bookmarkStart w:id="351" w:name="_Toc414573794"/>
      <w:bookmarkStart w:id="352" w:name="_Toc3566421"/>
      <w:bookmarkStart w:id="353" w:name="_Toc34747424"/>
      <w:bookmarkStart w:id="354" w:name="_Toc69254850"/>
      <w:r>
        <w:t xml:space="preserve">Table </w:t>
      </w:r>
      <w:r w:rsidR="00ED469A">
        <w:fldChar w:fldCharType="begin"/>
      </w:r>
      <w:r w:rsidR="00ED469A">
        <w:instrText xml:space="preserve"> SEQ Table \* ARABIC </w:instrText>
      </w:r>
      <w:r w:rsidR="00ED469A">
        <w:fldChar w:fldCharType="separate"/>
      </w:r>
      <w:r w:rsidR="00C4720B">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51"/>
      <w:bookmarkEnd w:id="352"/>
      <w:bookmarkEnd w:id="353"/>
      <w:bookmarkEnd w:id="354"/>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355" w:name="_Toc3556952"/>
      <w:bookmarkStart w:id="356" w:name="_Toc34747202"/>
      <w:bookmarkStart w:id="357" w:name="_Toc69254467"/>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5"/>
      <w:bookmarkEnd w:id="356"/>
      <w:bookmarkEnd w:id="357"/>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A4102C4" w:rsidR="00D05444" w:rsidRDefault="00D05444" w:rsidP="00543B6B">
      <w:pPr>
        <w:pStyle w:val="Caption"/>
        <w:spacing w:before="120"/>
      </w:pPr>
      <w:bookmarkStart w:id="358" w:name="_Toc3566422"/>
      <w:bookmarkStart w:id="359" w:name="_Toc34747425"/>
      <w:bookmarkStart w:id="360" w:name="_Toc69254851"/>
      <w:r>
        <w:lastRenderedPageBreak/>
        <w:t xml:space="preserve">Table </w:t>
      </w:r>
      <w:r w:rsidR="00ED469A">
        <w:fldChar w:fldCharType="begin"/>
      </w:r>
      <w:r w:rsidR="00ED469A">
        <w:instrText xml:space="preserve"> SEQ Table \* ARABIC </w:instrText>
      </w:r>
      <w:r w:rsidR="00ED469A">
        <w:fldChar w:fldCharType="separate"/>
      </w:r>
      <w:r w:rsidR="00C4720B">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8"/>
      <w:bookmarkEnd w:id="359"/>
      <w:bookmarkEnd w:id="360"/>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361" w:name="_Toc3556953"/>
      <w:bookmarkStart w:id="362" w:name="_Toc34747203"/>
      <w:bookmarkStart w:id="363" w:name="_Toc6925446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61"/>
      <w:bookmarkEnd w:id="362"/>
      <w:bookmarkEnd w:id="363"/>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5D381EA6" w:rsidR="006A6AD6" w:rsidRDefault="006A6AD6" w:rsidP="00543B6B">
      <w:pPr>
        <w:pStyle w:val="Caption"/>
        <w:spacing w:before="120"/>
      </w:pPr>
      <w:bookmarkStart w:id="364" w:name="_Toc414573795"/>
      <w:bookmarkStart w:id="365" w:name="_Toc3566423"/>
      <w:bookmarkStart w:id="366" w:name="_Toc34747426"/>
      <w:bookmarkStart w:id="367" w:name="_Toc69254852"/>
      <w:r>
        <w:t xml:space="preserve">Table </w:t>
      </w:r>
      <w:r w:rsidR="00ED469A">
        <w:fldChar w:fldCharType="begin"/>
      </w:r>
      <w:r w:rsidR="00ED469A">
        <w:instrText xml:space="preserve"> SEQ Table \* ARABIC </w:instrText>
      </w:r>
      <w:r w:rsidR="00ED469A">
        <w:fldChar w:fldCharType="separate"/>
      </w:r>
      <w:r w:rsidR="00C4720B">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64"/>
      <w:bookmarkEnd w:id="365"/>
      <w:bookmarkEnd w:id="366"/>
      <w:bookmarkEnd w:id="367"/>
      <w:r>
        <w:t xml:space="preserve"> </w:t>
      </w:r>
    </w:p>
    <w:p w14:paraId="58AB304A" w14:textId="77777777" w:rsidR="006A6AD6" w:rsidRPr="000B11EA" w:rsidRDefault="006A6AD6" w:rsidP="006A6AD6">
      <w:r w:rsidRPr="000B11EA">
        <w:t xml:space="preserve">These attributes have following semantics: </w:t>
      </w:r>
    </w:p>
    <w:p w14:paraId="0A4A3DA3" w14:textId="1225824A" w:rsidR="00BE444C" w:rsidRDefault="00BE444C" w:rsidP="007A6E34">
      <w:pPr>
        <w:numPr>
          <w:ilvl w:val="0"/>
          <w:numId w:val="21"/>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368" w:name="_Toc3556954"/>
      <w:bookmarkStart w:id="369" w:name="_Toc34747204"/>
      <w:bookmarkStart w:id="370" w:name="_Toc6925446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8"/>
      <w:bookmarkEnd w:id="369"/>
      <w:bookmarkEnd w:id="37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371" w:name="_Ref414837767"/>
      <w:bookmarkStart w:id="372" w:name="_Toc3556955"/>
      <w:bookmarkStart w:id="373" w:name="_Toc34747205"/>
      <w:bookmarkStart w:id="374" w:name="_Toc69254470"/>
      <w:r>
        <w:t xml:space="preserve">Local </w:t>
      </w:r>
      <w:r w:rsidR="008706FB">
        <w:t>Contact</w:t>
      </w:r>
      <w:r w:rsidRPr="0030552A">
        <w:t xml:space="preserve"> </w:t>
      </w:r>
      <w:r w:rsidR="008706FB">
        <w:t>P</w:t>
      </w:r>
      <w:r>
        <w:t>ropert</w:t>
      </w:r>
      <w:r w:rsidR="008706FB">
        <w:t>ies</w:t>
      </w:r>
      <w:bookmarkEnd w:id="371"/>
      <w:bookmarkEnd w:id="372"/>
      <w:bookmarkEnd w:id="373"/>
      <w:bookmarkEnd w:id="374"/>
      <w:r w:rsidRPr="00F54FFD">
        <w:t xml:space="preserve"> </w:t>
      </w:r>
    </w:p>
    <w:p w14:paraId="48CD41ED" w14:textId="53682068"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C4720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C4720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60E7350" w:rsidR="00B8299F" w:rsidRDefault="00B8299F" w:rsidP="00B8299F">
      <w:pPr>
        <w:pStyle w:val="Caption"/>
        <w:spacing w:before="120"/>
      </w:pPr>
      <w:bookmarkStart w:id="375" w:name="_Toc3566424"/>
      <w:bookmarkStart w:id="376" w:name="_Toc34747427"/>
      <w:bookmarkStart w:id="377" w:name="_Toc69254853"/>
      <w:r>
        <w:t xml:space="preserve">Table </w:t>
      </w:r>
      <w:r w:rsidR="00ED469A">
        <w:fldChar w:fldCharType="begin"/>
      </w:r>
      <w:r w:rsidR="00ED469A">
        <w:instrText xml:space="preserve"> SEQ Table \* ARABIC </w:instrText>
      </w:r>
      <w:r w:rsidR="00ED469A">
        <w:fldChar w:fldCharType="separate"/>
      </w:r>
      <w:r w:rsidR="00C4720B">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5"/>
      <w:bookmarkEnd w:id="376"/>
      <w:bookmarkEnd w:id="377"/>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378" w:name="_Ref414836574"/>
      <w:bookmarkStart w:id="379" w:name="_Toc3556956"/>
      <w:bookmarkStart w:id="380" w:name="_Toc34747206"/>
      <w:bookmarkStart w:id="381" w:name="_Toc69254471"/>
      <w:r w:rsidRPr="007055D9">
        <w:t>Joints</w:t>
      </w:r>
      <w:bookmarkEnd w:id="378"/>
      <w:bookmarkEnd w:id="379"/>
      <w:bookmarkEnd w:id="380"/>
      <w:bookmarkEnd w:id="381"/>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B5E026A"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C4720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0CF254DE" w:rsidR="00F63C73" w:rsidRDefault="00F63C73" w:rsidP="00F63C73">
      <w:pPr>
        <w:pStyle w:val="Caption"/>
        <w:spacing w:before="120"/>
      </w:pPr>
      <w:bookmarkStart w:id="382" w:name="_Toc3566425"/>
      <w:bookmarkStart w:id="383" w:name="_Toc34747428"/>
      <w:bookmarkStart w:id="384" w:name="_Toc69254854"/>
      <w:r>
        <w:t xml:space="preserve">Table </w:t>
      </w:r>
      <w:r w:rsidR="00ED469A">
        <w:fldChar w:fldCharType="begin"/>
      </w:r>
      <w:r w:rsidR="00ED469A">
        <w:instrText xml:space="preserve"> SEQ Table \* ARABIC </w:instrText>
      </w:r>
      <w:r w:rsidR="00ED469A">
        <w:fldChar w:fldCharType="separate"/>
      </w:r>
      <w:r w:rsidR="00C4720B">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82"/>
      <w:bookmarkEnd w:id="383"/>
      <w:bookmarkEnd w:id="384"/>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385" w:name="_Toc428456083"/>
      <w:bookmarkStart w:id="386" w:name="_Toc428537047"/>
      <w:bookmarkStart w:id="387" w:name="_Toc428969366"/>
      <w:bookmarkStart w:id="388" w:name="_Toc429052757"/>
      <w:bookmarkStart w:id="389" w:name="_Toc3556957"/>
      <w:bookmarkStart w:id="390" w:name="_Toc34747207"/>
      <w:bookmarkStart w:id="391" w:name="_Toc69254472"/>
      <w:bookmarkEnd w:id="385"/>
      <w:bookmarkEnd w:id="386"/>
      <w:bookmarkEnd w:id="387"/>
      <w:bookmarkEnd w:id="388"/>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9"/>
      <w:bookmarkEnd w:id="390"/>
      <w:bookmarkEnd w:id="391"/>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392" w:name="_Toc428279348"/>
      <w:bookmarkStart w:id="393" w:name="_Toc428456085"/>
      <w:bookmarkStart w:id="394" w:name="_Toc428537049"/>
      <w:bookmarkStart w:id="395" w:name="_Toc428969368"/>
      <w:bookmarkStart w:id="396" w:name="_Toc429052759"/>
      <w:bookmarkStart w:id="397" w:name="_Toc3556958"/>
      <w:bookmarkStart w:id="398" w:name="_Toc34747208"/>
      <w:bookmarkStart w:id="399" w:name="_Toc69254473"/>
      <w:bookmarkEnd w:id="392"/>
      <w:bookmarkEnd w:id="393"/>
      <w:bookmarkEnd w:id="394"/>
      <w:bookmarkEnd w:id="395"/>
      <w:bookmarkEnd w:id="396"/>
      <w:r w:rsidRPr="007055D9">
        <w:t>XML Schema Definition</w:t>
      </w:r>
      <w:bookmarkEnd w:id="397"/>
      <w:bookmarkEnd w:id="398"/>
      <w:bookmarkEnd w:id="399"/>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400" w:name="_Toc334484488"/>
      <w:bookmarkStart w:id="401" w:name="_Toc334486133"/>
      <w:bookmarkStart w:id="402" w:name="XMLStructureConnectionGroups"/>
      <w:bookmarkStart w:id="403" w:name="SeamweldConnectionGroupPart"/>
      <w:bookmarkStart w:id="404" w:name="XMLStructurePartsPIDs"/>
      <w:bookmarkStart w:id="405" w:name="XMLStructureConnections"/>
      <w:bookmarkStart w:id="406" w:name="XMLStructurePointConnections"/>
      <w:bookmarkStart w:id="407" w:name="XMLStructureLineConnections"/>
      <w:bookmarkStart w:id="408" w:name="XMLStructurePlaneConnections"/>
      <w:bookmarkStart w:id="409" w:name="_Toc338938892"/>
      <w:bookmarkStart w:id="410" w:name="_Toc338939088"/>
      <w:bookmarkStart w:id="411" w:name="_Toc3556959"/>
      <w:bookmarkStart w:id="412" w:name="_Toc34747209"/>
      <w:bookmarkStart w:id="413" w:name="_Toc69254474"/>
      <w:bookmarkEnd w:id="111"/>
      <w:bookmarkEnd w:id="112"/>
      <w:bookmarkEnd w:id="400"/>
      <w:bookmarkEnd w:id="401"/>
      <w:bookmarkEnd w:id="402"/>
      <w:bookmarkEnd w:id="403"/>
      <w:bookmarkEnd w:id="404"/>
      <w:bookmarkEnd w:id="405"/>
      <w:bookmarkEnd w:id="406"/>
      <w:bookmarkEnd w:id="407"/>
      <w:bookmarkEnd w:id="408"/>
      <w:r w:rsidRPr="007055D9">
        <w:lastRenderedPageBreak/>
        <w:t>Data Common to any Connection</w:t>
      </w:r>
      <w:bookmarkEnd w:id="409"/>
      <w:bookmarkEnd w:id="410"/>
      <w:bookmarkEnd w:id="411"/>
      <w:bookmarkEnd w:id="412"/>
      <w:bookmarkEnd w:id="413"/>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414" w:name="_Ref448911656"/>
      <w:bookmarkStart w:id="415" w:name="_Toc3556960"/>
      <w:bookmarkStart w:id="416" w:name="_Toc34747210"/>
      <w:bookmarkStart w:id="417" w:name="_Toc69254475"/>
      <w:bookmarkStart w:id="418" w:name="_Toc413359574"/>
      <w:bookmarkStart w:id="419" w:name="_Toc338938893"/>
      <w:bookmarkStart w:id="420" w:name="_Toc338939089"/>
      <w:bookmarkStart w:id="421" w:name="_Toc288196462"/>
      <w:bookmarkStart w:id="422" w:name="_Toc288200760"/>
      <w:r>
        <w:t>Indices and their properties</w:t>
      </w:r>
      <w:bookmarkEnd w:id="414"/>
      <w:bookmarkEnd w:id="415"/>
      <w:bookmarkEnd w:id="416"/>
      <w:bookmarkEnd w:id="417"/>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423" w:name="_Toc3556961"/>
      <w:bookmarkStart w:id="424" w:name="_Toc34747211"/>
      <w:bookmarkStart w:id="425" w:name="_Toc69254476"/>
      <w:r w:rsidRPr="00BD20ED">
        <w:rPr>
          <w:szCs w:val="34"/>
        </w:rPr>
        <w:t xml:space="preserve">Attribute </w:t>
      </w:r>
      <w:r w:rsidRPr="00BD20ED">
        <w:rPr>
          <w:rFonts w:ascii="Courier New" w:hAnsi="Courier New" w:cs="Courier New"/>
          <w:b w:val="0"/>
          <w:szCs w:val="34"/>
          <w:highlight w:val="white"/>
        </w:rPr>
        <w:t>label</w:t>
      </w:r>
      <w:bookmarkEnd w:id="418"/>
      <w:bookmarkEnd w:id="423"/>
      <w:bookmarkEnd w:id="424"/>
      <w:bookmarkEnd w:id="425"/>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426" w:name="_Ref413329202"/>
      <w:bookmarkStart w:id="427" w:name="_Toc413359575"/>
      <w:bookmarkStart w:id="428" w:name="_Toc3556962"/>
      <w:bookmarkStart w:id="429" w:name="_Toc34747212"/>
      <w:bookmarkStart w:id="430" w:name="_Toc69254477"/>
      <w:r>
        <w:rPr>
          <w:szCs w:val="34"/>
        </w:rPr>
        <w:t>Dimensions and Coordinates</w:t>
      </w:r>
      <w:bookmarkEnd w:id="426"/>
      <w:bookmarkEnd w:id="427"/>
      <w:bookmarkEnd w:id="428"/>
      <w:bookmarkEnd w:id="429"/>
      <w:bookmarkEnd w:id="430"/>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431" w:name="_Toc413359576"/>
      <w:bookmarkStart w:id="432" w:name="_Ref440360308"/>
      <w:bookmarkStart w:id="433" w:name="_Ref440360312"/>
      <w:bookmarkStart w:id="434" w:name="_Ref440360851"/>
      <w:bookmarkStart w:id="435" w:name="_Ref440360857"/>
      <w:bookmarkStart w:id="436" w:name="_Ref440453613"/>
      <w:bookmarkStart w:id="437" w:name="_Ref440453616"/>
      <w:bookmarkStart w:id="438" w:name="_Ref440454500"/>
      <w:bookmarkStart w:id="439" w:name="_Ref440454502"/>
      <w:bookmarkStart w:id="440" w:name="_Toc3556963"/>
      <w:bookmarkStart w:id="441" w:name="_Toc34747213"/>
      <w:bookmarkStart w:id="442" w:name="_Toc69254478"/>
      <w:r w:rsidRPr="00BD20ED">
        <w:rPr>
          <w:szCs w:val="34"/>
        </w:rPr>
        <w:t xml:space="preserve">Attribute </w:t>
      </w:r>
      <w:r>
        <w:rPr>
          <w:rFonts w:ascii="Courier New" w:hAnsi="Courier New" w:cs="Courier New"/>
          <w:b w:val="0"/>
          <w:szCs w:val="34"/>
          <w:highlight w:val="white"/>
        </w:rPr>
        <w:t>quality_control</w:t>
      </w:r>
      <w:bookmarkEnd w:id="431"/>
      <w:bookmarkEnd w:id="432"/>
      <w:bookmarkEnd w:id="433"/>
      <w:bookmarkEnd w:id="434"/>
      <w:bookmarkEnd w:id="435"/>
      <w:bookmarkEnd w:id="436"/>
      <w:bookmarkEnd w:id="437"/>
      <w:bookmarkEnd w:id="438"/>
      <w:bookmarkEnd w:id="439"/>
      <w:bookmarkEnd w:id="440"/>
      <w:bookmarkEnd w:id="441"/>
      <w:bookmarkEnd w:id="442"/>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443" w:name="_Ref428442251"/>
      <w:bookmarkStart w:id="444" w:name="_Toc3556964"/>
      <w:bookmarkStart w:id="445" w:name="_Toc34747214"/>
      <w:bookmarkStart w:id="446" w:name="_Toc69254479"/>
      <w:r w:rsidRPr="007331A4">
        <w:lastRenderedPageBreak/>
        <w:t>Custom Attributes list</w:t>
      </w:r>
      <w:bookmarkEnd w:id="443"/>
      <w:bookmarkEnd w:id="444"/>
      <w:bookmarkEnd w:id="445"/>
      <w:bookmarkEnd w:id="446"/>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A8B9183" w:rsidR="007C39C1" w:rsidRDefault="007C39C1" w:rsidP="007C39C1">
      <w:pPr>
        <w:pStyle w:val="Caption"/>
        <w:spacing w:before="120"/>
        <w:rPr>
          <w:rFonts w:ascii="Courier New" w:hAnsi="Courier New" w:cs="Courier New"/>
          <w:b w:val="0"/>
          <w:i/>
        </w:rPr>
      </w:pPr>
      <w:bookmarkStart w:id="447" w:name="_Toc440039075"/>
      <w:bookmarkStart w:id="448" w:name="_Toc3566426"/>
      <w:bookmarkStart w:id="449" w:name="_Toc34747429"/>
      <w:bookmarkStart w:id="450" w:name="_Toc69254855"/>
      <w:r>
        <w:t xml:space="preserve">Table </w:t>
      </w:r>
      <w:r w:rsidR="00ED469A">
        <w:fldChar w:fldCharType="begin"/>
      </w:r>
      <w:r w:rsidR="00ED469A">
        <w:instrText xml:space="preserve"> SEQ Table \* ARABIC </w:instrText>
      </w:r>
      <w:r w:rsidR="00ED469A">
        <w:fldChar w:fldCharType="separate"/>
      </w:r>
      <w:r w:rsidR="00C4720B">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47"/>
      <w:bookmarkEnd w:id="448"/>
      <w:bookmarkEnd w:id="449"/>
      <w:bookmarkEnd w:id="450"/>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CB294A4" w:rsidR="007C39C1" w:rsidRDefault="007C39C1" w:rsidP="007C39C1">
      <w:pPr>
        <w:pStyle w:val="Caption"/>
        <w:spacing w:before="120"/>
      </w:pPr>
      <w:bookmarkStart w:id="451" w:name="_Toc440039076"/>
      <w:bookmarkStart w:id="452" w:name="_Toc3566427"/>
      <w:bookmarkStart w:id="453" w:name="_Toc34747430"/>
      <w:bookmarkStart w:id="454" w:name="_Toc69254856"/>
      <w:r>
        <w:t xml:space="preserve">Table </w:t>
      </w:r>
      <w:r w:rsidR="00ED469A">
        <w:fldChar w:fldCharType="begin"/>
      </w:r>
      <w:r w:rsidR="00ED469A">
        <w:instrText xml:space="preserve"> SEQ Table \* ARABIC </w:instrText>
      </w:r>
      <w:r w:rsidR="00ED469A">
        <w:fldChar w:fldCharType="separate"/>
      </w:r>
      <w:r w:rsidR="00C4720B">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51"/>
      <w:bookmarkEnd w:id="452"/>
      <w:bookmarkEnd w:id="453"/>
      <w:bookmarkEnd w:id="454"/>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2BDFA55" w:rsidR="007C39C1" w:rsidRDefault="007C39C1" w:rsidP="007C39C1">
      <w:pPr>
        <w:pStyle w:val="Caption"/>
        <w:spacing w:before="120"/>
        <w:rPr>
          <w:rFonts w:ascii="Courier New" w:hAnsi="Courier New" w:cs="Courier New"/>
          <w:b w:val="0"/>
          <w:i/>
        </w:rPr>
      </w:pPr>
      <w:bookmarkStart w:id="455" w:name="_Toc440039077"/>
      <w:bookmarkStart w:id="456" w:name="_Toc3566428"/>
      <w:bookmarkStart w:id="457" w:name="_Toc34747431"/>
      <w:bookmarkStart w:id="458" w:name="_Toc69254857"/>
      <w:r>
        <w:t xml:space="preserve">Table </w:t>
      </w:r>
      <w:r w:rsidR="00ED469A">
        <w:fldChar w:fldCharType="begin"/>
      </w:r>
      <w:r w:rsidR="00ED469A">
        <w:instrText xml:space="preserve"> SEQ Table \* ARABIC </w:instrText>
      </w:r>
      <w:r w:rsidR="00ED469A">
        <w:fldChar w:fldCharType="separate"/>
      </w:r>
      <w:r w:rsidR="00C4720B">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55"/>
      <w:bookmarkEnd w:id="456"/>
      <w:bookmarkEnd w:id="457"/>
      <w:bookmarkEnd w:id="458"/>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Paragraph"/>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Paragraph"/>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Paragraph"/>
        <w:numPr>
          <w:ilvl w:val="0"/>
          <w:numId w:val="49"/>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E9A5E09" w:rsidR="007C39C1" w:rsidRDefault="007C39C1" w:rsidP="007C39C1">
      <w:pPr>
        <w:pStyle w:val="Caption"/>
        <w:spacing w:before="120"/>
      </w:pPr>
      <w:bookmarkStart w:id="459" w:name="_Toc440039078"/>
      <w:bookmarkStart w:id="460" w:name="_Toc3566429"/>
      <w:bookmarkStart w:id="461" w:name="_Toc34747432"/>
      <w:bookmarkStart w:id="462" w:name="_Toc69254858"/>
      <w:r>
        <w:t xml:space="preserve">Table </w:t>
      </w:r>
      <w:r w:rsidR="00ED469A">
        <w:fldChar w:fldCharType="begin"/>
      </w:r>
      <w:r w:rsidR="00ED469A">
        <w:instrText xml:space="preserve"> SEQ Table \* ARABIC </w:instrText>
      </w:r>
      <w:r w:rsidR="00ED469A">
        <w:fldChar w:fldCharType="separate"/>
      </w:r>
      <w:r w:rsidR="00C4720B">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9"/>
      <w:bookmarkEnd w:id="460"/>
      <w:bookmarkEnd w:id="461"/>
      <w:bookmarkEnd w:id="462"/>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53D85B3" w:rsidR="007C39C1" w:rsidRDefault="007C39C1" w:rsidP="007C39C1">
      <w:pPr>
        <w:pStyle w:val="Caption"/>
        <w:spacing w:before="120"/>
      </w:pPr>
      <w:bookmarkStart w:id="463" w:name="_Toc440039079"/>
      <w:bookmarkStart w:id="464" w:name="_Toc3566430"/>
      <w:bookmarkStart w:id="465" w:name="_Toc34747433"/>
      <w:bookmarkStart w:id="466" w:name="_Toc69254859"/>
      <w:r>
        <w:t xml:space="preserve">Table </w:t>
      </w:r>
      <w:r w:rsidR="00ED469A">
        <w:fldChar w:fldCharType="begin"/>
      </w:r>
      <w:r w:rsidR="00ED469A">
        <w:instrText xml:space="preserve"> SEQ Table \* ARABIC </w:instrText>
      </w:r>
      <w:r w:rsidR="00ED469A">
        <w:fldChar w:fldCharType="separate"/>
      </w:r>
      <w:r w:rsidR="00C4720B">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63"/>
      <w:bookmarkEnd w:id="464"/>
      <w:bookmarkEnd w:id="465"/>
      <w:bookmarkEnd w:id="466"/>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E3AA502" w:rsidR="007C39C1" w:rsidRDefault="007C39C1" w:rsidP="007C39C1">
      <w:pPr>
        <w:pStyle w:val="Caption"/>
        <w:spacing w:before="120"/>
      </w:pPr>
      <w:bookmarkStart w:id="467" w:name="_Toc440039080"/>
      <w:bookmarkStart w:id="468" w:name="_Toc3566431"/>
      <w:bookmarkStart w:id="469" w:name="_Toc34747434"/>
      <w:bookmarkStart w:id="470" w:name="_Toc69254860"/>
      <w:r>
        <w:t xml:space="preserve">Table </w:t>
      </w:r>
      <w:r w:rsidR="00ED469A">
        <w:fldChar w:fldCharType="begin"/>
      </w:r>
      <w:r w:rsidR="00ED469A">
        <w:instrText xml:space="preserve"> SEQ Table \* ARABIC </w:instrText>
      </w:r>
      <w:r w:rsidR="00ED469A">
        <w:fldChar w:fldCharType="separate"/>
      </w:r>
      <w:r w:rsidR="00C4720B">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7"/>
      <w:bookmarkEnd w:id="468"/>
      <w:bookmarkEnd w:id="469"/>
      <w:bookmarkEnd w:id="470"/>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826200" w:rsidR="007C39C1" w:rsidRDefault="007C39C1" w:rsidP="007C39C1">
      <w:pPr>
        <w:pStyle w:val="Caption"/>
        <w:spacing w:before="120"/>
      </w:pPr>
      <w:bookmarkStart w:id="471" w:name="_Toc440039081"/>
      <w:bookmarkStart w:id="472" w:name="_Toc3566432"/>
      <w:bookmarkStart w:id="473" w:name="_Toc34747435"/>
      <w:bookmarkStart w:id="474" w:name="_Toc69254861"/>
      <w:r>
        <w:t xml:space="preserve">Table </w:t>
      </w:r>
      <w:r w:rsidR="00ED469A">
        <w:fldChar w:fldCharType="begin"/>
      </w:r>
      <w:r w:rsidR="00ED469A">
        <w:instrText xml:space="preserve"> SEQ Table \* ARABIC </w:instrText>
      </w:r>
      <w:r w:rsidR="00ED469A">
        <w:fldChar w:fldCharType="separate"/>
      </w:r>
      <w:r w:rsidR="00C4720B">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71"/>
      <w:bookmarkEnd w:id="472"/>
      <w:bookmarkEnd w:id="473"/>
      <w:bookmarkEnd w:id="474"/>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682724A0" w:rsidR="007C39C1" w:rsidRDefault="007C39C1" w:rsidP="007C39C1">
      <w:pPr>
        <w:pStyle w:val="Caption"/>
        <w:spacing w:before="120"/>
      </w:pPr>
      <w:bookmarkStart w:id="475" w:name="_Toc440039082"/>
      <w:bookmarkStart w:id="476" w:name="_Toc3566433"/>
      <w:bookmarkStart w:id="477" w:name="_Toc34747436"/>
      <w:bookmarkStart w:id="478" w:name="_Toc69254862"/>
      <w:r>
        <w:t xml:space="preserve">Table </w:t>
      </w:r>
      <w:r w:rsidR="00ED469A">
        <w:fldChar w:fldCharType="begin"/>
      </w:r>
      <w:r w:rsidR="00ED469A">
        <w:instrText xml:space="preserve"> SEQ Table \* ARABIC </w:instrText>
      </w:r>
      <w:r w:rsidR="00ED469A">
        <w:fldChar w:fldCharType="separate"/>
      </w:r>
      <w:r w:rsidR="00C4720B">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75"/>
      <w:bookmarkEnd w:id="476"/>
      <w:bookmarkEnd w:id="477"/>
      <w:bookmarkEnd w:id="47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096CE48" w:rsidR="007C39C1" w:rsidRDefault="007C39C1" w:rsidP="007C39C1">
      <w:pPr>
        <w:pStyle w:val="Caption"/>
        <w:spacing w:before="120"/>
      </w:pPr>
      <w:bookmarkStart w:id="479" w:name="_Toc440039083"/>
      <w:bookmarkStart w:id="480" w:name="_Toc3566434"/>
      <w:bookmarkStart w:id="481" w:name="_Toc34747437"/>
      <w:bookmarkStart w:id="482" w:name="_Toc69254863"/>
      <w:r>
        <w:t xml:space="preserve">Table </w:t>
      </w:r>
      <w:r w:rsidR="00ED469A">
        <w:fldChar w:fldCharType="begin"/>
      </w:r>
      <w:r w:rsidR="00ED469A">
        <w:instrText xml:space="preserve"> SEQ Table \* ARABIC </w:instrText>
      </w:r>
      <w:r w:rsidR="00ED469A">
        <w:fldChar w:fldCharType="separate"/>
      </w:r>
      <w:r w:rsidR="00C4720B">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79"/>
      <w:bookmarkEnd w:id="480"/>
      <w:bookmarkEnd w:id="481"/>
      <w:bookmarkEnd w:id="482"/>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67D02BE3" w:rsidR="007C39C1" w:rsidRDefault="007C39C1" w:rsidP="007C39C1">
      <w:pPr>
        <w:pStyle w:val="Caption"/>
        <w:spacing w:before="120"/>
      </w:pPr>
      <w:bookmarkStart w:id="483" w:name="_Toc440039084"/>
      <w:bookmarkStart w:id="484" w:name="_Toc3566435"/>
      <w:bookmarkStart w:id="485" w:name="_Toc34747438"/>
      <w:bookmarkStart w:id="486" w:name="_Toc69254864"/>
      <w:r>
        <w:t xml:space="preserve">Table </w:t>
      </w:r>
      <w:r w:rsidR="00ED469A">
        <w:fldChar w:fldCharType="begin"/>
      </w:r>
      <w:r w:rsidR="00ED469A">
        <w:instrText xml:space="preserve"> SEQ Table \* ARABIC </w:instrText>
      </w:r>
      <w:r w:rsidR="00ED469A">
        <w:fldChar w:fldCharType="separate"/>
      </w:r>
      <w:r w:rsidR="00C4720B">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83"/>
      <w:bookmarkEnd w:id="484"/>
      <w:bookmarkEnd w:id="485"/>
      <w:bookmarkEnd w:id="486"/>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2BB94C56" w:rsidR="007C39C1" w:rsidRDefault="007C39C1" w:rsidP="007C39C1">
      <w:pPr>
        <w:pStyle w:val="Caption"/>
        <w:spacing w:before="120"/>
      </w:pPr>
      <w:bookmarkStart w:id="487" w:name="_Toc440039085"/>
      <w:bookmarkStart w:id="488" w:name="_Toc3566436"/>
      <w:bookmarkStart w:id="489" w:name="_Toc34747439"/>
      <w:bookmarkStart w:id="490" w:name="_Toc69254865"/>
      <w:r>
        <w:t xml:space="preserve">Table </w:t>
      </w:r>
      <w:r w:rsidR="00ED469A">
        <w:fldChar w:fldCharType="begin"/>
      </w:r>
      <w:r w:rsidR="00ED469A">
        <w:instrText xml:space="preserve"> SEQ Table \* ARABIC </w:instrText>
      </w:r>
      <w:r w:rsidR="00ED469A">
        <w:fldChar w:fldCharType="separate"/>
      </w:r>
      <w:r w:rsidR="00C4720B">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87"/>
      <w:bookmarkEnd w:id="488"/>
      <w:bookmarkEnd w:id="489"/>
      <w:bookmarkEnd w:id="490"/>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45017C8D" w:rsidR="007C39C1" w:rsidRDefault="007C39C1" w:rsidP="007C39C1">
      <w:pPr>
        <w:pStyle w:val="Caption"/>
        <w:spacing w:before="120"/>
      </w:pPr>
      <w:bookmarkStart w:id="491" w:name="_Toc440039086"/>
      <w:bookmarkStart w:id="492" w:name="_Toc3566437"/>
      <w:bookmarkStart w:id="493" w:name="_Toc34747440"/>
      <w:bookmarkStart w:id="494" w:name="_Toc69254866"/>
      <w:r>
        <w:t xml:space="preserve">Table </w:t>
      </w:r>
      <w:r w:rsidR="00ED469A">
        <w:fldChar w:fldCharType="begin"/>
      </w:r>
      <w:r w:rsidR="00ED469A">
        <w:instrText xml:space="preserve"> SEQ Table \* ARABIC </w:instrText>
      </w:r>
      <w:r w:rsidR="00ED469A">
        <w:fldChar w:fldCharType="separate"/>
      </w:r>
      <w:r w:rsidR="00C4720B">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91"/>
      <w:bookmarkEnd w:id="492"/>
      <w:bookmarkEnd w:id="493"/>
      <w:bookmarkEnd w:id="494"/>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95" w:name="_Toc440038865"/>
      <w:bookmarkStart w:id="496" w:name="_Toc3556965"/>
      <w:bookmarkStart w:id="497" w:name="_Toc34747215"/>
      <w:bookmarkStart w:id="498" w:name="_Toc6925448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95"/>
      <w:bookmarkEnd w:id="496"/>
      <w:bookmarkEnd w:id="497"/>
      <w:bookmarkEnd w:id="498"/>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499" w:name="_Toc440038866"/>
      <w:bookmarkStart w:id="500" w:name="_Toc3556966"/>
      <w:bookmarkStart w:id="501" w:name="_Toc34747216"/>
      <w:bookmarkStart w:id="502" w:name="_Toc6925448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99"/>
      <w:bookmarkEnd w:id="500"/>
      <w:bookmarkEnd w:id="501"/>
      <w:bookmarkEnd w:id="502"/>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Engineers choose which attributes they need to store</w:t>
      </w:r>
      <w:del w:id="503" w:author="Dr. Carsten Franke" w:date="2021-04-12T19:52:00Z">
        <w:r w:rsidRPr="009C29E3" w:rsidDel="00561E80">
          <w:delText>,</w:delText>
        </w:r>
      </w:del>
      <w:r w:rsidRPr="009C29E3">
        <w:t xml:space="preserv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xml:space="preserve">, but </w:t>
      </w:r>
      <w:ins w:id="504" w:author="Dr. Carsten Franke" w:date="2021-04-12T19:52:00Z">
        <w:r w:rsidR="00561E80">
          <w:t xml:space="preserve">it </w:t>
        </w:r>
      </w:ins>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505" w:name="_Toc440038867"/>
      <w:bookmarkStart w:id="506" w:name="_Toc3556967"/>
      <w:bookmarkStart w:id="507" w:name="_Toc34747217"/>
      <w:bookmarkStart w:id="508" w:name="_Toc6925448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505"/>
      <w:bookmarkEnd w:id="506"/>
      <w:bookmarkEnd w:id="507"/>
      <w:bookmarkEnd w:id="50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509" w:name="_Toc440038868"/>
      <w:bookmarkStart w:id="510" w:name="_Toc3556968"/>
      <w:bookmarkStart w:id="511" w:name="_Toc34747218"/>
      <w:bookmarkStart w:id="512" w:name="_Toc6925448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9"/>
      <w:bookmarkEnd w:id="510"/>
      <w:bookmarkEnd w:id="511"/>
      <w:bookmarkEnd w:id="51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Paragraph"/>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A6E34">
      <w:pPr>
        <w:pStyle w:val="ListParagraph"/>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Paragraph"/>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513" w:name="_Toc3556969"/>
      <w:bookmarkStart w:id="514" w:name="_Toc34747219"/>
      <w:bookmarkStart w:id="515" w:name="_Toc69254484"/>
      <w:r w:rsidRPr="007055D9">
        <w:lastRenderedPageBreak/>
        <w:t>0D connections</w:t>
      </w:r>
      <w:bookmarkEnd w:id="513"/>
      <w:bookmarkEnd w:id="514"/>
      <w:bookmarkEnd w:id="515"/>
    </w:p>
    <w:p w14:paraId="25FFC0E6" w14:textId="77777777" w:rsidR="002E60CB" w:rsidRPr="00226A3F" w:rsidRDefault="002E60CB" w:rsidP="002E60CB">
      <w:pPr>
        <w:pStyle w:val="Heading2"/>
        <w:tabs>
          <w:tab w:val="clear" w:pos="576"/>
          <w:tab w:val="left" w:pos="567"/>
          <w:tab w:val="num" w:pos="1134"/>
        </w:tabs>
        <w:ind w:left="578" w:hanging="578"/>
      </w:pPr>
      <w:bookmarkStart w:id="516" w:name="_Toc413359578"/>
      <w:bookmarkStart w:id="517" w:name="_Toc3556970"/>
      <w:bookmarkStart w:id="518" w:name="_Toc34747220"/>
      <w:bookmarkStart w:id="519" w:name="_Toc69254485"/>
      <w:r w:rsidRPr="00226A3F">
        <w:t>Generic Definitions</w:t>
      </w:r>
      <w:bookmarkEnd w:id="516"/>
      <w:bookmarkEnd w:id="517"/>
      <w:bookmarkEnd w:id="518"/>
      <w:bookmarkEnd w:id="519"/>
    </w:p>
    <w:p w14:paraId="5F980062" w14:textId="77777777" w:rsidR="002E60CB" w:rsidRPr="00226A3F" w:rsidRDefault="002E60CB" w:rsidP="00327322">
      <w:pPr>
        <w:pStyle w:val="Heading3"/>
      </w:pPr>
      <w:bookmarkStart w:id="520" w:name="_Toc413359579"/>
      <w:bookmarkStart w:id="521" w:name="_Ref428958711"/>
      <w:bookmarkStart w:id="522" w:name="_Toc3556971"/>
      <w:bookmarkStart w:id="523" w:name="_Toc34747221"/>
      <w:bookmarkStart w:id="524" w:name="_Toc69254486"/>
      <w:r w:rsidRPr="00226A3F">
        <w:t>Identification</w:t>
      </w:r>
      <w:bookmarkEnd w:id="520"/>
      <w:bookmarkEnd w:id="521"/>
      <w:bookmarkEnd w:id="522"/>
      <w:bookmarkEnd w:id="523"/>
      <w:bookmarkEnd w:id="52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BDBB97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C4720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C4720B" w:rsidRPr="00BD20ED">
              <w:rPr>
                <w:szCs w:val="34"/>
              </w:rPr>
              <w:t xml:space="preserve">Attribute </w:t>
            </w:r>
            <w:r w:rsidR="00C4720B" w:rsidRPr="00C4720B">
              <w:rPr>
                <w:rFonts w:ascii="Courier New" w:hAnsi="Courier New" w:cs="Courier New"/>
                <w:b/>
                <w:sz w:val="18"/>
                <w:szCs w:val="34"/>
                <w:highlight w:val="white"/>
              </w:rPr>
              <w:t>quality_control</w:t>
            </w:r>
            <w:r w:rsidR="00982500">
              <w:rPr>
                <w:sz w:val="20"/>
                <w:szCs w:val="20"/>
              </w:rPr>
              <w:fldChar w:fldCharType="end"/>
            </w:r>
          </w:p>
        </w:tc>
      </w:tr>
    </w:tbl>
    <w:p w14:paraId="67E60131" w14:textId="6664174C" w:rsidR="00646A0E" w:rsidRDefault="00646A0E" w:rsidP="00245478">
      <w:pPr>
        <w:pStyle w:val="Caption"/>
        <w:spacing w:before="120"/>
      </w:pPr>
      <w:bookmarkStart w:id="525" w:name="_Toc3566438"/>
      <w:bookmarkStart w:id="526" w:name="_Toc34747441"/>
      <w:bookmarkStart w:id="527" w:name="_Toc69254867"/>
      <w:r>
        <w:t xml:space="preserve">Table </w:t>
      </w:r>
      <w:r w:rsidR="00ED469A">
        <w:fldChar w:fldCharType="begin"/>
      </w:r>
      <w:r w:rsidR="00ED469A">
        <w:instrText xml:space="preserve"> SEQ Table \* ARABIC </w:instrText>
      </w:r>
      <w:r w:rsidR="00ED469A">
        <w:fldChar w:fldCharType="separate"/>
      </w:r>
      <w:r w:rsidR="00C4720B">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25"/>
      <w:bookmarkEnd w:id="526"/>
      <w:bookmarkEnd w:id="527"/>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528" w:name="_Ref414563154"/>
      <w:bookmarkStart w:id="529" w:name="_Toc3556972"/>
      <w:bookmarkStart w:id="530" w:name="_Toc34747222"/>
      <w:bookmarkStart w:id="531" w:name="_Toc69254487"/>
      <w:r w:rsidRPr="007055D9">
        <w:t>Location</w:t>
      </w:r>
      <w:bookmarkEnd w:id="528"/>
      <w:bookmarkEnd w:id="529"/>
      <w:bookmarkEnd w:id="530"/>
      <w:bookmarkEnd w:id="53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5D6CF18D" w:rsidR="00431993" w:rsidRDefault="00431993" w:rsidP="00431993">
      <w:pPr>
        <w:pStyle w:val="Caption"/>
        <w:spacing w:before="120"/>
      </w:pPr>
      <w:bookmarkStart w:id="532" w:name="_Toc3566439"/>
      <w:bookmarkStart w:id="533" w:name="_Toc34747442"/>
      <w:bookmarkStart w:id="534" w:name="_Toc69254868"/>
      <w:r>
        <w:t xml:space="preserve">Table </w:t>
      </w:r>
      <w:r w:rsidR="00ED469A">
        <w:fldChar w:fldCharType="begin"/>
      </w:r>
      <w:r w:rsidR="00ED469A">
        <w:instrText xml:space="preserve"> SEQ Table \* ARABIC </w:instrText>
      </w:r>
      <w:r w:rsidR="00ED469A">
        <w:fldChar w:fldCharType="separate"/>
      </w:r>
      <w:r w:rsidR="00C4720B">
        <w:rPr>
          <w:noProof/>
        </w:rPr>
        <w:t>32</w:t>
      </w:r>
      <w:r w:rsidR="00ED469A">
        <w:fldChar w:fldCharType="end"/>
      </w:r>
      <w:r>
        <w:t xml:space="preserve">: Text values of element </w:t>
      </w:r>
      <w:r w:rsidRPr="00431993">
        <w:rPr>
          <w:rStyle w:val="elementdeftypeChar"/>
          <w:b/>
          <w:i w:val="0"/>
        </w:rPr>
        <w:t>&lt;loc&gt;</w:t>
      </w:r>
      <w:bookmarkEnd w:id="532"/>
      <w:bookmarkEnd w:id="533"/>
      <w:bookmarkEnd w:id="53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535" w:name="_Toc428279359"/>
      <w:bookmarkStart w:id="536" w:name="_Toc428456096"/>
      <w:bookmarkStart w:id="537" w:name="_Toc428537060"/>
      <w:bookmarkStart w:id="538" w:name="_Toc428969379"/>
      <w:bookmarkStart w:id="539" w:name="_Toc429052770"/>
      <w:bookmarkStart w:id="540" w:name="_Direction"/>
      <w:bookmarkStart w:id="541" w:name="_Ref400880511"/>
      <w:bookmarkStart w:id="542" w:name="_Toc413359581"/>
      <w:bookmarkStart w:id="543" w:name="_Toc3556973"/>
      <w:bookmarkStart w:id="544" w:name="_Toc34747223"/>
      <w:bookmarkStart w:id="545" w:name="_Toc69254488"/>
      <w:bookmarkEnd w:id="535"/>
      <w:bookmarkEnd w:id="536"/>
      <w:bookmarkEnd w:id="537"/>
      <w:bookmarkEnd w:id="538"/>
      <w:bookmarkEnd w:id="539"/>
      <w:bookmarkEnd w:id="540"/>
      <w:r>
        <w:t>Direc</w:t>
      </w:r>
      <w:r w:rsidRPr="00226A3F">
        <w:t>tion</w:t>
      </w:r>
      <w:bookmarkEnd w:id="541"/>
      <w:bookmarkEnd w:id="542"/>
      <w:bookmarkEnd w:id="543"/>
      <w:bookmarkEnd w:id="544"/>
      <w:bookmarkEnd w:id="545"/>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17A4D69" w:rsidR="002E60CB" w:rsidRPr="009366C1" w:rsidRDefault="002E60CB" w:rsidP="00245478">
      <w:pPr>
        <w:pStyle w:val="Caption"/>
        <w:spacing w:before="120"/>
      </w:pPr>
      <w:bookmarkStart w:id="546" w:name="_Toc3566440"/>
      <w:bookmarkStart w:id="547" w:name="_Toc34747443"/>
      <w:bookmarkStart w:id="548" w:name="_Toc69254869"/>
      <w:r w:rsidRPr="009366C1">
        <w:t xml:space="preserve">Table </w:t>
      </w:r>
      <w:r w:rsidR="00ED469A">
        <w:fldChar w:fldCharType="begin"/>
      </w:r>
      <w:r w:rsidR="00ED469A">
        <w:instrText xml:space="preserve"> SEQ Table \* ARABIC </w:instrText>
      </w:r>
      <w:r w:rsidR="00ED469A">
        <w:fldChar w:fldCharType="separate"/>
      </w:r>
      <w:r w:rsidR="00C4720B">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46"/>
      <w:bookmarkEnd w:id="547"/>
      <w:bookmarkEnd w:id="548"/>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549" w:name="_Toc428279361"/>
      <w:bookmarkStart w:id="550" w:name="_Toc428456098"/>
      <w:bookmarkStart w:id="551" w:name="_Toc3556974"/>
      <w:bookmarkStart w:id="552" w:name="_Toc34747224"/>
      <w:bookmarkStart w:id="553" w:name="_Toc69254489"/>
      <w:bookmarkEnd w:id="549"/>
      <w:bookmarkEnd w:id="550"/>
      <w:r w:rsidRPr="00736820">
        <w:t>Type</w:t>
      </w:r>
      <w:r w:rsidRPr="007055D9">
        <w:t xml:space="preserve"> Specification</w:t>
      </w:r>
      <w:bookmarkEnd w:id="551"/>
      <w:bookmarkEnd w:id="552"/>
      <w:bookmarkEnd w:id="55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69756C83"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A75C47E"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0DA84363" w14:textId="04D6EADA" w:rsidR="001251B7" w:rsidRPr="00226A3F" w:rsidRDefault="001251B7" w:rsidP="00D803E1">
      <w:pPr>
        <w:pStyle w:val="Caption"/>
        <w:spacing w:before="120"/>
      </w:pPr>
      <w:bookmarkStart w:id="554" w:name="_Toc3566441"/>
      <w:bookmarkStart w:id="555" w:name="_Toc34747444"/>
      <w:bookmarkStart w:id="556" w:name="_Toc69254870"/>
      <w:r>
        <w:t xml:space="preserve">Table </w:t>
      </w:r>
      <w:r w:rsidR="00ED469A">
        <w:fldChar w:fldCharType="begin"/>
      </w:r>
      <w:r w:rsidR="00ED469A">
        <w:instrText xml:space="preserve"> SEQ Table \* ARABIC </w:instrText>
      </w:r>
      <w:r w:rsidR="00ED469A">
        <w:fldChar w:fldCharType="separate"/>
      </w:r>
      <w:r w:rsidR="00C4720B">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54"/>
      <w:bookmarkEnd w:id="555"/>
      <w:bookmarkEnd w:id="55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57" w:name="_Ref428355238"/>
      <w:bookmarkStart w:id="558" w:name="_Toc3556975"/>
      <w:bookmarkStart w:id="559" w:name="_Toc34747225"/>
      <w:bookmarkStart w:id="560" w:name="_Toc69254490"/>
      <w:r w:rsidRPr="007055D9">
        <w:t xml:space="preserve">Spot </w:t>
      </w:r>
      <w:r w:rsidR="002E657F">
        <w:t>W</w:t>
      </w:r>
      <w:r w:rsidRPr="007055D9">
        <w:t>elds</w:t>
      </w:r>
      <w:bookmarkEnd w:id="557"/>
      <w:bookmarkEnd w:id="558"/>
      <w:bookmarkEnd w:id="559"/>
      <w:bookmarkEnd w:id="56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1F9CA6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E43915A" w14:textId="7885D2DB" w:rsidR="002E60CB" w:rsidRPr="00226A3F" w:rsidRDefault="002D3000" w:rsidP="002D3000">
      <w:pPr>
        <w:pStyle w:val="Caption"/>
        <w:spacing w:before="120"/>
      </w:pPr>
      <w:bookmarkStart w:id="561" w:name="_Toc3566442"/>
      <w:bookmarkStart w:id="562" w:name="_Toc34747445"/>
      <w:bookmarkStart w:id="563" w:name="_Toc69254871"/>
      <w:r>
        <w:lastRenderedPageBreak/>
        <w:t xml:space="preserve">Table </w:t>
      </w:r>
      <w:r w:rsidR="00ED469A">
        <w:fldChar w:fldCharType="begin"/>
      </w:r>
      <w:r w:rsidR="00ED469A">
        <w:instrText xml:space="preserve"> SEQ Table \* ARABIC </w:instrText>
      </w:r>
      <w:r w:rsidR="00ED469A">
        <w:fldChar w:fldCharType="separate"/>
      </w:r>
      <w:r w:rsidR="00C4720B">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61"/>
      <w:bookmarkEnd w:id="562"/>
      <w:bookmarkEnd w:id="563"/>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887442B" w:rsidR="00373977" w:rsidRDefault="00373977" w:rsidP="00D06BDF">
      <w:pPr>
        <w:pStyle w:val="Caption"/>
        <w:spacing w:before="120"/>
      </w:pPr>
      <w:bookmarkStart w:id="564" w:name="_Toc3566443"/>
      <w:bookmarkStart w:id="565" w:name="_Toc34747446"/>
      <w:bookmarkStart w:id="566" w:name="_Toc69254872"/>
      <w:r>
        <w:t xml:space="preserve">Table </w:t>
      </w:r>
      <w:r w:rsidR="00ED469A">
        <w:fldChar w:fldCharType="begin"/>
      </w:r>
      <w:r w:rsidR="00ED469A">
        <w:instrText xml:space="preserve"> SEQ Table \* ARABIC </w:instrText>
      </w:r>
      <w:r w:rsidR="00ED469A">
        <w:fldChar w:fldCharType="separate"/>
      </w:r>
      <w:r w:rsidR="00C4720B">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64"/>
      <w:bookmarkEnd w:id="565"/>
      <w:bookmarkEnd w:id="566"/>
    </w:p>
    <w:p w14:paraId="016DA537" w14:textId="691617FA" w:rsidR="002E60CB" w:rsidRPr="007055D9" w:rsidRDefault="002E60CB" w:rsidP="002E60CB">
      <w:pPr>
        <w:pStyle w:val="Heading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67" w:name="_Toc3556976"/>
      <w:bookmarkStart w:id="568" w:name="_Toc34747226"/>
      <w:bookmarkStart w:id="569" w:name="_Toc69254491"/>
      <w:r w:rsidRPr="007055D9">
        <w:t>Robscans</w:t>
      </w:r>
      <w:bookmarkEnd w:id="567"/>
      <w:bookmarkEnd w:id="568"/>
      <w:bookmarkEnd w:id="569"/>
    </w:p>
    <w:bookmarkEnd w:id="419"/>
    <w:bookmarkEnd w:id="420"/>
    <w:p w14:paraId="469062A2" w14:textId="02C980AF" w:rsidR="002E60CB" w:rsidRPr="00226A3F" w:rsidRDefault="002E60CB" w:rsidP="008F5F84">
      <w:pPr>
        <w:jc w:val="both"/>
      </w:pPr>
      <w:r w:rsidRPr="00226A3F">
        <w:t xml:space="preserve">A Robscan is a pattern of arbitrary shape, drawn onto the flange partners by a laser optic. Such a shape has a length and width </w:t>
      </w:r>
      <w:del w:id="570" w:author="Dr. Carsten Franke" w:date="2021-04-14T01:22:00Z">
        <w:r w:rsidRPr="00226A3F" w:rsidDel="00F21DA3">
          <w:delText>significant</w:delText>
        </w:r>
      </w:del>
      <w:ins w:id="571" w:author="Dr. Carsten Franke" w:date="2021-04-14T01:22:00Z">
        <w:r w:rsidR="00F21DA3" w:rsidRPr="00226A3F">
          <w:t>significantly</w:t>
        </w:r>
      </w:ins>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02C86B66" w:rsidR="002E60CB" w:rsidRPr="00226A3F" w:rsidRDefault="002E60CB" w:rsidP="002E60CB">
      <w:pPr>
        <w:pStyle w:val="Caption"/>
      </w:pPr>
      <w:bookmarkStart w:id="572" w:name="_Ref401160011"/>
      <w:bookmarkStart w:id="573" w:name="_Toc413359628"/>
      <w:bookmarkStart w:id="574" w:name="_Toc3557087"/>
      <w:bookmarkStart w:id="575" w:name="_Toc34747338"/>
      <w:bookmarkStart w:id="576" w:name="_Toc69255774"/>
      <w:r w:rsidRPr="00226A3F">
        <w:t xml:space="preserve">Figure </w:t>
      </w:r>
      <w:r w:rsidR="00406B64">
        <w:fldChar w:fldCharType="begin"/>
      </w:r>
      <w:r w:rsidR="00406B64">
        <w:instrText xml:space="preserve"> SEQ Figure \* ARABIC </w:instrText>
      </w:r>
      <w:r w:rsidR="00406B64">
        <w:fldChar w:fldCharType="separate"/>
      </w:r>
      <w:r w:rsidR="00C4720B">
        <w:rPr>
          <w:noProof/>
        </w:rPr>
        <w:t>8</w:t>
      </w:r>
      <w:r w:rsidR="00406B64">
        <w:fldChar w:fldCharType="end"/>
      </w:r>
      <w:bookmarkEnd w:id="57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73"/>
      <w:bookmarkEnd w:id="574"/>
      <w:bookmarkEnd w:id="575"/>
      <w:bookmarkEnd w:id="57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ins w:id="577" w:author="Dr. Carsten Franke" w:date="2021-04-14T01:23:00Z">
        <w:r w:rsidR="0041115F">
          <w:t>,</w:t>
        </w:r>
      </w:ins>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23F31E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5948EFF" w14:textId="6265CACD" w:rsidR="00E65740" w:rsidRPr="00226A3F" w:rsidRDefault="00B66E76" w:rsidP="00174031">
      <w:pPr>
        <w:pStyle w:val="Caption"/>
        <w:spacing w:before="120"/>
      </w:pPr>
      <w:bookmarkStart w:id="578" w:name="_Toc3566444"/>
      <w:bookmarkStart w:id="579" w:name="_Toc34747447"/>
      <w:bookmarkStart w:id="580" w:name="_Toc69254873"/>
      <w:r>
        <w:t xml:space="preserve">Table </w:t>
      </w:r>
      <w:r w:rsidR="00ED469A">
        <w:fldChar w:fldCharType="begin"/>
      </w:r>
      <w:r w:rsidR="00ED469A">
        <w:instrText xml:space="preserve"> SEQ Table \* ARABIC </w:instrText>
      </w:r>
      <w:r w:rsidR="00ED469A">
        <w:fldChar w:fldCharType="separate"/>
      </w:r>
      <w:r w:rsidR="00C4720B">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78"/>
      <w:bookmarkEnd w:id="579"/>
      <w:bookmarkEnd w:id="580"/>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D66D09C" w:rsidR="002E60CB" w:rsidRDefault="002E60CB" w:rsidP="004B2578">
      <w:pPr>
        <w:pStyle w:val="Caption"/>
        <w:spacing w:before="120"/>
      </w:pPr>
      <w:bookmarkStart w:id="581" w:name="_Toc3566445"/>
      <w:bookmarkStart w:id="582" w:name="_Toc34747448"/>
      <w:bookmarkStart w:id="583" w:name="_Toc69254874"/>
      <w:r>
        <w:t xml:space="preserve">Table </w:t>
      </w:r>
      <w:r w:rsidR="00ED469A">
        <w:fldChar w:fldCharType="begin"/>
      </w:r>
      <w:r w:rsidR="00ED469A">
        <w:instrText xml:space="preserve"> SEQ Table \* ARABIC </w:instrText>
      </w:r>
      <w:r w:rsidR="00ED469A">
        <w:fldChar w:fldCharType="separate"/>
      </w:r>
      <w:r w:rsidR="00C4720B">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81"/>
      <w:bookmarkEnd w:id="582"/>
      <w:bookmarkEnd w:id="583"/>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7A6E34">
      <w:pPr>
        <w:numPr>
          <w:ilvl w:val="0"/>
          <w:numId w:val="21"/>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971F7FA" w:rsidR="002E60CB" w:rsidRDefault="00AA6A7E" w:rsidP="004B2578">
      <w:pPr>
        <w:pStyle w:val="Caption"/>
        <w:spacing w:before="120"/>
      </w:pPr>
      <w:bookmarkStart w:id="584" w:name="_Toc3566446"/>
      <w:bookmarkStart w:id="585" w:name="_Toc34747449"/>
      <w:bookmarkStart w:id="586" w:name="_Toc69254875"/>
      <w:r>
        <w:t xml:space="preserve">Table </w:t>
      </w:r>
      <w:r w:rsidR="00ED469A">
        <w:fldChar w:fldCharType="begin"/>
      </w:r>
      <w:r w:rsidR="00ED469A">
        <w:instrText xml:space="preserve"> SEQ Table \* ARABIC </w:instrText>
      </w:r>
      <w:r w:rsidR="00ED469A">
        <w:fldChar w:fldCharType="separate"/>
      </w:r>
      <w:r w:rsidR="00C4720B">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584"/>
      <w:bookmarkEnd w:id="585"/>
      <w:bookmarkEnd w:id="586"/>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820C6B9"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C4720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87" w:name="_Toc428279365"/>
      <w:bookmarkStart w:id="588" w:name="_Toc428456102"/>
      <w:bookmarkStart w:id="589" w:name="_Toc428537065"/>
      <w:bookmarkStart w:id="590" w:name="_Toc428969384"/>
      <w:bookmarkStart w:id="591" w:name="_Toc429052775"/>
      <w:bookmarkStart w:id="592" w:name="_Toc413359585"/>
      <w:bookmarkStart w:id="593" w:name="_Toc3556977"/>
      <w:bookmarkStart w:id="594" w:name="_Toc34747227"/>
      <w:bookmarkStart w:id="595" w:name="_Toc69254492"/>
      <w:bookmarkEnd w:id="587"/>
      <w:bookmarkEnd w:id="588"/>
      <w:bookmarkEnd w:id="589"/>
      <w:bookmarkEnd w:id="590"/>
      <w:bookmarkEnd w:id="591"/>
      <w:r w:rsidRPr="00226A3F">
        <w:t>Rivets</w:t>
      </w:r>
      <w:bookmarkEnd w:id="592"/>
      <w:bookmarkEnd w:id="593"/>
      <w:bookmarkEnd w:id="594"/>
      <w:bookmarkEnd w:id="59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752041E0"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2095739F" w14:textId="4E25A682" w:rsidR="002E60CB" w:rsidRDefault="00753389" w:rsidP="00753389">
      <w:pPr>
        <w:pStyle w:val="Caption"/>
        <w:spacing w:before="120"/>
      </w:pPr>
      <w:bookmarkStart w:id="596" w:name="_Toc3566447"/>
      <w:bookmarkStart w:id="597" w:name="_Toc34747450"/>
      <w:bookmarkStart w:id="598" w:name="_Toc69254876"/>
      <w:r>
        <w:t xml:space="preserve">Table </w:t>
      </w:r>
      <w:r w:rsidR="00ED469A">
        <w:fldChar w:fldCharType="begin"/>
      </w:r>
      <w:r w:rsidR="00ED469A">
        <w:instrText xml:space="preserve"> SEQ Table \* ARABIC </w:instrText>
      </w:r>
      <w:r w:rsidR="00ED469A">
        <w:fldChar w:fldCharType="separate"/>
      </w:r>
      <w:r w:rsidR="00C4720B">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96"/>
      <w:bookmarkEnd w:id="597"/>
      <w:bookmarkEnd w:id="59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64A49AE" w:rsidR="002E60CB" w:rsidRDefault="002E60CB" w:rsidP="004B2578">
      <w:pPr>
        <w:pStyle w:val="Caption"/>
        <w:spacing w:before="120"/>
        <w:rPr>
          <w:rFonts w:ascii="Courier New" w:hAnsi="Courier New" w:cs="Courier New"/>
          <w:bCs w:val="0"/>
          <w:i/>
          <w:sz w:val="18"/>
          <w:szCs w:val="18"/>
        </w:rPr>
      </w:pPr>
      <w:bookmarkStart w:id="599" w:name="_Toc3566448"/>
      <w:bookmarkStart w:id="600" w:name="_Toc34747451"/>
      <w:bookmarkStart w:id="601" w:name="_Toc69254877"/>
      <w:r>
        <w:t xml:space="preserve">Table </w:t>
      </w:r>
      <w:r w:rsidR="00ED469A">
        <w:fldChar w:fldCharType="begin"/>
      </w:r>
      <w:r w:rsidR="00ED469A">
        <w:instrText xml:space="preserve"> SEQ Table \* ARABIC </w:instrText>
      </w:r>
      <w:r w:rsidR="00ED469A">
        <w:fldChar w:fldCharType="separate"/>
      </w:r>
      <w:r w:rsidR="00C4720B">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99"/>
      <w:bookmarkEnd w:id="600"/>
      <w:bookmarkEnd w:id="601"/>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F96C34" w:rsidR="00A1530E" w:rsidRDefault="00A1530E" w:rsidP="00894B86">
      <w:pPr>
        <w:pStyle w:val="Caption"/>
        <w:rPr>
          <w:b w:val="0"/>
        </w:rPr>
      </w:pPr>
      <w:r w:rsidRPr="00A1530E">
        <w:rPr>
          <w:b w:val="0"/>
          <w:i/>
        </w:rPr>
        <w:t>Source of image:</w:t>
      </w:r>
      <w:r w:rsidRPr="00A1530E">
        <w:rPr>
          <w:b w:val="0"/>
        </w:rPr>
        <w:t xml:space="preserve"> </w:t>
      </w:r>
      <w:hyperlink r:id="rId44" w:history="1">
        <w:r w:rsidRPr="0078423A">
          <w:rPr>
            <w:rStyle w:val="Hyperlink"/>
            <w:b w:val="0"/>
          </w:rPr>
          <w:t>http://sfsintecusa.com/files/2011/09/Rivet-Brochure-Feb-2011.pdf</w:t>
        </w:r>
      </w:hyperlink>
    </w:p>
    <w:p w14:paraId="030610B1" w14:textId="3DFC0788" w:rsidR="00894B86" w:rsidRPr="00894B86" w:rsidRDefault="00894B86" w:rsidP="00894B86">
      <w:pPr>
        <w:pStyle w:val="Caption"/>
      </w:pPr>
      <w:bookmarkStart w:id="602" w:name="_Toc3557088"/>
      <w:bookmarkStart w:id="603" w:name="_Toc34747339"/>
      <w:bookmarkStart w:id="604" w:name="_Toc69255775"/>
      <w:r>
        <w:t xml:space="preserve">Figure </w:t>
      </w:r>
      <w:r w:rsidR="00406B64">
        <w:fldChar w:fldCharType="begin"/>
      </w:r>
      <w:r w:rsidR="00406B64">
        <w:instrText xml:space="preserve"> SEQ Figure \* ARABIC </w:instrText>
      </w:r>
      <w:r w:rsidR="00406B64">
        <w:fldChar w:fldCharType="separate"/>
      </w:r>
      <w:r w:rsidR="00C4720B">
        <w:rPr>
          <w:noProof/>
        </w:rPr>
        <w:t>9</w:t>
      </w:r>
      <w:r w:rsidR="00406B64">
        <w:fldChar w:fldCharType="end"/>
      </w:r>
      <w:r>
        <w:t>: Rivet head types</w:t>
      </w:r>
      <w:bookmarkEnd w:id="602"/>
      <w:bookmarkEnd w:id="603"/>
      <w:bookmarkEnd w:id="604"/>
    </w:p>
    <w:p w14:paraId="7F37EEC1" w14:textId="593BCFD1" w:rsidR="00E75E50" w:rsidRPr="0033379A" w:rsidRDefault="00E75E50" w:rsidP="007A6E34">
      <w:pPr>
        <w:pStyle w:val="ListParagraph"/>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r w:rsidRPr="00E75E50">
        <w:rPr>
          <w:rStyle w:val="elementdeftypeChar"/>
          <w:rFonts w:eastAsia="Calibri"/>
        </w:rPr>
        <w:t>head_height</w:t>
      </w:r>
      <w:r w:rsidRPr="000B11EA">
        <w:t>: the height of the head.</w:t>
      </w:r>
    </w:p>
    <w:p w14:paraId="3598EA69" w14:textId="127C1361" w:rsidR="002E60CB" w:rsidRDefault="00894B86" w:rsidP="007A6E34">
      <w:pPr>
        <w:numPr>
          <w:ilvl w:val="0"/>
          <w:numId w:val="21"/>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7A6E34">
      <w:pPr>
        <w:numPr>
          <w:ilvl w:val="0"/>
          <w:numId w:val="21"/>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7A6E34">
      <w:pPr>
        <w:numPr>
          <w:ilvl w:val="0"/>
          <w:numId w:val="21"/>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57482F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C4720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5484AB2" w:rsidR="002E60CB" w:rsidRDefault="002E60CB" w:rsidP="00420351">
      <w:pPr>
        <w:pStyle w:val="Caption"/>
        <w:keepNext/>
        <w:keepLines/>
        <w:spacing w:before="120"/>
      </w:pPr>
      <w:bookmarkStart w:id="605" w:name="_Toc3566449"/>
      <w:bookmarkStart w:id="606" w:name="_Toc34747452"/>
      <w:bookmarkStart w:id="607" w:name="_Toc69254878"/>
      <w:r>
        <w:t xml:space="preserve">Table </w:t>
      </w:r>
      <w:r w:rsidR="00ED469A">
        <w:fldChar w:fldCharType="begin"/>
      </w:r>
      <w:r w:rsidR="00ED469A">
        <w:instrText xml:space="preserve"> SEQ Table \* ARABIC </w:instrText>
      </w:r>
      <w:r w:rsidR="00ED469A">
        <w:fldChar w:fldCharType="separate"/>
      </w:r>
      <w:r w:rsidR="00C4720B">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05"/>
      <w:bookmarkEnd w:id="606"/>
      <w:bookmarkEnd w:id="607"/>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608" w:name="_Toc428279367"/>
      <w:bookmarkStart w:id="609" w:name="_Toc428456104"/>
      <w:bookmarkStart w:id="610" w:name="_Toc428537067"/>
      <w:bookmarkStart w:id="611" w:name="_Toc428969386"/>
      <w:bookmarkStart w:id="612" w:name="_Toc429052777"/>
      <w:bookmarkStart w:id="613" w:name="_Toc413359586"/>
      <w:bookmarkStart w:id="614" w:name="_Toc3556978"/>
      <w:bookmarkStart w:id="615" w:name="_Toc34747228"/>
      <w:bookmarkStart w:id="616" w:name="_Toc69254493"/>
      <w:bookmarkEnd w:id="608"/>
      <w:bookmarkEnd w:id="609"/>
      <w:bookmarkEnd w:id="610"/>
      <w:bookmarkEnd w:id="611"/>
      <w:bookmarkEnd w:id="612"/>
      <w:r>
        <w:t>Blind</w:t>
      </w:r>
      <w:r w:rsidRPr="00942FED">
        <w:t xml:space="preserve"> Rivets</w:t>
      </w:r>
      <w:bookmarkEnd w:id="613"/>
      <w:bookmarkEnd w:id="614"/>
      <w:bookmarkEnd w:id="615"/>
      <w:bookmarkEnd w:id="61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F4AA3D0" w:rsidR="007A42B3" w:rsidRDefault="00753389" w:rsidP="00753389">
      <w:pPr>
        <w:pStyle w:val="Caption"/>
        <w:spacing w:before="120"/>
      </w:pPr>
      <w:bookmarkStart w:id="617" w:name="_Toc3566450"/>
      <w:bookmarkStart w:id="618" w:name="_Toc34747453"/>
      <w:bookmarkStart w:id="619" w:name="_Toc69254879"/>
      <w:r>
        <w:t xml:space="preserve">Table </w:t>
      </w:r>
      <w:r w:rsidR="00ED469A">
        <w:fldChar w:fldCharType="begin"/>
      </w:r>
      <w:r w:rsidR="00ED469A">
        <w:instrText xml:space="preserve"> SEQ Table \* ARABIC </w:instrText>
      </w:r>
      <w:r w:rsidR="00ED469A">
        <w:fldChar w:fldCharType="separate"/>
      </w:r>
      <w:r w:rsidR="00C4720B">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17"/>
      <w:bookmarkEnd w:id="618"/>
      <w:bookmarkEnd w:id="619"/>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5">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D7B4F48" w:rsidR="000E1769" w:rsidRDefault="000E1769" w:rsidP="00F15D19">
      <w:pPr>
        <w:jc w:val="center"/>
        <w:rPr>
          <w:sz w:val="18"/>
        </w:rPr>
      </w:pPr>
      <w:r w:rsidRPr="000E1769">
        <w:rPr>
          <w:i/>
          <w:sz w:val="18"/>
        </w:rPr>
        <w:t>Source of image</w:t>
      </w:r>
      <w:r w:rsidRPr="000E1769">
        <w:rPr>
          <w:sz w:val="18"/>
        </w:rPr>
        <w:t xml:space="preserve">: </w:t>
      </w:r>
      <w:hyperlink r:id="rId47" w:history="1">
        <w:r w:rsidRPr="0078423A">
          <w:rPr>
            <w:rStyle w:val="Hyperlink"/>
            <w:sz w:val="18"/>
          </w:rPr>
          <w:t>http://www.stanleyengineeredfastening.com/brands/pop/rivets/selection-factors</w:t>
        </w:r>
      </w:hyperlink>
    </w:p>
    <w:p w14:paraId="3046A9AA" w14:textId="7784CADD" w:rsidR="00F15D19" w:rsidRDefault="00462FB6" w:rsidP="00462FB6">
      <w:pPr>
        <w:pStyle w:val="Caption"/>
      </w:pPr>
      <w:bookmarkStart w:id="620" w:name="_Toc3557089"/>
      <w:bookmarkStart w:id="621" w:name="_Toc34747340"/>
      <w:bookmarkStart w:id="622" w:name="_Toc69255776"/>
      <w:r>
        <w:t xml:space="preserve">Figure </w:t>
      </w:r>
      <w:r w:rsidR="00406B64">
        <w:fldChar w:fldCharType="begin"/>
      </w:r>
      <w:r w:rsidR="00406B64">
        <w:instrText xml:space="preserve"> SEQ Figure \* ARABIC </w:instrText>
      </w:r>
      <w:r w:rsidR="00406B64">
        <w:fldChar w:fldCharType="separate"/>
      </w:r>
      <w:r w:rsidR="00C4720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20"/>
      <w:bookmarkEnd w:id="621"/>
      <w:bookmarkEnd w:id="62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ins w:id="623" w:author="Dr. Carsten Franke" w:date="2021-04-14T01:24:00Z">
        <w:r w:rsidR="0041115F">
          <w:rPr>
            <w:rFonts w:cs="Calibri"/>
            <w:lang w:val="en-US" w:eastAsia="en-GB"/>
          </w:rPr>
          <w:t>,</w:t>
        </w:r>
      </w:ins>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25647" cy="1368000"/>
                    </a:xfrm>
                    <a:prstGeom prst="rect">
                      <a:avLst/>
                    </a:prstGeom>
                  </pic:spPr>
                </pic:pic>
              </a:graphicData>
            </a:graphic>
          </wp:inline>
        </w:drawing>
      </w:r>
    </w:p>
    <w:p w14:paraId="0DFB506A" w14:textId="7DE84B7A" w:rsidR="00476C37" w:rsidRPr="00977053" w:rsidRDefault="00476C37" w:rsidP="00812432">
      <w:pPr>
        <w:pStyle w:val="Caption"/>
        <w:spacing w:before="120"/>
      </w:pPr>
      <w:bookmarkStart w:id="624" w:name="_Toc3557090"/>
      <w:bookmarkStart w:id="625" w:name="_Toc34747341"/>
      <w:bookmarkStart w:id="626" w:name="_Toc69255777"/>
      <w:r>
        <w:t xml:space="preserve">Figure </w:t>
      </w:r>
      <w:r w:rsidR="00406B64">
        <w:fldChar w:fldCharType="begin"/>
      </w:r>
      <w:r w:rsidR="00406B64">
        <w:instrText xml:space="preserve"> SEQ Figure \* ARABIC </w:instrText>
      </w:r>
      <w:r w:rsidR="00406B64">
        <w:fldChar w:fldCharType="separate"/>
      </w:r>
      <w:r w:rsidR="00C4720B">
        <w:rPr>
          <w:noProof/>
        </w:rPr>
        <w:t>11</w:t>
      </w:r>
      <w:r w:rsidR="00406B64">
        <w:fldChar w:fldCharType="end"/>
      </w:r>
      <w:r>
        <w:t xml:space="preserve">: </w:t>
      </w:r>
      <w:r w:rsidR="00812432">
        <w:t>Thick and Thin Assembling</w:t>
      </w:r>
      <w:bookmarkEnd w:id="624"/>
      <w:bookmarkEnd w:id="625"/>
      <w:bookmarkEnd w:id="626"/>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820855" cy="1368000"/>
                    </a:xfrm>
                    <a:prstGeom prst="rect">
                      <a:avLst/>
                    </a:prstGeom>
                  </pic:spPr>
                </pic:pic>
              </a:graphicData>
            </a:graphic>
          </wp:inline>
        </w:drawing>
      </w:r>
    </w:p>
    <w:p w14:paraId="661D5157" w14:textId="35D0BA41" w:rsidR="00812432" w:rsidRPr="00812432" w:rsidRDefault="00812432" w:rsidP="00812432">
      <w:pPr>
        <w:pStyle w:val="Caption"/>
        <w:rPr>
          <w:lang w:eastAsia="en-GB"/>
        </w:rPr>
      </w:pPr>
      <w:bookmarkStart w:id="627" w:name="_Toc3557091"/>
      <w:bookmarkStart w:id="628" w:name="_Toc34747342"/>
      <w:bookmarkStart w:id="629" w:name="_Toc69255778"/>
      <w:r>
        <w:t xml:space="preserve">Figure </w:t>
      </w:r>
      <w:r w:rsidR="00406B64">
        <w:fldChar w:fldCharType="begin"/>
      </w:r>
      <w:r w:rsidR="00406B64">
        <w:instrText xml:space="preserve"> SEQ Figure \* ARABIC </w:instrText>
      </w:r>
      <w:r w:rsidR="00406B64">
        <w:fldChar w:fldCharType="separate"/>
      </w:r>
      <w:r w:rsidR="00C4720B">
        <w:rPr>
          <w:noProof/>
        </w:rPr>
        <w:t>12</w:t>
      </w:r>
      <w:r w:rsidR="00406B64">
        <w:fldChar w:fldCharType="end"/>
      </w:r>
      <w:r>
        <w:t>: Fastening Soft and Hard</w:t>
      </w:r>
      <w:bookmarkEnd w:id="627"/>
      <w:bookmarkEnd w:id="628"/>
      <w:bookmarkEnd w:id="629"/>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30" w:name="_Toc428279369"/>
      <w:bookmarkStart w:id="631" w:name="_Toc428965611"/>
      <w:bookmarkEnd w:id="630"/>
      <w:bookmarkEnd w:id="631"/>
      <w:r w:rsidRPr="0062157E">
        <w:rPr>
          <w:sz w:val="18"/>
          <w:lang w:eastAsia="x-none"/>
        </w:rPr>
        <w:t>For further information about the Blind rivets you can check the following document:</w:t>
      </w:r>
    </w:p>
    <w:p w14:paraId="0B76B1D6" w14:textId="238631C5"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32" w:name="_Toc428279370"/>
    <w:bookmarkStart w:id="633" w:name="_Toc428456106"/>
    <w:bookmarkStart w:id="634" w:name="_Toc428537069"/>
    <w:bookmarkStart w:id="635" w:name="_Toc428969388"/>
    <w:bookmarkStart w:id="636" w:name="_Toc429052779"/>
    <w:bookmarkStart w:id="637" w:name="_Toc413359587"/>
    <w:bookmarkEnd w:id="632"/>
    <w:bookmarkEnd w:id="633"/>
    <w:bookmarkEnd w:id="634"/>
    <w:bookmarkEnd w:id="635"/>
    <w:bookmarkEnd w:id="636"/>
    <w:p w14:paraId="6391282C" w14:textId="77777777" w:rsidR="002E60CB" w:rsidRPr="00942FED" w:rsidRDefault="00DB0669" w:rsidP="00327322">
      <w:pPr>
        <w:pStyle w:val="Heading3"/>
      </w:pPr>
      <w:r>
        <w:rPr>
          <w:b w:val="0"/>
          <w:bCs w:val="0"/>
          <w:sz w:val="18"/>
          <w:szCs w:val="24"/>
        </w:rPr>
        <w:lastRenderedPageBreak/>
        <w:fldChar w:fldCharType="end"/>
      </w:r>
      <w:bookmarkStart w:id="638" w:name="_Toc3556979"/>
      <w:bookmarkStart w:id="639" w:name="_Toc34747229"/>
      <w:bookmarkStart w:id="640" w:name="_Toc69254494"/>
      <w:r w:rsidR="002E60CB" w:rsidRPr="00942FED">
        <w:t>Self</w:t>
      </w:r>
      <w:r w:rsidR="000306B0">
        <w:t>-</w:t>
      </w:r>
      <w:r w:rsidR="002E60CB" w:rsidRPr="00942FED">
        <w:t>Piercing Rivets</w:t>
      </w:r>
      <w:bookmarkEnd w:id="637"/>
      <w:bookmarkEnd w:id="638"/>
      <w:bookmarkEnd w:id="639"/>
      <w:bookmarkEnd w:id="640"/>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43C7345C" w:rsidR="002E60CB" w:rsidRDefault="002E60CB" w:rsidP="004B2578">
      <w:pPr>
        <w:pStyle w:val="Caption"/>
        <w:keepNext/>
      </w:pPr>
      <w:bookmarkStart w:id="641" w:name="_Toc413359629"/>
      <w:bookmarkStart w:id="642" w:name="_Toc3557092"/>
      <w:bookmarkStart w:id="643" w:name="_Toc34747343"/>
      <w:bookmarkStart w:id="644" w:name="_Toc69255779"/>
      <w:r>
        <w:t xml:space="preserve">Figure </w:t>
      </w:r>
      <w:r w:rsidR="00406B64">
        <w:fldChar w:fldCharType="begin"/>
      </w:r>
      <w:r w:rsidR="00406B64">
        <w:instrText xml:space="preserve"> SEQ Figure \* ARABIC </w:instrText>
      </w:r>
      <w:r w:rsidR="00406B64">
        <w:fldChar w:fldCharType="separate"/>
      </w:r>
      <w:r w:rsidR="00C4720B">
        <w:rPr>
          <w:noProof/>
        </w:rPr>
        <w:t>13</w:t>
      </w:r>
      <w:r w:rsidR="00406B64">
        <w:fldChar w:fldCharType="end"/>
      </w:r>
      <w:r>
        <w:t>: Cross Section of a Self</w:t>
      </w:r>
      <w:r w:rsidR="00920523">
        <w:t>-</w:t>
      </w:r>
      <w:r>
        <w:t>Piercing Rivet</w:t>
      </w:r>
      <w:bookmarkEnd w:id="641"/>
      <w:bookmarkEnd w:id="642"/>
      <w:bookmarkEnd w:id="643"/>
      <w:bookmarkEnd w:id="644"/>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C308802" w:rsidR="00C52145" w:rsidRDefault="00C52145" w:rsidP="00C52145">
      <w:pPr>
        <w:keepNext/>
        <w:jc w:val="center"/>
      </w:pPr>
      <w:r w:rsidRPr="00C52145">
        <w:rPr>
          <w:i/>
        </w:rPr>
        <w:t>Source of image:</w:t>
      </w:r>
      <w:r>
        <w:t xml:space="preserve"> </w:t>
      </w:r>
      <w:hyperlink r:id="rId53" w:history="1">
        <w:r w:rsidRPr="0078423A">
          <w:rPr>
            <w:rStyle w:val="Hyperlink"/>
          </w:rPr>
          <w:t>http://www.google.com/patents/US7810231</w:t>
        </w:r>
      </w:hyperlink>
    </w:p>
    <w:p w14:paraId="752AB897" w14:textId="6E89FAF5" w:rsidR="00C52145" w:rsidRPr="00C52145" w:rsidRDefault="00C52145" w:rsidP="00C52145">
      <w:pPr>
        <w:pStyle w:val="Caption"/>
      </w:pPr>
      <w:bookmarkStart w:id="645" w:name="_Toc3557093"/>
      <w:bookmarkStart w:id="646" w:name="_Toc34747344"/>
      <w:bookmarkStart w:id="647" w:name="_Toc69255780"/>
      <w:r>
        <w:t xml:space="preserve">Figure </w:t>
      </w:r>
      <w:r>
        <w:fldChar w:fldCharType="begin"/>
      </w:r>
      <w:r>
        <w:instrText xml:space="preserve"> SEQ Figure \* ARABIC </w:instrText>
      </w:r>
      <w:r>
        <w:fldChar w:fldCharType="separate"/>
      </w:r>
      <w:r w:rsidR="00C4720B">
        <w:rPr>
          <w:noProof/>
        </w:rPr>
        <w:t>14</w:t>
      </w:r>
      <w:r>
        <w:fldChar w:fldCharType="end"/>
      </w:r>
      <w:r>
        <w:t>: S</w:t>
      </w:r>
      <w:r>
        <w:rPr>
          <w:rFonts w:ascii="Arial" w:hAnsi="Arial" w:cs="Arial"/>
          <w:color w:val="222222"/>
          <w:shd w:val="clear" w:color="auto" w:fill="FFFFFF"/>
        </w:rPr>
        <w:t>elf-piercing rivet setting apparatus</w:t>
      </w:r>
      <w:bookmarkEnd w:id="645"/>
      <w:bookmarkEnd w:id="646"/>
      <w:bookmarkEnd w:id="647"/>
    </w:p>
    <w:p w14:paraId="02F86F79" w14:textId="41304EC2"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del w:id="648" w:author="Dr. Carsten Franke" w:date="2021-04-14T01:24:00Z">
        <w:r w:rsidDel="00CF2C02">
          <w:delText xml:space="preserve">to </w:delText>
        </w:r>
      </w:del>
      <w:ins w:id="649" w:author="Dr. Carsten Franke" w:date="2021-04-14T01:24:00Z">
        <w:r w:rsidR="00CF2C02">
          <w:t xml:space="preserve">with </w:t>
        </w:r>
      </w:ins>
      <w:r>
        <w:t>the materials of the flange partners. Which combinations have been validated successfully</w:t>
      </w:r>
      <w:ins w:id="650" w:author="Dr. Carsten Franke" w:date="2021-04-14T01:24:00Z">
        <w:r w:rsidR="00CF2C02">
          <w:t>,</w:t>
        </w:r>
      </w:ins>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EE1A4BF" w:rsidR="002E60CB" w:rsidRDefault="002E60CB" w:rsidP="004B2578">
      <w:pPr>
        <w:pStyle w:val="Caption"/>
        <w:spacing w:before="120"/>
      </w:pPr>
      <w:bookmarkStart w:id="651" w:name="_Toc3566451"/>
      <w:bookmarkStart w:id="652" w:name="_Toc34747454"/>
      <w:bookmarkStart w:id="653" w:name="_Toc69254880"/>
      <w:r>
        <w:t xml:space="preserve">Table </w:t>
      </w:r>
      <w:r w:rsidR="00ED469A">
        <w:fldChar w:fldCharType="begin"/>
      </w:r>
      <w:r w:rsidR="00ED469A">
        <w:instrText xml:space="preserve"> SEQ Table \* ARABIC </w:instrText>
      </w:r>
      <w:r w:rsidR="00ED469A">
        <w:fldChar w:fldCharType="separate"/>
      </w:r>
      <w:r w:rsidR="00C4720B">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51"/>
      <w:bookmarkEnd w:id="652"/>
      <w:bookmarkEnd w:id="653"/>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r w:rsidRPr="00D977AB">
        <w:rPr>
          <w:b/>
          <w:color w:val="0070C0"/>
        </w:rPr>
        <w:t>die_depth=</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die_label=</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die_diameter=</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654" w:name="_Toc428456108"/>
      <w:bookmarkStart w:id="655" w:name="_Toc428537071"/>
      <w:bookmarkStart w:id="656" w:name="_Toc428969390"/>
      <w:bookmarkStart w:id="657" w:name="_Toc429052781"/>
      <w:bookmarkStart w:id="658" w:name="_Toc428279372"/>
      <w:bookmarkStart w:id="659" w:name="_Toc428456109"/>
      <w:bookmarkStart w:id="660" w:name="_Toc428537072"/>
      <w:bookmarkStart w:id="661" w:name="_Toc428969391"/>
      <w:bookmarkStart w:id="662" w:name="_Toc429052782"/>
      <w:bookmarkStart w:id="663" w:name="_Toc428279374"/>
      <w:bookmarkStart w:id="664" w:name="_Toc428456111"/>
      <w:bookmarkStart w:id="665" w:name="_Toc428537074"/>
      <w:bookmarkStart w:id="666" w:name="_Toc428969393"/>
      <w:bookmarkStart w:id="667" w:name="_Toc429052784"/>
      <w:bookmarkStart w:id="668" w:name="_Toc428279378"/>
      <w:bookmarkStart w:id="669" w:name="_Toc428456115"/>
      <w:bookmarkStart w:id="670" w:name="_Toc428537078"/>
      <w:bookmarkStart w:id="671" w:name="_Toc428969397"/>
      <w:bookmarkStart w:id="672" w:name="_Toc429052788"/>
      <w:bookmarkStart w:id="673" w:name="_Toc428279380"/>
      <w:bookmarkStart w:id="674" w:name="_Toc428456117"/>
      <w:bookmarkStart w:id="675" w:name="_Toc428537080"/>
      <w:bookmarkStart w:id="676" w:name="_Toc428969399"/>
      <w:bookmarkStart w:id="677" w:name="_Toc429052790"/>
      <w:bookmarkStart w:id="678" w:name="_Toc428279387"/>
      <w:bookmarkStart w:id="679" w:name="_Toc428456124"/>
      <w:bookmarkStart w:id="680" w:name="_Toc428537087"/>
      <w:bookmarkStart w:id="681" w:name="_Toc428969406"/>
      <w:bookmarkStart w:id="682" w:name="_Toc429052797"/>
      <w:bookmarkStart w:id="683" w:name="_Toc428279388"/>
      <w:bookmarkStart w:id="684" w:name="_Toc428456125"/>
      <w:bookmarkStart w:id="685" w:name="_Toc428537088"/>
      <w:bookmarkStart w:id="686" w:name="_Toc428969407"/>
      <w:bookmarkStart w:id="687" w:name="_Toc429052798"/>
      <w:bookmarkStart w:id="688" w:name="_Toc428279389"/>
      <w:bookmarkStart w:id="689" w:name="_Toc428456126"/>
      <w:bookmarkStart w:id="690" w:name="_Toc428537089"/>
      <w:bookmarkStart w:id="691" w:name="_Toc428969408"/>
      <w:bookmarkStart w:id="692" w:name="_Toc429052799"/>
      <w:bookmarkStart w:id="693" w:name="_Toc413359588"/>
      <w:bookmarkStart w:id="694" w:name="_Toc3556980"/>
      <w:bookmarkStart w:id="695" w:name="_Toc34747230"/>
      <w:bookmarkStart w:id="696" w:name="_Toc69254495"/>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r>
        <w:t>S</w:t>
      </w:r>
      <w:r w:rsidR="002E60CB">
        <w:t>olid</w:t>
      </w:r>
      <w:r w:rsidR="002E60CB" w:rsidRPr="00942FED">
        <w:t xml:space="preserve"> Rivets</w:t>
      </w:r>
      <w:bookmarkEnd w:id="693"/>
      <w:bookmarkEnd w:id="694"/>
      <w:bookmarkEnd w:id="695"/>
      <w:bookmarkEnd w:id="696"/>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03286" cy="751044"/>
                          </a:xfrm>
                          <a:prstGeom prst="rect">
                            <a:avLst/>
                          </a:prstGeom>
                        </pic:spPr>
                      </pic:pic>
                    </a:graphicData>
                  </a:graphic>
                </wp:inline>
              </w:drawing>
            </w:r>
          </w:p>
        </w:tc>
      </w:tr>
    </w:tbl>
    <w:p w14:paraId="6CDFC45A" w14:textId="5179E43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6" w:history="1">
        <w:r w:rsidR="00DE1471" w:rsidRPr="002C4DDA">
          <w:rPr>
            <w:rStyle w:val="Hyperlink"/>
            <w:rFonts w:cs="Calibri"/>
            <w:sz w:val="18"/>
            <w:szCs w:val="22"/>
            <w:lang w:eastAsia="en-GB"/>
          </w:rPr>
          <w:t>http://www.rivet.com/Catalog_CompleteVersion/ImpactOnly-2-03-12.pdf</w:t>
        </w:r>
      </w:hyperlink>
    </w:p>
    <w:p w14:paraId="5F7CABA7" w14:textId="4ADF4235" w:rsidR="00E625EF" w:rsidRDefault="00E625EF" w:rsidP="00E625EF">
      <w:pPr>
        <w:pStyle w:val="Caption"/>
        <w:spacing w:before="120"/>
        <w:rPr>
          <w:rFonts w:cs="Calibri"/>
          <w:sz w:val="18"/>
          <w:szCs w:val="22"/>
          <w:lang w:eastAsia="en-GB"/>
        </w:rPr>
      </w:pPr>
      <w:bookmarkStart w:id="697" w:name="_Toc3566452"/>
      <w:bookmarkStart w:id="698" w:name="_Toc34747455"/>
      <w:bookmarkStart w:id="699" w:name="_Toc69254881"/>
      <w:r>
        <w:t xml:space="preserve">Table </w:t>
      </w:r>
      <w:r w:rsidR="00ED469A">
        <w:fldChar w:fldCharType="begin"/>
      </w:r>
      <w:r w:rsidR="00ED469A">
        <w:instrText xml:space="preserve"> SEQ Table \* ARABIC </w:instrText>
      </w:r>
      <w:r w:rsidR="00ED469A">
        <w:fldChar w:fldCharType="separate"/>
      </w:r>
      <w:r w:rsidR="00C4720B">
        <w:rPr>
          <w:noProof/>
        </w:rPr>
        <w:t>45</w:t>
      </w:r>
      <w:r w:rsidR="00ED469A">
        <w:fldChar w:fldCharType="end"/>
      </w:r>
      <w:r>
        <w:t>: Pictures of all Solid Rivets</w:t>
      </w:r>
      <w:bookmarkEnd w:id="697"/>
      <w:bookmarkEnd w:id="698"/>
      <w:bookmarkEnd w:id="699"/>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041843" cy="1847785"/>
                    </a:xfrm>
                    <a:prstGeom prst="rect">
                      <a:avLst/>
                    </a:prstGeom>
                  </pic:spPr>
                </pic:pic>
              </a:graphicData>
            </a:graphic>
          </wp:inline>
        </w:drawing>
      </w:r>
    </w:p>
    <w:p w14:paraId="3ACADBCA" w14:textId="37A6C23B" w:rsidR="00DE1471" w:rsidRDefault="00FE266F" w:rsidP="004B2578">
      <w:pPr>
        <w:pStyle w:val="Caption"/>
        <w:spacing w:before="120"/>
        <w:rPr>
          <w:rFonts w:cs="Calibri"/>
          <w:szCs w:val="22"/>
          <w:lang w:eastAsia="en-GB"/>
        </w:rPr>
      </w:pPr>
      <w:bookmarkStart w:id="700" w:name="_Ref3565285"/>
      <w:bookmarkStart w:id="701" w:name="_Toc3557094"/>
      <w:bookmarkStart w:id="702" w:name="_Toc34747345"/>
      <w:bookmarkStart w:id="703" w:name="_Toc69255781"/>
      <w:r>
        <w:t xml:space="preserve">Figure </w:t>
      </w:r>
      <w:r w:rsidR="00406B64">
        <w:fldChar w:fldCharType="begin"/>
      </w:r>
      <w:r w:rsidR="00406B64">
        <w:instrText xml:space="preserve"> SEQ Figure \* ARABIC </w:instrText>
      </w:r>
      <w:r w:rsidR="00406B64">
        <w:fldChar w:fldCharType="separate"/>
      </w:r>
      <w:r w:rsidR="00C4720B">
        <w:rPr>
          <w:noProof/>
        </w:rPr>
        <w:t>15</w:t>
      </w:r>
      <w:r w:rsidR="00406B64">
        <w:fldChar w:fldCharType="end"/>
      </w:r>
      <w:bookmarkEnd w:id="700"/>
      <w:r>
        <w:t>: Dimensions of Solid Rivets</w:t>
      </w:r>
      <w:bookmarkEnd w:id="701"/>
      <w:bookmarkEnd w:id="702"/>
      <w:bookmarkEnd w:id="703"/>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704"/>
            <w:r>
              <w:rPr>
                <w:sz w:val="20"/>
                <w:szCs w:val="20"/>
              </w:rPr>
              <w:t xml:space="preserve">max_grip </w:t>
            </w:r>
            <w:r>
              <w:rPr>
                <w:rFonts w:cs="Calibri"/>
                <w:sz w:val="20"/>
                <w:szCs w:val="20"/>
              </w:rPr>
              <w:t>≥</w:t>
            </w:r>
            <w:r>
              <w:rPr>
                <w:sz w:val="20"/>
                <w:szCs w:val="20"/>
              </w:rPr>
              <w:t xml:space="preserve"> min_grip</w:t>
            </w:r>
            <w:commentRangeStart w:id="705"/>
            <w:commentRangeEnd w:id="705"/>
            <w:r w:rsidR="00B14B2C">
              <w:rPr>
                <w:rStyle w:val="CommentReference"/>
                <w:lang w:eastAsia="x-none"/>
              </w:rPr>
              <w:commentReference w:id="705"/>
            </w:r>
            <w:commentRangeEnd w:id="704"/>
            <w:r w:rsidR="00F1371D">
              <w:rPr>
                <w:rStyle w:val="CommentReference"/>
                <w:lang w:eastAsia="x-none"/>
              </w:rPr>
              <w:commentReference w:id="704"/>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7ED94F7" w:rsidR="00DE1471" w:rsidRDefault="005B1B92" w:rsidP="00E55EE7">
      <w:pPr>
        <w:pStyle w:val="Caption"/>
        <w:spacing w:before="120"/>
        <w:rPr>
          <w:rFonts w:cs="Calibri"/>
          <w:sz w:val="18"/>
          <w:szCs w:val="22"/>
          <w:lang w:eastAsia="en-GB"/>
        </w:rPr>
      </w:pPr>
      <w:bookmarkStart w:id="706" w:name="_Toc3566453"/>
      <w:bookmarkStart w:id="707" w:name="_Toc34747456"/>
      <w:bookmarkStart w:id="708" w:name="_Toc69254882"/>
      <w:r>
        <w:t xml:space="preserve">Table </w:t>
      </w:r>
      <w:r w:rsidR="00ED469A">
        <w:fldChar w:fldCharType="begin"/>
      </w:r>
      <w:r w:rsidR="00ED469A">
        <w:instrText xml:space="preserve"> SEQ Table \* ARABIC </w:instrText>
      </w:r>
      <w:r w:rsidR="00ED469A">
        <w:fldChar w:fldCharType="separate"/>
      </w:r>
      <w:r w:rsidR="00C4720B">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06"/>
      <w:bookmarkEnd w:id="707"/>
      <w:bookmarkEnd w:id="70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Paragraph"/>
        <w:numPr>
          <w:ilvl w:val="0"/>
          <w:numId w:val="47"/>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7A6E34">
      <w:pPr>
        <w:pStyle w:val="ListParagraph"/>
        <w:numPr>
          <w:ilvl w:val="0"/>
          <w:numId w:val="47"/>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Paragraph"/>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99397" cy="1406214"/>
                    </a:xfrm>
                    <a:prstGeom prst="rect">
                      <a:avLst/>
                    </a:prstGeom>
                  </pic:spPr>
                </pic:pic>
              </a:graphicData>
            </a:graphic>
          </wp:inline>
        </w:drawing>
      </w:r>
    </w:p>
    <w:p w14:paraId="1FE29D3A" w14:textId="107457EB" w:rsidR="001B51BC" w:rsidRPr="001B51BC" w:rsidRDefault="001B51BC" w:rsidP="00E719F2">
      <w:pPr>
        <w:pStyle w:val="Caption"/>
        <w:spacing w:before="120"/>
        <w:rPr>
          <w:rFonts w:cs="Calibri"/>
          <w:lang w:eastAsia="en-GB"/>
        </w:rPr>
      </w:pPr>
      <w:bookmarkStart w:id="709" w:name="_Toc3557095"/>
      <w:bookmarkStart w:id="710" w:name="_Toc34747346"/>
      <w:bookmarkStart w:id="711" w:name="_Toc69255782"/>
      <w:r>
        <w:t xml:space="preserve">Figure </w:t>
      </w:r>
      <w:r w:rsidR="00406B64">
        <w:fldChar w:fldCharType="begin"/>
      </w:r>
      <w:r w:rsidR="00406B64">
        <w:instrText xml:space="preserve"> SEQ Figure \* ARABIC </w:instrText>
      </w:r>
      <w:r w:rsidR="00406B64">
        <w:fldChar w:fldCharType="separate"/>
      </w:r>
      <w:r w:rsidR="00C4720B">
        <w:rPr>
          <w:noProof/>
        </w:rPr>
        <w:t>16</w:t>
      </w:r>
      <w:r w:rsidR="00406B64">
        <w:fldChar w:fldCharType="end"/>
      </w:r>
      <w:r>
        <w:t>: Clinch allowance of solid rivet</w:t>
      </w:r>
      <w:bookmarkEnd w:id="709"/>
      <w:bookmarkEnd w:id="710"/>
      <w:bookmarkEnd w:id="711"/>
    </w:p>
    <w:p w14:paraId="53B6866C" w14:textId="77777777" w:rsidR="00C6625A" w:rsidRPr="001B51BC" w:rsidRDefault="00C6625A" w:rsidP="007A6E34">
      <w:pPr>
        <w:pStyle w:val="ListParagraph"/>
        <w:numPr>
          <w:ilvl w:val="0"/>
          <w:numId w:val="30"/>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712" w:name="_Toc428279391"/>
      <w:bookmarkStart w:id="713" w:name="_Toc428456128"/>
      <w:bookmarkStart w:id="714" w:name="_Toc428537091"/>
      <w:bookmarkStart w:id="715" w:name="_Toc428969410"/>
      <w:bookmarkStart w:id="716" w:name="_Toc429052801"/>
      <w:bookmarkStart w:id="717" w:name="_Toc413359589"/>
      <w:bookmarkStart w:id="718" w:name="_Toc3556981"/>
      <w:bookmarkStart w:id="719" w:name="_Toc34747231"/>
      <w:bookmarkStart w:id="720" w:name="_Toc69254496"/>
      <w:bookmarkEnd w:id="712"/>
      <w:bookmarkEnd w:id="713"/>
      <w:bookmarkEnd w:id="714"/>
      <w:bookmarkEnd w:id="715"/>
      <w:bookmarkEnd w:id="716"/>
      <w:r w:rsidRPr="00F90632">
        <w:lastRenderedPageBreak/>
        <w:t>Swop Rivets</w:t>
      </w:r>
      <w:bookmarkEnd w:id="717"/>
      <w:bookmarkEnd w:id="718"/>
      <w:bookmarkEnd w:id="719"/>
      <w:bookmarkEnd w:id="720"/>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A5D7E47" w:rsidR="005F05A3" w:rsidRDefault="005F05A3" w:rsidP="005F05A3">
      <w:pPr>
        <w:jc w:val="center"/>
        <w:rPr>
          <w:sz w:val="18"/>
        </w:rPr>
      </w:pPr>
      <w:r w:rsidRPr="00034C0D">
        <w:rPr>
          <w:i/>
          <w:sz w:val="18"/>
        </w:rPr>
        <w:t>Source of image:</w:t>
      </w:r>
      <w:r w:rsidRPr="00034C0D">
        <w:rPr>
          <w:sz w:val="18"/>
        </w:rPr>
        <w:t xml:space="preserve"> </w:t>
      </w:r>
      <w:hyperlink r:id="rId71" w:history="1">
        <w:r w:rsidR="004E0DBA" w:rsidRPr="0078423A">
          <w:rPr>
            <w:rStyle w:val="Hyperlink"/>
            <w:sz w:val="18"/>
          </w:rPr>
          <w:t>https://www.google.com.ar/patents/EP0967044A2?cl=en&amp;hl=de</w:t>
        </w:r>
      </w:hyperlink>
    </w:p>
    <w:p w14:paraId="06030531" w14:textId="69B3EBAA" w:rsidR="005F05A3" w:rsidRDefault="00C5224D" w:rsidP="00C5224D">
      <w:pPr>
        <w:pStyle w:val="Caption"/>
      </w:pPr>
      <w:bookmarkStart w:id="721" w:name="_Toc3557096"/>
      <w:bookmarkStart w:id="722" w:name="_Toc34747347"/>
      <w:bookmarkStart w:id="723" w:name="_Toc69255783"/>
      <w:r>
        <w:t xml:space="preserve">Figure </w:t>
      </w:r>
      <w:r w:rsidR="00406B64">
        <w:fldChar w:fldCharType="begin"/>
      </w:r>
      <w:r w:rsidR="00406B64">
        <w:instrText xml:space="preserve"> SEQ Figure \* ARABIC </w:instrText>
      </w:r>
      <w:r w:rsidR="00406B64">
        <w:fldChar w:fldCharType="separate"/>
      </w:r>
      <w:r w:rsidR="00C4720B">
        <w:rPr>
          <w:noProof/>
        </w:rPr>
        <w:t>17</w:t>
      </w:r>
      <w:r w:rsidR="00406B64">
        <w:fldChar w:fldCharType="end"/>
      </w:r>
      <w:r>
        <w:t>: Cross section of a SWOP Rivet</w:t>
      </w:r>
      <w:bookmarkEnd w:id="721"/>
      <w:bookmarkEnd w:id="722"/>
      <w:bookmarkEnd w:id="723"/>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53637AF" w:rsidR="00FC1F60" w:rsidRDefault="00F90632" w:rsidP="00F90632">
      <w:pPr>
        <w:pStyle w:val="Caption"/>
        <w:spacing w:before="120"/>
      </w:pPr>
      <w:bookmarkStart w:id="724" w:name="_Toc3566454"/>
      <w:bookmarkStart w:id="725" w:name="_Toc34747457"/>
      <w:bookmarkStart w:id="726" w:name="_Toc69254883"/>
      <w:r>
        <w:t xml:space="preserve">Table </w:t>
      </w:r>
      <w:r w:rsidR="00ED469A">
        <w:fldChar w:fldCharType="begin"/>
      </w:r>
      <w:r w:rsidR="00ED469A">
        <w:instrText xml:space="preserve"> SEQ Table \* ARABIC </w:instrText>
      </w:r>
      <w:r w:rsidR="00ED469A">
        <w:fldChar w:fldCharType="separate"/>
      </w:r>
      <w:r w:rsidR="00C4720B">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24"/>
      <w:bookmarkEnd w:id="725"/>
      <w:bookmarkEnd w:id="726"/>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Paragraph"/>
        <w:numPr>
          <w:ilvl w:val="0"/>
          <w:numId w:val="30"/>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Paragraph"/>
        <w:numPr>
          <w:ilvl w:val="0"/>
          <w:numId w:val="30"/>
        </w:numPr>
        <w:spacing w:before="120"/>
        <w:jc w:val="both"/>
        <w:rPr>
          <w:lang w:val="en-US"/>
        </w:rPr>
      </w:pPr>
      <w:r w:rsidRPr="00A32748">
        <w:rPr>
          <w:rStyle w:val="elementdeftypeChar"/>
        </w:rPr>
        <w:t>insert_height</w:t>
      </w:r>
      <w:r>
        <w:rPr>
          <w:lang w:val="en-US"/>
        </w:rPr>
        <w:t>: Height of the (unmounted) insert.</w:t>
      </w:r>
    </w:p>
    <w:p w14:paraId="5EB5DC6E" w14:textId="2200A64D" w:rsidR="00231DEC" w:rsidRDefault="00231DEC" w:rsidP="007A6E34">
      <w:pPr>
        <w:pStyle w:val="ListParagraph"/>
        <w:numPr>
          <w:ilvl w:val="0"/>
          <w:numId w:val="30"/>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01D64ED7" w14:textId="4C37016B" w:rsidR="00231DEC" w:rsidRDefault="00231DEC" w:rsidP="007A6E34">
      <w:pPr>
        <w:pStyle w:val="ListParagraph"/>
        <w:numPr>
          <w:ilvl w:val="0"/>
          <w:numId w:val="30"/>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727" w:name="_Toc69254497"/>
      <w:r>
        <w:t>Clinch Rivet Studs</w:t>
      </w:r>
      <w:bookmarkEnd w:id="727"/>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A78002B" w:rsidR="000B382F" w:rsidRDefault="000B382F" w:rsidP="000B382F">
      <w:pPr>
        <w:pStyle w:val="Caption"/>
      </w:pPr>
      <w:bookmarkStart w:id="728" w:name="_Toc69255784"/>
      <w:r>
        <w:t xml:space="preserve">Figure </w:t>
      </w:r>
      <w:r>
        <w:fldChar w:fldCharType="begin"/>
      </w:r>
      <w:r>
        <w:instrText xml:space="preserve"> SEQ Figure \* ARABIC </w:instrText>
      </w:r>
      <w:r>
        <w:fldChar w:fldCharType="separate"/>
      </w:r>
      <w:r w:rsidR="00C4720B">
        <w:rPr>
          <w:noProof/>
        </w:rPr>
        <w:t>18</w:t>
      </w:r>
      <w:r>
        <w:fldChar w:fldCharType="end"/>
      </w:r>
      <w:r>
        <w:t xml:space="preserve"> Clinchnietbolzen types</w:t>
      </w:r>
      <w:bookmarkEnd w:id="728"/>
    </w:p>
    <w:p w14:paraId="00463B02" w14:textId="28AB344F" w:rsidR="000B382F" w:rsidRDefault="000B382F" w:rsidP="000B382F">
      <w:pPr>
        <w:jc w:val="center"/>
        <w:rPr>
          <w:i/>
          <w:sz w:val="18"/>
        </w:rPr>
      </w:pPr>
      <w:r w:rsidRPr="00034C0D">
        <w:rPr>
          <w:i/>
          <w:sz w:val="18"/>
        </w:rPr>
        <w:t>Source of image:</w:t>
      </w:r>
      <w:r w:rsidRPr="00E65321">
        <w:rPr>
          <w:i/>
          <w:sz w:val="18"/>
        </w:rPr>
        <w:t xml:space="preserve"> </w:t>
      </w:r>
      <w:hyperlink r:id="rId74"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5"/>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79256F03" w:rsidR="000B382F" w:rsidRPr="0047200E" w:rsidRDefault="000B382F" w:rsidP="000B382F">
      <w:pPr>
        <w:pStyle w:val="Caption"/>
      </w:pPr>
      <w:bookmarkStart w:id="729" w:name="_Toc69255785"/>
      <w:r>
        <w:t xml:space="preserve">Figure </w:t>
      </w:r>
      <w:r>
        <w:fldChar w:fldCharType="begin"/>
      </w:r>
      <w:r>
        <w:instrText xml:space="preserve"> SEQ Figure \* ARABIC </w:instrText>
      </w:r>
      <w:r>
        <w:fldChar w:fldCharType="separate"/>
      </w:r>
      <w:r w:rsidR="00C4720B">
        <w:rPr>
          <w:noProof/>
        </w:rPr>
        <w:t>19</w:t>
      </w:r>
      <w:r>
        <w:fldChar w:fldCharType="end"/>
      </w:r>
      <w:r>
        <w:t xml:space="preserve"> Clinch Rivet Stud: Ball stud</w:t>
      </w:r>
      <w:bookmarkEnd w:id="729"/>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 xml:space="preserve">the attributes of both XML elements </w:t>
      </w:r>
      <w:proofErr w:type="gramStart"/>
      <w:r w:rsidR="00A926F4">
        <w:t>T</w:t>
      </w:r>
      <w:r>
        <w:t>he</w:t>
      </w:r>
      <w:proofErr w:type="gramEnd"/>
      <w:r>
        <w:t xml:space="preserv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159BD400" w:rsidR="000B382F" w:rsidRDefault="000B382F" w:rsidP="000B382F">
      <w:pPr>
        <w:pStyle w:val="Caption"/>
        <w:spacing w:before="120"/>
      </w:pPr>
      <w:bookmarkStart w:id="730" w:name="_Toc69254884"/>
      <w:r>
        <w:t xml:space="preserve">Table </w:t>
      </w:r>
      <w:r w:rsidR="00ED469A">
        <w:fldChar w:fldCharType="begin"/>
      </w:r>
      <w:r w:rsidR="00ED469A">
        <w:instrText xml:space="preserve"> SEQ Table \* ARABIC </w:instrText>
      </w:r>
      <w:r w:rsidR="00ED469A">
        <w:fldChar w:fldCharType="separate"/>
      </w:r>
      <w:r w:rsidR="00C4720B">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730"/>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6EFB793F" w:rsidR="000B382F" w:rsidRDefault="000B382F" w:rsidP="007A6E34">
      <w:pPr>
        <w:pStyle w:val="ListParagraph"/>
        <w:numPr>
          <w:ilvl w:val="0"/>
          <w:numId w:val="30"/>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C4720B">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C4720B"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731" w:name="_Toc428456130"/>
      <w:bookmarkStart w:id="732" w:name="_Toc428537093"/>
      <w:bookmarkStart w:id="733" w:name="_Toc428969412"/>
      <w:bookmarkStart w:id="734" w:name="_Toc429052803"/>
      <w:bookmarkStart w:id="735" w:name="_Toc413359590"/>
      <w:bookmarkStart w:id="736" w:name="_Toc3556982"/>
      <w:bookmarkStart w:id="737" w:name="_Toc34747232"/>
      <w:bookmarkStart w:id="738" w:name="_Toc69254498"/>
      <w:bookmarkEnd w:id="731"/>
      <w:bookmarkEnd w:id="732"/>
      <w:bookmarkEnd w:id="733"/>
      <w:bookmarkEnd w:id="734"/>
      <w:r>
        <w:lastRenderedPageBreak/>
        <w:t xml:space="preserve">Threaded Connections: </w:t>
      </w:r>
      <w:r w:rsidRPr="00226A3F">
        <w:t>Bolts and Screws</w:t>
      </w:r>
      <w:bookmarkEnd w:id="735"/>
      <w:bookmarkEnd w:id="736"/>
      <w:bookmarkEnd w:id="737"/>
      <w:bookmarkEnd w:id="738"/>
    </w:p>
    <w:p w14:paraId="1A579FAB" w14:textId="77777777" w:rsidR="002E60CB" w:rsidRPr="00942FED" w:rsidRDefault="002E60CB" w:rsidP="00327322">
      <w:pPr>
        <w:pStyle w:val="Heading3"/>
      </w:pPr>
      <w:bookmarkStart w:id="739" w:name="_Toc413359591"/>
      <w:bookmarkStart w:id="740" w:name="_Toc3556983"/>
      <w:bookmarkStart w:id="741" w:name="_Toc34747233"/>
      <w:bookmarkStart w:id="742" w:name="_Toc69254499"/>
      <w:r>
        <w:t>Introduction</w:t>
      </w:r>
      <w:bookmarkEnd w:id="739"/>
      <w:bookmarkEnd w:id="740"/>
      <w:bookmarkEnd w:id="741"/>
      <w:bookmarkEnd w:id="74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4067500F" w:rsidR="00F256DA" w:rsidRPr="00F256DA" w:rsidRDefault="00F256DA" w:rsidP="007A6E34">
      <w:pPr>
        <w:pStyle w:val="ListBullet"/>
        <w:numPr>
          <w:ilvl w:val="0"/>
          <w:numId w:val="18"/>
        </w:numPr>
      </w:pPr>
      <w:r w:rsidRPr="00F256DA">
        <w:t>Bolts are for the assembly of unthreaded components, with the aid of a </w:t>
      </w:r>
      <w:hyperlink r:id="rId76" w:tooltip="Nut (hardware)" w:history="1">
        <w:r w:rsidRPr="00F256DA">
          <w:t>nut</w:t>
        </w:r>
      </w:hyperlink>
      <w:r w:rsidRPr="00F256DA">
        <w:t>.</w:t>
      </w:r>
    </w:p>
    <w:p w14:paraId="02B4E1B7" w14:textId="45F3F2E7" w:rsidR="002E60CB" w:rsidRDefault="0059233A" w:rsidP="007A6E34">
      <w:pPr>
        <w:pStyle w:val="ListBullet"/>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BC6E232" w:rsidR="002E60CB" w:rsidRPr="00226A3F" w:rsidRDefault="00E84826" w:rsidP="00E84826">
      <w:pPr>
        <w:pStyle w:val="Caption"/>
        <w:spacing w:before="120"/>
      </w:pPr>
      <w:bookmarkStart w:id="743" w:name="_Toc413359630"/>
      <w:bookmarkStart w:id="744" w:name="_Toc3557097"/>
      <w:bookmarkStart w:id="745" w:name="_Toc34747348"/>
      <w:bookmarkStart w:id="746" w:name="_Toc69255786"/>
      <w:r>
        <w:t xml:space="preserve">Figure </w:t>
      </w:r>
      <w:r w:rsidR="00406B64">
        <w:fldChar w:fldCharType="begin"/>
      </w:r>
      <w:r w:rsidR="00406B64">
        <w:instrText xml:space="preserve"> SEQ Figure \* ARABIC </w:instrText>
      </w:r>
      <w:r w:rsidR="00406B64">
        <w:fldChar w:fldCharType="separate"/>
      </w:r>
      <w:r w:rsidR="00C4720B">
        <w:rPr>
          <w:noProof/>
        </w:rPr>
        <w:t>20</w:t>
      </w:r>
      <w:r w:rsidR="00406B64">
        <w:fldChar w:fldCharType="end"/>
      </w:r>
      <w:r>
        <w:t>:</w:t>
      </w:r>
      <w:r w:rsidR="002E60CB">
        <w:t xml:space="preserve"> Bolts and Screws</w:t>
      </w:r>
      <w:bookmarkEnd w:id="743"/>
      <w:bookmarkEnd w:id="744"/>
      <w:bookmarkEnd w:id="745"/>
      <w:bookmarkEnd w:id="746"/>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E88FCA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9" r:link="rId80"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C80CF0F"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1"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2" w:tooltip="w:en:Creative Commons" w:history="1">
        <w:r w:rsidRPr="00E15A9B">
          <w:rPr>
            <w:rStyle w:val="Hyperlink"/>
            <w:i/>
            <w:sz w:val="18"/>
          </w:rPr>
          <w:t>Creative Commons</w:t>
        </w:r>
      </w:hyperlink>
      <w:r w:rsidRPr="00E15A9B">
        <w:rPr>
          <w:i/>
          <w:sz w:val="18"/>
        </w:rPr>
        <w:t xml:space="preserve"> </w:t>
      </w:r>
      <w:hyperlink r:id="rId83"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B5B4F68" w:rsidR="002E60CB" w:rsidRDefault="002E60CB" w:rsidP="002E60CB">
      <w:pPr>
        <w:pStyle w:val="Caption"/>
        <w:rPr>
          <w:highlight w:val="cyan"/>
        </w:rPr>
      </w:pPr>
      <w:bookmarkStart w:id="747" w:name="_Ref401160020"/>
      <w:bookmarkStart w:id="748" w:name="_Toc413359631"/>
      <w:bookmarkStart w:id="749" w:name="_Toc3557098"/>
      <w:bookmarkStart w:id="750" w:name="_Toc34747349"/>
      <w:bookmarkStart w:id="751" w:name="_Toc69255787"/>
      <w:r>
        <w:t xml:space="preserve">Figure </w:t>
      </w:r>
      <w:r w:rsidR="00406B64">
        <w:fldChar w:fldCharType="begin"/>
      </w:r>
      <w:r w:rsidR="00406B64">
        <w:instrText xml:space="preserve"> SEQ Figure \* ARABIC </w:instrText>
      </w:r>
      <w:r w:rsidR="00406B64">
        <w:fldChar w:fldCharType="separate"/>
      </w:r>
      <w:r w:rsidR="00C4720B">
        <w:rPr>
          <w:noProof/>
        </w:rPr>
        <w:t>21</w:t>
      </w:r>
      <w:r w:rsidR="00406B64">
        <w:fldChar w:fldCharType="end"/>
      </w:r>
      <w:bookmarkEnd w:id="747"/>
      <w:r>
        <w:t>: Different Screw Forms</w:t>
      </w:r>
      <w:bookmarkEnd w:id="748"/>
      <w:bookmarkEnd w:id="749"/>
      <w:bookmarkEnd w:id="750"/>
      <w:bookmarkEnd w:id="751"/>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6E4286C9" w:rsidR="002E60CB" w:rsidRPr="001948D2" w:rsidRDefault="002E60CB" w:rsidP="002E60CB">
      <w:pPr>
        <w:pStyle w:val="Caption"/>
        <w:rPr>
          <w:noProof/>
          <w:lang w:val="en-GB" w:eastAsia="en-GB"/>
        </w:rPr>
      </w:pPr>
      <w:bookmarkStart w:id="752" w:name="_Ref401160136"/>
      <w:bookmarkStart w:id="753" w:name="_Toc413359632"/>
      <w:bookmarkStart w:id="754" w:name="_Ref428364733"/>
      <w:bookmarkStart w:id="755" w:name="_Ref428531136"/>
      <w:bookmarkStart w:id="756" w:name="_Toc3557099"/>
      <w:bookmarkStart w:id="757" w:name="_Toc34747350"/>
      <w:bookmarkStart w:id="758" w:name="_Toc69255788"/>
      <w:r>
        <w:t xml:space="preserve">Figure </w:t>
      </w:r>
      <w:r w:rsidR="00406B64">
        <w:fldChar w:fldCharType="begin"/>
      </w:r>
      <w:r w:rsidR="00406B64">
        <w:instrText xml:space="preserve"> SEQ Figure \* ARABIC </w:instrText>
      </w:r>
      <w:r w:rsidR="00406B64">
        <w:fldChar w:fldCharType="separate"/>
      </w:r>
      <w:r w:rsidR="00C4720B">
        <w:rPr>
          <w:noProof/>
        </w:rPr>
        <w:t>22</w:t>
      </w:r>
      <w:r w:rsidR="00406B64">
        <w:fldChar w:fldCharType="end"/>
      </w:r>
      <w:bookmarkEnd w:id="752"/>
      <w:r>
        <w:t xml:space="preserve">: </w:t>
      </w:r>
      <w:r w:rsidRPr="001B293E">
        <w:t xml:space="preserve">Definition of </w:t>
      </w:r>
      <w:r>
        <w:t>L</w:t>
      </w:r>
      <w:r w:rsidRPr="001B293E">
        <w:t xml:space="preserve">ength and </w:t>
      </w:r>
      <w:r>
        <w:t>H</w:t>
      </w:r>
      <w:r w:rsidRPr="001B293E">
        <w:t xml:space="preserve">ead </w:t>
      </w:r>
      <w:r>
        <w:t>S</w:t>
      </w:r>
      <w:r w:rsidRPr="001B293E">
        <w:t>izes</w:t>
      </w:r>
      <w:bookmarkEnd w:id="753"/>
      <w:bookmarkEnd w:id="754"/>
      <w:bookmarkEnd w:id="755"/>
      <w:bookmarkEnd w:id="756"/>
      <w:bookmarkEnd w:id="757"/>
      <w:bookmarkEnd w:id="758"/>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0939C894" w:rsidR="002E60CB" w:rsidRPr="00A03317" w:rsidRDefault="002E60CB" w:rsidP="002E60CB">
      <w:pPr>
        <w:keepNext/>
        <w:jc w:val="center"/>
        <w:rPr>
          <w:i/>
          <w:sz w:val="18"/>
          <w:szCs w:val="18"/>
        </w:rPr>
      </w:pPr>
      <w:r w:rsidRPr="00A03317">
        <w:rPr>
          <w:i/>
          <w:sz w:val="18"/>
          <w:szCs w:val="18"/>
        </w:rPr>
        <w:t xml:space="preserve">Source of image: </w:t>
      </w:r>
      <w:hyperlink r:id="rId86" w:history="1">
        <w:r w:rsidRPr="00A03317">
          <w:rPr>
            <w:rStyle w:val="Hyperlink"/>
            <w:i/>
            <w:sz w:val="18"/>
            <w:szCs w:val="18"/>
          </w:rPr>
          <w:t>http://upload.wikimedia.org/wikipedia/commons/0/00/Lead_and_pitch.png</w:t>
        </w:r>
      </w:hyperlink>
      <w:r w:rsidRPr="00A03317">
        <w:rPr>
          <w:i/>
          <w:sz w:val="18"/>
          <w:szCs w:val="18"/>
        </w:rPr>
        <w:t>.</w:t>
      </w:r>
    </w:p>
    <w:p w14:paraId="4DF79474" w14:textId="6E0EF08E" w:rsidR="002E60CB" w:rsidRPr="00F81409" w:rsidRDefault="002E60CB" w:rsidP="002E60CB">
      <w:pPr>
        <w:pStyle w:val="Caption"/>
      </w:pPr>
      <w:bookmarkStart w:id="759" w:name="_Ref413315993"/>
      <w:bookmarkStart w:id="760" w:name="_Toc413359633"/>
      <w:bookmarkStart w:id="761" w:name="_Toc3557100"/>
      <w:bookmarkStart w:id="762" w:name="_Toc34747351"/>
      <w:bookmarkStart w:id="763" w:name="_Toc69255789"/>
      <w:r w:rsidRPr="00F81409">
        <w:t xml:space="preserve">Figure </w:t>
      </w:r>
      <w:r w:rsidR="00406B64">
        <w:fldChar w:fldCharType="begin"/>
      </w:r>
      <w:r w:rsidR="00406B64">
        <w:instrText xml:space="preserve"> SEQ Figure \* ARABIC </w:instrText>
      </w:r>
      <w:r w:rsidR="00406B64">
        <w:fldChar w:fldCharType="separate"/>
      </w:r>
      <w:r w:rsidR="00C4720B">
        <w:rPr>
          <w:noProof/>
        </w:rPr>
        <w:t>23</w:t>
      </w:r>
      <w:r w:rsidR="00406B64">
        <w:fldChar w:fldCharType="end"/>
      </w:r>
      <w:bookmarkEnd w:id="759"/>
      <w:r w:rsidRPr="00F81409">
        <w:t>: Definition of lead</w:t>
      </w:r>
      <w:r>
        <w:t>,</w:t>
      </w:r>
      <w:r w:rsidRPr="00F81409">
        <w:t xml:space="preserve"> pitch and</w:t>
      </w:r>
      <w:r>
        <w:t xml:space="preserve"> starts</w:t>
      </w:r>
      <w:r w:rsidRPr="00F81409">
        <w:t xml:space="preserve"> of a thread.</w:t>
      </w:r>
      <w:bookmarkEnd w:id="760"/>
      <w:bookmarkEnd w:id="761"/>
      <w:bookmarkEnd w:id="762"/>
      <w:bookmarkEnd w:id="763"/>
      <w:r w:rsidRPr="00F81409">
        <w:t xml:space="preserve"> </w:t>
      </w:r>
    </w:p>
    <w:p w14:paraId="2E070E38" w14:textId="77777777" w:rsidR="00ED267C" w:rsidRPr="00942FED" w:rsidRDefault="00A947CD" w:rsidP="00327322">
      <w:pPr>
        <w:pStyle w:val="Heading3"/>
      </w:pPr>
      <w:bookmarkStart w:id="764" w:name="_Toc428279395"/>
      <w:bookmarkStart w:id="765" w:name="_Toc428456133"/>
      <w:bookmarkStart w:id="766" w:name="_Toc428537096"/>
      <w:bookmarkStart w:id="767" w:name="_Toc428969415"/>
      <w:bookmarkStart w:id="768" w:name="_Toc429052806"/>
      <w:bookmarkStart w:id="769" w:name="_Toc3556984"/>
      <w:bookmarkStart w:id="770" w:name="_Ref3566661"/>
      <w:bookmarkStart w:id="771" w:name="_Ref4272362"/>
      <w:bookmarkStart w:id="772" w:name="_Toc34747234"/>
      <w:bookmarkStart w:id="773" w:name="_Toc69254500"/>
      <w:bookmarkEnd w:id="764"/>
      <w:bookmarkEnd w:id="765"/>
      <w:bookmarkEnd w:id="766"/>
      <w:bookmarkEnd w:id="767"/>
      <w:bookmarkEnd w:id="768"/>
      <w:r w:rsidRPr="00A947CD">
        <w:t>Contacts and Friction</w:t>
      </w:r>
      <w:bookmarkEnd w:id="769"/>
      <w:bookmarkEnd w:id="770"/>
      <w:bookmarkEnd w:id="771"/>
      <w:bookmarkEnd w:id="772"/>
      <w:bookmarkEnd w:id="77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Paragraph"/>
        <w:numPr>
          <w:ilvl w:val="0"/>
          <w:numId w:val="32"/>
        </w:numPr>
        <w:autoSpaceDE w:val="0"/>
        <w:autoSpaceDN w:val="0"/>
        <w:adjustRightInd w:val="0"/>
        <w:jc w:val="both"/>
        <w:rPr>
          <w:rFonts w:cs="Calibri"/>
          <w:lang w:val="en-US" w:eastAsia="en-GB"/>
        </w:rPr>
      </w:pPr>
      <w:bookmarkStart w:id="774" w:name="_Ref3566632"/>
      <w:r>
        <w:rPr>
          <w:rFonts w:cs="Calibri"/>
          <w:lang w:val="en-US" w:eastAsia="en-GB"/>
        </w:rPr>
        <w:t>the thread</w:t>
      </w:r>
      <w:r w:rsidR="00A947CD" w:rsidRPr="00147227">
        <w:rPr>
          <w:rFonts w:cs="Calibri"/>
          <w:lang w:val="en-US" w:eastAsia="en-GB"/>
        </w:rPr>
        <w:t>.</w:t>
      </w:r>
      <w:bookmarkEnd w:id="774"/>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5649DE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C4720B">
        <w:t>Contacts and F</w:t>
      </w:r>
      <w:r w:rsidR="00C4720B"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C4720B">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C4720B">
        <w:t>Local Contact</w:t>
      </w:r>
      <w:r w:rsidR="00C4720B" w:rsidRPr="0030552A">
        <w:t xml:space="preserve"> </w:t>
      </w:r>
      <w:r w:rsidR="00C4720B">
        <w:t>Properties</w:t>
      </w:r>
      <w:r w:rsidR="008A71D8">
        <w:rPr>
          <w:rFonts w:cs="Calibri"/>
          <w:szCs w:val="22"/>
          <w:lang w:eastAsia="en-GB"/>
        </w:rPr>
        <w:fldChar w:fldCharType="end"/>
      </w:r>
      <w:r>
        <w:rPr>
          <w:rFonts w:cs="Calibri"/>
          <w:szCs w:val="22"/>
          <w:lang w:eastAsia="en-GB"/>
        </w:rPr>
        <w:t>).</w:t>
      </w:r>
    </w:p>
    <w:p w14:paraId="330D553A" w14:textId="7F4D683F"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C4720B">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C4720B">
        <w:t xml:space="preserve">Definition </w:t>
      </w:r>
      <w:r w:rsidR="00C4720B" w:rsidRPr="00287A00">
        <w:rPr>
          <w:szCs w:val="30"/>
        </w:rPr>
        <w:t xml:space="preserve">of </w:t>
      </w:r>
      <w:r w:rsidR="00C4720B">
        <w:rPr>
          <w:szCs w:val="30"/>
        </w:rPr>
        <w:t>e</w:t>
      </w:r>
      <w:r w:rsidR="00C4720B" w:rsidRPr="00287A00">
        <w:rPr>
          <w:szCs w:val="30"/>
        </w:rPr>
        <w:t xml:space="preserve">lement </w:t>
      </w:r>
      <w:r w:rsidR="00C4720B" w:rsidRPr="00287A00">
        <w:rPr>
          <w:rFonts w:ascii="Courier New" w:hAnsi="Courier New" w:cs="Courier New"/>
          <w:b/>
          <w:i/>
          <w:szCs w:val="30"/>
        </w:rPr>
        <w:t>&lt;threaded_connection</w:t>
      </w:r>
      <w:r w:rsidR="00C4720B">
        <w:rPr>
          <w:rFonts w:ascii="Courier New" w:hAnsi="Courier New" w:cs="Courier New"/>
          <w:b/>
          <w:i/>
          <w:szCs w:val="30"/>
        </w:rPr>
        <w:t>/</w:t>
      </w:r>
      <w:r w:rsidR="00C4720B"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775" w:name="_Toc428279398"/>
      <w:bookmarkStart w:id="776" w:name="_Toc428456136"/>
      <w:bookmarkStart w:id="777" w:name="_Toc428537099"/>
      <w:bookmarkStart w:id="778" w:name="_Toc428969418"/>
      <w:bookmarkStart w:id="779" w:name="_Toc429052809"/>
      <w:bookmarkStart w:id="780" w:name="_Toc428279400"/>
      <w:bookmarkStart w:id="781" w:name="_Toc428456138"/>
      <w:bookmarkStart w:id="782" w:name="_Toc428537101"/>
      <w:bookmarkStart w:id="783" w:name="_Toc428969420"/>
      <w:bookmarkStart w:id="784" w:name="_Toc429052811"/>
      <w:bookmarkStart w:id="785" w:name="_Toc428279401"/>
      <w:bookmarkStart w:id="786" w:name="_Toc428456139"/>
      <w:bookmarkStart w:id="787" w:name="_Toc428537102"/>
      <w:bookmarkStart w:id="788" w:name="_Toc428969421"/>
      <w:bookmarkStart w:id="789" w:name="_Toc429052812"/>
      <w:bookmarkStart w:id="790" w:name="_Toc428279402"/>
      <w:bookmarkStart w:id="791" w:name="_Toc428456140"/>
      <w:bookmarkStart w:id="792" w:name="_Toc428537103"/>
      <w:bookmarkStart w:id="793" w:name="_Toc428969422"/>
      <w:bookmarkStart w:id="794" w:name="_Toc429052813"/>
      <w:bookmarkStart w:id="795" w:name="_Toc428279403"/>
      <w:bookmarkStart w:id="796" w:name="_Toc428456141"/>
      <w:bookmarkStart w:id="797" w:name="_Toc428537104"/>
      <w:bookmarkStart w:id="798" w:name="_Toc428969423"/>
      <w:bookmarkStart w:id="799" w:name="_Toc429052814"/>
      <w:bookmarkStart w:id="800" w:name="_Toc428279404"/>
      <w:bookmarkStart w:id="801" w:name="_Toc428456142"/>
      <w:bookmarkStart w:id="802" w:name="_Toc428537105"/>
      <w:bookmarkStart w:id="803" w:name="_Toc428969424"/>
      <w:bookmarkStart w:id="804" w:name="_Toc429052815"/>
      <w:bookmarkStart w:id="805" w:name="_Toc428279405"/>
      <w:bookmarkStart w:id="806" w:name="_Toc428456143"/>
      <w:bookmarkStart w:id="807" w:name="_Toc428537106"/>
      <w:bookmarkStart w:id="808" w:name="_Toc428969425"/>
      <w:bookmarkStart w:id="809" w:name="_Toc429052816"/>
      <w:bookmarkStart w:id="810" w:name="_Toc428279406"/>
      <w:bookmarkStart w:id="811" w:name="_Toc428456144"/>
      <w:bookmarkStart w:id="812" w:name="_Toc428537107"/>
      <w:bookmarkStart w:id="813" w:name="_Toc428969426"/>
      <w:bookmarkStart w:id="814" w:name="_Toc429052817"/>
      <w:bookmarkStart w:id="815" w:name="_Toc428279408"/>
      <w:bookmarkStart w:id="816" w:name="_Toc428456146"/>
      <w:bookmarkStart w:id="817" w:name="_Toc428537109"/>
      <w:bookmarkStart w:id="818" w:name="_Toc428969428"/>
      <w:bookmarkStart w:id="819" w:name="_Toc429052819"/>
      <w:bookmarkStart w:id="820" w:name="_Toc428279409"/>
      <w:bookmarkStart w:id="821" w:name="_Toc428456147"/>
      <w:bookmarkStart w:id="822" w:name="_Toc428537110"/>
      <w:bookmarkStart w:id="823" w:name="_Toc428969429"/>
      <w:bookmarkStart w:id="824" w:name="_Toc429052820"/>
      <w:bookmarkStart w:id="825" w:name="_Toc428279410"/>
      <w:bookmarkStart w:id="826" w:name="_Toc428456148"/>
      <w:bookmarkStart w:id="827" w:name="_Toc428537111"/>
      <w:bookmarkStart w:id="828" w:name="_Toc428969430"/>
      <w:bookmarkStart w:id="829" w:name="_Toc429052821"/>
      <w:bookmarkStart w:id="830" w:name="_Toc428279411"/>
      <w:bookmarkStart w:id="831" w:name="_Toc428456149"/>
      <w:bookmarkStart w:id="832" w:name="_Toc428537112"/>
      <w:bookmarkStart w:id="833" w:name="_Toc428969431"/>
      <w:bookmarkStart w:id="834" w:name="_Toc429052822"/>
      <w:bookmarkStart w:id="835" w:name="_Toc428279413"/>
      <w:bookmarkStart w:id="836" w:name="_Toc428456151"/>
      <w:bookmarkStart w:id="837" w:name="_Toc428537114"/>
      <w:bookmarkStart w:id="838" w:name="_Toc428969433"/>
      <w:bookmarkStart w:id="839" w:name="_Toc429052824"/>
      <w:bookmarkStart w:id="840" w:name="_Toc428279414"/>
      <w:bookmarkStart w:id="841" w:name="_Toc428456152"/>
      <w:bookmarkStart w:id="842" w:name="_Toc428537115"/>
      <w:bookmarkStart w:id="843" w:name="_Toc428969434"/>
      <w:bookmarkStart w:id="844" w:name="_Toc429052825"/>
      <w:bookmarkStart w:id="845" w:name="_Toc428279416"/>
      <w:bookmarkStart w:id="846" w:name="_Toc428456154"/>
      <w:bookmarkStart w:id="847" w:name="_Toc428537117"/>
      <w:bookmarkStart w:id="848" w:name="_Toc428969436"/>
      <w:bookmarkStart w:id="849" w:name="_Toc429052827"/>
      <w:bookmarkStart w:id="850" w:name="_Toc428279417"/>
      <w:bookmarkStart w:id="851" w:name="_Toc428456155"/>
      <w:bookmarkStart w:id="852" w:name="_Toc428537118"/>
      <w:bookmarkStart w:id="853" w:name="_Toc428969437"/>
      <w:bookmarkStart w:id="854" w:name="_Toc429052828"/>
      <w:bookmarkStart w:id="855" w:name="_Toc428279419"/>
      <w:bookmarkStart w:id="856" w:name="_Toc428456157"/>
      <w:bookmarkStart w:id="857" w:name="_Toc428537120"/>
      <w:bookmarkStart w:id="858" w:name="_Toc428969439"/>
      <w:bookmarkStart w:id="859" w:name="_Toc429052830"/>
      <w:bookmarkStart w:id="860" w:name="_Toc428279421"/>
      <w:bookmarkStart w:id="861" w:name="_Toc428456159"/>
      <w:bookmarkStart w:id="862" w:name="_Toc428537122"/>
      <w:bookmarkStart w:id="863" w:name="_Toc428969441"/>
      <w:bookmarkStart w:id="864" w:name="_Toc429052832"/>
      <w:bookmarkStart w:id="865" w:name="_Toc428279422"/>
      <w:bookmarkStart w:id="866" w:name="_Toc428456160"/>
      <w:bookmarkStart w:id="867" w:name="_Toc428537123"/>
      <w:bookmarkStart w:id="868" w:name="_Toc428969442"/>
      <w:bookmarkStart w:id="869" w:name="_Toc429052833"/>
      <w:bookmarkStart w:id="870" w:name="_Toc428279423"/>
      <w:bookmarkStart w:id="871" w:name="_Toc428456161"/>
      <w:bookmarkStart w:id="872" w:name="_Toc428537124"/>
      <w:bookmarkStart w:id="873" w:name="_Toc428969443"/>
      <w:bookmarkStart w:id="874" w:name="_Toc429052834"/>
      <w:bookmarkStart w:id="875" w:name="_Toc428279424"/>
      <w:bookmarkStart w:id="876" w:name="_Toc428456162"/>
      <w:bookmarkStart w:id="877" w:name="_Toc428537125"/>
      <w:bookmarkStart w:id="878" w:name="_Toc428969444"/>
      <w:bookmarkStart w:id="879" w:name="_Toc429052835"/>
      <w:bookmarkStart w:id="880" w:name="_Toc428279426"/>
      <w:bookmarkStart w:id="881" w:name="_Toc428456164"/>
      <w:bookmarkStart w:id="882" w:name="_Toc428537127"/>
      <w:bookmarkStart w:id="883" w:name="_Toc428969446"/>
      <w:bookmarkStart w:id="884" w:name="_Toc429052837"/>
      <w:bookmarkStart w:id="885" w:name="_Toc428279427"/>
      <w:bookmarkStart w:id="886" w:name="_Toc428456165"/>
      <w:bookmarkStart w:id="887" w:name="_Toc428537128"/>
      <w:bookmarkStart w:id="888" w:name="_Toc428969447"/>
      <w:bookmarkStart w:id="889" w:name="_Toc429052838"/>
      <w:bookmarkStart w:id="890" w:name="_Toc428279431"/>
      <w:bookmarkStart w:id="891" w:name="_Toc428456169"/>
      <w:bookmarkStart w:id="892" w:name="_Toc428537132"/>
      <w:bookmarkStart w:id="893" w:name="_Toc428969451"/>
      <w:bookmarkStart w:id="894" w:name="_Toc429052842"/>
      <w:bookmarkStart w:id="895" w:name="_Toc428279432"/>
      <w:bookmarkStart w:id="896" w:name="_Toc428456170"/>
      <w:bookmarkStart w:id="897" w:name="_Toc428537133"/>
      <w:bookmarkStart w:id="898" w:name="_Toc428969452"/>
      <w:bookmarkStart w:id="899" w:name="_Toc429052843"/>
      <w:bookmarkStart w:id="900" w:name="_Toc428279434"/>
      <w:bookmarkStart w:id="901" w:name="_Toc428456172"/>
      <w:bookmarkStart w:id="902" w:name="_Toc428537135"/>
      <w:bookmarkStart w:id="903" w:name="_Toc428969454"/>
      <w:bookmarkStart w:id="904" w:name="_Toc429052845"/>
      <w:bookmarkStart w:id="905" w:name="_Toc428279435"/>
      <w:bookmarkStart w:id="906" w:name="_Toc428456173"/>
      <w:bookmarkStart w:id="907" w:name="_Toc428537136"/>
      <w:bookmarkStart w:id="908" w:name="_Toc428969455"/>
      <w:bookmarkStart w:id="909" w:name="_Toc429052846"/>
      <w:bookmarkStart w:id="910" w:name="_Toc428279439"/>
      <w:bookmarkStart w:id="911" w:name="_Toc428456177"/>
      <w:bookmarkStart w:id="912" w:name="_Toc428537140"/>
      <w:bookmarkStart w:id="913" w:name="_Toc428969459"/>
      <w:bookmarkStart w:id="914" w:name="_Toc429052850"/>
      <w:bookmarkStart w:id="915" w:name="_Toc428279440"/>
      <w:bookmarkStart w:id="916" w:name="_Toc428456178"/>
      <w:bookmarkStart w:id="917" w:name="_Toc428537141"/>
      <w:bookmarkStart w:id="918" w:name="_Toc428969460"/>
      <w:bookmarkStart w:id="919" w:name="_Toc429052851"/>
      <w:bookmarkStart w:id="920" w:name="_Toc428279441"/>
      <w:bookmarkStart w:id="921" w:name="_Toc428456179"/>
      <w:bookmarkStart w:id="922" w:name="_Toc428537142"/>
      <w:bookmarkStart w:id="923" w:name="_Toc428969461"/>
      <w:bookmarkStart w:id="924" w:name="_Toc429052852"/>
      <w:bookmarkStart w:id="925" w:name="_Toc428279442"/>
      <w:bookmarkStart w:id="926" w:name="_Toc428456180"/>
      <w:bookmarkStart w:id="927" w:name="_Toc428537143"/>
      <w:bookmarkStart w:id="928" w:name="_Toc428969462"/>
      <w:bookmarkStart w:id="929" w:name="_Toc429052853"/>
      <w:bookmarkStart w:id="930" w:name="_Toc428279444"/>
      <w:bookmarkStart w:id="931" w:name="_Toc428456182"/>
      <w:bookmarkStart w:id="932" w:name="_Toc428537145"/>
      <w:bookmarkStart w:id="933" w:name="_Toc428969464"/>
      <w:bookmarkStart w:id="934" w:name="_Toc429052855"/>
      <w:bookmarkStart w:id="935" w:name="_Toc428279445"/>
      <w:bookmarkStart w:id="936" w:name="_Toc428456183"/>
      <w:bookmarkStart w:id="937" w:name="_Toc428537146"/>
      <w:bookmarkStart w:id="938" w:name="_Toc428969465"/>
      <w:bookmarkStart w:id="939" w:name="_Toc429052856"/>
      <w:bookmarkStart w:id="940" w:name="_Toc428279449"/>
      <w:bookmarkStart w:id="941" w:name="_Toc428456187"/>
      <w:bookmarkStart w:id="942" w:name="_Toc428537150"/>
      <w:bookmarkStart w:id="943" w:name="_Toc428969469"/>
      <w:bookmarkStart w:id="944" w:name="_Toc429052860"/>
      <w:bookmarkStart w:id="945" w:name="_Toc428279450"/>
      <w:bookmarkStart w:id="946" w:name="_Toc428456188"/>
      <w:bookmarkStart w:id="947" w:name="_Toc428537151"/>
      <w:bookmarkStart w:id="948" w:name="_Toc428969470"/>
      <w:bookmarkStart w:id="949" w:name="_Toc429052861"/>
      <w:bookmarkStart w:id="950" w:name="_Toc428279452"/>
      <w:bookmarkStart w:id="951" w:name="_Toc428456190"/>
      <w:bookmarkStart w:id="952" w:name="_Toc428537153"/>
      <w:bookmarkStart w:id="953" w:name="_Toc428969472"/>
      <w:bookmarkStart w:id="954" w:name="_Toc429052863"/>
      <w:bookmarkStart w:id="955" w:name="_Toc428279453"/>
      <w:bookmarkStart w:id="956" w:name="_Toc428456191"/>
      <w:bookmarkStart w:id="957" w:name="_Toc428537154"/>
      <w:bookmarkStart w:id="958" w:name="_Toc428969473"/>
      <w:bookmarkStart w:id="959" w:name="_Toc429052864"/>
      <w:bookmarkStart w:id="960" w:name="_Toc428279457"/>
      <w:bookmarkStart w:id="961" w:name="_Toc428456195"/>
      <w:bookmarkStart w:id="962" w:name="_Toc428537158"/>
      <w:bookmarkStart w:id="963" w:name="_Toc428969477"/>
      <w:bookmarkStart w:id="964" w:name="_Toc429052868"/>
      <w:bookmarkStart w:id="965" w:name="_Toc428279458"/>
      <w:bookmarkStart w:id="966" w:name="_Toc428456196"/>
      <w:bookmarkStart w:id="967" w:name="_Toc428537159"/>
      <w:bookmarkStart w:id="968" w:name="_Toc428969478"/>
      <w:bookmarkStart w:id="969" w:name="_Toc429052869"/>
      <w:bookmarkStart w:id="970" w:name="_Toc428279459"/>
      <w:bookmarkStart w:id="971" w:name="_Toc428456197"/>
      <w:bookmarkStart w:id="972" w:name="_Toc428537160"/>
      <w:bookmarkStart w:id="973" w:name="_Toc428969479"/>
      <w:bookmarkStart w:id="974" w:name="_Toc429052870"/>
      <w:bookmarkStart w:id="975" w:name="_Toc428279461"/>
      <w:bookmarkStart w:id="976" w:name="_Toc428456199"/>
      <w:bookmarkStart w:id="977" w:name="_Toc428537162"/>
      <w:bookmarkStart w:id="978" w:name="_Toc428969481"/>
      <w:bookmarkStart w:id="979" w:name="_Toc429052872"/>
      <w:bookmarkStart w:id="980" w:name="_Toc428279462"/>
      <w:bookmarkStart w:id="981" w:name="_Toc428456200"/>
      <w:bookmarkStart w:id="982" w:name="_Toc428537163"/>
      <w:bookmarkStart w:id="983" w:name="_Toc428969482"/>
      <w:bookmarkStart w:id="984" w:name="_Toc429052873"/>
      <w:bookmarkStart w:id="985" w:name="_Toc428279463"/>
      <w:bookmarkStart w:id="986" w:name="_Toc428456201"/>
      <w:bookmarkStart w:id="987" w:name="_Toc428537164"/>
      <w:bookmarkStart w:id="988" w:name="_Toc428969483"/>
      <w:bookmarkStart w:id="989" w:name="_Toc429052874"/>
      <w:bookmarkStart w:id="990" w:name="_Toc428279464"/>
      <w:bookmarkStart w:id="991" w:name="_Toc428456202"/>
      <w:bookmarkStart w:id="992" w:name="_Toc428537165"/>
      <w:bookmarkStart w:id="993" w:name="_Toc428969484"/>
      <w:bookmarkStart w:id="994" w:name="_Toc429052875"/>
      <w:bookmarkStart w:id="995" w:name="_Toc428279465"/>
      <w:bookmarkStart w:id="996" w:name="_Toc428456203"/>
      <w:bookmarkStart w:id="997" w:name="_Toc428537166"/>
      <w:bookmarkStart w:id="998" w:name="_Toc428969485"/>
      <w:bookmarkStart w:id="999" w:name="_Toc429052876"/>
      <w:bookmarkStart w:id="1000" w:name="_Toc428279467"/>
      <w:bookmarkStart w:id="1001" w:name="_Toc428456205"/>
      <w:bookmarkStart w:id="1002" w:name="_Toc428537168"/>
      <w:bookmarkStart w:id="1003" w:name="_Toc428969487"/>
      <w:bookmarkStart w:id="1004" w:name="_Toc429052878"/>
      <w:bookmarkStart w:id="1005" w:name="_Toc428279470"/>
      <w:bookmarkStart w:id="1006" w:name="_Toc428456208"/>
      <w:bookmarkStart w:id="1007" w:name="_Toc428537171"/>
      <w:bookmarkStart w:id="1008" w:name="_Toc428969490"/>
      <w:bookmarkStart w:id="1009" w:name="_Toc429052881"/>
      <w:bookmarkStart w:id="1010" w:name="_Toc428279471"/>
      <w:bookmarkStart w:id="1011" w:name="_Toc428456209"/>
      <w:bookmarkStart w:id="1012" w:name="_Toc428537172"/>
      <w:bookmarkStart w:id="1013" w:name="_Toc428969491"/>
      <w:bookmarkStart w:id="1014" w:name="_Toc429052882"/>
      <w:bookmarkStart w:id="1015" w:name="_Toc428279472"/>
      <w:bookmarkStart w:id="1016" w:name="_Toc428456210"/>
      <w:bookmarkStart w:id="1017" w:name="_Toc428537173"/>
      <w:bookmarkStart w:id="1018" w:name="_Toc428969492"/>
      <w:bookmarkStart w:id="1019" w:name="_Toc429052883"/>
      <w:bookmarkStart w:id="1020" w:name="_Toc428279473"/>
      <w:bookmarkStart w:id="1021" w:name="_Toc428456211"/>
      <w:bookmarkStart w:id="1022" w:name="_Toc428537174"/>
      <w:bookmarkStart w:id="1023" w:name="_Toc428969493"/>
      <w:bookmarkStart w:id="1024" w:name="_Toc429052884"/>
      <w:bookmarkStart w:id="1025" w:name="_Toc428279474"/>
      <w:bookmarkStart w:id="1026" w:name="_Toc428456212"/>
      <w:bookmarkStart w:id="1027" w:name="_Toc428537175"/>
      <w:bookmarkStart w:id="1028" w:name="_Toc428969494"/>
      <w:bookmarkStart w:id="1029" w:name="_Toc429052885"/>
      <w:bookmarkStart w:id="1030" w:name="_Toc428279475"/>
      <w:bookmarkStart w:id="1031" w:name="_Toc428456213"/>
      <w:bookmarkStart w:id="1032" w:name="_Toc428537176"/>
      <w:bookmarkStart w:id="1033" w:name="_Toc428969495"/>
      <w:bookmarkStart w:id="1034" w:name="_Toc429052886"/>
      <w:bookmarkStart w:id="1035" w:name="_Toc428279476"/>
      <w:bookmarkStart w:id="1036" w:name="_Toc428456214"/>
      <w:bookmarkStart w:id="1037" w:name="_Toc428537177"/>
      <w:bookmarkStart w:id="1038" w:name="_Toc428969496"/>
      <w:bookmarkStart w:id="1039" w:name="_Toc429052887"/>
      <w:bookmarkStart w:id="1040" w:name="_Toc428279481"/>
      <w:bookmarkStart w:id="1041" w:name="_Toc428456219"/>
      <w:bookmarkStart w:id="1042" w:name="_Toc428537182"/>
      <w:bookmarkStart w:id="1043" w:name="_Toc428969501"/>
      <w:bookmarkStart w:id="1044" w:name="_Toc429052892"/>
      <w:bookmarkStart w:id="1045" w:name="_Toc428279482"/>
      <w:bookmarkStart w:id="1046" w:name="_Toc428456220"/>
      <w:bookmarkStart w:id="1047" w:name="_Toc428537183"/>
      <w:bookmarkStart w:id="1048" w:name="_Toc428969502"/>
      <w:bookmarkStart w:id="1049" w:name="_Toc429052893"/>
      <w:bookmarkStart w:id="1050" w:name="_Toc428279490"/>
      <w:bookmarkStart w:id="1051" w:name="_Toc428456228"/>
      <w:bookmarkStart w:id="1052" w:name="_Toc428537191"/>
      <w:bookmarkStart w:id="1053" w:name="_Toc428969510"/>
      <w:bookmarkStart w:id="1054" w:name="_Toc429052901"/>
      <w:bookmarkStart w:id="1055" w:name="_Toc428279504"/>
      <w:bookmarkStart w:id="1056" w:name="_Toc428456242"/>
      <w:bookmarkStart w:id="1057" w:name="_Toc428537205"/>
      <w:bookmarkStart w:id="1058" w:name="_Toc428969524"/>
      <w:bookmarkStart w:id="1059" w:name="_Toc429052915"/>
      <w:bookmarkStart w:id="1060" w:name="_Toc428279508"/>
      <w:bookmarkStart w:id="1061" w:name="_Toc428456246"/>
      <w:bookmarkStart w:id="1062" w:name="_Toc428537209"/>
      <w:bookmarkStart w:id="1063" w:name="_Toc428969528"/>
      <w:bookmarkStart w:id="1064" w:name="_Toc429052919"/>
      <w:bookmarkStart w:id="1065" w:name="_Toc428279509"/>
      <w:bookmarkStart w:id="1066" w:name="_Toc428456247"/>
      <w:bookmarkStart w:id="1067" w:name="_Toc428537210"/>
      <w:bookmarkStart w:id="1068" w:name="_Toc428969529"/>
      <w:bookmarkStart w:id="1069" w:name="_Toc429052920"/>
      <w:bookmarkStart w:id="1070" w:name="_Toc428279510"/>
      <w:bookmarkStart w:id="1071" w:name="_Toc428456248"/>
      <w:bookmarkStart w:id="1072" w:name="_Toc428537211"/>
      <w:bookmarkStart w:id="1073" w:name="_Toc428969530"/>
      <w:bookmarkStart w:id="1074" w:name="_Toc429052921"/>
      <w:bookmarkStart w:id="1075" w:name="_Toc428279512"/>
      <w:bookmarkStart w:id="1076" w:name="_Toc428456250"/>
      <w:bookmarkStart w:id="1077" w:name="_Toc428537213"/>
      <w:bookmarkStart w:id="1078" w:name="_Toc428969532"/>
      <w:bookmarkStart w:id="1079" w:name="_Toc429052923"/>
      <w:bookmarkStart w:id="1080" w:name="_Toc428279516"/>
      <w:bookmarkStart w:id="1081" w:name="_Toc428456254"/>
      <w:bookmarkStart w:id="1082" w:name="_Toc428537217"/>
      <w:bookmarkStart w:id="1083" w:name="_Toc428969536"/>
      <w:bookmarkStart w:id="1084" w:name="_Toc429052927"/>
      <w:bookmarkStart w:id="1085" w:name="_Toc428279517"/>
      <w:bookmarkStart w:id="1086" w:name="_Toc428456255"/>
      <w:bookmarkStart w:id="1087" w:name="_Toc428537218"/>
      <w:bookmarkStart w:id="1088" w:name="_Toc428969537"/>
      <w:bookmarkStart w:id="1089" w:name="_Toc429052928"/>
      <w:bookmarkStart w:id="1090" w:name="_Toc428279521"/>
      <w:bookmarkStart w:id="1091" w:name="_Toc428456259"/>
      <w:bookmarkStart w:id="1092" w:name="_Toc428537222"/>
      <w:bookmarkStart w:id="1093" w:name="_Toc428969541"/>
      <w:bookmarkStart w:id="1094" w:name="_Toc429052932"/>
      <w:bookmarkStart w:id="1095" w:name="_Toc428279522"/>
      <w:bookmarkStart w:id="1096" w:name="_Toc428456260"/>
      <w:bookmarkStart w:id="1097" w:name="_Toc428537223"/>
      <w:bookmarkStart w:id="1098" w:name="_Toc428969542"/>
      <w:bookmarkStart w:id="1099" w:name="_Toc429052933"/>
      <w:bookmarkStart w:id="1100" w:name="_Toc428279523"/>
      <w:bookmarkStart w:id="1101" w:name="_Toc428456261"/>
      <w:bookmarkStart w:id="1102" w:name="_Toc428537224"/>
      <w:bookmarkStart w:id="1103" w:name="_Toc428969543"/>
      <w:bookmarkStart w:id="1104" w:name="_Toc429052934"/>
      <w:bookmarkStart w:id="1105" w:name="_Toc428279524"/>
      <w:bookmarkStart w:id="1106" w:name="_Toc428456262"/>
      <w:bookmarkStart w:id="1107" w:name="_Toc428537225"/>
      <w:bookmarkStart w:id="1108" w:name="_Toc428969544"/>
      <w:bookmarkStart w:id="1109" w:name="_Toc429052935"/>
      <w:bookmarkStart w:id="1110" w:name="_Toc428279525"/>
      <w:bookmarkStart w:id="1111" w:name="_Toc428456263"/>
      <w:bookmarkStart w:id="1112" w:name="_Toc428537226"/>
      <w:bookmarkStart w:id="1113" w:name="_Toc428969545"/>
      <w:bookmarkStart w:id="1114" w:name="_Toc429052936"/>
      <w:bookmarkStart w:id="1115" w:name="_Toc428279526"/>
      <w:bookmarkStart w:id="1116" w:name="_Toc428456264"/>
      <w:bookmarkStart w:id="1117" w:name="_Toc428537227"/>
      <w:bookmarkStart w:id="1118" w:name="_Toc428969546"/>
      <w:bookmarkStart w:id="1119" w:name="_Toc429052937"/>
      <w:bookmarkStart w:id="1120" w:name="_Toc413359593"/>
      <w:bookmarkStart w:id="1121" w:name="_Toc3556985"/>
      <w:bookmarkStart w:id="1122" w:name="_Ref27683404"/>
      <w:bookmarkStart w:id="1123" w:name="_Ref34740002"/>
      <w:bookmarkStart w:id="1124" w:name="_Ref34740021"/>
      <w:bookmarkStart w:id="1125" w:name="_Ref34652201"/>
      <w:bookmarkStart w:id="1126" w:name="_Ref34652251"/>
      <w:bookmarkStart w:id="1127" w:name="_Toc34747235"/>
      <w:bookmarkStart w:id="1128" w:name="_Toc69254501"/>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20"/>
      <w:bookmarkEnd w:id="1121"/>
      <w:bookmarkEnd w:id="1122"/>
      <w:bookmarkEnd w:id="1123"/>
      <w:bookmarkEnd w:id="1124"/>
      <w:bookmarkEnd w:id="1125"/>
      <w:bookmarkEnd w:id="1126"/>
      <w:bookmarkEnd w:id="1127"/>
      <w:bookmarkEnd w:id="112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261BE2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75C718E3" w14:textId="561241A0" w:rsidR="001E6C77" w:rsidRPr="00656253" w:rsidRDefault="001E6C77" w:rsidP="00245478">
      <w:pPr>
        <w:pStyle w:val="Caption"/>
        <w:spacing w:before="120"/>
        <w:rPr>
          <w:b w:val="0"/>
          <w:i/>
          <w:kern w:val="22"/>
          <w:sz w:val="22"/>
        </w:rPr>
      </w:pPr>
      <w:bookmarkStart w:id="1129" w:name="_Toc3566457"/>
      <w:bookmarkStart w:id="1130" w:name="_Toc34747458"/>
      <w:bookmarkStart w:id="1131" w:name="_Toc69254885"/>
      <w:r>
        <w:t xml:space="preserve">Table </w:t>
      </w:r>
      <w:r w:rsidR="00ED469A">
        <w:fldChar w:fldCharType="begin"/>
      </w:r>
      <w:r w:rsidR="00ED469A">
        <w:instrText xml:space="preserve"> SEQ Table \* ARABIC </w:instrText>
      </w:r>
      <w:r w:rsidR="00ED469A">
        <w:fldChar w:fldCharType="separate"/>
      </w:r>
      <w:r w:rsidR="00C4720B">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29"/>
      <w:bookmarkEnd w:id="1130"/>
      <w:bookmarkEnd w:id="1131"/>
    </w:p>
    <w:p w14:paraId="7212A3DD" w14:textId="4010D176" w:rsidR="002E60CB" w:rsidRPr="00226A3F" w:rsidRDefault="002E60CB" w:rsidP="002E60CB">
      <w:pPr>
        <w:pStyle w:val="Heading5"/>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CBD1B9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C4720B">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C4720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47BBFEF7" w:rsidR="002E60CB" w:rsidRDefault="002E60CB" w:rsidP="002E60CB">
      <w:pPr>
        <w:spacing w:before="120"/>
      </w:pPr>
      <w:r w:rsidRPr="00DA6777">
        <w:rPr>
          <w:szCs w:val="22"/>
        </w:rPr>
        <w:t xml:space="preserve">This follows the </w:t>
      </w:r>
      <w:del w:id="1132"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C4720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C4720B" w:rsidRPr="007055D9">
        <w:t xml:space="preserve">User Specific Data </w:t>
      </w:r>
      <w:r w:rsidR="00C4720B" w:rsidRPr="00C4720B">
        <w:rPr>
          <w:rStyle w:val="elementdeftypeChar"/>
        </w:rPr>
        <w:t>&lt;appdata</w:t>
      </w:r>
      <w:ins w:id="1133" w:author="Dr. Carsten Franke" w:date="2021-01-27T10:49:00Z">
        <w:r w:rsidR="00C4720B" w:rsidRPr="00C4720B">
          <w:rPr>
            <w:rStyle w:val="elementdeftypeChar"/>
          </w:rPr>
          <w:t>/</w:t>
        </w:r>
      </w:ins>
      <w:r w:rsidR="00C4720B" w:rsidRPr="00C4720B">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3AEAC59A" w:rsidR="00E915E1" w:rsidRDefault="00E915E1" w:rsidP="00E915E1">
      <w:pPr>
        <w:spacing w:before="120"/>
        <w:rPr>
          <w:szCs w:val="22"/>
        </w:rPr>
      </w:pPr>
      <w:r w:rsidRPr="00DA6777">
        <w:rPr>
          <w:szCs w:val="22"/>
        </w:rPr>
        <w:t xml:space="preserve">This follows the </w:t>
      </w:r>
      <w:del w:id="1134"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C4720B">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C4720B" w:rsidRPr="007055D9">
        <w:t xml:space="preserve">Finite Element Specific Data </w:t>
      </w:r>
      <w:r w:rsidR="00C4720B" w:rsidRPr="00C4720B">
        <w:rPr>
          <w:rFonts w:ascii="Courier New" w:hAnsi="Courier New" w:cs="Courier New"/>
          <w:b/>
          <w:i/>
          <w:szCs w:val="22"/>
        </w:rPr>
        <w:t>&lt;femdata/&gt;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0BBFB0" w:rsidR="002E60CB" w:rsidRDefault="002E60CB" w:rsidP="00913551">
      <w:pPr>
        <w:pStyle w:val="Caption"/>
        <w:spacing w:before="120"/>
      </w:pPr>
      <w:bookmarkStart w:id="1135" w:name="_Ref409694950"/>
      <w:bookmarkStart w:id="1136" w:name="_Toc3566458"/>
      <w:bookmarkStart w:id="1137" w:name="_Toc34747459"/>
      <w:bookmarkStart w:id="1138" w:name="_Toc69254886"/>
      <w:r>
        <w:t xml:space="preserve">Table </w:t>
      </w:r>
      <w:r w:rsidR="00ED469A">
        <w:fldChar w:fldCharType="begin"/>
      </w:r>
      <w:r w:rsidR="00ED469A">
        <w:instrText xml:space="preserve"> SEQ Table \* ARABIC </w:instrText>
      </w:r>
      <w:r w:rsidR="00ED469A">
        <w:fldChar w:fldCharType="separate"/>
      </w:r>
      <w:r w:rsidR="00C4720B">
        <w:rPr>
          <w:noProof/>
        </w:rPr>
        <w:t>50</w:t>
      </w:r>
      <w:r w:rsidR="00ED469A">
        <w:fldChar w:fldCharType="end"/>
      </w:r>
      <w:bookmarkEnd w:id="1135"/>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6"/>
      <w:bookmarkEnd w:id="1137"/>
      <w:bookmarkEnd w:id="1138"/>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CD61BFE"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C4720B">
        <w:t xml:space="preserve">Figure </w:t>
      </w:r>
      <w:r w:rsidR="00C4720B">
        <w:rPr>
          <w:noProof/>
        </w:rPr>
        <w:t>22</w:t>
      </w:r>
      <w:r w:rsidR="00C4720B">
        <w:t xml:space="preserve">: </w:t>
      </w:r>
      <w:r w:rsidR="00C4720B" w:rsidRPr="001B293E">
        <w:t xml:space="preserve">Definition of </w:t>
      </w:r>
      <w:r w:rsidR="00C4720B">
        <w:t>L</w:t>
      </w:r>
      <w:r w:rsidR="00C4720B" w:rsidRPr="001B293E">
        <w:t xml:space="preserve">ength and </w:t>
      </w:r>
      <w:r w:rsidR="00C4720B">
        <w:t>H</w:t>
      </w:r>
      <w:r w:rsidR="00C4720B" w:rsidRPr="001B293E">
        <w:t xml:space="preserve">ead </w:t>
      </w:r>
      <w:r w:rsidR="00C4720B">
        <w:t>S</w:t>
      </w:r>
      <w:r w:rsidR="00C4720B"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7A6E34">
      <w:pPr>
        <w:numPr>
          <w:ilvl w:val="0"/>
          <w:numId w:val="21"/>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0CFCA6AF"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7"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t>Torque, pretension</w:t>
      </w:r>
      <w:ins w:id="1139" w:author="Dr. Carsten Franke" w:date="2021-04-14T01:27:00Z">
        <w:r w:rsidR="00CF2C02">
          <w:t>,</w:t>
        </w:r>
      </w:ins>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4B32599" w:rsidR="002E60CB" w:rsidRDefault="002E60CB" w:rsidP="00E7538E">
      <w:pPr>
        <w:pStyle w:val="Caption"/>
        <w:spacing w:before="120"/>
      </w:pPr>
      <w:bookmarkStart w:id="1140" w:name="_Toc3566459"/>
      <w:bookmarkStart w:id="1141" w:name="_Toc34747460"/>
      <w:bookmarkStart w:id="1142" w:name="_Toc69254887"/>
      <w:r>
        <w:t xml:space="preserve">Table </w:t>
      </w:r>
      <w:r w:rsidR="00ED469A">
        <w:fldChar w:fldCharType="begin"/>
      </w:r>
      <w:r w:rsidR="00ED469A">
        <w:instrText xml:space="preserve"> SEQ Table \* ARABIC </w:instrText>
      </w:r>
      <w:r w:rsidR="00ED469A">
        <w:fldChar w:fldCharType="separate"/>
      </w:r>
      <w:r w:rsidR="00C4720B">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40"/>
      <w:bookmarkEnd w:id="1141"/>
      <w:bookmarkEnd w:id="1142"/>
      <w:r>
        <w:t xml:space="preserve"> </w:t>
      </w:r>
    </w:p>
    <w:p w14:paraId="52EAA2D5" w14:textId="4788AA24" w:rsidR="002E60CB" w:rsidRPr="00530AB5" w:rsidRDefault="002E60CB" w:rsidP="002E60CB">
      <w:pPr>
        <w:pStyle w:val="Heading5"/>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9090615"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C4720B">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143" w:name="_Toc428279528"/>
      <w:bookmarkStart w:id="1144" w:name="_Toc428456266"/>
      <w:bookmarkStart w:id="1145" w:name="_Toc428537229"/>
      <w:bookmarkStart w:id="1146" w:name="_Toc428969548"/>
      <w:bookmarkStart w:id="1147" w:name="_Toc429052939"/>
      <w:bookmarkStart w:id="1148" w:name="_Toc413359594"/>
      <w:bookmarkStart w:id="1149" w:name="_Toc3556986"/>
      <w:bookmarkStart w:id="1150" w:name="_Toc34747236"/>
      <w:bookmarkStart w:id="1151" w:name="_Toc69254502"/>
      <w:bookmarkEnd w:id="1143"/>
      <w:bookmarkEnd w:id="1144"/>
      <w:bookmarkEnd w:id="1145"/>
      <w:bookmarkEnd w:id="1146"/>
      <w:bookmarkEnd w:id="1147"/>
      <w:r>
        <w:t>Washer</w:t>
      </w:r>
      <w:bookmarkEnd w:id="1148"/>
      <w:bookmarkEnd w:id="1149"/>
      <w:bookmarkEnd w:id="1150"/>
      <w:bookmarkEnd w:id="115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CE51718" w:rsidR="002E60CB" w:rsidRDefault="002E60CB" w:rsidP="00E7538E">
      <w:pPr>
        <w:pStyle w:val="Caption"/>
        <w:spacing w:before="120"/>
      </w:pPr>
      <w:bookmarkStart w:id="1152" w:name="_Toc3566460"/>
      <w:bookmarkStart w:id="1153" w:name="_Toc34747461"/>
      <w:bookmarkStart w:id="1154" w:name="_Toc69254888"/>
      <w:r>
        <w:t xml:space="preserve">Table </w:t>
      </w:r>
      <w:r w:rsidR="00ED469A">
        <w:fldChar w:fldCharType="begin"/>
      </w:r>
      <w:r w:rsidR="00ED469A">
        <w:instrText xml:space="preserve"> SEQ Table \* ARABIC </w:instrText>
      </w:r>
      <w:r w:rsidR="00ED469A">
        <w:fldChar w:fldCharType="separate"/>
      </w:r>
      <w:r w:rsidR="00C4720B">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52"/>
      <w:bookmarkEnd w:id="1153"/>
      <w:bookmarkEnd w:id="1154"/>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155" w:name="_Toc428456268"/>
      <w:bookmarkStart w:id="1156" w:name="_Toc428537231"/>
      <w:bookmarkStart w:id="1157" w:name="_Toc428969550"/>
      <w:bookmarkStart w:id="1158" w:name="_Toc429052941"/>
      <w:bookmarkStart w:id="1159" w:name="_Toc413359595"/>
      <w:bookmarkStart w:id="1160" w:name="_Toc3556987"/>
      <w:bookmarkStart w:id="1161" w:name="_Toc34747237"/>
      <w:bookmarkStart w:id="1162" w:name="_Toc69254503"/>
      <w:bookmarkEnd w:id="1155"/>
      <w:bookmarkEnd w:id="1156"/>
      <w:bookmarkEnd w:id="1157"/>
      <w:bookmarkEnd w:id="1158"/>
      <w:r>
        <w:t>Nut</w:t>
      </w:r>
      <w:bookmarkEnd w:id="1159"/>
      <w:bookmarkEnd w:id="1160"/>
      <w:bookmarkEnd w:id="1161"/>
      <w:bookmarkEnd w:id="1162"/>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20F2B28" w:rsidR="002E60CB" w:rsidRDefault="002E60CB" w:rsidP="00E7538E">
      <w:pPr>
        <w:pStyle w:val="Caption"/>
        <w:spacing w:before="120"/>
        <w:rPr>
          <w:rStyle w:val="elementdeftypeChar"/>
          <w:b/>
        </w:rPr>
      </w:pPr>
      <w:bookmarkStart w:id="1163" w:name="_Toc3566461"/>
      <w:bookmarkStart w:id="1164" w:name="_Toc34747462"/>
      <w:bookmarkStart w:id="1165" w:name="_Toc69254889"/>
      <w:r w:rsidRPr="009158D1">
        <w:t xml:space="preserve">Table </w:t>
      </w:r>
      <w:r w:rsidR="00ED469A">
        <w:fldChar w:fldCharType="begin"/>
      </w:r>
      <w:r w:rsidR="00ED469A">
        <w:instrText xml:space="preserve"> SEQ Table \* ARABIC </w:instrText>
      </w:r>
      <w:r w:rsidR="00ED469A">
        <w:fldChar w:fldCharType="separate"/>
      </w:r>
      <w:r w:rsidR="00C4720B">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63"/>
      <w:bookmarkEnd w:id="1164"/>
      <w:bookmarkEnd w:id="116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DC60192" w:rsidR="002E60CB" w:rsidRDefault="002E60CB" w:rsidP="007A6E34">
      <w:pPr>
        <w:numPr>
          <w:ilvl w:val="0"/>
          <w:numId w:val="21"/>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clipped. Nut and clip share a common part code, i. e. they are regarded to be one single part. </w:t>
      </w:r>
    </w:p>
    <w:p w14:paraId="044652E7" w14:textId="7B9EEFCA" w:rsidR="002E60CB" w:rsidRDefault="002E60CB" w:rsidP="007A6E34">
      <w:pPr>
        <w:numPr>
          <w:ilvl w:val="0"/>
          <w:numId w:val="21"/>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CF3B66F" w:rsidR="002E60CB" w:rsidRDefault="002E60CB" w:rsidP="00E7538E">
      <w:pPr>
        <w:pStyle w:val="Caption"/>
        <w:spacing w:before="120"/>
      </w:pPr>
      <w:bookmarkStart w:id="1166" w:name="_Toc3566462"/>
      <w:bookmarkStart w:id="1167" w:name="_Toc34747463"/>
      <w:bookmarkStart w:id="1168" w:name="_Toc69254890"/>
      <w:r w:rsidRPr="009158D1">
        <w:t xml:space="preserve">Table </w:t>
      </w:r>
      <w:r w:rsidR="00ED469A">
        <w:fldChar w:fldCharType="begin"/>
      </w:r>
      <w:r w:rsidR="00ED469A">
        <w:instrText xml:space="preserve"> SEQ Table \* ARABIC </w:instrText>
      </w:r>
      <w:r w:rsidR="00ED469A">
        <w:fldChar w:fldCharType="separate"/>
      </w:r>
      <w:r w:rsidR="00C4720B">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66"/>
      <w:bookmarkEnd w:id="1167"/>
      <w:bookmarkEnd w:id="1168"/>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169" w:name="_Toc428456270"/>
      <w:bookmarkStart w:id="1170" w:name="_Toc428537233"/>
      <w:bookmarkStart w:id="1171" w:name="_Toc428969552"/>
      <w:bookmarkStart w:id="1172" w:name="_Toc429052943"/>
      <w:bookmarkStart w:id="1173" w:name="_Toc413359596"/>
      <w:bookmarkStart w:id="1174" w:name="_Toc3556988"/>
      <w:bookmarkStart w:id="1175" w:name="_Toc34747238"/>
      <w:bookmarkStart w:id="1176" w:name="_Toc69254504"/>
      <w:bookmarkStart w:id="1177" w:name="_Ref401160443"/>
      <w:bookmarkStart w:id="1178" w:name="_Ref401160449"/>
      <w:bookmarkStart w:id="1179" w:name="_Ref401160453"/>
      <w:bookmarkEnd w:id="1169"/>
      <w:bookmarkEnd w:id="1170"/>
      <w:bookmarkEnd w:id="1171"/>
      <w:bookmarkEnd w:id="1172"/>
      <w:r w:rsidRPr="00226A3F">
        <w:t>Bolt</w:t>
      </w:r>
      <w:bookmarkEnd w:id="1173"/>
      <w:bookmarkEnd w:id="1174"/>
      <w:bookmarkEnd w:id="1175"/>
      <w:bookmarkEnd w:id="1176"/>
      <w:r w:rsidRPr="00226A3F">
        <w:t xml:space="preserve"> </w:t>
      </w:r>
      <w:bookmarkEnd w:id="1177"/>
      <w:bookmarkEnd w:id="1178"/>
      <w:bookmarkEnd w:id="117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F26EBBA" w:rsidR="002E60CB" w:rsidRDefault="002E60CB" w:rsidP="002474EA">
      <w:pPr>
        <w:pStyle w:val="Caption"/>
        <w:spacing w:before="120"/>
      </w:pPr>
      <w:bookmarkStart w:id="1180" w:name="_Toc3566463"/>
      <w:bookmarkStart w:id="1181" w:name="_Toc34747464"/>
      <w:bookmarkStart w:id="1182" w:name="_Toc69254891"/>
      <w:r>
        <w:t xml:space="preserve">Table </w:t>
      </w:r>
      <w:r w:rsidR="00ED469A">
        <w:fldChar w:fldCharType="begin"/>
      </w:r>
      <w:r w:rsidR="00ED469A">
        <w:instrText xml:space="preserve"> SEQ Table \* ARABIC </w:instrText>
      </w:r>
      <w:r w:rsidR="00ED469A">
        <w:fldChar w:fldCharType="separate"/>
      </w:r>
      <w:r w:rsidR="00C4720B">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80"/>
      <w:bookmarkEnd w:id="1181"/>
      <w:bookmarkEnd w:id="1182"/>
    </w:p>
    <w:p w14:paraId="3F7844A9" w14:textId="3CAA2BF4" w:rsidR="002E60CB" w:rsidRDefault="002E60CB" w:rsidP="007A6E34">
      <w:pPr>
        <w:numPr>
          <w:ilvl w:val="0"/>
          <w:numId w:val="21"/>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If attribute is missing, bolt is not clipped. Bolt and clip share a common part code, i.e. they are regarded to be one single part. </w:t>
      </w:r>
    </w:p>
    <w:p w14:paraId="03EEE270" w14:textId="274F6635" w:rsidR="002E60CB" w:rsidRPr="000B11EA" w:rsidRDefault="002E60CB" w:rsidP="007A6E34">
      <w:pPr>
        <w:numPr>
          <w:ilvl w:val="0"/>
          <w:numId w:val="21"/>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FFFADA4" w:rsidR="002E60CB" w:rsidRDefault="002E60CB" w:rsidP="002474EA">
      <w:pPr>
        <w:pStyle w:val="Caption"/>
        <w:spacing w:before="120"/>
      </w:pPr>
      <w:bookmarkStart w:id="1183" w:name="_Toc3566464"/>
      <w:bookmarkStart w:id="1184" w:name="_Toc34747465"/>
      <w:bookmarkStart w:id="1185" w:name="_Toc69254892"/>
      <w:r>
        <w:lastRenderedPageBreak/>
        <w:t xml:space="preserve">Table </w:t>
      </w:r>
      <w:r w:rsidR="00ED469A">
        <w:fldChar w:fldCharType="begin"/>
      </w:r>
      <w:r w:rsidR="00ED469A">
        <w:instrText xml:space="preserve"> SEQ Table \* ARABIC </w:instrText>
      </w:r>
      <w:r w:rsidR="00ED469A">
        <w:fldChar w:fldCharType="separate"/>
      </w:r>
      <w:r w:rsidR="00C4720B">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83"/>
      <w:bookmarkEnd w:id="1184"/>
      <w:bookmarkEnd w:id="118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ins w:id="1186" w:author="Dr. Carsten Franke" w:date="2021-04-14T01:28:00Z">
        <w:r w:rsidR="00CF2C02">
          <w:t xml:space="preserve">the </w:t>
        </w:r>
      </w:ins>
      <w:r>
        <w:t>definition of</w:t>
      </w:r>
      <w:ins w:id="1187" w:author="Dr. Carsten Franke" w:date="2021-04-14T01:28:00Z">
        <w:r w:rsidR="00CF2C02">
          <w:t xml:space="preserve"> a</w:t>
        </w:r>
      </w:ins>
      <w:r>
        <w:t xml:space="preserve">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&lt;washer outer_diameter=</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188" w:name="_Toc428456272"/>
      <w:bookmarkStart w:id="1189" w:name="_Toc428537235"/>
      <w:bookmarkStart w:id="1190" w:name="_Toc428969554"/>
      <w:bookmarkStart w:id="1191" w:name="_Toc429052945"/>
      <w:bookmarkStart w:id="1192" w:name="_Toc3556989"/>
      <w:bookmarkStart w:id="1193" w:name="_Toc34747239"/>
      <w:bookmarkStart w:id="1194" w:name="_Toc69254505"/>
      <w:bookmarkEnd w:id="1188"/>
      <w:bookmarkEnd w:id="1189"/>
      <w:bookmarkEnd w:id="1190"/>
      <w:bookmarkEnd w:id="1191"/>
      <w:r>
        <w:t>Possible Bolt and Screw Assemblies</w:t>
      </w:r>
      <w:bookmarkEnd w:id="1192"/>
      <w:bookmarkEnd w:id="1193"/>
      <w:bookmarkEnd w:id="1194"/>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Paragraph"/>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8">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891D0D" w:rsidR="00314F5A" w:rsidRDefault="00E62DBF" w:rsidP="00E62DBF">
      <w:pPr>
        <w:pStyle w:val="Caption"/>
      </w:pPr>
      <w:bookmarkStart w:id="1195" w:name="_Toc3557101"/>
      <w:bookmarkStart w:id="1196" w:name="_Toc34747352"/>
      <w:bookmarkStart w:id="1197" w:name="_Toc69255790"/>
      <w:r>
        <w:t xml:space="preserve">Figure </w:t>
      </w:r>
      <w:r w:rsidR="00406B64">
        <w:fldChar w:fldCharType="begin"/>
      </w:r>
      <w:r w:rsidR="00406B64">
        <w:instrText xml:space="preserve"> SEQ Figure \* ARABIC </w:instrText>
      </w:r>
      <w:r w:rsidR="00406B64">
        <w:fldChar w:fldCharType="separate"/>
      </w:r>
      <w:r w:rsidR="00C4720B">
        <w:rPr>
          <w:noProof/>
        </w:rPr>
        <w:t>24</w:t>
      </w:r>
      <w:r w:rsidR="00406B64">
        <w:fldChar w:fldCharType="end"/>
      </w:r>
      <w:r>
        <w:t>: Bolt with welded nut</w:t>
      </w:r>
      <w:bookmarkEnd w:id="1195"/>
      <w:bookmarkEnd w:id="1196"/>
      <w:bookmarkEnd w:id="1197"/>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Paragraph"/>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7A6E34">
      <w:pPr>
        <w:pStyle w:val="ListParagraph"/>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9">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7CF292B" w:rsidR="0086511D" w:rsidRDefault="00E62DBF" w:rsidP="00E62DBF">
      <w:pPr>
        <w:pStyle w:val="Caption"/>
      </w:pPr>
      <w:bookmarkStart w:id="1198" w:name="_Ref3568949"/>
      <w:bookmarkStart w:id="1199" w:name="_Toc3557102"/>
      <w:bookmarkStart w:id="1200" w:name="_Ref3568942"/>
      <w:bookmarkStart w:id="1201" w:name="_Toc34747353"/>
      <w:bookmarkStart w:id="1202" w:name="_Toc69255791"/>
      <w:r>
        <w:t xml:space="preserve">Figure </w:t>
      </w:r>
      <w:r w:rsidR="00406B64">
        <w:fldChar w:fldCharType="begin"/>
      </w:r>
      <w:r w:rsidR="00406B64">
        <w:instrText xml:space="preserve"> SEQ Figure \* ARABIC </w:instrText>
      </w:r>
      <w:r w:rsidR="00406B64">
        <w:fldChar w:fldCharType="separate"/>
      </w:r>
      <w:r w:rsidR="00C4720B">
        <w:rPr>
          <w:noProof/>
        </w:rPr>
        <w:t>25</w:t>
      </w:r>
      <w:r w:rsidR="00406B64">
        <w:fldChar w:fldCharType="end"/>
      </w:r>
      <w:bookmarkEnd w:id="1198"/>
      <w:r>
        <w:t>: Bolt with free nut</w:t>
      </w:r>
      <w:bookmarkEnd w:id="1199"/>
      <w:bookmarkEnd w:id="1200"/>
      <w:bookmarkEnd w:id="1201"/>
      <w:bookmarkEnd w:id="1202"/>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7A6E34">
      <w:pPr>
        <w:pStyle w:val="ListParagraph"/>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0">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F549414" w:rsidR="00A03929" w:rsidRDefault="00E62DBF" w:rsidP="00D35409">
      <w:pPr>
        <w:pStyle w:val="Caption"/>
        <w:rPr>
          <w:b w:val="0"/>
          <w:bCs w:val="0"/>
        </w:rPr>
      </w:pPr>
      <w:bookmarkStart w:id="1203" w:name="_Ref3568964"/>
      <w:bookmarkStart w:id="1204" w:name="_Toc3557103"/>
      <w:bookmarkStart w:id="1205" w:name="_Toc34747354"/>
      <w:bookmarkStart w:id="1206" w:name="_Toc69255792"/>
      <w:r>
        <w:t xml:space="preserve">Figure </w:t>
      </w:r>
      <w:r w:rsidR="00406B64">
        <w:fldChar w:fldCharType="begin"/>
      </w:r>
      <w:r w:rsidR="00406B64">
        <w:instrText xml:space="preserve"> SEQ Figure \* ARABIC </w:instrText>
      </w:r>
      <w:r w:rsidR="00406B64">
        <w:fldChar w:fldCharType="separate"/>
      </w:r>
      <w:r w:rsidR="00C4720B">
        <w:rPr>
          <w:noProof/>
        </w:rPr>
        <w:t>26</w:t>
      </w:r>
      <w:r w:rsidR="00406B64">
        <w:fldChar w:fldCharType="end"/>
      </w:r>
      <w:bookmarkEnd w:id="1203"/>
      <w:r>
        <w:t>: Screw</w:t>
      </w:r>
      <w:bookmarkEnd w:id="1204"/>
      <w:bookmarkEnd w:id="1205"/>
      <w:bookmarkEnd w:id="1206"/>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Paragraph"/>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Paragraph"/>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88F5426" w:rsidR="00A03929" w:rsidRDefault="00E62DBF" w:rsidP="001D764B">
      <w:pPr>
        <w:pStyle w:val="Caption"/>
        <w:spacing w:before="120"/>
      </w:pPr>
      <w:bookmarkStart w:id="1207" w:name="_Toc3557104"/>
      <w:bookmarkStart w:id="1208" w:name="_Toc34747355"/>
      <w:bookmarkStart w:id="1209" w:name="_Toc69255793"/>
      <w:r>
        <w:t xml:space="preserve">Figure </w:t>
      </w:r>
      <w:r w:rsidR="00406B64">
        <w:fldChar w:fldCharType="begin"/>
      </w:r>
      <w:r w:rsidR="00406B64">
        <w:instrText xml:space="preserve"> SEQ Figure \* ARABIC </w:instrText>
      </w:r>
      <w:r w:rsidR="00406B64">
        <w:fldChar w:fldCharType="separate"/>
      </w:r>
      <w:r w:rsidR="00C4720B">
        <w:rPr>
          <w:noProof/>
        </w:rPr>
        <w:t>27</w:t>
      </w:r>
      <w:r w:rsidR="00406B64">
        <w:fldChar w:fldCharType="end"/>
      </w:r>
      <w:r>
        <w:t>: Welded stud with free nut</w:t>
      </w:r>
      <w:bookmarkEnd w:id="1207"/>
      <w:bookmarkEnd w:id="1208"/>
      <w:bookmarkEnd w:id="1209"/>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Paragraph"/>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Paragraph"/>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B780F10" w:rsidR="007B3BC4" w:rsidRDefault="00E82958" w:rsidP="00E82958">
      <w:pPr>
        <w:pStyle w:val="Caption"/>
        <w:rPr>
          <w:lang w:eastAsia="x-none"/>
        </w:rPr>
      </w:pPr>
      <w:bookmarkStart w:id="1210" w:name="_Toc3557105"/>
      <w:bookmarkStart w:id="1211" w:name="_Toc34747356"/>
      <w:bookmarkStart w:id="1212" w:name="_Toc69255794"/>
      <w:r>
        <w:t xml:space="preserve">Figure </w:t>
      </w:r>
      <w:r>
        <w:fldChar w:fldCharType="begin"/>
      </w:r>
      <w:r>
        <w:instrText xml:space="preserve"> SEQ Figure \* ARABIC </w:instrText>
      </w:r>
      <w:r>
        <w:fldChar w:fldCharType="separate"/>
      </w:r>
      <w:r w:rsidR="00C4720B">
        <w:rPr>
          <w:noProof/>
        </w:rPr>
        <w:t>28</w:t>
      </w:r>
      <w:r>
        <w:fldChar w:fldCharType="end"/>
      </w:r>
      <w:r>
        <w:t>: Plain stud</w:t>
      </w:r>
      <w:bookmarkEnd w:id="1210"/>
      <w:bookmarkEnd w:id="1211"/>
      <w:bookmarkEnd w:id="1212"/>
    </w:p>
    <w:p w14:paraId="15125F50" w14:textId="32A4DDC4"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213" w:name="_Toc428456274"/>
      <w:bookmarkStart w:id="1214" w:name="_Toc428537237"/>
      <w:bookmarkStart w:id="1215" w:name="_Toc428969556"/>
      <w:bookmarkStart w:id="1216" w:name="_Toc429052947"/>
      <w:bookmarkStart w:id="1217" w:name="_Toc428456275"/>
      <w:bookmarkStart w:id="1218" w:name="_Toc428537238"/>
      <w:bookmarkStart w:id="1219" w:name="_Toc428969557"/>
      <w:bookmarkStart w:id="1220" w:name="_Toc429052948"/>
      <w:bookmarkStart w:id="1221" w:name="_Toc413359597"/>
      <w:bookmarkStart w:id="1222" w:name="_Toc3556990"/>
      <w:bookmarkStart w:id="1223" w:name="_Toc34747240"/>
      <w:bookmarkStart w:id="1224" w:name="_Toc69254506"/>
      <w:bookmarkEnd w:id="1213"/>
      <w:bookmarkEnd w:id="1214"/>
      <w:bookmarkEnd w:id="1215"/>
      <w:bookmarkEnd w:id="1216"/>
      <w:bookmarkEnd w:id="1217"/>
      <w:bookmarkEnd w:id="1218"/>
      <w:bookmarkEnd w:id="1219"/>
      <w:bookmarkEnd w:id="1220"/>
      <w:r w:rsidRPr="00226A3F">
        <w:t>Screw</w:t>
      </w:r>
      <w:bookmarkEnd w:id="1221"/>
      <w:bookmarkEnd w:id="1222"/>
      <w:bookmarkEnd w:id="1223"/>
      <w:bookmarkEnd w:id="1224"/>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C8F5FB8" w:rsidR="002E60CB" w:rsidRDefault="002E60CB" w:rsidP="00E62DBF">
      <w:pPr>
        <w:pStyle w:val="Caption"/>
        <w:spacing w:before="120"/>
      </w:pPr>
      <w:bookmarkStart w:id="1225" w:name="_Toc3566465"/>
      <w:bookmarkStart w:id="1226" w:name="_Toc34747466"/>
      <w:bookmarkStart w:id="1227" w:name="_Toc69254893"/>
      <w:r>
        <w:t xml:space="preserve">Table </w:t>
      </w:r>
      <w:r w:rsidR="00ED469A">
        <w:fldChar w:fldCharType="begin"/>
      </w:r>
      <w:r w:rsidR="00ED469A">
        <w:instrText xml:space="preserve"> SEQ Table \* ARABIC </w:instrText>
      </w:r>
      <w:r w:rsidR="00ED469A">
        <w:fldChar w:fldCharType="separate"/>
      </w:r>
      <w:r w:rsidR="00C4720B">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25"/>
      <w:bookmarkEnd w:id="1226"/>
      <w:bookmarkEnd w:id="1227"/>
    </w:p>
    <w:p w14:paraId="726A8A1D" w14:textId="7230A01C" w:rsidR="002E60CB" w:rsidRPr="00A747C6" w:rsidRDefault="002E60CB" w:rsidP="007A6E34">
      <w:pPr>
        <w:pStyle w:val="ListParagraph"/>
        <w:numPr>
          <w:ilvl w:val="0"/>
          <w:numId w:val="34"/>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C4720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35B1726" w:rsidR="00003FF9" w:rsidRDefault="00003FF9" w:rsidP="00003FF9">
      <w:pPr>
        <w:pStyle w:val="Caption"/>
        <w:spacing w:before="120"/>
        <w:rPr>
          <w:rStyle w:val="elementdeftypeChar"/>
          <w:b/>
        </w:rPr>
      </w:pPr>
      <w:bookmarkStart w:id="1228" w:name="_Toc3566466"/>
      <w:bookmarkStart w:id="1229" w:name="_Toc34747467"/>
      <w:bookmarkStart w:id="1230" w:name="_Toc69254894"/>
      <w:r>
        <w:t xml:space="preserve">Table </w:t>
      </w:r>
      <w:r w:rsidR="00ED469A">
        <w:fldChar w:fldCharType="begin"/>
      </w:r>
      <w:r w:rsidR="00ED469A">
        <w:instrText xml:space="preserve"> SEQ Table \* ARABIC </w:instrText>
      </w:r>
      <w:r w:rsidR="00ED469A">
        <w:fldChar w:fldCharType="separate"/>
      </w:r>
      <w:r w:rsidR="00C4720B">
        <w:rPr>
          <w:noProof/>
        </w:rPr>
        <w:t>58</w:t>
      </w:r>
      <w:r w:rsidR="00ED469A">
        <w:fldChar w:fldCharType="end"/>
      </w:r>
      <w:r>
        <w:t xml:space="preserve">: </w:t>
      </w:r>
      <w:r w:rsidRPr="00003FF9">
        <w:t xml:space="preserve">Nested elements of element </w:t>
      </w:r>
      <w:r w:rsidRPr="00003FF9">
        <w:rPr>
          <w:rStyle w:val="elementdeftypeChar"/>
          <w:b/>
        </w:rPr>
        <w:t>&lt;screw/&gt;</w:t>
      </w:r>
      <w:bookmarkEnd w:id="1228"/>
      <w:bookmarkEnd w:id="1229"/>
      <w:bookmarkEnd w:id="1230"/>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231" w:name="_Toc3556991"/>
      <w:bookmarkStart w:id="1232" w:name="_Toc34747241"/>
      <w:bookmarkStart w:id="1233" w:name="_Toc69254507"/>
      <w:r>
        <w:t>7.5.7.1 Flow Drilled Screws</w:t>
      </w:r>
      <w:r w:rsidR="00EF4929">
        <w:t xml:space="preserve"> (FDS)</w:t>
      </w:r>
      <w:bookmarkEnd w:id="1231"/>
      <w:bookmarkEnd w:id="1232"/>
      <w:bookmarkEnd w:id="1233"/>
    </w:p>
    <w:p w14:paraId="6AB3B9E6" w14:textId="4893E478"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3"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CB0BD5C" w:rsidR="005C50FA" w:rsidRPr="00EF4929" w:rsidRDefault="003E0390" w:rsidP="005C50FA">
      <w:pPr>
        <w:pStyle w:val="NormalWeb"/>
        <w:spacing w:before="0" w:beforeAutospacing="0" w:after="0" w:afterAutospacing="0" w:line="315" w:lineRule="atLeast"/>
        <w:rPr>
          <w:rFonts w:asciiTheme="minorHAnsi" w:hAnsiTheme="minorHAnsi" w:cstheme="minorHAnsi"/>
          <w:sz w:val="22"/>
          <w:szCs w:val="22"/>
          <w:lang w:val="en-US"/>
        </w:rPr>
      </w:pPr>
      <w:hyperlink r:id="rId94"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Normal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(chipless)</w:t>
            </w:r>
          </w:p>
        </w:tc>
        <w:tc>
          <w:tcPr>
            <w:tcW w:w="1400" w:type="dxa"/>
          </w:tcPr>
          <w:p w14:paraId="23F4D76F"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13A1379" w:rsidR="005C50FA" w:rsidRPr="005C50FA" w:rsidRDefault="005C50FA" w:rsidP="005C50FA">
      <w:pPr>
        <w:pStyle w:val="Caption"/>
        <w:rPr>
          <w:color w:val="676F76"/>
          <w:sz w:val="21"/>
          <w:szCs w:val="21"/>
          <w:lang w:val="en" w:eastAsia="en-US"/>
        </w:rPr>
      </w:pPr>
      <w:bookmarkStart w:id="1234" w:name="_Toc3557106"/>
      <w:bookmarkStart w:id="1235" w:name="_Toc34747357"/>
      <w:bookmarkStart w:id="1236" w:name="_Toc69255795"/>
      <w:r>
        <w:t xml:space="preserve">Figure </w:t>
      </w:r>
      <w:r w:rsidR="00406B64">
        <w:fldChar w:fldCharType="begin"/>
      </w:r>
      <w:r w:rsidR="00406B64">
        <w:instrText xml:space="preserve"> SEQ Figure \* ARABIC </w:instrText>
      </w:r>
      <w:r w:rsidR="00406B64">
        <w:fldChar w:fldCharType="separate"/>
      </w:r>
      <w:r w:rsidR="00C4720B">
        <w:rPr>
          <w:noProof/>
        </w:rPr>
        <w:t>29</w:t>
      </w:r>
      <w:r w:rsidR="00406B64">
        <w:fldChar w:fldCharType="end"/>
      </w:r>
      <w:r>
        <w:t xml:space="preserve">: </w:t>
      </w:r>
      <w:r w:rsidR="00EB2983">
        <w:t>Process of Flow Drill Screwing</w:t>
      </w:r>
      <w:bookmarkEnd w:id="1234"/>
      <w:bookmarkEnd w:id="1235"/>
      <w:bookmarkEnd w:id="1236"/>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231153" cy="1723068"/>
                    </a:xfrm>
                    <a:prstGeom prst="rect">
                      <a:avLst/>
                    </a:prstGeom>
                  </pic:spPr>
                </pic:pic>
              </a:graphicData>
            </a:graphic>
          </wp:inline>
        </w:drawing>
      </w:r>
    </w:p>
    <w:p w14:paraId="0E5C96AE" w14:textId="4C09D9E1" w:rsidR="00EF4929" w:rsidRPr="00EF4929" w:rsidRDefault="00EF4929" w:rsidP="00EF4929">
      <w:pPr>
        <w:keepNext/>
        <w:jc w:val="center"/>
        <w:rPr>
          <w:sz w:val="18"/>
        </w:rPr>
      </w:pPr>
      <w:r w:rsidRPr="00EF4929">
        <w:rPr>
          <w:i/>
          <w:sz w:val="18"/>
        </w:rPr>
        <w:t>Source of image</w:t>
      </w:r>
      <w:r w:rsidRPr="00EF4929">
        <w:rPr>
          <w:sz w:val="18"/>
        </w:rPr>
        <w:t xml:space="preserve">: </w:t>
      </w:r>
      <w:hyperlink r:id="rId97" w:history="1">
        <w:r w:rsidRPr="00EF4929">
          <w:rPr>
            <w:rStyle w:val="Hyperlink"/>
            <w:sz w:val="18"/>
          </w:rPr>
          <w:t>http://www.ejot-avdel.se/sites/default/files/product/files/Brochure_EJOT_FDS_en.pdf</w:t>
        </w:r>
      </w:hyperlink>
    </w:p>
    <w:p w14:paraId="110D3987" w14:textId="79626E55" w:rsidR="002E60CB" w:rsidRDefault="00EF4929" w:rsidP="00EF4929">
      <w:pPr>
        <w:pStyle w:val="Caption"/>
      </w:pPr>
      <w:bookmarkStart w:id="1237" w:name="_Toc3557107"/>
      <w:bookmarkStart w:id="1238" w:name="_Toc34747358"/>
      <w:bookmarkStart w:id="1239" w:name="_Toc69255796"/>
      <w:r>
        <w:t xml:space="preserve">Figure </w:t>
      </w:r>
      <w:r w:rsidR="00406B64">
        <w:fldChar w:fldCharType="begin"/>
      </w:r>
      <w:r w:rsidR="00406B64">
        <w:instrText xml:space="preserve"> SEQ Figure \* ARABIC </w:instrText>
      </w:r>
      <w:r w:rsidR="00406B64">
        <w:fldChar w:fldCharType="separate"/>
      </w:r>
      <w:r w:rsidR="00C4720B">
        <w:rPr>
          <w:noProof/>
        </w:rPr>
        <w:t>30</w:t>
      </w:r>
      <w:r w:rsidR="00406B64">
        <w:fldChar w:fldCharType="end"/>
      </w:r>
      <w:r>
        <w:t>: Measures of applied FDS</w:t>
      </w:r>
      <w:bookmarkEnd w:id="1237"/>
      <w:bookmarkEnd w:id="1238"/>
      <w:bookmarkEnd w:id="1239"/>
    </w:p>
    <w:p w14:paraId="436498E1" w14:textId="2A5E9F70" w:rsidR="00EF4929" w:rsidDel="004C2D9F" w:rsidRDefault="00EF4929" w:rsidP="00EF4929">
      <w:pPr>
        <w:rPr>
          <w:del w:id="1240" w:author="Dr. Carsten Franke" w:date="2021-04-14T01:31:00Z"/>
        </w:rPr>
      </w:pPr>
      <w:commentRangeStart w:id="1241"/>
      <w:del w:id="1242"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241"/>
        <w:r w:rsidR="004C2D9F" w:rsidDel="004C2D9F">
          <w:rPr>
            <w:rStyle w:val="CommentReference"/>
            <w:lang w:eastAsia="x-none"/>
          </w:rPr>
          <w:commentReference w:id="1241"/>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Paragraph"/>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Paragraph"/>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Paragraph"/>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Paragraph"/>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4567B524" w:rsidR="001E3E2A" w:rsidRDefault="001E3E2A" w:rsidP="0059565B">
      <w:pPr>
        <w:pStyle w:val="Caption"/>
        <w:spacing w:before="120"/>
        <w:rPr>
          <w:rFonts w:cs="Calibri"/>
          <w:szCs w:val="22"/>
          <w:lang w:eastAsia="en-GB"/>
        </w:rPr>
      </w:pPr>
      <w:bookmarkStart w:id="1243" w:name="_Toc3566467"/>
      <w:bookmarkStart w:id="1244" w:name="_Toc34747468"/>
      <w:bookmarkStart w:id="1245" w:name="_Toc69254895"/>
      <w:r>
        <w:t xml:space="preserve">Table </w:t>
      </w:r>
      <w:r w:rsidR="00ED469A">
        <w:fldChar w:fldCharType="begin"/>
      </w:r>
      <w:r w:rsidR="00ED469A">
        <w:instrText xml:space="preserve"> SEQ Table \* ARABIC </w:instrText>
      </w:r>
      <w:r w:rsidR="00ED469A">
        <w:fldChar w:fldCharType="separate"/>
      </w:r>
      <w:r w:rsidR="00C4720B">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43"/>
      <w:bookmarkEnd w:id="1244"/>
      <w:bookmarkEnd w:id="1245"/>
    </w:p>
    <w:p w14:paraId="6D524E55" w14:textId="6E02D68A" w:rsidR="00EF4929" w:rsidRPr="0059565B" w:rsidRDefault="00EF4929" w:rsidP="007A6E34">
      <w:pPr>
        <w:pStyle w:val="ListParagraph"/>
        <w:numPr>
          <w:ilvl w:val="0"/>
          <w:numId w:val="34"/>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Paragraph"/>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83225CF" w:rsidR="00013B01" w:rsidRPr="001E3E2A" w:rsidRDefault="00013B01" w:rsidP="00013B01">
      <w:pPr>
        <w:pStyle w:val="Caption"/>
        <w:rPr>
          <w:rFonts w:cs="Calibri"/>
          <w:lang w:eastAsia="en-GB"/>
        </w:rPr>
      </w:pPr>
      <w:bookmarkStart w:id="1246" w:name="_Toc3557108"/>
      <w:bookmarkStart w:id="1247" w:name="_Toc34747359"/>
      <w:bookmarkStart w:id="1248" w:name="_Toc69255797"/>
      <w:r>
        <w:t xml:space="preserve">Figure </w:t>
      </w:r>
      <w:r w:rsidR="00406B64">
        <w:fldChar w:fldCharType="begin"/>
      </w:r>
      <w:r w:rsidR="00406B64">
        <w:instrText xml:space="preserve"> SEQ Figure \* ARABIC </w:instrText>
      </w:r>
      <w:r w:rsidR="00406B64">
        <w:fldChar w:fldCharType="separate"/>
      </w:r>
      <w:r w:rsidR="00C4720B">
        <w:rPr>
          <w:noProof/>
        </w:rPr>
        <w:t>31</w:t>
      </w:r>
      <w:r w:rsidR="00406B64">
        <w:fldChar w:fldCharType="end"/>
      </w:r>
      <w:r>
        <w:t>: Pre-machined or clearance hole in FDS connection</w:t>
      </w:r>
      <w:bookmarkEnd w:id="1246"/>
      <w:bookmarkEnd w:id="1247"/>
      <w:bookmarkEnd w:id="1248"/>
    </w:p>
    <w:p w14:paraId="31E852BE" w14:textId="2B0235BD" w:rsidR="00EF4929" w:rsidRDefault="00EF4929"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C4720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4691B0C" w:rsidR="002943E7" w:rsidRPr="00B50C53" w:rsidRDefault="0059565B" w:rsidP="0059565B">
      <w:pPr>
        <w:pStyle w:val="Caption"/>
        <w:rPr>
          <w:rFonts w:cs="Calibri"/>
          <w:lang w:eastAsia="en-GB"/>
        </w:rPr>
      </w:pPr>
      <w:bookmarkStart w:id="1249" w:name="_Toc3557109"/>
      <w:bookmarkStart w:id="1250" w:name="_Toc34747360"/>
      <w:bookmarkStart w:id="1251" w:name="_Toc69255798"/>
      <w:r>
        <w:t xml:space="preserve">Figure </w:t>
      </w:r>
      <w:r w:rsidR="00406B64">
        <w:fldChar w:fldCharType="begin"/>
      </w:r>
      <w:r w:rsidR="00406B64">
        <w:instrText xml:space="preserve"> SEQ Figure \* ARABIC </w:instrText>
      </w:r>
      <w:r w:rsidR="00406B64">
        <w:fldChar w:fldCharType="separate"/>
      </w:r>
      <w:r w:rsidR="00C4720B">
        <w:rPr>
          <w:noProof/>
        </w:rPr>
        <w:t>32</w:t>
      </w:r>
      <w:r w:rsidR="00406B64">
        <w:fldChar w:fldCharType="end"/>
      </w:r>
      <w:r>
        <w:t>: Pilot hole on sheet metal</w:t>
      </w:r>
      <w:bookmarkEnd w:id="1249"/>
      <w:bookmarkEnd w:id="1250"/>
      <w:bookmarkEnd w:id="1251"/>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252" w:name="_Toc413359598"/>
      <w:bookmarkStart w:id="1253" w:name="_Toc3556992"/>
      <w:bookmarkStart w:id="1254" w:name="_Toc34747242"/>
      <w:bookmarkStart w:id="1255" w:name="_Toc69254508"/>
      <w:r w:rsidRPr="000F30B3">
        <w:t>Gum Drops</w:t>
      </w:r>
      <w:bookmarkEnd w:id="1252"/>
      <w:bookmarkEnd w:id="1253"/>
      <w:bookmarkEnd w:id="1254"/>
      <w:bookmarkEnd w:id="1255"/>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42FD2A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10538F9C" w14:textId="431CC384" w:rsidR="00D43112" w:rsidRPr="00226A3F" w:rsidRDefault="001003F7" w:rsidP="001003F7">
      <w:pPr>
        <w:pStyle w:val="Caption"/>
        <w:spacing w:before="120" w:after="60"/>
      </w:pPr>
      <w:bookmarkStart w:id="1256" w:name="_Toc3566468"/>
      <w:bookmarkStart w:id="1257" w:name="_Toc34747469"/>
      <w:bookmarkStart w:id="1258" w:name="_Toc69254896"/>
      <w:r>
        <w:t xml:space="preserve">Table </w:t>
      </w:r>
      <w:r w:rsidR="00ED469A">
        <w:fldChar w:fldCharType="begin"/>
      </w:r>
      <w:r w:rsidR="00ED469A">
        <w:instrText xml:space="preserve"> SEQ Table \* ARABIC </w:instrText>
      </w:r>
      <w:r w:rsidR="00ED469A">
        <w:fldChar w:fldCharType="separate"/>
      </w:r>
      <w:r w:rsidR="00C4720B">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56"/>
      <w:bookmarkEnd w:id="1257"/>
      <w:bookmarkEnd w:id="125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CBAC3D3" w:rsidR="002E60CB" w:rsidRDefault="002E60CB" w:rsidP="001003F7">
      <w:pPr>
        <w:pStyle w:val="Caption"/>
        <w:spacing w:before="60"/>
      </w:pPr>
      <w:bookmarkStart w:id="1259" w:name="_Toc3566469"/>
      <w:bookmarkStart w:id="1260" w:name="_Toc34747470"/>
      <w:bookmarkStart w:id="1261" w:name="_Toc69254897"/>
      <w:r>
        <w:lastRenderedPageBreak/>
        <w:t xml:space="preserve">Table </w:t>
      </w:r>
      <w:r w:rsidR="00ED469A">
        <w:fldChar w:fldCharType="begin"/>
      </w:r>
      <w:r w:rsidR="00ED469A">
        <w:instrText xml:space="preserve"> SEQ Table \* ARABIC </w:instrText>
      </w:r>
      <w:r w:rsidR="00ED469A">
        <w:fldChar w:fldCharType="separate"/>
      </w:r>
      <w:r w:rsidR="00C4720B">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59"/>
      <w:bookmarkEnd w:id="1260"/>
      <w:bookmarkEnd w:id="1261"/>
    </w:p>
    <w:p w14:paraId="25E602F6" w14:textId="77777777" w:rsidR="002E60CB" w:rsidRPr="005D241A" w:rsidRDefault="006915F6" w:rsidP="007A6E34">
      <w:pPr>
        <w:pStyle w:val="ListParagraph"/>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Paragraph"/>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Paragraph"/>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262" w:name="_Toc428456279"/>
      <w:bookmarkStart w:id="1263" w:name="_Toc3556993"/>
      <w:bookmarkStart w:id="1264" w:name="_Toc34747243"/>
      <w:bookmarkStart w:id="1265" w:name="_Toc69254509"/>
      <w:bookmarkEnd w:id="1262"/>
      <w:r>
        <w:t>Clinches</w:t>
      </w:r>
      <w:bookmarkEnd w:id="1263"/>
      <w:bookmarkEnd w:id="1264"/>
      <w:bookmarkEnd w:id="1265"/>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E3F3AA5" w:rsidR="003E46C4" w:rsidRDefault="00D67DC2" w:rsidP="00D67DC2">
      <w:pPr>
        <w:pStyle w:val="Caption"/>
      </w:pPr>
      <w:bookmarkStart w:id="1266" w:name="_Toc3557110"/>
      <w:bookmarkStart w:id="1267" w:name="_Toc34747361"/>
      <w:bookmarkStart w:id="1268" w:name="_Toc69255799"/>
      <w:r>
        <w:t xml:space="preserve">Figure </w:t>
      </w:r>
      <w:r>
        <w:fldChar w:fldCharType="begin"/>
      </w:r>
      <w:r>
        <w:instrText xml:space="preserve"> SEQ Figure \* ARABIC </w:instrText>
      </w:r>
      <w:r>
        <w:fldChar w:fldCharType="separate"/>
      </w:r>
      <w:r w:rsidR="00C4720B">
        <w:rPr>
          <w:noProof/>
        </w:rPr>
        <w:t>33</w:t>
      </w:r>
      <w:r>
        <w:fldChar w:fldCharType="end"/>
      </w:r>
      <w:r>
        <w:t xml:space="preserve">: </w:t>
      </w:r>
      <w:r w:rsidRPr="00D67DC2">
        <w:t>Schematic representation of the clinching operation</w:t>
      </w:r>
      <w:bookmarkEnd w:id="1266"/>
      <w:bookmarkEnd w:id="1267"/>
      <w:bookmarkEnd w:id="1268"/>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3ED8AC2B" w:rsidR="00D67DC2" w:rsidRDefault="00D67DC2" w:rsidP="00D67DC2">
      <w:pPr>
        <w:pStyle w:val="Caption"/>
      </w:pPr>
      <w:bookmarkStart w:id="1269" w:name="_Ref428794448"/>
      <w:bookmarkStart w:id="1270" w:name="_Ref428794398"/>
      <w:bookmarkStart w:id="1271" w:name="_Toc3557111"/>
      <w:bookmarkStart w:id="1272" w:name="_Toc34747362"/>
      <w:bookmarkStart w:id="1273" w:name="_Toc69255800"/>
      <w:r>
        <w:t xml:space="preserve">Figure </w:t>
      </w:r>
      <w:r>
        <w:fldChar w:fldCharType="begin"/>
      </w:r>
      <w:r>
        <w:instrText xml:space="preserve"> SEQ Figure \* ARABIC </w:instrText>
      </w:r>
      <w:r>
        <w:fldChar w:fldCharType="separate"/>
      </w:r>
      <w:r w:rsidR="00C4720B">
        <w:rPr>
          <w:noProof/>
        </w:rPr>
        <w:t>34</w:t>
      </w:r>
      <w:r>
        <w:fldChar w:fldCharType="end"/>
      </w:r>
      <w:bookmarkEnd w:id="1269"/>
      <w:r>
        <w:t xml:space="preserve">: </w:t>
      </w:r>
      <w:r w:rsidRPr="00D67DC2">
        <w:t>Clinch Joint Dimensions</w:t>
      </w:r>
      <w:bookmarkEnd w:id="1270"/>
      <w:bookmarkEnd w:id="1271"/>
      <w:bookmarkEnd w:id="1272"/>
      <w:bookmarkEnd w:id="1273"/>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734807" cy="1843865"/>
                    </a:xfrm>
                    <a:prstGeom prst="rect">
                      <a:avLst/>
                    </a:prstGeom>
                  </pic:spPr>
                </pic:pic>
              </a:graphicData>
            </a:graphic>
          </wp:inline>
        </w:drawing>
      </w:r>
    </w:p>
    <w:p w14:paraId="4EF9C8F3" w14:textId="6651B567" w:rsidR="00C34000" w:rsidRDefault="00E41964" w:rsidP="00E41964">
      <w:pPr>
        <w:pStyle w:val="Caption"/>
        <w:spacing w:before="120"/>
        <w:rPr>
          <w:rFonts w:cs="Calibri"/>
          <w:szCs w:val="22"/>
          <w:lang w:eastAsia="en-GB"/>
        </w:rPr>
      </w:pPr>
      <w:bookmarkStart w:id="1274" w:name="_Ref428798660"/>
      <w:bookmarkStart w:id="1275" w:name="_Toc3557112"/>
      <w:bookmarkStart w:id="1276" w:name="_Toc34747363"/>
      <w:bookmarkStart w:id="1277" w:name="_Toc69255801"/>
      <w:r>
        <w:t xml:space="preserve">Figure </w:t>
      </w:r>
      <w:r>
        <w:fldChar w:fldCharType="begin"/>
      </w:r>
      <w:r>
        <w:instrText xml:space="preserve"> SEQ Figure \* ARABIC </w:instrText>
      </w:r>
      <w:r>
        <w:fldChar w:fldCharType="separate"/>
      </w:r>
      <w:r w:rsidR="00C4720B">
        <w:rPr>
          <w:noProof/>
        </w:rPr>
        <w:t>35</w:t>
      </w:r>
      <w:r>
        <w:fldChar w:fldCharType="end"/>
      </w:r>
      <w:bookmarkEnd w:id="1274"/>
      <w:r>
        <w:t>: TOX (left) and BTM’s Tog-L-Loc system</w:t>
      </w:r>
      <w:r>
        <w:rPr>
          <w:rStyle w:val="FootnoteReference"/>
        </w:rPr>
        <w:footnoteReference w:id="17"/>
      </w:r>
      <w:bookmarkEnd w:id="1275"/>
      <w:bookmarkEnd w:id="1276"/>
      <w:bookmarkEnd w:id="1277"/>
    </w:p>
    <w:p w14:paraId="5F9EE78B" w14:textId="08E436A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del w:id="1278" w:author="Dr. Carsten Franke" w:date="2021-04-14T01:33:00Z">
        <w:r w:rsidDel="002A4A8F">
          <w:rPr>
            <w:rFonts w:cs="Calibri"/>
            <w:szCs w:val="22"/>
            <w:lang w:eastAsia="en-GB"/>
          </w:rPr>
          <w:delText xml:space="preserve">3 </w:delText>
        </w:r>
      </w:del>
      <w:ins w:id="1279" w:author="Dr. Carsten Franke" w:date="2021-04-14T01:33:00Z">
        <w:r w:rsidR="002A4A8F">
          <w:rPr>
            <w:rFonts w:cs="Calibri"/>
            <w:szCs w:val="22"/>
            <w:lang w:eastAsia="en-GB"/>
          </w:rPr>
          <w:t>3-</w:t>
        </w:r>
      </w:ins>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85CE8C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4F118D2" w14:textId="48FF8F6C" w:rsidR="00D3072A" w:rsidRDefault="00D3072A" w:rsidP="00D3072A">
      <w:pPr>
        <w:pStyle w:val="Caption"/>
        <w:spacing w:before="120"/>
        <w:rPr>
          <w:rStyle w:val="elementdeftypeChar"/>
          <w:b/>
        </w:rPr>
      </w:pPr>
      <w:bookmarkStart w:id="1280" w:name="_Toc3566470"/>
      <w:bookmarkStart w:id="1281" w:name="_Toc34747471"/>
      <w:bookmarkStart w:id="1282" w:name="_Toc69254898"/>
      <w:r>
        <w:t xml:space="preserve">Table </w:t>
      </w:r>
      <w:r w:rsidR="00ED469A">
        <w:fldChar w:fldCharType="begin"/>
      </w:r>
      <w:r w:rsidR="00ED469A">
        <w:instrText xml:space="preserve"> SEQ Table \* ARABIC </w:instrText>
      </w:r>
      <w:r w:rsidR="00ED469A">
        <w:fldChar w:fldCharType="separate"/>
      </w:r>
      <w:r w:rsidR="00C4720B">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80"/>
      <w:bookmarkEnd w:id="1281"/>
      <w:bookmarkEnd w:id="1282"/>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E7705C9" w:rsidR="007D0EA8" w:rsidRDefault="006239BA" w:rsidP="006239BA">
      <w:pPr>
        <w:pStyle w:val="Caption"/>
        <w:spacing w:before="120"/>
      </w:pPr>
      <w:bookmarkStart w:id="1283" w:name="_Toc3566471"/>
      <w:bookmarkStart w:id="1284" w:name="_Toc34747472"/>
      <w:bookmarkStart w:id="1285" w:name="_Toc69254899"/>
      <w:r>
        <w:t xml:space="preserve">Table </w:t>
      </w:r>
      <w:r w:rsidR="00ED469A">
        <w:fldChar w:fldCharType="begin"/>
      </w:r>
      <w:r w:rsidR="00ED469A">
        <w:instrText xml:space="preserve"> SEQ Table \* ARABIC </w:instrText>
      </w:r>
      <w:r w:rsidR="00ED469A">
        <w:fldChar w:fldCharType="separate"/>
      </w:r>
      <w:r w:rsidR="00C4720B">
        <w:rPr>
          <w:noProof/>
        </w:rPr>
        <w:t>63</w:t>
      </w:r>
      <w:r w:rsidR="00ED469A">
        <w:fldChar w:fldCharType="end"/>
      </w:r>
      <w:r>
        <w:t xml:space="preserve">: Attributes of </w:t>
      </w:r>
      <w:r w:rsidR="00945D04">
        <w:t xml:space="preserve">element </w:t>
      </w:r>
      <w:r w:rsidRPr="006239BA">
        <w:rPr>
          <w:rStyle w:val="elementdeftypeChar"/>
          <w:b/>
        </w:rPr>
        <w:t>&lt;clinch/&gt;</w:t>
      </w:r>
      <w:bookmarkEnd w:id="1283"/>
      <w:bookmarkEnd w:id="1284"/>
      <w:bookmarkEnd w:id="1285"/>
    </w:p>
    <w:p w14:paraId="0D07EA60" w14:textId="54AE762A"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C4720B">
        <w:t xml:space="preserve">Figure </w:t>
      </w:r>
      <w:r w:rsidR="00C4720B">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1286"/>
    <w:p w14:paraId="20849982" w14:textId="2984C1BA" w:rsidR="00F52C26" w:rsidRDefault="00D876BB" w:rsidP="00F52C26">
      <w:pPr>
        <w:pStyle w:val="ListParagraph"/>
        <w:autoSpaceDE w:val="0"/>
        <w:autoSpaceDN w:val="0"/>
        <w:adjustRightInd w:val="0"/>
        <w:ind w:left="1069"/>
        <w:jc w:val="both"/>
        <w:rPr>
          <w:rFonts w:cs="Calibri"/>
          <w:lang w:val="en-US" w:eastAsia="en-GB"/>
        </w:rPr>
      </w:pPr>
      <w:r>
        <w:fldChar w:fldCharType="begin"/>
      </w:r>
      <w: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86"/>
      <w:r w:rsidR="00A25D9C">
        <w:rPr>
          <w:rStyle w:val="CommentReference"/>
          <w:rFonts w:eastAsia="Times New Roman"/>
          <w:lang w:val="en-US" w:eastAsia="x-none"/>
        </w:rPr>
        <w:commentReference w:id="1286"/>
      </w:r>
      <w:ins w:id="1287"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8E9D428" w:rsidR="00A913FE" w:rsidRPr="004B1D32" w:rsidRDefault="005E65A0" w:rsidP="007A6E34">
      <w:pPr>
        <w:pStyle w:val="ListParagraph"/>
        <w:numPr>
          <w:ilvl w:val="0"/>
          <w:numId w:val="38"/>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C4720B">
        <w:t xml:space="preserve">Figure </w:t>
      </w:r>
      <w:r w:rsidR="00C4720B">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C4720B">
        <w:t xml:space="preserve">Figure </w:t>
      </w:r>
      <w:r w:rsidR="00C4720B">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7A6E34">
      <w:pPr>
        <w:pStyle w:val="ListParagraph"/>
        <w:numPr>
          <w:ilvl w:val="0"/>
          <w:numId w:val="38"/>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AC8A0F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C4720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5B8EAF6E" w:rsidR="004B1D32" w:rsidRDefault="00BF4695" w:rsidP="00BF4695">
      <w:pPr>
        <w:pStyle w:val="Caption"/>
        <w:tabs>
          <w:tab w:val="center" w:pos="4535"/>
          <w:tab w:val="left" w:pos="7349"/>
        </w:tabs>
        <w:spacing w:before="120"/>
        <w:jc w:val="left"/>
        <w:rPr>
          <w:rStyle w:val="elementdeftypeChar"/>
          <w:b/>
        </w:rPr>
      </w:pPr>
      <w:r>
        <w:tab/>
      </w:r>
      <w:bookmarkStart w:id="1288" w:name="_Toc3566472"/>
      <w:bookmarkStart w:id="1289" w:name="_Toc34747473"/>
      <w:bookmarkStart w:id="1290" w:name="_Toc69254900"/>
      <w:r w:rsidR="0097183B">
        <w:t xml:space="preserve">Table </w:t>
      </w:r>
      <w:r w:rsidR="00ED469A">
        <w:fldChar w:fldCharType="begin"/>
      </w:r>
      <w:r w:rsidR="00ED469A">
        <w:instrText xml:space="preserve"> SEQ Table \* ARABIC </w:instrText>
      </w:r>
      <w:r w:rsidR="00ED469A">
        <w:fldChar w:fldCharType="separate"/>
      </w:r>
      <w:r w:rsidR="00C4720B">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88"/>
      <w:bookmarkEnd w:id="1289"/>
      <w:bookmarkEnd w:id="1290"/>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291" w:name="_Toc3556994"/>
      <w:bookmarkStart w:id="1292" w:name="_Toc34747244"/>
      <w:bookmarkStart w:id="1293" w:name="_Toc69254510"/>
      <w:r w:rsidRPr="00BF4695">
        <w:t>Heat Stakes / Thermal Stakes</w:t>
      </w:r>
      <w:bookmarkEnd w:id="1291"/>
      <w:bookmarkEnd w:id="1292"/>
      <w:bookmarkEnd w:id="1293"/>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974062" cy="2212664"/>
                    </a:xfrm>
                    <a:prstGeom prst="rect">
                      <a:avLst/>
                    </a:prstGeom>
                  </pic:spPr>
                </pic:pic>
              </a:graphicData>
            </a:graphic>
          </wp:inline>
        </w:drawing>
      </w:r>
    </w:p>
    <w:p w14:paraId="69480212" w14:textId="556FEE23"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94"/>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1294"/>
      <w:r w:rsidR="001A4367">
        <w:rPr>
          <w:rStyle w:val="CommentReference"/>
          <w:lang w:eastAsia="x-none"/>
        </w:rPr>
        <w:commentReference w:id="1294"/>
      </w:r>
      <w:ins w:id="1295"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1C695E1A" w:rsidR="00DE2B3A" w:rsidRPr="00DE2B3A" w:rsidRDefault="003E0390" w:rsidP="00DE2B3A">
      <w:pPr>
        <w:autoSpaceDE w:val="0"/>
        <w:autoSpaceDN w:val="0"/>
        <w:adjustRightInd w:val="0"/>
        <w:spacing w:after="0"/>
        <w:jc w:val="center"/>
        <w:rPr>
          <w:rFonts w:cs="Calibri"/>
          <w:sz w:val="18"/>
          <w:szCs w:val="18"/>
          <w:lang w:eastAsia="en-GB"/>
        </w:rPr>
      </w:pPr>
      <w:hyperlink r:id="rId105"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0E6894B" w:rsidR="00010D17" w:rsidRDefault="00010D17" w:rsidP="00DE2B3A">
      <w:pPr>
        <w:pStyle w:val="Caption"/>
        <w:spacing w:before="120"/>
      </w:pPr>
      <w:bookmarkStart w:id="1296" w:name="_Toc3557113"/>
      <w:bookmarkStart w:id="1297" w:name="_Toc34747364"/>
      <w:bookmarkStart w:id="1298" w:name="_Toc69255802"/>
      <w:r>
        <w:t xml:space="preserve">Figure </w:t>
      </w:r>
      <w:r>
        <w:fldChar w:fldCharType="begin"/>
      </w:r>
      <w:r>
        <w:instrText xml:space="preserve"> SEQ Figure \* ARABIC </w:instrText>
      </w:r>
      <w:r>
        <w:fldChar w:fldCharType="separate"/>
      </w:r>
      <w:r w:rsidR="00C4720B">
        <w:rPr>
          <w:noProof/>
        </w:rPr>
        <w:t>36</w:t>
      </w:r>
      <w:r>
        <w:fldChar w:fldCharType="end"/>
      </w:r>
      <w:r>
        <w:t xml:space="preserve">: </w:t>
      </w:r>
      <w:r w:rsidRPr="00010D17">
        <w:t>Cross Section of a Heat Stake</w:t>
      </w:r>
      <w:bookmarkEnd w:id="1296"/>
      <w:bookmarkEnd w:id="1297"/>
      <w:bookmarkEnd w:id="129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067633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102ABFC2" w14:textId="5C3EF7FB" w:rsidR="004D4A4B" w:rsidRDefault="004D4A4B" w:rsidP="004D4A4B">
      <w:pPr>
        <w:pStyle w:val="Caption"/>
        <w:spacing w:before="120"/>
        <w:rPr>
          <w:rStyle w:val="elementdeftypeChar"/>
          <w:b/>
        </w:rPr>
      </w:pPr>
      <w:bookmarkStart w:id="1299" w:name="_Toc3566473"/>
      <w:bookmarkStart w:id="1300" w:name="_Toc34747474"/>
      <w:bookmarkStart w:id="1301" w:name="_Toc69254901"/>
      <w:r>
        <w:t xml:space="preserve">Table </w:t>
      </w:r>
      <w:r w:rsidR="00ED469A">
        <w:fldChar w:fldCharType="begin"/>
      </w:r>
      <w:r w:rsidR="00ED469A">
        <w:instrText xml:space="preserve"> SEQ Table \* ARABIC </w:instrText>
      </w:r>
      <w:r w:rsidR="00ED469A">
        <w:fldChar w:fldCharType="separate"/>
      </w:r>
      <w:r w:rsidR="00C4720B">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299"/>
      <w:bookmarkEnd w:id="1300"/>
      <w:bookmarkEnd w:id="1301"/>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5FE7CFA2" w:rsidR="004D4A4B" w:rsidRDefault="004D4A4B" w:rsidP="004D4A4B">
      <w:pPr>
        <w:pStyle w:val="Caption"/>
        <w:spacing w:before="120"/>
      </w:pPr>
      <w:bookmarkStart w:id="1302" w:name="_Toc3566474"/>
      <w:bookmarkStart w:id="1303" w:name="_Toc34747475"/>
      <w:bookmarkStart w:id="1304" w:name="_Toc69254902"/>
      <w:r>
        <w:t xml:space="preserve">Table </w:t>
      </w:r>
      <w:r w:rsidR="00ED469A">
        <w:fldChar w:fldCharType="begin"/>
      </w:r>
      <w:r w:rsidR="00ED469A">
        <w:instrText xml:space="preserve"> SEQ Table \* ARABIC </w:instrText>
      </w:r>
      <w:r w:rsidR="00ED469A">
        <w:fldChar w:fldCharType="separate"/>
      </w:r>
      <w:r w:rsidR="00C4720B">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302"/>
      <w:bookmarkEnd w:id="1303"/>
      <w:bookmarkEnd w:id="1304"/>
    </w:p>
    <w:p w14:paraId="3EC2524D" w14:textId="77777777" w:rsidR="002408AD" w:rsidRPr="00D4274D"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5E15A981"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C4720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305" w:name="_Toc3556995"/>
      <w:bookmarkStart w:id="1306" w:name="_Toc34747245"/>
      <w:bookmarkStart w:id="1307" w:name="_Toc69254511"/>
      <w:r>
        <w:t>Clips/</w:t>
      </w:r>
      <w:r w:rsidR="00BF4695" w:rsidRPr="00BF4695">
        <w:t>Snap Joints</w:t>
      </w:r>
      <w:bookmarkEnd w:id="1305"/>
      <w:bookmarkEnd w:id="1306"/>
      <w:bookmarkEnd w:id="1307"/>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Paragraph"/>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0A6691C4">
            <wp:extent cx="1250830" cy="1129571"/>
            <wp:effectExtent l="0" t="0" r="0" b="0"/>
            <wp:docPr id="288" name="Picture 288" descr="File:Hairpin clip.pn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6"/>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01499B3"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08" w:history="1">
        <w:r w:rsidRPr="0042625C">
          <w:rPr>
            <w:rStyle w:val="Hyperlink"/>
            <w:sz w:val="18"/>
            <w:lang w:val="en-US"/>
          </w:rPr>
          <w:t>http://en.wikipedia.org/wiki/File:Hairpin_clip.png</w:t>
        </w:r>
      </w:hyperlink>
    </w:p>
    <w:p w14:paraId="09D20BB7" w14:textId="3D5CC6A2" w:rsidR="0042625C" w:rsidRDefault="0042625C" w:rsidP="0042625C">
      <w:pPr>
        <w:pStyle w:val="Caption"/>
        <w:spacing w:before="120"/>
      </w:pPr>
      <w:bookmarkStart w:id="1308" w:name="_Toc3557114"/>
      <w:bookmarkStart w:id="1309" w:name="_Toc34747365"/>
      <w:bookmarkStart w:id="1310" w:name="_Toc69255803"/>
      <w:r>
        <w:t xml:space="preserve">Figure </w:t>
      </w:r>
      <w:r>
        <w:fldChar w:fldCharType="begin"/>
      </w:r>
      <w:r>
        <w:instrText xml:space="preserve"> SEQ Figure \* ARABIC </w:instrText>
      </w:r>
      <w:r>
        <w:fldChar w:fldCharType="separate"/>
      </w:r>
      <w:r w:rsidR="00C4720B">
        <w:rPr>
          <w:noProof/>
        </w:rPr>
        <w:t>37</w:t>
      </w:r>
      <w:r>
        <w:fldChar w:fldCharType="end"/>
      </w:r>
      <w:r w:rsidRPr="0042625C">
        <w:t xml:space="preserve">: A </w:t>
      </w:r>
      <w:r w:rsidR="00194316">
        <w:t>"</w:t>
      </w:r>
      <w:r w:rsidRPr="0042625C">
        <w:t>Hairpin Clip</w:t>
      </w:r>
      <w:bookmarkEnd w:id="1308"/>
      <w:r w:rsidR="00194316">
        <w:t>"</w:t>
      </w:r>
      <w:bookmarkEnd w:id="1309"/>
      <w:bookmarkEnd w:id="1310"/>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846802" cy="959488"/>
                    </a:xfrm>
                    <a:prstGeom prst="rect">
                      <a:avLst/>
                    </a:prstGeom>
                  </pic:spPr>
                </pic:pic>
              </a:graphicData>
            </a:graphic>
          </wp:inline>
        </w:drawing>
      </w:r>
    </w:p>
    <w:p w14:paraId="68EA1FE0" w14:textId="2B3D1343"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0" w:history="1">
        <w:r>
          <w:rPr>
            <w:rStyle w:val="Hyperlink"/>
            <w:sz w:val="18"/>
            <w:lang w:val="en-US"/>
          </w:rPr>
          <w:t>http://commons.wikimedia.org/wiki/File:Circlips_interieur.png</w:t>
        </w:r>
      </w:hyperlink>
    </w:p>
    <w:p w14:paraId="78D5B8C7" w14:textId="5909D5B6" w:rsidR="008F3E40" w:rsidRDefault="008F3E40" w:rsidP="008F3E40">
      <w:pPr>
        <w:pStyle w:val="Caption"/>
        <w:spacing w:before="120"/>
      </w:pPr>
      <w:bookmarkStart w:id="1311" w:name="_Toc3557115"/>
      <w:bookmarkStart w:id="1312" w:name="_Toc34747366"/>
      <w:bookmarkStart w:id="1313" w:name="_Toc69255804"/>
      <w:r>
        <w:t xml:space="preserve">Figure </w:t>
      </w:r>
      <w:r>
        <w:fldChar w:fldCharType="begin"/>
      </w:r>
      <w:r>
        <w:instrText xml:space="preserve"> SEQ Figure \* ARABIC </w:instrText>
      </w:r>
      <w:r>
        <w:fldChar w:fldCharType="separate"/>
      </w:r>
      <w:r w:rsidR="00C4720B">
        <w:rPr>
          <w:noProof/>
        </w:rPr>
        <w:t>38</w:t>
      </w:r>
      <w:r>
        <w:fldChar w:fldCharType="end"/>
      </w:r>
      <w:r>
        <w:t xml:space="preserve">: </w:t>
      </w:r>
      <w:r w:rsidRPr="008F3E40">
        <w:t>Internal and External Circlips</w:t>
      </w:r>
      <w:bookmarkEnd w:id="1311"/>
      <w:bookmarkEnd w:id="1312"/>
      <w:bookmarkEnd w:id="1313"/>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C821B68" w:rsidR="004A2BBC" w:rsidRDefault="004A2BBC" w:rsidP="004A2BBC">
      <w:pPr>
        <w:pStyle w:val="Caption"/>
      </w:pPr>
      <w:bookmarkStart w:id="1314" w:name="_Toc3557116"/>
      <w:bookmarkStart w:id="1315" w:name="_Ref7727027"/>
      <w:bookmarkStart w:id="1316" w:name="_Toc34747367"/>
      <w:bookmarkStart w:id="1317" w:name="_Toc69255805"/>
      <w:r>
        <w:t xml:space="preserve">Figure </w:t>
      </w:r>
      <w:r>
        <w:fldChar w:fldCharType="begin"/>
      </w:r>
      <w:r>
        <w:instrText xml:space="preserve"> SEQ Figure \* ARABIC </w:instrText>
      </w:r>
      <w:r>
        <w:fldChar w:fldCharType="separate"/>
      </w:r>
      <w:r w:rsidR="00C4720B">
        <w:rPr>
          <w:noProof/>
        </w:rPr>
        <w:t>39</w:t>
      </w:r>
      <w:r>
        <w:fldChar w:fldCharType="end"/>
      </w:r>
      <w:r w:rsidRPr="004A2BBC">
        <w:t>: Clips Pushed into a Hole</w:t>
      </w:r>
      <w:bookmarkEnd w:id="1314"/>
      <w:bookmarkEnd w:id="1315"/>
      <w:bookmarkEnd w:id="1316"/>
      <w:bookmarkEnd w:id="1317"/>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12A42375" w:rsidR="004A2BBC" w:rsidRDefault="00D2720D" w:rsidP="00D2720D">
      <w:pPr>
        <w:pStyle w:val="Caption"/>
      </w:pPr>
      <w:bookmarkStart w:id="1318" w:name="_Toc3557117"/>
      <w:bookmarkStart w:id="1319" w:name="_Toc34747368"/>
      <w:bookmarkStart w:id="1320" w:name="_Toc69255806"/>
      <w:r>
        <w:t xml:space="preserve">Figure </w:t>
      </w:r>
      <w:r>
        <w:fldChar w:fldCharType="begin"/>
      </w:r>
      <w:r>
        <w:instrText xml:space="preserve"> SEQ Figure \* ARABIC </w:instrText>
      </w:r>
      <w:r>
        <w:fldChar w:fldCharType="separate"/>
      </w:r>
      <w:r w:rsidR="00C4720B">
        <w:rPr>
          <w:noProof/>
        </w:rPr>
        <w:t>40</w:t>
      </w:r>
      <w:r>
        <w:fldChar w:fldCharType="end"/>
      </w:r>
      <w:r w:rsidRPr="004A2BBC">
        <w:t xml:space="preserve">: </w:t>
      </w:r>
      <w:r w:rsidRPr="00D2720D">
        <w:t>Clips Sliding onto a Flat Surface</w:t>
      </w:r>
      <w:bookmarkEnd w:id="1318"/>
      <w:bookmarkEnd w:id="1319"/>
      <w:bookmarkEnd w:id="132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CE5FD7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7D82A2AB" w14:textId="31EDA3EB" w:rsidR="00193D97" w:rsidRDefault="00193D97" w:rsidP="00193D97">
      <w:pPr>
        <w:pStyle w:val="Caption"/>
        <w:spacing w:before="120"/>
        <w:rPr>
          <w:rStyle w:val="elementdeftypeChar"/>
          <w:b/>
        </w:rPr>
      </w:pPr>
      <w:bookmarkStart w:id="1321" w:name="_Toc3566475"/>
      <w:bookmarkStart w:id="1322" w:name="_Toc34747476"/>
      <w:bookmarkStart w:id="1323" w:name="_Toc69254903"/>
      <w:r>
        <w:t xml:space="preserve">Table </w:t>
      </w:r>
      <w:r w:rsidR="00ED469A">
        <w:fldChar w:fldCharType="begin"/>
      </w:r>
      <w:r w:rsidR="00ED469A">
        <w:instrText xml:space="preserve"> SEQ Table \* ARABIC </w:instrText>
      </w:r>
      <w:r w:rsidR="00ED469A">
        <w:fldChar w:fldCharType="separate"/>
      </w:r>
      <w:r w:rsidR="00C4720B">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21"/>
      <w:bookmarkEnd w:id="1322"/>
      <w:bookmarkEnd w:id="1323"/>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08FE9B5" w:rsidR="00193D97" w:rsidRDefault="00AB39CF" w:rsidP="00AB39CF">
      <w:pPr>
        <w:pStyle w:val="Caption"/>
        <w:spacing w:before="120"/>
        <w:rPr>
          <w:rStyle w:val="elementdeftypeChar"/>
          <w:b/>
        </w:rPr>
      </w:pPr>
      <w:bookmarkStart w:id="1324" w:name="_Toc3566476"/>
      <w:bookmarkStart w:id="1325" w:name="_Toc34747477"/>
      <w:bookmarkStart w:id="1326" w:name="_Toc69254904"/>
      <w:r>
        <w:t xml:space="preserve">Table </w:t>
      </w:r>
      <w:r w:rsidR="00ED469A">
        <w:fldChar w:fldCharType="begin"/>
      </w:r>
      <w:r w:rsidR="00ED469A">
        <w:instrText xml:space="preserve"> SEQ Table \* ARABIC </w:instrText>
      </w:r>
      <w:r w:rsidR="00ED469A">
        <w:fldChar w:fldCharType="separate"/>
      </w:r>
      <w:r w:rsidR="00C4720B">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24"/>
      <w:bookmarkEnd w:id="1325"/>
      <w:bookmarkEnd w:id="1326"/>
    </w:p>
    <w:p w14:paraId="07DD0520" w14:textId="46F72082" w:rsidR="00A0499C" w:rsidRPr="0010140C"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E74855E" w:rsidR="00A0499C" w:rsidRPr="00252424"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C4720B">
        <w:t xml:space="preserve">Figure </w:t>
      </w:r>
      <w:r w:rsidR="00C4720B">
        <w:rPr>
          <w:noProof/>
        </w:rPr>
        <w:t>39</w:t>
      </w:r>
      <w:r w:rsidR="00C4720B"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37B3E18"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C4720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Paragraph"/>
        <w:numPr>
          <w:ilvl w:val="0"/>
          <w:numId w:val="41"/>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5187B319"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C4720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4B08B74" w:rsidR="00BB135A" w:rsidRDefault="00BB135A" w:rsidP="007A41AC">
      <w:pPr>
        <w:pStyle w:val="Caption"/>
        <w:spacing w:before="120"/>
        <w:rPr>
          <w:rStyle w:val="elementdeftypeChar"/>
          <w:b/>
        </w:rPr>
      </w:pPr>
      <w:bookmarkStart w:id="1327" w:name="_Toc3566477"/>
      <w:bookmarkStart w:id="1328" w:name="_Toc34747478"/>
      <w:bookmarkStart w:id="1329" w:name="_Toc69254905"/>
      <w:r w:rsidRPr="00BB135A">
        <w:t xml:space="preserve">Table </w:t>
      </w:r>
      <w:r w:rsidR="00ED469A">
        <w:fldChar w:fldCharType="begin"/>
      </w:r>
      <w:r w:rsidR="00ED469A">
        <w:instrText xml:space="preserve"> SEQ Table \* ARABIC </w:instrText>
      </w:r>
      <w:r w:rsidR="00ED469A">
        <w:fldChar w:fldCharType="separate"/>
      </w:r>
      <w:r w:rsidR="00C4720B">
        <w:rPr>
          <w:noProof/>
        </w:rPr>
        <w:t>69</w:t>
      </w:r>
      <w:r w:rsidR="00ED469A">
        <w:fldChar w:fldCharType="end"/>
      </w:r>
      <w:r w:rsidRPr="00BB135A">
        <w:t xml:space="preserve">: Nested elements of element </w:t>
      </w:r>
      <w:r w:rsidRPr="00BB135A">
        <w:rPr>
          <w:rStyle w:val="elementdeftypeChar"/>
          <w:b/>
        </w:rPr>
        <w:t>&lt;clip/&gt;</w:t>
      </w:r>
      <w:bookmarkEnd w:id="1327"/>
      <w:bookmarkEnd w:id="1328"/>
      <w:bookmarkEnd w:id="1329"/>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1A4367">
      <w:pPr>
        <w:pStyle w:val="XMLCode"/>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330" w:name="_Toc3556996"/>
      <w:bookmarkStart w:id="1331" w:name="_Toc34747246"/>
      <w:bookmarkStart w:id="1332" w:name="_Toc69254512"/>
      <w:r w:rsidRPr="00BF4695">
        <w:t>Nails</w:t>
      </w:r>
      <w:bookmarkEnd w:id="1330"/>
      <w:bookmarkEnd w:id="1331"/>
      <w:bookmarkEnd w:id="133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3E2960B"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16" w:history="1">
        <w:r w:rsidRPr="002E2954">
          <w:rPr>
            <w:rStyle w:val="Hyperlink"/>
            <w:b w:val="0"/>
            <w:sz w:val="16"/>
          </w:rPr>
          <w:t>http://www.boellhoff.de/files/jpg2/RIVTAC-Alu-Hybrid-low.jpg</w:t>
        </w:r>
      </w:hyperlink>
    </w:p>
    <w:p w14:paraId="777B7ABD" w14:textId="26CB31B4" w:rsidR="002E2954" w:rsidRDefault="002E2954" w:rsidP="002E2954">
      <w:pPr>
        <w:pStyle w:val="Caption"/>
        <w:spacing w:before="120"/>
      </w:pPr>
      <w:bookmarkStart w:id="1333" w:name="_Toc3557118"/>
      <w:bookmarkStart w:id="1334" w:name="_Toc34747369"/>
      <w:bookmarkStart w:id="1335" w:name="_Toc69255807"/>
      <w:r>
        <w:t xml:space="preserve">Figure </w:t>
      </w:r>
      <w:r>
        <w:fldChar w:fldCharType="begin"/>
      </w:r>
      <w:r>
        <w:instrText xml:space="preserve"> SEQ Figure \* ARABIC </w:instrText>
      </w:r>
      <w:r>
        <w:fldChar w:fldCharType="separate"/>
      </w:r>
      <w:r w:rsidR="00C4720B">
        <w:rPr>
          <w:noProof/>
        </w:rPr>
        <w:t>41</w:t>
      </w:r>
      <w:r>
        <w:fldChar w:fldCharType="end"/>
      </w:r>
      <w:r>
        <w:t>: RIVTAC</w:t>
      </w:r>
      <w:r w:rsidRPr="002E2954">
        <w:rPr>
          <w:rFonts w:cs="Calibri"/>
          <w:sz w:val="22"/>
        </w:rPr>
        <w:t>®</w:t>
      </w:r>
      <w:r>
        <w:t xml:space="preserve"> Nail</w:t>
      </w:r>
      <w:bookmarkEnd w:id="1333"/>
      <w:bookmarkEnd w:id="1334"/>
      <w:bookmarkEnd w:id="1335"/>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ins w:id="1336" w:author="Dr. Carsten Franke" w:date="2021-04-14T01:36:00Z">
        <w:r w:rsidR="001A4367">
          <w:t>,</w:t>
        </w:r>
      </w:ins>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BEBA8EAE-BF5A-486C-A8C5-ECC9F3942E4B}">
                          <a14:imgProps xmlns:a14="http://schemas.microsoft.com/office/drawing/2010/main">
                            <a14:imgLayer r:embed="rId118">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C3E8A80"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19" w:history="1">
        <w:r w:rsidRPr="00922643">
          <w:rPr>
            <w:rStyle w:val="Hyperlink"/>
            <w:b/>
            <w:sz w:val="16"/>
          </w:rPr>
          <w:t>http://www.boellhoff.de</w:t>
        </w:r>
      </w:hyperlink>
    </w:p>
    <w:p w14:paraId="5D84A65E" w14:textId="4C98E2DB" w:rsidR="002E2954" w:rsidRDefault="002E2954" w:rsidP="002E2954">
      <w:pPr>
        <w:pStyle w:val="Caption"/>
        <w:spacing w:before="120"/>
      </w:pPr>
      <w:bookmarkStart w:id="1337" w:name="_Toc3557119"/>
      <w:bookmarkStart w:id="1338" w:name="_Toc34747370"/>
      <w:bookmarkStart w:id="1339" w:name="_Toc69255808"/>
      <w:r>
        <w:t xml:space="preserve">Figure </w:t>
      </w:r>
      <w:r>
        <w:fldChar w:fldCharType="begin"/>
      </w:r>
      <w:r>
        <w:instrText xml:space="preserve"> SEQ Figure \* ARABIC </w:instrText>
      </w:r>
      <w:r>
        <w:fldChar w:fldCharType="separate"/>
      </w:r>
      <w:r w:rsidR="00C4720B">
        <w:rPr>
          <w:noProof/>
        </w:rPr>
        <w:t>42</w:t>
      </w:r>
      <w:r>
        <w:fldChar w:fldCharType="end"/>
      </w:r>
      <w:r>
        <w:t xml:space="preserve">: </w:t>
      </w:r>
      <w:r w:rsidR="00037BF9" w:rsidRPr="00037BF9">
        <w:t>Cross Section of a Nail, Connecting Two Sheets</w:t>
      </w:r>
      <w:bookmarkEnd w:id="1337"/>
      <w:bookmarkEnd w:id="1338"/>
      <w:bookmarkEnd w:id="1339"/>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C48304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5E4EC8AB" w14:textId="249B5525" w:rsidR="00AD14E8" w:rsidRDefault="00AD14E8" w:rsidP="00AD14E8">
      <w:pPr>
        <w:pStyle w:val="Caption"/>
        <w:spacing w:before="120"/>
        <w:rPr>
          <w:rStyle w:val="elementdeftypeChar"/>
          <w:b/>
        </w:rPr>
      </w:pPr>
      <w:bookmarkStart w:id="1340" w:name="_Toc3566478"/>
      <w:bookmarkStart w:id="1341" w:name="_Toc34747479"/>
      <w:bookmarkStart w:id="1342" w:name="_Toc69254906"/>
      <w:r>
        <w:t xml:space="preserve">Table </w:t>
      </w:r>
      <w:r w:rsidR="00ED469A">
        <w:fldChar w:fldCharType="begin"/>
      </w:r>
      <w:r w:rsidR="00ED469A">
        <w:instrText xml:space="preserve"> SEQ Table \* ARABIC </w:instrText>
      </w:r>
      <w:r w:rsidR="00ED469A">
        <w:fldChar w:fldCharType="separate"/>
      </w:r>
      <w:r w:rsidR="00C4720B">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40"/>
      <w:bookmarkEnd w:id="1341"/>
      <w:bookmarkEnd w:id="1342"/>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D92E20B" w:rsidR="00426C31" w:rsidRDefault="00426C31" w:rsidP="00426C31">
      <w:pPr>
        <w:pStyle w:val="Caption"/>
        <w:spacing w:before="120"/>
        <w:rPr>
          <w:rStyle w:val="elementdeftypeChar"/>
          <w:b/>
        </w:rPr>
      </w:pPr>
      <w:bookmarkStart w:id="1343" w:name="_Toc3566479"/>
      <w:bookmarkStart w:id="1344" w:name="_Toc34747480"/>
      <w:bookmarkStart w:id="1345" w:name="_Toc69254907"/>
      <w:r>
        <w:t xml:space="preserve">Table </w:t>
      </w:r>
      <w:r w:rsidR="00ED469A">
        <w:fldChar w:fldCharType="begin"/>
      </w:r>
      <w:r w:rsidR="00ED469A">
        <w:instrText xml:space="preserve"> SEQ Table \* ARABIC </w:instrText>
      </w:r>
      <w:r w:rsidR="00ED469A">
        <w:fldChar w:fldCharType="separate"/>
      </w:r>
      <w:r w:rsidR="00C4720B">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43"/>
      <w:bookmarkEnd w:id="1344"/>
      <w:bookmarkEnd w:id="1345"/>
    </w:p>
    <w:p w14:paraId="2689A0EE" w14:textId="77777777" w:rsid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0"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1"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2"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3"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4"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6"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8">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Paragraph"/>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Paragraph"/>
        <w:numPr>
          <w:ilvl w:val="0"/>
          <w:numId w:val="42"/>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44F5C24E"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C4720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DC78974" w:rsidR="002E4896" w:rsidRDefault="002E4896" w:rsidP="002E4896">
      <w:pPr>
        <w:pStyle w:val="Caption"/>
        <w:spacing w:before="120"/>
      </w:pPr>
      <w:bookmarkStart w:id="1346" w:name="_Toc3566480"/>
      <w:bookmarkStart w:id="1347" w:name="_Toc34747481"/>
      <w:bookmarkStart w:id="1348" w:name="_Toc69254908"/>
      <w:r>
        <w:t xml:space="preserve">Table </w:t>
      </w:r>
      <w:r w:rsidR="00ED469A">
        <w:fldChar w:fldCharType="begin"/>
      </w:r>
      <w:r w:rsidR="00ED469A">
        <w:instrText xml:space="preserve"> SEQ Table \* ARABIC </w:instrText>
      </w:r>
      <w:r w:rsidR="00ED469A">
        <w:fldChar w:fldCharType="separate"/>
      </w:r>
      <w:r w:rsidR="00C4720B">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46"/>
      <w:bookmarkEnd w:id="1347"/>
      <w:bookmarkEnd w:id="1348"/>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1349" w:name="_Toc69254513"/>
      <w:bookmarkStart w:id="1350" w:name="_Toc27753609"/>
      <w:r>
        <w:t>Rotation Joints</w:t>
      </w:r>
      <w:bookmarkEnd w:id="1349"/>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73F6E0D9"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44AC5132" w14:textId="2D67E29D" w:rsidR="000B382F" w:rsidRDefault="000B382F" w:rsidP="000B382F">
      <w:pPr>
        <w:pStyle w:val="Caption"/>
        <w:spacing w:before="120"/>
      </w:pPr>
      <w:bookmarkStart w:id="1351" w:name="_Toc69254909"/>
      <w:r>
        <w:t xml:space="preserve">Table </w:t>
      </w:r>
      <w:r w:rsidR="00ED469A">
        <w:fldChar w:fldCharType="begin"/>
      </w:r>
      <w:r w:rsidR="00ED469A">
        <w:instrText xml:space="preserve"> SEQ Table \* ARABIC </w:instrText>
      </w:r>
      <w:r w:rsidR="00ED469A">
        <w:fldChar w:fldCharType="separate"/>
      </w:r>
      <w:r w:rsidR="00C4720B">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351"/>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F57FBD6" w:rsidR="000B382F" w:rsidRDefault="00ED469A" w:rsidP="00ED469A">
      <w:pPr>
        <w:pStyle w:val="Caption"/>
      </w:pPr>
      <w:bookmarkStart w:id="1352" w:name="_Toc69254910"/>
      <w:r>
        <w:t xml:space="preserve">Table </w:t>
      </w:r>
      <w:r>
        <w:fldChar w:fldCharType="begin"/>
      </w:r>
      <w:r>
        <w:instrText xml:space="preserve"> SEQ Table \* ARABIC </w:instrText>
      </w:r>
      <w:r>
        <w:fldChar w:fldCharType="separate"/>
      </w:r>
      <w:r w:rsidR="00C4720B">
        <w:rPr>
          <w:noProof/>
        </w:rPr>
        <w:t>74</w:t>
      </w:r>
      <w:r>
        <w:fldChar w:fldCharType="end"/>
      </w:r>
      <w:r w:rsidRPr="00501F7D">
        <w:t>: Attributes of element &lt;rotation_joint/&gt;</w:t>
      </w:r>
      <w:bookmarkEnd w:id="1352"/>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B8E4E3B"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4720B">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7505407" w:rsidR="000B382F" w:rsidRDefault="000B382F" w:rsidP="000B382F">
      <w:pPr>
        <w:pStyle w:val="Caption"/>
        <w:keepNext/>
        <w:keepLines/>
        <w:spacing w:before="120"/>
      </w:pPr>
      <w:bookmarkStart w:id="1353" w:name="_Toc69254911"/>
      <w:r>
        <w:t xml:space="preserve">Table </w:t>
      </w:r>
      <w:r w:rsidR="00ED469A">
        <w:fldChar w:fldCharType="begin"/>
      </w:r>
      <w:r w:rsidR="00ED469A">
        <w:instrText xml:space="preserve"> SEQ Table \* ARABIC </w:instrText>
      </w:r>
      <w:r w:rsidR="00ED469A">
        <w:fldChar w:fldCharType="separate"/>
      </w:r>
      <w:r w:rsidR="00C4720B">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353"/>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1354" w:name="_Toc69254514"/>
      <w:r>
        <w:t>ROTAV</w:t>
      </w:r>
      <w:bookmarkEnd w:id="1354"/>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0EF4E29D" w:rsidR="000B382F" w:rsidRPr="005C50FA" w:rsidRDefault="000B382F" w:rsidP="000B382F">
      <w:pPr>
        <w:pStyle w:val="Caption"/>
        <w:rPr>
          <w:color w:val="676F76"/>
          <w:sz w:val="21"/>
          <w:szCs w:val="21"/>
          <w:lang w:val="en" w:eastAsia="en-US"/>
        </w:rPr>
      </w:pPr>
      <w:bookmarkStart w:id="1355" w:name="_Toc69255809"/>
      <w:r>
        <w:t xml:space="preserve">Figure </w:t>
      </w:r>
      <w:r>
        <w:fldChar w:fldCharType="begin"/>
      </w:r>
      <w:r>
        <w:instrText xml:space="preserve"> SEQ Figure \* ARABIC </w:instrText>
      </w:r>
      <w:r>
        <w:fldChar w:fldCharType="separate"/>
      </w:r>
      <w:r w:rsidR="00C4720B">
        <w:rPr>
          <w:noProof/>
        </w:rPr>
        <w:t>43</w:t>
      </w:r>
      <w:r>
        <w:fldChar w:fldCharType="end"/>
      </w:r>
      <w:r>
        <w:t>: Process of Rotation Joining (ROTAV)</w:t>
      </w:r>
      <w:bookmarkEnd w:id="1355"/>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0"/>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35D90CD1" w:rsidR="000B382F" w:rsidRDefault="000B382F" w:rsidP="000B382F">
      <w:pPr>
        <w:pStyle w:val="Caption"/>
      </w:pPr>
      <w:bookmarkStart w:id="1356" w:name="_Toc69255810"/>
      <w:r>
        <w:t xml:space="preserve">Figure </w:t>
      </w:r>
      <w:r>
        <w:fldChar w:fldCharType="begin"/>
      </w:r>
      <w:r>
        <w:instrText xml:space="preserve"> SEQ Figure \* ARABIC </w:instrText>
      </w:r>
      <w:r>
        <w:fldChar w:fldCharType="separate"/>
      </w:r>
      <w:r w:rsidR="00C4720B">
        <w:rPr>
          <w:noProof/>
        </w:rPr>
        <w:t>44</w:t>
      </w:r>
      <w:r>
        <w:fldChar w:fldCharType="end"/>
      </w:r>
      <w:r>
        <w:t>: ROTAV connecting aluminum and steel sheets</w:t>
      </w:r>
      <w:bookmarkEnd w:id="1356"/>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Paragraph"/>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Paragraph"/>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Paragraph"/>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Paragraph"/>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90CB30E" w:rsidR="000B382F" w:rsidRDefault="000B382F" w:rsidP="000B382F">
      <w:pPr>
        <w:pStyle w:val="Caption"/>
        <w:spacing w:before="120"/>
        <w:rPr>
          <w:rFonts w:cs="Calibri"/>
          <w:szCs w:val="22"/>
          <w:lang w:eastAsia="en-GB"/>
        </w:rPr>
      </w:pPr>
      <w:bookmarkStart w:id="1357" w:name="_Toc69254912"/>
      <w:r>
        <w:t xml:space="preserve">Table </w:t>
      </w:r>
      <w:r w:rsidR="00ED469A">
        <w:fldChar w:fldCharType="begin"/>
      </w:r>
      <w:r w:rsidR="00ED469A">
        <w:instrText xml:space="preserve"> SEQ Table \* ARABIC </w:instrText>
      </w:r>
      <w:r w:rsidR="00ED469A">
        <w:fldChar w:fldCharType="separate"/>
      </w:r>
      <w:r w:rsidR="00C4720B">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357"/>
    </w:p>
    <w:p w14:paraId="74DE359C" w14:textId="22B5C158" w:rsidR="000B382F" w:rsidRDefault="000B382F" w:rsidP="007A6E34">
      <w:pPr>
        <w:pStyle w:val="ListParagraph"/>
        <w:numPr>
          <w:ilvl w:val="0"/>
          <w:numId w:val="34"/>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Paragraph"/>
        <w:numPr>
          <w:ilvl w:val="0"/>
          <w:numId w:val="34"/>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ins w:id="1358" w:author="Dr. Carsten Franke" w:date="2021-04-14T01:37:00Z">
        <w:r w:rsidR="001A4367">
          <w:rPr>
            <w:rFonts w:cs="Calibri"/>
            <w:lang w:val="en-US" w:eastAsia="en-GB"/>
          </w:rPr>
          <w:t xml:space="preserve">. </w:t>
        </w:r>
      </w:ins>
    </w:p>
    <w:p w14:paraId="34610C9C" w14:textId="77777777" w:rsidR="000B382F" w:rsidRPr="00D15F1A" w:rsidRDefault="000B382F" w:rsidP="000B382F">
      <w:pPr>
        <w:pStyle w:val="ListParagraph"/>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50"/>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1359" w:name="_Toc428537246"/>
      <w:bookmarkStart w:id="1360" w:name="_Toc428969565"/>
      <w:bookmarkStart w:id="1361" w:name="_Toc429052956"/>
      <w:bookmarkStart w:id="1362" w:name="_Toc428537247"/>
      <w:bookmarkStart w:id="1363" w:name="_Toc428965632"/>
      <w:bookmarkStart w:id="1364" w:name="_Toc428969566"/>
      <w:bookmarkStart w:id="1365" w:name="_Toc429052957"/>
      <w:bookmarkStart w:id="1366" w:name="_Toc428456280"/>
      <w:bookmarkStart w:id="1367" w:name="_Toc428537248"/>
      <w:bookmarkStart w:id="1368" w:name="_Toc428969567"/>
      <w:bookmarkStart w:id="1369" w:name="_Toc429052958"/>
      <w:bookmarkStart w:id="1370" w:name="_Toc338938901"/>
      <w:bookmarkStart w:id="1371" w:name="_Toc338939097"/>
      <w:bookmarkStart w:id="1372" w:name="_Toc3556997"/>
      <w:bookmarkStart w:id="1373" w:name="_Toc34747247"/>
      <w:bookmarkStart w:id="1374" w:name="_Toc69254515"/>
      <w:bookmarkEnd w:id="1359"/>
      <w:bookmarkEnd w:id="1360"/>
      <w:bookmarkEnd w:id="1361"/>
      <w:bookmarkEnd w:id="1362"/>
      <w:bookmarkEnd w:id="1363"/>
      <w:bookmarkEnd w:id="1364"/>
      <w:bookmarkEnd w:id="1365"/>
      <w:bookmarkEnd w:id="1366"/>
      <w:bookmarkEnd w:id="1367"/>
      <w:bookmarkEnd w:id="1368"/>
      <w:bookmarkEnd w:id="1369"/>
      <w:r w:rsidRPr="007055D9">
        <w:lastRenderedPageBreak/>
        <w:t>1D connections</w:t>
      </w:r>
      <w:bookmarkEnd w:id="1370"/>
      <w:bookmarkEnd w:id="1371"/>
      <w:bookmarkEnd w:id="1372"/>
      <w:bookmarkEnd w:id="1373"/>
      <w:bookmarkEnd w:id="1374"/>
    </w:p>
    <w:p w14:paraId="4A529AC5" w14:textId="77777777" w:rsidR="00911496" w:rsidRDefault="00246BE4" w:rsidP="00246BE4">
      <w:pPr>
        <w:pStyle w:val="Heading2"/>
      </w:pPr>
      <w:bookmarkStart w:id="1375" w:name="_Toc3556998"/>
      <w:bookmarkStart w:id="1376" w:name="_Toc34747248"/>
      <w:bookmarkStart w:id="1377" w:name="_Toc69254516"/>
      <w:bookmarkStart w:id="1378" w:name="_Toc338938902"/>
      <w:bookmarkStart w:id="1379" w:name="_Toc338939098"/>
      <w:r w:rsidRPr="00246BE4">
        <w:t>Generic Definitions</w:t>
      </w:r>
      <w:bookmarkEnd w:id="1375"/>
      <w:bookmarkEnd w:id="1376"/>
      <w:bookmarkEnd w:id="1377"/>
    </w:p>
    <w:p w14:paraId="5E086748" w14:textId="77777777" w:rsidR="007D6B05" w:rsidRDefault="007D6B05" w:rsidP="00327322">
      <w:pPr>
        <w:pStyle w:val="Heading3"/>
      </w:pPr>
      <w:bookmarkStart w:id="1380" w:name="_Toc3556999"/>
      <w:bookmarkStart w:id="1381" w:name="_Toc34747249"/>
      <w:bookmarkStart w:id="1382" w:name="_Toc69254517"/>
      <w:r>
        <w:t>Identification</w:t>
      </w:r>
      <w:bookmarkEnd w:id="1380"/>
      <w:bookmarkEnd w:id="1381"/>
      <w:bookmarkEnd w:id="1382"/>
    </w:p>
    <w:p w14:paraId="036F2EB2" w14:textId="115EB71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C4720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383" w:name="_Ref414571413"/>
      <w:bookmarkStart w:id="1384" w:name="_Ref429050458"/>
      <w:bookmarkStart w:id="1385" w:name="_Toc3557000"/>
      <w:bookmarkStart w:id="1386" w:name="_Toc34747250"/>
      <w:bookmarkStart w:id="1387" w:name="_Toc69254518"/>
      <w:r w:rsidRPr="007055D9">
        <w:t>L</w:t>
      </w:r>
      <w:bookmarkEnd w:id="1383"/>
      <w:r w:rsidR="00246BE4">
        <w:t>ocation</w:t>
      </w:r>
      <w:bookmarkEnd w:id="1384"/>
      <w:bookmarkEnd w:id="1385"/>
      <w:bookmarkEnd w:id="1386"/>
      <w:bookmarkEnd w:id="1387"/>
    </w:p>
    <w:p w14:paraId="67B38DD6" w14:textId="6C8CA660" w:rsidR="007D6B05" w:rsidRDefault="007D6B05" w:rsidP="007D6B05">
      <w:pPr>
        <w:jc w:val="both"/>
      </w:pPr>
      <w:r w:rsidRPr="007055D9">
        <w:t xml:space="preserve">The definition of the connection line is described as a series of points </w:t>
      </w:r>
      <w:ins w:id="1388" w:author="Dr. Carsten Franke" w:date="2021-02-17T13:52:00Z">
        <w:r w:rsidR="00064214" w:rsidRPr="00064214">
          <w:rPr>
            <w:highlight w:val="yellow"/>
          </w:rPr>
          <w:t>(vertices)</w:t>
        </w:r>
        <w:r w:rsidR="00064214">
          <w:t xml:space="preserve"> </w:t>
        </w:r>
      </w:ins>
      <w:r w:rsidRPr="007055D9">
        <w:t>and thus split into segments</w:t>
      </w:r>
      <w:ins w:id="1389"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D9E4F4"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C4720B" w:rsidRPr="00C4720B">
        <w:rPr>
          <w:b w:val="0"/>
          <w:i w:val="0"/>
          <w:sz w:val="22"/>
          <w:szCs w:val="22"/>
        </w:rPr>
        <w:t xml:space="preserve">Figure </w:t>
      </w:r>
      <w:r w:rsidR="00C4720B" w:rsidRPr="00C4720B">
        <w:rPr>
          <w:b w:val="0"/>
          <w:i w:val="0"/>
          <w:noProof/>
          <w:sz w:val="22"/>
          <w:szCs w:val="22"/>
        </w:rPr>
        <w:t>48</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C4720B" w:rsidRPr="00C4720B">
        <w:rPr>
          <w:b w:val="0"/>
          <w:i w:val="0"/>
          <w:sz w:val="22"/>
          <w:szCs w:val="22"/>
        </w:rPr>
        <w:t>: Weld Line Changing</w:t>
      </w:r>
      <w:r w:rsidR="00C4720B" w:rsidRPr="00C4720B">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59FB208" w:rsidR="00A66652" w:rsidRDefault="00A66652" w:rsidP="00A66652">
      <w:pPr>
        <w:pStyle w:val="Caption"/>
        <w:spacing w:before="120"/>
      </w:pPr>
      <w:bookmarkStart w:id="1390" w:name="_Toc3566481"/>
      <w:bookmarkStart w:id="1391" w:name="_Toc34747482"/>
      <w:bookmarkStart w:id="1392" w:name="_Toc69254913"/>
      <w:r>
        <w:t xml:space="preserve">Table </w:t>
      </w:r>
      <w:r w:rsidR="00ED469A">
        <w:fldChar w:fldCharType="begin"/>
      </w:r>
      <w:r w:rsidR="00ED469A">
        <w:instrText xml:space="preserve"> SEQ Table \* ARABIC </w:instrText>
      </w:r>
      <w:r w:rsidR="00ED469A">
        <w:fldChar w:fldCharType="separate"/>
      </w:r>
      <w:r w:rsidR="00C4720B">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90"/>
      <w:bookmarkEnd w:id="1391"/>
      <w:bookmarkEnd w:id="1392"/>
    </w:p>
    <w:p w14:paraId="5242F264" w14:textId="4880333E" w:rsidR="00FC3371" w:rsidRDefault="005C5466" w:rsidP="007D6B05">
      <w:pPr>
        <w:jc w:val="both"/>
      </w:pPr>
      <w:r>
        <w:t xml:space="preserve">A </w:t>
      </w:r>
      <w:del w:id="1393"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C156F6A" w:rsidR="007D6B05" w:rsidRDefault="007D6B05" w:rsidP="007D6B05">
      <w:pPr>
        <w:pStyle w:val="Caption"/>
        <w:spacing w:before="120"/>
      </w:pPr>
      <w:bookmarkStart w:id="1394" w:name="_Toc3566482"/>
      <w:bookmarkStart w:id="1395" w:name="_Toc34747483"/>
      <w:bookmarkStart w:id="1396" w:name="_Toc69254914"/>
      <w:r>
        <w:t xml:space="preserve">Table </w:t>
      </w:r>
      <w:r w:rsidR="00ED469A">
        <w:fldChar w:fldCharType="begin"/>
      </w:r>
      <w:r w:rsidR="00ED469A">
        <w:instrText xml:space="preserve"> SEQ Table \* ARABIC </w:instrText>
      </w:r>
      <w:r w:rsidR="00ED469A">
        <w:fldChar w:fldCharType="separate"/>
      </w:r>
      <w:r w:rsidR="00C4720B">
        <w:rPr>
          <w:noProof/>
        </w:rPr>
        <w:t>78</w:t>
      </w:r>
      <w:r w:rsidR="00ED469A">
        <w:fldChar w:fldCharType="end"/>
      </w:r>
      <w:r>
        <w:t xml:space="preserve">: Nested elements of </w:t>
      </w:r>
      <w:r w:rsidRPr="00837116">
        <w:rPr>
          <w:rStyle w:val="elementdeftypeChar"/>
          <w:b/>
        </w:rPr>
        <w:t>&lt;loc_list&gt;</w:t>
      </w:r>
      <w:bookmarkEnd w:id="1394"/>
      <w:bookmarkEnd w:id="1395"/>
      <w:bookmarkEnd w:id="1396"/>
    </w:p>
    <w:p w14:paraId="64B5C5E3" w14:textId="5CB6DC42" w:rsidR="007D6B05" w:rsidRPr="007055D9" w:rsidRDefault="007D6B05" w:rsidP="007D6B05">
      <w:pPr>
        <w:pStyle w:val="Heading5"/>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63B1CB9A" w:rsidR="007D6B05" w:rsidRDefault="007D6B05" w:rsidP="007D6B05">
      <w:pPr>
        <w:pStyle w:val="Caption"/>
        <w:spacing w:before="120"/>
      </w:pPr>
      <w:bookmarkStart w:id="1397" w:name="_Toc3566483"/>
      <w:bookmarkStart w:id="1398" w:name="_Toc34747484"/>
      <w:bookmarkStart w:id="1399" w:name="_Toc69254915"/>
      <w:r>
        <w:t xml:space="preserve">Table </w:t>
      </w:r>
      <w:r w:rsidR="00ED469A">
        <w:fldChar w:fldCharType="begin"/>
      </w:r>
      <w:r w:rsidR="00ED469A">
        <w:instrText xml:space="preserve"> SEQ Table \* ARABIC </w:instrText>
      </w:r>
      <w:r w:rsidR="00ED469A">
        <w:fldChar w:fldCharType="separate"/>
      </w:r>
      <w:r w:rsidR="00C4720B">
        <w:rPr>
          <w:noProof/>
        </w:rPr>
        <w:t>79</w:t>
      </w:r>
      <w:r w:rsidR="00ED469A">
        <w:fldChar w:fldCharType="end"/>
      </w:r>
      <w:r>
        <w:t xml:space="preserve">: Attributes of element </w:t>
      </w:r>
      <w:r w:rsidRPr="003E46C4">
        <w:rPr>
          <w:rStyle w:val="elementdeftypeChar"/>
          <w:b/>
        </w:rPr>
        <w:t>&lt;loc/&gt;</w:t>
      </w:r>
      <w:bookmarkEnd w:id="1397"/>
      <w:bookmarkEnd w:id="1398"/>
      <w:bookmarkEnd w:id="1399"/>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w:t>
      </w:r>
      <w:proofErr w:type="gramStart"/>
      <w:r w:rsidR="00A82374" w:rsidRPr="00486010">
        <w:rPr>
          <w:color w:val="FF0000"/>
        </w:rPr>
        <w:t>!--</w:t>
      </w:r>
      <w:proofErr w:type="gramEnd"/>
      <w:r w:rsidR="00A82374" w:rsidRPr="00486010">
        <w:rPr>
          <w:color w:val="FF0000"/>
        </w:rPr>
        <w:t xml:space="preserve">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&lt;</w:t>
      </w:r>
      <w:proofErr w:type="gramStart"/>
      <w:r w:rsidR="00A82374">
        <w:rPr>
          <w:color w:val="FF0000"/>
        </w:rPr>
        <w:t>!--</w:t>
      </w:r>
      <w:proofErr w:type="gramEnd"/>
      <w:r w:rsidR="00A82374">
        <w:rPr>
          <w:color w:val="FF0000"/>
        </w:rPr>
        <w:t xml:space="preserve">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&lt;/loc_list&gt;</w:t>
      </w:r>
    </w:p>
    <w:p w14:paraId="05FB9419" w14:textId="77777777" w:rsidR="00486010" w:rsidRDefault="00486010" w:rsidP="00E46A64">
      <w:pPr>
        <w:pStyle w:val="XMLCode"/>
      </w:pPr>
    </w:p>
    <w:p w14:paraId="770405DE" w14:textId="6E27F558" w:rsidR="00747A5E" w:rsidRPr="00037F3D" w:rsidRDefault="006C75C1" w:rsidP="00747A5E">
      <w:pPr>
        <w:pStyle w:val="Heading4"/>
      </w:pPr>
      <w:bookmarkStart w:id="1400" w:name="_Toc432343680"/>
      <w:bookmarkStart w:id="1401" w:name="_Ref69114607"/>
      <w:bookmarkStart w:id="1402" w:name="_Ref69114623"/>
      <w:bookmarkStart w:id="1403" w:name="_Toc69254519"/>
      <w:bookmarkStart w:id="1404" w:name="_Toc3557001"/>
      <w:bookmarkStart w:id="1405" w:name="_Toc34747251"/>
      <w:r w:rsidRPr="00037F3D">
        <w:t>Intermittent</w:t>
      </w:r>
      <w:r w:rsidR="00747A5E" w:rsidRPr="00037F3D">
        <w:t xml:space="preserve"> Connection Lines</w:t>
      </w:r>
      <w:bookmarkEnd w:id="1400"/>
      <w:bookmarkEnd w:id="1401"/>
      <w:bookmarkEnd w:id="1402"/>
      <w:bookmarkEnd w:id="1403"/>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ootnoteReference"/>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&lt;loc_list/&gt;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&lt;loc_list/&gt;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ootnoteReference"/>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Paragraph"/>
        <w:numPr>
          <w:ilvl w:val="0"/>
          <w:numId w:val="56"/>
        </w:numPr>
        <w:spacing w:before="120"/>
        <w:jc w:val="both"/>
      </w:pPr>
      <w:r w:rsidRPr="00FA5165">
        <w:rPr>
          <w:i/>
        </w:rPr>
        <w:t>Master rule</w:t>
      </w:r>
      <w:r>
        <w:t xml:space="preserve">: The creating system alone is responsible for accurate and consistent definition of the segments. </w:t>
      </w:r>
    </w:p>
    <w:p w14:paraId="2D7026D8" w14:textId="47852B5A" w:rsidR="00FA5165" w:rsidRDefault="00FA5165" w:rsidP="007A6E34">
      <w:pPr>
        <w:pStyle w:val="ListParagraph"/>
        <w:numPr>
          <w:ilvl w:val="0"/>
          <w:numId w:val="56"/>
        </w:numPr>
        <w:spacing w:before="120"/>
        <w:jc w:val="both"/>
      </w:pPr>
      <w:r>
        <w:t xml:space="preserve">If </w:t>
      </w:r>
      <w:r w:rsidR="00AE1F42">
        <w:t xml:space="preserve">it is required that </w:t>
      </w:r>
      <w:r>
        <w:t>any segment length (especially first or last) deviate</w:t>
      </w:r>
      <w:r w:rsidR="00AE1F42">
        <w:t>s</w:t>
      </w:r>
      <w:r>
        <w:t xml:space="preserve"> from other segment lengths, a </w:t>
      </w:r>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lang w:eastAsia="en-GB"/>
        </w:rPr>
        <w:t xml:space="preserve"> </w:t>
      </w:r>
      <w:r>
        <w:t xml:space="preserve">has to be used. </w:t>
      </w:r>
      <w:r w:rsidRPr="00FA5165">
        <w:rPr>
          <w:rStyle w:val="elementdeftypeChar"/>
          <w:lang w:eastAsia="en-GB"/>
        </w:rPr>
        <w:t>&lt;regular_segments/&gt;</w:t>
      </w:r>
      <w:r w:rsidRPr="00037F3D">
        <w:rPr>
          <w:b/>
        </w:rPr>
        <w:t xml:space="preserve"> </w:t>
      </w:r>
      <w:r>
        <w:t xml:space="preserve">are </w:t>
      </w:r>
      <w:r w:rsidRPr="00FA5165">
        <w:rPr>
          <w:i/>
        </w:rPr>
        <w:t>not</w:t>
      </w:r>
      <w:r>
        <w:t xml:space="preserve"> intended to provide this feature. </w:t>
      </w:r>
    </w:p>
    <w:p w14:paraId="541AA67F" w14:textId="40DF5C89" w:rsidR="00FA5165" w:rsidRDefault="00FA5165" w:rsidP="007A6E34">
      <w:pPr>
        <w:pStyle w:val="ListParagraph"/>
        <w:numPr>
          <w:ilvl w:val="0"/>
          <w:numId w:val="56"/>
        </w:numPr>
        <w:spacing w:before="120"/>
        <w:jc w:val="both"/>
      </w:pPr>
      <w:r>
        <w:t xml:space="preserve">Excess of segments at the end of a seam weld is not allowed. </w:t>
      </w:r>
    </w:p>
    <w:p w14:paraId="14611752" w14:textId="77777777" w:rsidR="005C6487" w:rsidRDefault="005C6487" w:rsidP="005C6487">
      <w:pPr>
        <w:pStyle w:val="Heading5"/>
        <w:rPr>
          <w:ins w:id="1418" w:author="nick" w:date="2021-04-11T10:36:00Z"/>
        </w:rPr>
      </w:pPr>
      <w:ins w:id="1419" w:author="nick" w:date="2021-04-11T10:36:00Z">
        <w:r>
          <w:t>Terminology:</w:t>
        </w:r>
      </w:ins>
    </w:p>
    <w:p w14:paraId="6BC85D5C" w14:textId="77777777" w:rsidR="005C6487" w:rsidRDefault="005C6487" w:rsidP="005C6487">
      <w:pPr>
        <w:keepNext/>
        <w:spacing w:before="120"/>
        <w:jc w:val="center"/>
        <w:rPr>
          <w:ins w:id="1420" w:author="nick" w:date="2021-04-11T10:36:00Z"/>
        </w:rPr>
      </w:pPr>
      <w:ins w:id="1421" w:author="nick" w:date="2021-04-11T10:36:00Z">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ins>
    </w:p>
    <w:p w14:paraId="00B27196" w14:textId="1F01025E" w:rsidR="005C6487" w:rsidRDefault="005C6487" w:rsidP="005C6487">
      <w:pPr>
        <w:pStyle w:val="Caption"/>
        <w:rPr>
          <w:ins w:id="1422" w:author="nick" w:date="2021-04-11T10:36:00Z"/>
        </w:rPr>
      </w:pPr>
      <w:bookmarkStart w:id="1423" w:name="_Toc69255811"/>
      <w:ins w:id="1424" w:author="nick" w:date="2021-04-11T10:36:00Z">
        <w:r>
          <w:t xml:space="preserve">Figure </w:t>
        </w:r>
        <w:r>
          <w:fldChar w:fldCharType="begin"/>
        </w:r>
        <w:r>
          <w:instrText xml:space="preserve"> SEQ Figure \* ARABIC </w:instrText>
        </w:r>
        <w:r>
          <w:fldChar w:fldCharType="separate"/>
        </w:r>
      </w:ins>
      <w:r w:rsidR="00C4720B">
        <w:rPr>
          <w:noProof/>
        </w:rPr>
        <w:t>45</w:t>
      </w:r>
      <w:ins w:id="1425" w:author="nick" w:date="2021-04-11T10:36:00Z">
        <w:r>
          <w:fldChar w:fldCharType="end"/>
        </w:r>
        <w:r>
          <w:t xml:space="preserve">: </w:t>
        </w:r>
      </w:ins>
      <w:r w:rsidR="00B638D8">
        <w:t>T</w:t>
      </w:r>
      <w:ins w:id="1426" w:author="nick" w:date="2021-04-11T10:36:00Z">
        <w:r>
          <w:t>erminology of a regular intermittent weld</w:t>
        </w:r>
        <w:bookmarkEnd w:id="1423"/>
      </w:ins>
    </w:p>
    <w:p w14:paraId="58BC2EFA" w14:textId="4623F200" w:rsidR="005C6487" w:rsidRDefault="005C6487" w:rsidP="005C6487">
      <w:pPr>
        <w:rPr>
          <w:ins w:id="1427" w:author="nick" w:date="2021-04-11T10:36:00Z"/>
        </w:rPr>
      </w:pPr>
      <w:ins w:id="1428" w:author="nick" w:date="2021-04-11T10:36:00Z">
        <w:r>
          <w:t>In the example above, the connection line has a '</w:t>
        </w:r>
        <w:r w:rsidRPr="000D3CFE">
          <w:rPr>
            <w:b/>
          </w:rPr>
          <w:t>total length</w:t>
        </w:r>
        <w:r>
          <w:rPr>
            <w:b/>
          </w:rPr>
          <w:t>'</w:t>
        </w:r>
        <w:r>
          <w:t xml:space="preserve"> of 17. </w:t>
        </w:r>
      </w:ins>
      <w:ins w:id="1429" w:author="nick" w:date="2021-04-20T00:01:00Z">
        <w:r w:rsidR="000C5051" w:rsidRPr="00822F3A">
          <w:rPr>
            <w:highlight w:val="yellow"/>
          </w:rPr>
          <w:t xml:space="preserve">The </w:t>
        </w:r>
      </w:ins>
      <w:ins w:id="1430" w:author="nick" w:date="2021-04-20T00:02:00Z">
        <w:r w:rsidR="00822F3A" w:rsidRPr="00822F3A">
          <w:rPr>
            <w:b/>
            <w:highlight w:val="yellow"/>
          </w:rPr>
          <w:t>'</w:t>
        </w:r>
      </w:ins>
      <w:ins w:id="1431" w:author="nick" w:date="2021-04-20T00:01:00Z">
        <w:r w:rsidR="000C5051" w:rsidRPr="00822F3A">
          <w:rPr>
            <w:b/>
            <w:highlight w:val="yellow"/>
          </w:rPr>
          <w:t>number of segments</w:t>
        </w:r>
      </w:ins>
      <w:ins w:id="1432" w:author="nick" w:date="2021-04-20T00:02:00Z">
        <w:r w:rsidR="00822F3A" w:rsidRPr="00822F3A">
          <w:rPr>
            <w:b/>
            <w:highlight w:val="yellow"/>
          </w:rPr>
          <w:t>'</w:t>
        </w:r>
      </w:ins>
      <w:ins w:id="1433" w:author="nick" w:date="2021-04-20T00:01:00Z">
        <w:r w:rsidR="000C5051" w:rsidRPr="00822F3A">
          <w:rPr>
            <w:highlight w:val="yellow"/>
          </w:rPr>
          <w:t xml:space="preserve"> i</w:t>
        </w:r>
      </w:ins>
      <w:ins w:id="1434" w:author="nick" w:date="2021-04-11T10:36:00Z">
        <w:r w:rsidRPr="00822F3A">
          <w:rPr>
            <w:highlight w:val="yellow"/>
          </w:rPr>
          <w:t xml:space="preserve">t is welded </w:t>
        </w:r>
      </w:ins>
      <w:ins w:id="1435" w:author="nick" w:date="2021-04-20T00:01:00Z">
        <w:r w:rsidR="00822F3A" w:rsidRPr="00822F3A">
          <w:rPr>
            <w:highlight w:val="yellow"/>
          </w:rPr>
          <w:t>is 4</w:t>
        </w:r>
      </w:ins>
      <w:ins w:id="1436" w:author="nick" w:date="2021-04-20T00:02:00Z">
        <w:r w:rsidR="00822F3A" w:rsidRPr="00822F3A">
          <w:rPr>
            <w:highlight w:val="yellow"/>
          </w:rPr>
          <w:t xml:space="preserve"> </w:t>
        </w:r>
      </w:ins>
      <w:ins w:id="1437" w:author="nick" w:date="2021-04-11T10:36:00Z">
        <w:r w:rsidRPr="00822F3A">
          <w:rPr>
            <w:highlight w:val="yellow"/>
          </w:rPr>
          <w:t>equal '</w:t>
        </w:r>
        <w:r w:rsidRPr="00822F3A">
          <w:rPr>
            <w:b/>
            <w:highlight w:val="yellow"/>
          </w:rPr>
          <w:t>segments'</w:t>
        </w:r>
      </w:ins>
      <w:ins w:id="1438" w:author="nick" w:date="2021-04-20T00:02:00Z">
        <w:r w:rsidR="00822F3A" w:rsidRPr="00822F3A">
          <w:rPr>
            <w:highlight w:val="yellow"/>
          </w:rPr>
          <w:t>, each</w:t>
        </w:r>
      </w:ins>
      <w:ins w:id="1439" w:author="nick" w:date="2021-04-11T10:36:00Z">
        <w:r w:rsidRPr="00822F3A">
          <w:rPr>
            <w:highlight w:val="yellow"/>
          </w:rPr>
          <w:t xml:space="preserve"> of '</w:t>
        </w:r>
        <w:r w:rsidRPr="00822F3A">
          <w:rPr>
            <w:b/>
            <w:highlight w:val="yellow"/>
          </w:rPr>
          <w:t>length'</w:t>
        </w:r>
        <w:r w:rsidRPr="00822F3A">
          <w:rPr>
            <w:highlight w:val="yellow"/>
          </w:rPr>
          <w:t xml:space="preserve"> 2</w:t>
        </w:r>
        <w:r>
          <w:t>.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40" w:author="nick" w:date="2021-04-11T10:36:00Z"/>
        </w:rPr>
      </w:pPr>
      <w:ins w:id="1441" w:author="nick" w:date="2021-04-11T10:55:00Z">
        <w:r>
          <w:rPr>
            <w:noProof/>
            <w:lang w:eastAsia="en-US"/>
          </w:rPr>
          <w:lastRenderedPageBreak/>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ins>
    </w:p>
    <w:p w14:paraId="042ECA98" w14:textId="44016A22" w:rsidR="005C6487" w:rsidRDefault="005C6487" w:rsidP="005C6487">
      <w:pPr>
        <w:pStyle w:val="Caption"/>
        <w:rPr>
          <w:ins w:id="1442" w:author="nick" w:date="2021-04-11T10:36:00Z"/>
        </w:rPr>
      </w:pPr>
      <w:bookmarkStart w:id="1443" w:name="_Toc69255812"/>
      <w:ins w:id="1444" w:author="nick" w:date="2021-04-11T10:36:00Z">
        <w:r>
          <w:t xml:space="preserve">Figure </w:t>
        </w:r>
        <w:r>
          <w:fldChar w:fldCharType="begin"/>
        </w:r>
        <w:r>
          <w:instrText xml:space="preserve"> SEQ Figure \* ARABIC </w:instrText>
        </w:r>
        <w:r>
          <w:fldChar w:fldCharType="separate"/>
        </w:r>
      </w:ins>
      <w:r w:rsidR="00C4720B">
        <w:rPr>
          <w:noProof/>
        </w:rPr>
        <w:t>46</w:t>
      </w:r>
      <w:ins w:id="1445" w:author="nick" w:date="2021-04-11T10:36:00Z">
        <w:r>
          <w:fldChar w:fldCharType="end"/>
        </w:r>
        <w:r>
          <w:t xml:space="preserve">: </w:t>
        </w:r>
      </w:ins>
      <w:r w:rsidR="00B638D8">
        <w:t>R</w:t>
      </w:r>
      <w:ins w:id="1446" w:author="nick" w:date="2021-04-11T10:36:00Z">
        <w:r>
          <w:t xml:space="preserve">egular intermittent weld with </w:t>
        </w:r>
      </w:ins>
      <w:ins w:id="1447" w:author="nick" w:date="2021-04-11T10:40:00Z">
        <w:r w:rsidR="00A12303">
          <w:t>first spacing and last spacing</w:t>
        </w:r>
      </w:ins>
      <w:bookmarkEnd w:id="1443"/>
    </w:p>
    <w:p w14:paraId="121EE936" w14:textId="6A06ECAD" w:rsidR="005C6487" w:rsidRDefault="005C6487" w:rsidP="005C6487">
      <w:pPr>
        <w:rPr>
          <w:ins w:id="1448" w:author="nick" w:date="2021-04-11T10:37:00Z"/>
        </w:rPr>
      </w:pPr>
      <w:ins w:id="1449" w:author="nick" w:date="2021-04-11T10:36:00Z">
        <w:r>
          <w:t xml:space="preserve">In the above diagram, the welded segments have a </w:t>
        </w:r>
      </w:ins>
      <w:ins w:id="1450" w:author="nick" w:date="2021-04-11T10:56:00Z">
        <w:r w:rsidR="0002783D">
          <w:t xml:space="preserve">special </w:t>
        </w:r>
      </w:ins>
      <w:ins w:id="1451" w:author="nick" w:date="2021-04-11T10:36:00Z">
        <w:r>
          <w:t>'</w:t>
        </w:r>
      </w:ins>
      <w:ins w:id="1452" w:author="nick" w:date="2021-04-11T10:56:00Z">
        <w:r w:rsidR="0002783D">
          <w:rPr>
            <w:b/>
          </w:rPr>
          <w:t>first spacing</w:t>
        </w:r>
      </w:ins>
      <w:ins w:id="1453" w:author="nick" w:date="2021-04-11T10:36:00Z">
        <w:r w:rsidRPr="00B61BA2">
          <w:rPr>
            <w:b/>
          </w:rPr>
          <w:t>'</w:t>
        </w:r>
        <w:r>
          <w:t xml:space="preserve"> of 4 and a </w:t>
        </w:r>
        <w:r w:rsidRPr="00B61BA2">
          <w:t>'</w:t>
        </w:r>
      </w:ins>
      <w:ins w:id="1454" w:author="nick" w:date="2021-04-11T10:56:00Z">
        <w:r w:rsidR="0002783D">
          <w:rPr>
            <w:b/>
          </w:rPr>
          <w:t>last spacing</w:t>
        </w:r>
      </w:ins>
      <w:ins w:id="1455" w:author="nick" w:date="2021-04-11T10:36:00Z">
        <w:r w:rsidRPr="00B61BA2">
          <w:rPr>
            <w:b/>
          </w:rPr>
          <w:t>'</w:t>
        </w:r>
        <w:r>
          <w:t xml:space="preserve"> of 1</w:t>
        </w:r>
      </w:ins>
      <w:ins w:id="1456" w:author="nick" w:date="2021-04-11T10:56:00Z">
        <w:r w:rsidR="0002783D">
          <w:t>,</w:t>
        </w:r>
      </w:ins>
      <w:ins w:id="1457" w:author="nick" w:date="2021-04-11T10:36:00Z">
        <w:r>
          <w:t xml:space="preserve"> at the </w:t>
        </w:r>
      </w:ins>
      <w:ins w:id="1458" w:author="nick" w:date="2021-04-11T10:56:00Z">
        <w:r w:rsidR="0002783D">
          <w:t>beginning and end</w:t>
        </w:r>
      </w:ins>
      <w:ins w:id="1459" w:author="nick" w:date="2021-04-11T10:36:00Z">
        <w:r>
          <w:t xml:space="preserve"> of the connection line</w:t>
        </w:r>
      </w:ins>
      <w:ins w:id="1460" w:author="Dr. Carsten Franke" w:date="2021-04-12T10:39:00Z">
        <w:r w:rsidR="007E6469">
          <w:t>,</w:t>
        </w:r>
      </w:ins>
      <w:ins w:id="1461" w:author="nick" w:date="2021-04-11T10:57:00Z">
        <w:r w:rsidR="0002783D">
          <w:t xml:space="preserve"> respectively</w:t>
        </w:r>
      </w:ins>
      <w:ins w:id="1462" w:author="nick" w:date="2021-04-11T10:36:00Z">
        <w:r>
          <w:t xml:space="preserve">. Note that </w:t>
        </w:r>
        <w:r w:rsidRPr="009D2590">
          <w:rPr>
            <w:b/>
          </w:rPr>
          <w:t>'spacing'</w:t>
        </w:r>
        <w:r>
          <w:t xml:space="preserve"> is the gap between </w:t>
        </w:r>
        <w:r w:rsidRPr="009D2590">
          <w:rPr>
            <w:i/>
          </w:rPr>
          <w:t>successive</w:t>
        </w:r>
        <w:r>
          <w:t xml:space="preserve"> welds</w:t>
        </w:r>
      </w:ins>
      <w:ins w:id="1463" w:author="Dr. Carsten Franke" w:date="2021-04-12T09:48:00Z">
        <w:r w:rsidR="001D6425">
          <w:t>,</w:t>
        </w:r>
      </w:ins>
      <w:ins w:id="1464" w:author="nick" w:date="2021-04-11T10:36:00Z">
        <w:del w:id="1465" w:author="Dr. Carsten Franke" w:date="2021-04-12T09:48:00Z">
          <w:r w:rsidDel="001D6425">
            <w:delText>.</w:delText>
          </w:r>
        </w:del>
        <w:r>
          <w:t xml:space="preserve"> </w:t>
        </w:r>
      </w:ins>
      <w:ins w:id="1466" w:author="Dr. Carsten Franke" w:date="2021-04-12T09:48:00Z">
        <w:r w:rsidR="001D6425">
          <w:t>i</w:t>
        </w:r>
      </w:ins>
      <w:ins w:id="1467" w:author="nick" w:date="2021-04-11T10:36:00Z">
        <w:del w:id="1468" w:author="Dr. Carsten Franke" w:date="2021-04-12T09:48:00Z">
          <w:r w:rsidDel="001D6425">
            <w:delText>I</w:delText>
          </w:r>
        </w:del>
        <w:r>
          <w:t xml:space="preserve">n contrast </w:t>
        </w:r>
      </w:ins>
      <w:ins w:id="1469" w:author="nick" w:date="2021-04-11T10:58:00Z">
        <w:r w:rsidR="0002783D">
          <w:t xml:space="preserve">with </w:t>
        </w:r>
      </w:ins>
      <w:ins w:id="1470" w:author="nick" w:date="2021-04-11T10:36:00Z">
        <w:r>
          <w:t xml:space="preserve">the gap </w:t>
        </w:r>
      </w:ins>
      <w:ins w:id="1471" w:author="nick" w:date="2021-04-11T10:58:00Z">
        <w:r w:rsidR="0002783D">
          <w:t xml:space="preserve">at </w:t>
        </w:r>
      </w:ins>
      <w:ins w:id="1472" w:author="nick" w:date="2021-04-11T10:36:00Z">
        <w:r>
          <w:t>the begin and end of the connection line.</w:t>
        </w:r>
      </w:ins>
    </w:p>
    <w:p w14:paraId="4290D38F" w14:textId="6B0429E1" w:rsidR="00A12303" w:rsidRDefault="00A12303" w:rsidP="00A12303">
      <w:pPr>
        <w:rPr>
          <w:ins w:id="1473" w:author="nick" w:date="2021-04-11T10:37:00Z"/>
        </w:rPr>
      </w:pPr>
      <w:ins w:id="1474" w:author="nick" w:date="2021-04-11T10:37:00Z">
        <w:r>
          <w:t xml:space="preserve">The </w:t>
        </w:r>
        <w:r w:rsidRPr="00F41434">
          <w:rPr>
            <w:b/>
          </w:rPr>
          <w:t>'density'</w:t>
        </w:r>
        <w:r>
          <w:t xml:space="preserve"> </w:t>
        </w:r>
      </w:ins>
      <w:ins w:id="1475" w:author="Dr. Carsten Franke" w:date="2021-04-12T09:51:00Z">
        <w:r w:rsidR="001D6425" w:rsidRPr="001D6425">
          <w:rPr>
            <w:i/>
          </w:rPr>
          <w:t>d</w:t>
        </w:r>
        <w:r w:rsidR="001D6425">
          <w:t xml:space="preserve"> </w:t>
        </w:r>
      </w:ins>
      <w:ins w:id="1476" w:author="nick" w:date="2021-04-11T10:37:00Z">
        <w:r>
          <w:t>of the welded portion of the weld is defined as:</w:t>
        </w:r>
      </w:ins>
    </w:p>
    <w:p w14:paraId="4910E054" w14:textId="6DF044EE" w:rsidR="00A12303" w:rsidRDefault="00A12303" w:rsidP="00A12303">
      <w:pPr>
        <w:rPr>
          <w:ins w:id="1477" w:author="nick" w:date="2021-04-11T10:37:00Z"/>
        </w:rPr>
      </w:pPr>
      <m:oMathPara>
        <m:oMath>
          <m:r>
            <w:ins w:id="1478" w:author="nick" w:date="2021-04-11T10:37:00Z">
              <w:rPr>
                <w:rFonts w:ascii="Cambria Math" w:hAnsi="Cambria Math"/>
              </w:rPr>
              <m:t>d</m:t>
            </w:ins>
          </m:r>
          <m:r>
            <m:rPr>
              <m:sty m:val="p"/>
            </m:rPr>
            <w:rPr>
              <w:rFonts w:ascii="Cambria Math" w:hAnsi="Cambria Math" w:cs="Cambria Math"/>
            </w:rPr>
            <m:t>≔</m:t>
          </m:r>
          <m:f>
            <m:fPr>
              <m:ctrlPr>
                <w:ins w:id="1479" w:author="nick" w:date="2021-04-11T10:37:00Z">
                  <w:rPr>
                    <w:rFonts w:ascii="Cambria Math" w:hAnsi="Cambria Math"/>
                  </w:rPr>
                </w:ins>
              </m:ctrlPr>
            </m:fPr>
            <m:num>
              <m:r>
                <w:ins w:id="1480" w:author="nick" w:date="2021-04-11T10:37:00Z">
                  <m:rPr>
                    <m:sty m:val="p"/>
                  </m:rPr>
                  <w:rPr>
                    <w:rFonts w:ascii="Cambria Math" w:hAnsi="Cambria Math" w:cs="Cambria Math"/>
                  </w:rPr>
                  <m:t>length</m:t>
                </w:ins>
              </m:r>
            </m:num>
            <m:den>
              <m:r>
                <w:ins w:id="1481" w:author="nick" w:date="2021-04-11T10:37:00Z">
                  <m:rPr>
                    <m:sty m:val="p"/>
                  </m:rPr>
                  <w:rPr>
                    <w:rFonts w:ascii="Cambria Math" w:hAnsi="Cambria Math" w:cs="Cambria Math"/>
                  </w:rPr>
                  <m:t>length+spacing</m:t>
                </w:ins>
              </m:r>
            </m:den>
          </m:f>
        </m:oMath>
      </m:oMathPara>
    </w:p>
    <w:p w14:paraId="277AC604" w14:textId="3158C774" w:rsidR="00A12303" w:rsidRDefault="00A12303" w:rsidP="00A12303">
      <w:pPr>
        <w:rPr>
          <w:ins w:id="1482" w:author="nick" w:date="2021-04-11T10:37:00Z"/>
        </w:rPr>
      </w:pPr>
      <w:ins w:id="1483" w:author="nick" w:date="2021-04-11T10:37:00Z">
        <w:r>
          <w:t>For the example above, the density of the welded line is 2/5</w:t>
        </w:r>
      </w:ins>
      <w:ins w:id="1484" w:author="Dr. Carsten Franke" w:date="2021-04-14T01:38:00Z">
        <w:r w:rsidR="001A4367">
          <w:t xml:space="preserve">. </w:t>
        </w:r>
      </w:ins>
    </w:p>
    <w:p w14:paraId="58D6C6AE" w14:textId="77777777" w:rsidR="00A12303" w:rsidRDefault="00A12303" w:rsidP="005C6487">
      <w:pPr>
        <w:rPr>
          <w:ins w:id="1485" w:author="nick" w:date="2021-04-11T10:36:00Z"/>
        </w:rPr>
      </w:pPr>
    </w:p>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091647B2" w:rsidR="005C6487" w:rsidRPr="00F41434" w:rsidRDefault="005C6487" w:rsidP="005C6487">
      <w:pPr>
        <w:keepNext/>
        <w:jc w:val="center"/>
      </w:pPr>
      <w:bookmarkStart w:id="1486" w:name="_Toc69255813"/>
      <w:r>
        <w:t xml:space="preserve">Figure </w:t>
      </w:r>
      <w:r>
        <w:fldChar w:fldCharType="begin"/>
      </w:r>
      <w:r>
        <w:instrText xml:space="preserve"> SEQ Figure \* ARABIC </w:instrText>
      </w:r>
      <w:r>
        <w:fldChar w:fldCharType="separate"/>
      </w:r>
      <w:r w:rsidR="00C4720B">
        <w:rPr>
          <w:noProof/>
        </w:rPr>
        <w:t>47</w:t>
      </w:r>
      <w:r>
        <w:fldChar w:fldCharType="end"/>
      </w:r>
      <w:r>
        <w:t xml:space="preserve">: </w:t>
      </w:r>
      <w:r w:rsidR="00B638D8">
        <w:t>I</w:t>
      </w:r>
      <w:r>
        <w:t>rregular intermittent welds</w:t>
      </w:r>
      <w:bookmarkEnd w:id="1486"/>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&lt;segment_</w:t>
      </w:r>
      <w:r w:rsidRPr="000E39CB">
        <w:rPr>
          <w:rStyle w:val="elementdeftypeChar"/>
          <w:rFonts w:eastAsia="Calibri"/>
        </w:rPr>
        <w:t>list</w:t>
      </w:r>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&lt;regular_segment</w:t>
      </w:r>
      <w:r w:rsidR="000E39CB" w:rsidRPr="000E39CB">
        <w:rPr>
          <w:rStyle w:val="elementdeftypeChar"/>
          <w:rFonts w:eastAsia="Calibri"/>
        </w:rPr>
        <w:t>s</w:t>
      </w:r>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Paragraph"/>
        <w:numPr>
          <w:ilvl w:val="0"/>
          <w:numId w:val="21"/>
        </w:numPr>
        <w:spacing w:before="120"/>
        <w:jc w:val="both"/>
      </w:pPr>
      <w:r>
        <w:rPr>
          <w:rStyle w:val="elementdeftypeChar"/>
        </w:rPr>
        <w:t>&lt;</w:t>
      </w:r>
      <w:r w:rsidRPr="00004502">
        <w:rPr>
          <w:rStyle w:val="elementdeftypeChar"/>
        </w:rPr>
        <w:t>se</w:t>
      </w:r>
      <w:r>
        <w:rPr>
          <w:rStyle w:val="elementdeftypeChar"/>
        </w:rPr>
        <w:t>gment_list</w:t>
      </w:r>
      <w:r w:rsidRPr="00004502">
        <w:rPr>
          <w:rStyle w:val="elementdeftypeChar"/>
        </w:rPr>
        <w:t>/&gt;</w:t>
      </w:r>
      <w:r>
        <w:t xml:space="preserve">: All </w:t>
      </w:r>
      <w:r w:rsidR="008B0601">
        <w:t>segment</w:t>
      </w:r>
      <w:r>
        <w:t xml:space="preserve">s are specified </w:t>
      </w:r>
      <w:r w:rsidRPr="00B85AF6">
        <w:rPr>
          <w:i/>
        </w:rPr>
        <w:t>individually</w:t>
      </w:r>
      <w:r>
        <w:t xml:space="preserve"> with start and end given in curve length parameters of the </w:t>
      </w:r>
      <w:r w:rsidRPr="00327740">
        <w:rPr>
          <w:rStyle w:val="elementdeftypeChar"/>
          <w:lang w:eastAsia="en-GB"/>
        </w:rPr>
        <w:t>&lt;loc_list/&gt;</w:t>
      </w:r>
      <w:r w:rsidRPr="00327740">
        <w:t xml:space="preserve"> polygon</w:t>
      </w:r>
      <w:r>
        <w:t xml:space="preserve">. </w:t>
      </w:r>
    </w:p>
    <w:p w14:paraId="6478FAD5" w14:textId="1C1E723E" w:rsidR="004B3B5F" w:rsidRDefault="004B3B5F" w:rsidP="007A6E34">
      <w:pPr>
        <w:pStyle w:val="ListParagraph"/>
        <w:keepNext/>
        <w:numPr>
          <w:ilvl w:val="0"/>
          <w:numId w:val="21"/>
        </w:numPr>
        <w:spacing w:before="120"/>
        <w:jc w:val="both"/>
      </w:pPr>
      <w:r w:rsidRPr="00037F3D">
        <w:rPr>
          <w:rStyle w:val="elementdeftypeChar"/>
        </w:rPr>
        <w:t>&lt;regular_segments/&gt;</w:t>
      </w:r>
      <w:r>
        <w:t xml:space="preserve">: All segments have </w:t>
      </w:r>
      <w:r w:rsidRPr="00B85AF6">
        <w:rPr>
          <w:i/>
        </w:rPr>
        <w:t>identical length</w:t>
      </w:r>
      <w:r>
        <w:t xml:space="preserve">. All </w:t>
      </w:r>
      <w:r w:rsidR="00BF01A2">
        <w:t xml:space="preserve">spacings have </w:t>
      </w:r>
      <w:r w:rsidR="00BF01A2" w:rsidRPr="00B85AF6">
        <w:rPr>
          <w:i/>
        </w:rPr>
        <w:t>identical length</w:t>
      </w:r>
      <w:r w:rsidR="00BF01A2">
        <w:t xml:space="preserve"> exept for a </w:t>
      </w:r>
      <w:r w:rsidR="00BF01A2" w:rsidRPr="00BF01A2">
        <w:rPr>
          <w:i/>
        </w:rPr>
        <w:t>first spacing</w:t>
      </w:r>
      <w:r w:rsidR="00BF01A2">
        <w:t xml:space="preserve"> at the beginning of the </w:t>
      </w:r>
      <w:r w:rsidR="00BF01A2" w:rsidRPr="00327740">
        <w:rPr>
          <w:rStyle w:val="elementdeftypeChar"/>
          <w:lang w:eastAsia="en-GB"/>
        </w:rPr>
        <w:t>&lt;loc_list/&gt;</w:t>
      </w:r>
      <w:r w:rsidR="00BF01A2" w:rsidRPr="00327740">
        <w:t xml:space="preserve"> polygon </w:t>
      </w:r>
      <w:r w:rsidR="00BF01A2">
        <w:t xml:space="preserve">(i.e. before the first segment) and a </w:t>
      </w:r>
      <w:r w:rsidR="00BF01A2" w:rsidRPr="00BF01A2">
        <w:rPr>
          <w:i/>
        </w:rPr>
        <w:t>last spacing</w:t>
      </w:r>
      <w:r w:rsidR="00BF01A2">
        <w:t xml:space="preserve"> at the end of the </w:t>
      </w:r>
      <w:r w:rsidR="00BF01A2" w:rsidRPr="00327740">
        <w:rPr>
          <w:rStyle w:val="elementdeftypeChar"/>
          <w:lang w:eastAsia="en-GB"/>
        </w:rPr>
        <w:t>&lt;loc_list/&gt;</w:t>
      </w:r>
      <w:r w:rsidR="00BF01A2" w:rsidRPr="00327740">
        <w:t xml:space="preserve"> polygon</w:t>
      </w:r>
      <w:r w:rsidR="00BF01A2">
        <w:t xml:space="preserve"> (i.e. after the last segment).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487" w:name="_Hlk66958231"/>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487"/>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&lt;regular_se</w:t>
      </w:r>
      <w:r>
        <w:rPr>
          <w:rStyle w:val="elementdeftypeChar"/>
          <w:lang w:eastAsia="en-GB"/>
        </w:rPr>
        <w:t>gments/</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&lt;weld_position</w:t>
      </w:r>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lastRenderedPageBreak/>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r w:rsidR="00BF2B20">
        <w:t>L</w:t>
      </w:r>
      <w:r w:rsidR="00BF2B20" w:rsidRPr="00171436">
        <w:rPr>
          <w:vertAlign w:val="subscript"/>
        </w:rPr>
        <w:t>total</w:t>
      </w:r>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&lt;loc_list/&gt;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0F9480D" w:rsidR="00872998" w:rsidRPr="005B1B92" w:rsidRDefault="00872998" w:rsidP="00B47F08">
            <w:pPr>
              <w:rPr>
                <w:sz w:val="20"/>
                <w:szCs w:val="20"/>
              </w:rPr>
            </w:pPr>
            <w:del w:id="1488" w:author="Dr. Carsten Franke" w:date="2021-04-12T10:34: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89" w:author="Dr. Carsten Franke" w:date="2021-04-12T10:35:00Z">
              <w:r w:rsidR="00B47F08">
                <w:rPr>
                  <w:rFonts w:cs="Calibri"/>
                  <w:sz w:val="20"/>
                  <w:szCs w:val="20"/>
                </w:rPr>
                <w:t>≥</w:t>
              </w:r>
            </w:ins>
            <w:ins w:id="1490" w:author="Dr. Carsten Franke" w:date="2021-04-12T10:34:00Z">
              <w:r w:rsidR="00B47F08">
                <w:rPr>
                  <w:sz w:val="20"/>
                  <w:szCs w:val="20"/>
                </w:rPr>
                <w:t xml:space="preserve"> </w:t>
              </w:r>
            </w:ins>
            <w:ins w:id="1491" w:author="Dr. Carsten Franke" w:date="2021-04-12T10:35:00Z">
              <w:r w:rsidR="00B47F08">
                <w:rPr>
                  <w:sz w:val="20"/>
                  <w:szCs w:val="20"/>
                </w:rPr>
                <w:t>0</w:t>
              </w:r>
            </w:ins>
            <w:r>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13FEE79A" w:rsidR="00872998" w:rsidRPr="005B1B92" w:rsidRDefault="00872998" w:rsidP="00B47F08">
            <w:pPr>
              <w:rPr>
                <w:sz w:val="20"/>
                <w:szCs w:val="20"/>
              </w:rPr>
            </w:pPr>
            <w:del w:id="1492" w:author="Dr. Carsten Franke" w:date="2021-04-12T10:35: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93" w:author="Dr. Carsten Franke" w:date="2021-04-12T10:35:00Z">
              <w:r w:rsidR="00B47F08">
                <w:rPr>
                  <w:sz w:val="20"/>
                  <w:szCs w:val="20"/>
                </w:rPr>
                <w:t>&gt; 0</w:t>
              </w:r>
            </w:ins>
            <w:r>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7845A29" w:rsidR="00522A5C" w:rsidRDefault="00522A5C" w:rsidP="00522A5C">
      <w:pPr>
        <w:pStyle w:val="Caption"/>
        <w:spacing w:before="120"/>
      </w:pPr>
      <w:bookmarkStart w:id="1494" w:name="_Ref68888312"/>
      <w:bookmarkStart w:id="1495" w:name="_Toc69254916"/>
      <w:r>
        <w:t xml:space="preserve">Table </w:t>
      </w:r>
      <w:r>
        <w:fldChar w:fldCharType="begin"/>
      </w:r>
      <w:r>
        <w:instrText xml:space="preserve"> SEQ Table \* ARABIC </w:instrText>
      </w:r>
      <w:r>
        <w:fldChar w:fldCharType="separate"/>
      </w:r>
      <w:r w:rsidR="00C4720B">
        <w:rPr>
          <w:noProof/>
        </w:rPr>
        <w:t>80</w:t>
      </w:r>
      <w:r>
        <w:fldChar w:fldCharType="end"/>
      </w:r>
      <w:bookmarkEnd w:id="1494"/>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495"/>
    </w:p>
    <w:p w14:paraId="4D65B5F9" w14:textId="148D59CF" w:rsidR="00E72B41" w:rsidRDefault="00A4144A" w:rsidP="00E72B41">
      <w:pPr>
        <w:spacing w:before="120"/>
        <w:jc w:val="both"/>
      </w:pPr>
      <w:r>
        <w:t xml:space="preserve">If there are more than one segments in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r w:rsidRPr="0009568A">
        <w:rPr>
          <w:rStyle w:val="elementdeftypeChar"/>
        </w:rPr>
        <w:t>regular_segments/</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r w:rsidR="00BF2B20">
        <w:rPr>
          <w:rFonts w:asciiTheme="minorHAnsi" w:hAnsiTheme="minorHAnsi" w:cstheme="minorHAnsi"/>
        </w:rPr>
        <w:t>L</w:t>
      </w:r>
      <w:r w:rsidR="00BF2B20" w:rsidRPr="00171436">
        <w:rPr>
          <w:rFonts w:asciiTheme="minorHAnsi" w:hAnsiTheme="minorHAnsi" w:cstheme="minorHAnsi"/>
          <w:vertAlign w:val="subscript"/>
        </w:rPr>
        <w:t>total</w:t>
      </w:r>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r w:rsidR="00E22006" w:rsidRPr="0009568A">
        <w:rPr>
          <w:rStyle w:val="elementdeftypeChar"/>
        </w:rPr>
        <w:t>loc_list/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3E0390" w:rsidRPr="00226A3F" w14:paraId="61DD62F9" w14:textId="77777777" w:rsidTr="003B062F">
        <w:trPr>
          <w:cantSplit/>
          <w:jc w:val="center"/>
          <w:ins w:id="1496" w:author="nick" w:date="2021-04-19T23:34:00Z"/>
        </w:trPr>
        <w:tc>
          <w:tcPr>
            <w:tcW w:w="1558" w:type="dxa"/>
            <w:shd w:val="clear" w:color="auto" w:fill="auto"/>
          </w:tcPr>
          <w:p w14:paraId="0BDC5AD7" w14:textId="052AE08C" w:rsidR="003E0390" w:rsidRPr="00822F3A" w:rsidRDefault="003E0390" w:rsidP="00135AD3">
            <w:pPr>
              <w:rPr>
                <w:ins w:id="1497" w:author="nick" w:date="2021-04-19T23:34:00Z"/>
                <w:sz w:val="20"/>
                <w:szCs w:val="20"/>
                <w:highlight w:val="yellow"/>
              </w:rPr>
            </w:pPr>
            <w:ins w:id="1498" w:author="nick" w:date="2021-04-19T23:34:00Z">
              <w:r w:rsidRPr="00822F3A">
                <w:rPr>
                  <w:sz w:val="20"/>
                  <w:szCs w:val="20"/>
                  <w:highlight w:val="yellow"/>
                </w:rPr>
                <w:t>num_segments</w:t>
              </w:r>
            </w:ins>
          </w:p>
        </w:tc>
        <w:tc>
          <w:tcPr>
            <w:tcW w:w="1559" w:type="dxa"/>
            <w:shd w:val="clear" w:color="auto" w:fill="auto"/>
          </w:tcPr>
          <w:p w14:paraId="1F95AB85" w14:textId="58F51886" w:rsidR="003E0390" w:rsidRPr="00822F3A" w:rsidRDefault="003E0390" w:rsidP="00135AD3">
            <w:pPr>
              <w:rPr>
                <w:ins w:id="1499" w:author="nick" w:date="2021-04-19T23:34:00Z"/>
                <w:sz w:val="20"/>
                <w:szCs w:val="20"/>
                <w:highlight w:val="yellow"/>
              </w:rPr>
            </w:pPr>
            <w:ins w:id="1500" w:author="nick" w:date="2021-04-19T23:35:00Z">
              <w:r w:rsidRPr="00822F3A">
                <w:rPr>
                  <w:sz w:val="20"/>
                  <w:szCs w:val="20"/>
                  <w:highlight w:val="yellow"/>
                </w:rPr>
                <w:t>Integer</w:t>
              </w:r>
            </w:ins>
          </w:p>
        </w:tc>
        <w:tc>
          <w:tcPr>
            <w:tcW w:w="1811" w:type="dxa"/>
          </w:tcPr>
          <w:p w14:paraId="4BE1D6BF" w14:textId="79AA5D32" w:rsidR="003E0390" w:rsidRPr="00822F3A" w:rsidRDefault="003E0390" w:rsidP="003E0390">
            <w:pPr>
              <w:rPr>
                <w:ins w:id="1501" w:author="nick" w:date="2021-04-19T23:34:00Z"/>
                <w:sz w:val="20"/>
                <w:szCs w:val="20"/>
                <w:highlight w:val="yellow"/>
              </w:rPr>
            </w:pPr>
            <w:ins w:id="1502" w:author="nick" w:date="2021-04-19T23:35:00Z">
              <w:r w:rsidRPr="00822F3A">
                <w:rPr>
                  <w:sz w:val="20"/>
                  <w:szCs w:val="20"/>
                  <w:highlight w:val="yellow"/>
                </w:rPr>
                <w:t>&gt; 0</w:t>
              </w:r>
            </w:ins>
          </w:p>
        </w:tc>
        <w:tc>
          <w:tcPr>
            <w:tcW w:w="1163" w:type="dxa"/>
            <w:shd w:val="clear" w:color="auto" w:fill="auto"/>
          </w:tcPr>
          <w:p w14:paraId="31F83787" w14:textId="17C63829" w:rsidR="003E0390" w:rsidRPr="00822F3A" w:rsidRDefault="003E0390" w:rsidP="00135AD3">
            <w:pPr>
              <w:rPr>
                <w:ins w:id="1503" w:author="nick" w:date="2021-04-19T23:34:00Z"/>
                <w:sz w:val="20"/>
                <w:szCs w:val="20"/>
                <w:highlight w:val="yellow"/>
              </w:rPr>
            </w:pPr>
            <w:ins w:id="1504" w:author="nick" w:date="2021-04-19T23:35:00Z">
              <w:r w:rsidRPr="00822F3A">
                <w:rPr>
                  <w:sz w:val="20"/>
                  <w:szCs w:val="20"/>
                  <w:highlight w:val="yellow"/>
                </w:rPr>
                <w:t>Required</w:t>
              </w:r>
            </w:ins>
          </w:p>
        </w:tc>
        <w:tc>
          <w:tcPr>
            <w:tcW w:w="2409" w:type="dxa"/>
            <w:shd w:val="clear" w:color="auto" w:fill="auto"/>
            <w:vAlign w:val="center"/>
          </w:tcPr>
          <w:p w14:paraId="1A76FD3A" w14:textId="77777777" w:rsidR="003E0390" w:rsidDel="00144CA8" w:rsidRDefault="003E0390" w:rsidP="006E67D8">
            <w:pPr>
              <w:rPr>
                <w:ins w:id="1505" w:author="nick" w:date="2021-04-19T23:34:00Z"/>
                <w:sz w:val="20"/>
                <w:szCs w:val="20"/>
              </w:rPr>
            </w:pPr>
          </w:p>
        </w:tc>
      </w:tr>
      <w:tr w:rsidR="001A0C84" w:rsidRPr="00226A3F" w14:paraId="367F9ED2" w14:textId="77777777" w:rsidTr="003B062F">
        <w:trPr>
          <w:cantSplit/>
          <w:jc w:val="center"/>
          <w:ins w:id="1506" w:author="Dr. Carsten Franke" w:date="2021-04-09T18:51:00Z"/>
        </w:trPr>
        <w:tc>
          <w:tcPr>
            <w:tcW w:w="1558" w:type="dxa"/>
            <w:shd w:val="clear" w:color="auto" w:fill="auto"/>
          </w:tcPr>
          <w:p w14:paraId="0280D87E" w14:textId="36467DC4" w:rsidR="001A0C84" w:rsidRPr="00F90632" w:rsidRDefault="001A0C84" w:rsidP="00135AD3">
            <w:pPr>
              <w:rPr>
                <w:ins w:id="1507"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508" w:author="Dr. Carsten Franke" w:date="2021-04-09T18:51:00Z"/>
                <w:sz w:val="20"/>
                <w:szCs w:val="20"/>
              </w:rPr>
            </w:pPr>
            <w:ins w:id="1509"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510" w:author="Dr. Carsten Franke" w:date="2021-04-09T18:51:00Z"/>
                <w:sz w:val="20"/>
                <w:szCs w:val="20"/>
              </w:rPr>
            </w:pPr>
            <w:ins w:id="1511" w:author="Dr. Carsten Franke" w:date="2021-04-12T10:35:00Z">
              <w:r>
                <w:rPr>
                  <w:sz w:val="20"/>
                  <w:szCs w:val="20"/>
                </w:rPr>
                <w:t>&gt; 0</w:t>
              </w:r>
            </w:ins>
            <w:ins w:id="1512" w:author="nick" w:date="2021-04-11T11:07:00Z">
              <w:del w:id="1513"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514"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515" w:author="Dr. Carsten Franke" w:date="2021-04-09T18:51:00Z"/>
                <w:sz w:val="20"/>
                <w:szCs w:val="20"/>
              </w:rPr>
            </w:pPr>
            <w:ins w:id="1516"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517" w:author="Dr. Carsten Franke" w:date="2021-04-09T18:51:00Z"/>
                <w:sz w:val="20"/>
                <w:szCs w:val="20"/>
              </w:rPr>
            </w:pPr>
            <w:bookmarkStart w:id="1518" w:name="_Hlk69116746"/>
            <w:commentRangeStart w:id="1519"/>
            <w:ins w:id="1520" w:author="Dr. Carsten Franke" w:date="2021-04-09T19:30:00Z">
              <w:del w:id="1521" w:author="nick" w:date="2021-04-11T11:17:00Z">
                <w:r w:rsidDel="00144CA8">
                  <w:rPr>
                    <w:sz w:val="20"/>
                    <w:szCs w:val="20"/>
                  </w:rPr>
                  <w:delText xml:space="preserve">   f</w:delText>
                </w:r>
              </w:del>
            </w:ins>
            <w:ins w:id="1522" w:author="Dr. Carsten Franke" w:date="2021-04-09T19:29:00Z">
              <w:del w:id="1523"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524" w:author="Dr. Carsten Franke" w:date="2021-04-09T19:30:00Z">
              <w:del w:id="1525" w:author="nick" w:date="2021-04-11T11:17:00Z">
                <w:r w:rsidDel="00144CA8">
                  <w:rPr>
                    <w:sz w:val="20"/>
                    <w:szCs w:val="20"/>
                  </w:rPr>
                  <w:br/>
                </w:r>
                <w:r w:rsidRPr="001A0C84" w:rsidDel="00144CA8">
                  <w:rPr>
                    <w:sz w:val="20"/>
                    <w:szCs w:val="20"/>
                  </w:rPr>
                  <w:delText>≤</w:delText>
                </w:r>
              </w:del>
            </w:ins>
            <w:ins w:id="1526" w:author="Dr. Carsten Franke" w:date="2021-04-09T19:24:00Z">
              <w:del w:id="1527" w:author="nick" w:date="2021-04-11T11:17:00Z">
                <w:r w:rsidDel="00144CA8">
                  <w:rPr>
                    <w:sz w:val="20"/>
                    <w:szCs w:val="20"/>
                  </w:rPr>
                  <w:delText xml:space="preserve"> </w:delText>
                </w:r>
              </w:del>
            </w:ins>
            <w:ins w:id="1528" w:author="Dr. Carsten Franke" w:date="2021-04-09T19:30:00Z">
              <w:del w:id="1529" w:author="nick" w:date="2021-04-11T11:17:00Z">
                <w:r w:rsidDel="00144CA8">
                  <w:rPr>
                    <w:sz w:val="20"/>
                    <w:szCs w:val="20"/>
                  </w:rPr>
                  <w:delText>L</w:delText>
                </w:r>
              </w:del>
            </w:ins>
            <w:ins w:id="1530" w:author="Dr. Carsten Franke" w:date="2021-04-09T19:24:00Z">
              <w:del w:id="1531" w:author="nick" w:date="2021-04-11T11:17:00Z">
                <w:r w:rsidDel="00144CA8">
                  <w:rPr>
                    <w:sz w:val="20"/>
                    <w:szCs w:val="20"/>
                  </w:rPr>
                  <w:delText xml:space="preserve"> </w:delText>
                </w:r>
              </w:del>
            </w:ins>
            <w:commentRangeEnd w:id="1519"/>
            <w:r w:rsidR="00144CA8">
              <w:rPr>
                <w:rStyle w:val="CommentReference"/>
                <w:lang w:eastAsia="x-none"/>
              </w:rPr>
              <w:commentReference w:id="1519"/>
            </w:r>
            <w:bookmarkEnd w:id="1518"/>
          </w:p>
        </w:tc>
      </w:tr>
      <w:tr w:rsidR="001A0C84" w:rsidRPr="00226A3F" w14:paraId="379AC0C4" w14:textId="77777777" w:rsidTr="003B062F">
        <w:trPr>
          <w:cantSplit/>
          <w:jc w:val="center"/>
          <w:ins w:id="1532" w:author="Dr. Carsten Franke" w:date="2021-04-09T18:51:00Z"/>
        </w:trPr>
        <w:tc>
          <w:tcPr>
            <w:tcW w:w="1558" w:type="dxa"/>
            <w:shd w:val="clear" w:color="auto" w:fill="auto"/>
          </w:tcPr>
          <w:p w14:paraId="58FCA23F" w14:textId="31D6F265" w:rsidR="001A0C84" w:rsidRPr="00F90632" w:rsidRDefault="001A0C84" w:rsidP="00135AD3">
            <w:pPr>
              <w:rPr>
                <w:ins w:id="1533" w:author="Dr. Carsten Franke" w:date="2021-04-09T18:51:00Z"/>
                <w:sz w:val="20"/>
                <w:szCs w:val="20"/>
              </w:rPr>
            </w:pPr>
            <w:ins w:id="1534"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535" w:author="Dr. Carsten Franke" w:date="2021-04-09T18:51:00Z"/>
                <w:sz w:val="20"/>
                <w:szCs w:val="20"/>
              </w:rPr>
            </w:pPr>
            <w:ins w:id="1536"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37" w:author="Dr. Carsten Franke" w:date="2021-04-09T18:51:00Z"/>
                <w:sz w:val="20"/>
                <w:szCs w:val="20"/>
              </w:rPr>
            </w:pPr>
            <w:ins w:id="1538" w:author="Dr. Carsten Franke" w:date="2021-04-12T10:35:00Z">
              <w:r>
                <w:rPr>
                  <w:sz w:val="20"/>
                  <w:szCs w:val="20"/>
                </w:rPr>
                <w:t>&gt; 0</w:t>
              </w:r>
            </w:ins>
            <w:ins w:id="1539" w:author="nick" w:date="2021-04-11T11:07:00Z">
              <w:del w:id="1540"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41"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42" w:author="Dr. Carsten Franke" w:date="2021-04-09T18:51:00Z"/>
                <w:sz w:val="20"/>
                <w:szCs w:val="20"/>
              </w:rPr>
            </w:pPr>
            <w:ins w:id="1543"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44" w:author="Dr. Carsten Franke" w:date="2021-04-09T18:51:00Z"/>
                <w:sz w:val="20"/>
                <w:szCs w:val="20"/>
              </w:rPr>
            </w:pPr>
          </w:p>
        </w:tc>
      </w:tr>
      <w:tr w:rsidR="001A0C84" w:rsidRPr="00226A3F" w14:paraId="46BFCC66" w14:textId="77777777" w:rsidTr="003B062F">
        <w:trPr>
          <w:cantSplit/>
          <w:jc w:val="center"/>
          <w:ins w:id="1545" w:author="Dr. Carsten Franke" w:date="2021-04-09T19:16:00Z"/>
        </w:trPr>
        <w:tc>
          <w:tcPr>
            <w:tcW w:w="1558" w:type="dxa"/>
            <w:shd w:val="clear" w:color="auto" w:fill="auto"/>
          </w:tcPr>
          <w:p w14:paraId="620EBC24" w14:textId="0DAE9D48" w:rsidR="001A0C84" w:rsidRPr="00F90632" w:rsidRDefault="001A0C84" w:rsidP="00135AD3">
            <w:pPr>
              <w:rPr>
                <w:ins w:id="1546" w:author="Dr. Carsten Franke" w:date="2021-04-09T19:16:00Z"/>
                <w:sz w:val="20"/>
                <w:szCs w:val="20"/>
              </w:rPr>
            </w:pPr>
            <w:ins w:id="1547" w:author="Dr. Carsten Franke" w:date="2021-04-09T19:26:00Z">
              <w:r w:rsidRPr="00E22006">
                <w:rPr>
                  <w:sz w:val="20"/>
                  <w:szCs w:val="20"/>
                </w:rPr>
                <w:t>first_spacing</w:t>
              </w:r>
            </w:ins>
            <w:ins w:id="1548"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49" w:author="Dr. Carsten Franke" w:date="2021-04-09T19:16:00Z"/>
                <w:sz w:val="20"/>
                <w:szCs w:val="20"/>
              </w:rPr>
            </w:pPr>
            <w:ins w:id="1550"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51" w:author="Dr. Carsten Franke" w:date="2021-04-09T19:16:00Z"/>
                <w:sz w:val="20"/>
                <w:szCs w:val="20"/>
              </w:rPr>
            </w:pPr>
            <w:ins w:id="1552" w:author="Dr. Carsten Franke" w:date="2021-04-12T10:35:00Z">
              <w:r>
                <w:rPr>
                  <w:rFonts w:cs="Calibri"/>
                  <w:sz w:val="20"/>
                  <w:szCs w:val="20"/>
                </w:rPr>
                <w:t>≥</w:t>
              </w:r>
              <w:r w:rsidRPr="00460A9F">
                <w:rPr>
                  <w:sz w:val="20"/>
                  <w:szCs w:val="20"/>
                </w:rPr>
                <w:t xml:space="preserve"> 0.0</w:t>
              </w:r>
            </w:ins>
            <w:ins w:id="1553" w:author="nick" w:date="2021-04-11T11:07:00Z">
              <w:del w:id="1554"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55" w:author="Dr. Carsten Franke" w:date="2021-04-09T19:24:00Z">
              <w:r w:rsidR="001A0C84">
                <w:rPr>
                  <w:sz w:val="20"/>
                  <w:szCs w:val="20"/>
                </w:rPr>
                <w:t xml:space="preserve"> </w:t>
              </w:r>
            </w:ins>
            <w:ins w:id="1556"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57" w:author="Dr. Carsten Franke" w:date="2021-04-09T19:16:00Z"/>
                <w:sz w:val="20"/>
                <w:szCs w:val="20"/>
              </w:rPr>
            </w:pPr>
            <w:ins w:id="1558" w:author="Dr. Carsten Franke" w:date="2021-04-09T19:25:00Z">
              <w:r w:rsidRPr="00E22006">
                <w:rPr>
                  <w:sz w:val="20"/>
                  <w:szCs w:val="20"/>
                </w:rPr>
                <w:t>Optional</w:t>
              </w:r>
            </w:ins>
            <w:ins w:id="1559"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60" w:author="Dr. Carsten Franke" w:date="2021-04-09T19:16:00Z"/>
                <w:sz w:val="20"/>
                <w:szCs w:val="20"/>
              </w:rPr>
            </w:pPr>
          </w:p>
        </w:tc>
      </w:tr>
      <w:tr w:rsidR="001A0C84" w:rsidRPr="00226A3F" w14:paraId="1F79AC77" w14:textId="77777777" w:rsidTr="003B062F">
        <w:trPr>
          <w:cantSplit/>
          <w:jc w:val="center"/>
          <w:ins w:id="1561" w:author="Dr. Carsten Franke" w:date="2021-04-09T19:16:00Z"/>
        </w:trPr>
        <w:tc>
          <w:tcPr>
            <w:tcW w:w="1558" w:type="dxa"/>
            <w:shd w:val="clear" w:color="auto" w:fill="auto"/>
          </w:tcPr>
          <w:p w14:paraId="4EE7A412" w14:textId="5B1107B6" w:rsidR="001A0C84" w:rsidRPr="00F90632" w:rsidRDefault="001A0C84" w:rsidP="00135AD3">
            <w:pPr>
              <w:rPr>
                <w:ins w:id="1562" w:author="Dr. Carsten Franke" w:date="2021-04-09T19:16:00Z"/>
                <w:sz w:val="20"/>
                <w:szCs w:val="20"/>
              </w:rPr>
            </w:pPr>
            <w:ins w:id="1563" w:author="Dr. Carsten Franke" w:date="2021-04-09T19:27:00Z">
              <w:r>
                <w:rPr>
                  <w:sz w:val="20"/>
                  <w:szCs w:val="20"/>
                </w:rPr>
                <w:t>la</w:t>
              </w:r>
              <w:r w:rsidRPr="00E22006">
                <w:rPr>
                  <w:sz w:val="20"/>
                  <w:szCs w:val="20"/>
                </w:rPr>
                <w:t>st_spacing</w:t>
              </w:r>
            </w:ins>
            <w:ins w:id="1564"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65" w:author="Dr. Carsten Franke" w:date="2021-04-09T19:16:00Z"/>
                <w:sz w:val="20"/>
                <w:szCs w:val="20"/>
              </w:rPr>
            </w:pPr>
            <w:ins w:id="1566"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67" w:author="Dr. Carsten Franke" w:date="2021-04-09T19:16:00Z"/>
                <w:sz w:val="20"/>
                <w:szCs w:val="20"/>
              </w:rPr>
            </w:pPr>
            <w:ins w:id="1568" w:author="Dr. Carsten Franke" w:date="2021-04-12T10:36:00Z">
              <w:r>
                <w:rPr>
                  <w:rFonts w:cs="Calibri"/>
                  <w:sz w:val="20"/>
                  <w:szCs w:val="20"/>
                </w:rPr>
                <w:t>≥</w:t>
              </w:r>
              <w:r w:rsidRPr="00460A9F">
                <w:rPr>
                  <w:sz w:val="20"/>
                  <w:szCs w:val="20"/>
                </w:rPr>
                <w:t xml:space="preserve"> 0.0</w:t>
              </w:r>
            </w:ins>
            <w:ins w:id="1569" w:author="nick" w:date="2021-04-11T11:07:00Z">
              <w:del w:id="1570"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71" w:author="Dr. Carsten Franke" w:date="2021-04-09T19:35:00Z">
              <w:r w:rsidR="00E37155">
                <w:rPr>
                  <w:sz w:val="20"/>
                  <w:szCs w:val="20"/>
                </w:rPr>
                <w:t xml:space="preserve"> </w:t>
              </w:r>
              <w:r w:rsidR="00E37155">
                <w:rPr>
                  <w:sz w:val="20"/>
                  <w:szCs w:val="20"/>
                </w:rPr>
                <w:br/>
                <w:t>(default: 0)</w:t>
              </w:r>
            </w:ins>
            <w:ins w:id="1572"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73" w:author="Dr. Carsten Franke" w:date="2021-04-09T19:16:00Z"/>
                <w:sz w:val="20"/>
                <w:szCs w:val="20"/>
              </w:rPr>
            </w:pPr>
            <w:ins w:id="1574" w:author="Dr. Carsten Franke" w:date="2021-04-09T19:25:00Z">
              <w:r w:rsidRPr="00E22006">
                <w:rPr>
                  <w:sz w:val="20"/>
                  <w:szCs w:val="20"/>
                </w:rPr>
                <w:t>Optional</w:t>
              </w:r>
            </w:ins>
            <w:ins w:id="1575"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76" w:author="Dr. Carsten Franke" w:date="2021-04-09T19:16:00Z"/>
                <w:sz w:val="20"/>
                <w:szCs w:val="20"/>
              </w:rPr>
            </w:pPr>
          </w:p>
        </w:tc>
      </w:tr>
      <w:tr w:rsidR="00E72B41" w:rsidRPr="00226A3F" w14:paraId="7DE6DFD6" w14:textId="77777777" w:rsidTr="003B062F">
        <w:trPr>
          <w:cantSplit/>
          <w:jc w:val="center"/>
          <w:ins w:id="1577" w:author="Dr. Carsten Franke" w:date="2021-04-09T18:51:00Z"/>
        </w:trPr>
        <w:tc>
          <w:tcPr>
            <w:tcW w:w="1558" w:type="dxa"/>
            <w:shd w:val="clear" w:color="auto" w:fill="auto"/>
          </w:tcPr>
          <w:p w14:paraId="7B478538" w14:textId="37459358" w:rsidR="00E72B41" w:rsidRPr="00F90632" w:rsidRDefault="00203B40" w:rsidP="00B47F08">
            <w:pPr>
              <w:rPr>
                <w:ins w:id="1578" w:author="Dr. Carsten Franke" w:date="2021-04-09T18:51:00Z"/>
                <w:sz w:val="20"/>
                <w:szCs w:val="20"/>
              </w:rPr>
            </w:pPr>
            <w:ins w:id="1579" w:author="Dr. Carsten Franke" w:date="2021-04-09T19:31:00Z">
              <w:r>
                <w:rPr>
                  <w:sz w:val="20"/>
                  <w:szCs w:val="20"/>
                </w:rPr>
                <w:t>keep</w:t>
              </w:r>
            </w:ins>
            <w:ins w:id="1580"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81" w:author="Dr. Carsten Franke" w:date="2021-04-09T18:51:00Z"/>
                <w:sz w:val="20"/>
                <w:szCs w:val="20"/>
              </w:rPr>
            </w:pPr>
            <w:ins w:id="1582"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83" w:author="Dr. Carsten Franke" w:date="2021-04-09T18:51:00Z"/>
                <w:sz w:val="20"/>
                <w:szCs w:val="20"/>
              </w:rPr>
            </w:pPr>
            <w:ins w:id="1584" w:author="Dr. Carsten Franke" w:date="2021-04-09T19:33:00Z">
              <w:r>
                <w:rPr>
                  <w:sz w:val="20"/>
                  <w:szCs w:val="20"/>
                </w:rPr>
                <w:t>s</w:t>
              </w:r>
            </w:ins>
            <w:ins w:id="1585" w:author="Dr. Carsten Franke" w:date="2021-04-09T19:32:00Z">
              <w:r w:rsidRPr="00EF23E1">
                <w:rPr>
                  <w:sz w:val="20"/>
                  <w:szCs w:val="20"/>
                </w:rPr>
                <w:t>pacing</w:t>
              </w:r>
            </w:ins>
            <w:ins w:id="1586" w:author="Dr. Carsten Franke" w:date="2021-04-09T19:33:00Z">
              <w:r>
                <w:rPr>
                  <w:sz w:val="20"/>
                  <w:szCs w:val="20"/>
                </w:rPr>
                <w:t xml:space="preserve">, </w:t>
              </w:r>
              <w:r>
                <w:rPr>
                  <w:sz w:val="20"/>
                  <w:szCs w:val="20"/>
                </w:rPr>
                <w:br/>
              </w:r>
            </w:ins>
            <w:ins w:id="1587" w:author="Dr. Carsten Franke" w:date="2021-04-09T19:32:00Z">
              <w:r w:rsidRPr="00EF23E1">
                <w:rPr>
                  <w:sz w:val="20"/>
                  <w:szCs w:val="20"/>
                </w:rPr>
                <w:t>length</w:t>
              </w:r>
            </w:ins>
            <w:ins w:id="1588" w:author="Dr. Carsten Franke" w:date="2021-04-09T19:33:00Z">
              <w:r>
                <w:rPr>
                  <w:sz w:val="20"/>
                  <w:szCs w:val="20"/>
                </w:rPr>
                <w:t xml:space="preserve">, </w:t>
              </w:r>
              <w:r>
                <w:rPr>
                  <w:sz w:val="20"/>
                  <w:szCs w:val="20"/>
                </w:rPr>
                <w:br/>
              </w:r>
            </w:ins>
            <w:ins w:id="1589" w:author="Dr. Carsten Franke" w:date="2021-04-09T19:32:00Z">
              <w:r w:rsidRPr="00EF23E1">
                <w:rPr>
                  <w:sz w:val="20"/>
                  <w:szCs w:val="20"/>
                </w:rPr>
                <w:t>density</w:t>
              </w:r>
            </w:ins>
            <w:ins w:id="1590" w:author="Dr. Carsten Franke" w:date="2021-04-09T19:24:00Z">
              <w:r w:rsidR="00E22006">
                <w:rPr>
                  <w:sz w:val="20"/>
                  <w:szCs w:val="20"/>
                </w:rPr>
                <w:t xml:space="preserve"> </w:t>
              </w:r>
            </w:ins>
            <w:ins w:id="1591"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592" w:author="Dr. Carsten Franke" w:date="2021-04-09T18:51:00Z"/>
                <w:sz w:val="20"/>
                <w:szCs w:val="20"/>
              </w:rPr>
            </w:pPr>
            <w:ins w:id="1593" w:author="Dr. Carsten Franke" w:date="2021-04-09T19:25:00Z">
              <w:r w:rsidRPr="00E22006">
                <w:rPr>
                  <w:sz w:val="20"/>
                  <w:szCs w:val="20"/>
                </w:rPr>
                <w:t>Optional</w:t>
              </w:r>
            </w:ins>
            <w:ins w:id="1594"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595" w:author="Dr. Carsten Franke" w:date="2021-04-09T18:51:00Z"/>
                <w:sz w:val="20"/>
                <w:szCs w:val="20"/>
              </w:rPr>
            </w:pPr>
            <w:ins w:id="1596" w:author="Dr. Carsten Franke" w:date="2021-04-09T19:24:00Z">
              <w:r>
                <w:rPr>
                  <w:sz w:val="20"/>
                  <w:szCs w:val="20"/>
                </w:rPr>
                <w:t xml:space="preserve"> </w:t>
              </w:r>
            </w:ins>
          </w:p>
        </w:tc>
      </w:tr>
      <w:tr w:rsidR="008B1FAC" w:rsidRPr="00226A3F" w14:paraId="6A4EDB1A" w14:textId="77777777" w:rsidTr="003B062F">
        <w:trPr>
          <w:cantSplit/>
          <w:jc w:val="center"/>
          <w:ins w:id="1597" w:author="nick" w:date="2021-04-11T11:09:00Z"/>
        </w:trPr>
        <w:tc>
          <w:tcPr>
            <w:tcW w:w="1558" w:type="dxa"/>
            <w:shd w:val="clear" w:color="auto" w:fill="auto"/>
          </w:tcPr>
          <w:p w14:paraId="792003FC" w14:textId="1A26BCDC" w:rsidR="008B1FAC" w:rsidRDefault="008B1FAC" w:rsidP="00B47F08">
            <w:pPr>
              <w:rPr>
                <w:ins w:id="1598" w:author="nick" w:date="2021-04-11T11:09:00Z"/>
                <w:sz w:val="20"/>
                <w:szCs w:val="20"/>
              </w:rPr>
            </w:pPr>
            <w:ins w:id="1599" w:author="nick" w:date="2021-04-11T11:09:00Z">
              <w:r>
                <w:rPr>
                  <w:sz w:val="20"/>
                  <w:szCs w:val="20"/>
                </w:rPr>
                <w:t>max_percentage_o</w:t>
              </w:r>
              <w:r w:rsidRPr="000B7EC1">
                <w:rPr>
                  <w:sz w:val="20"/>
                  <w:szCs w:val="20"/>
                </w:rPr>
                <w:t>f_compensation</w:t>
              </w:r>
            </w:ins>
          </w:p>
        </w:tc>
        <w:tc>
          <w:tcPr>
            <w:tcW w:w="1559" w:type="dxa"/>
            <w:shd w:val="clear" w:color="auto" w:fill="auto"/>
          </w:tcPr>
          <w:p w14:paraId="5C45D833" w14:textId="5B27FEAA" w:rsidR="008B1FAC" w:rsidRPr="00BF4046" w:rsidRDefault="008B1FAC" w:rsidP="00B47F08">
            <w:pPr>
              <w:rPr>
                <w:ins w:id="1600" w:author="nick" w:date="2021-04-11T11:09:00Z"/>
                <w:sz w:val="20"/>
                <w:szCs w:val="20"/>
              </w:rPr>
            </w:pPr>
            <w:ins w:id="1601" w:author="nick" w:date="2021-04-11T11:09:00Z">
              <w:r w:rsidRPr="00460A9F">
                <w:rPr>
                  <w:sz w:val="20"/>
                  <w:szCs w:val="20"/>
                </w:rPr>
                <w:t>Floating point</w:t>
              </w:r>
            </w:ins>
          </w:p>
        </w:tc>
        <w:tc>
          <w:tcPr>
            <w:tcW w:w="1811" w:type="dxa"/>
          </w:tcPr>
          <w:p w14:paraId="3AEB0FF7" w14:textId="0FC34B4A" w:rsidR="008B1FAC" w:rsidRDefault="008B1FAC" w:rsidP="00B47F08">
            <w:pPr>
              <w:spacing w:after="0"/>
              <w:rPr>
                <w:ins w:id="1602" w:author="nick" w:date="2021-04-11T11:09:00Z"/>
                <w:sz w:val="20"/>
                <w:szCs w:val="20"/>
              </w:rPr>
            </w:pPr>
            <w:ins w:id="1603" w:author="nick" w:date="2021-04-11T11:09:00Z">
              <w:r>
                <w:rPr>
                  <w:rFonts w:cs="Calibri"/>
                  <w:sz w:val="20"/>
                  <w:szCs w:val="20"/>
                </w:rPr>
                <w:t>≥</w:t>
              </w:r>
              <w:r w:rsidRPr="00460A9F">
                <w:rPr>
                  <w:sz w:val="20"/>
                  <w:szCs w:val="20"/>
                </w:rPr>
                <w:t xml:space="preserve"> 0.0</w:t>
              </w:r>
            </w:ins>
            <w:ins w:id="1604" w:author="Dr. Carsten Franke" w:date="2021-04-12T10:35:00Z">
              <w:r w:rsidR="00B47F08">
                <w:rPr>
                  <w:sz w:val="20"/>
                  <w:szCs w:val="20"/>
                </w:rPr>
                <w:t xml:space="preserve"> </w:t>
              </w:r>
            </w:ins>
          </w:p>
          <w:p w14:paraId="7E840DE4" w14:textId="72C3E624" w:rsidR="008B1FAC" w:rsidRDefault="008B1FAC" w:rsidP="00031AE2">
            <w:pPr>
              <w:spacing w:after="0"/>
              <w:rPr>
                <w:ins w:id="1605" w:author="nick" w:date="2021-04-11T11:09:00Z"/>
                <w:sz w:val="20"/>
                <w:szCs w:val="20"/>
              </w:rPr>
            </w:pPr>
            <w:ins w:id="1606" w:author="nick" w:date="2021-04-11T11:10:00Z">
              <w:r>
                <w:rPr>
                  <w:sz w:val="20"/>
                  <w:szCs w:val="20"/>
                </w:rPr>
                <w:t>(</w:t>
              </w:r>
            </w:ins>
            <w:ins w:id="1607" w:author="nick" w:date="2021-04-11T11:09:00Z">
              <w:r>
                <w:rPr>
                  <w:sz w:val="20"/>
                  <w:szCs w:val="20"/>
                </w:rPr>
                <w:t>default</w:t>
              </w:r>
            </w:ins>
            <w:ins w:id="1608" w:author="nick" w:date="2021-04-11T11:10:00Z">
              <w:r>
                <w:rPr>
                  <w:sz w:val="20"/>
                  <w:szCs w:val="20"/>
                </w:rPr>
                <w:t xml:space="preserve">: </w:t>
              </w:r>
            </w:ins>
            <w:ins w:id="1609" w:author="nick" w:date="2021-04-11T11:09:00Z">
              <w:r>
                <w:rPr>
                  <w:rFonts w:cs="Calibri"/>
                  <w:sz w:val="20"/>
                  <w:szCs w:val="20"/>
                </w:rPr>
                <w:t>∞</w:t>
              </w:r>
            </w:ins>
            <w:ins w:id="1610" w:author="nick" w:date="2021-04-11T11:10:00Z">
              <w:r>
                <w:rPr>
                  <w:rFonts w:cs="Calibri"/>
                  <w:sz w:val="20"/>
                  <w:szCs w:val="20"/>
                </w:rPr>
                <w:t>)</w:t>
              </w:r>
            </w:ins>
            <w:ins w:id="1611" w:author="nick" w:date="2021-04-11T11:09:00Z">
              <w:r>
                <w:rPr>
                  <w:rFonts w:cs="Calibri"/>
                  <w:sz w:val="20"/>
                  <w:szCs w:val="20"/>
                </w:rPr>
                <w:br/>
              </w:r>
            </w:ins>
          </w:p>
        </w:tc>
        <w:tc>
          <w:tcPr>
            <w:tcW w:w="1163" w:type="dxa"/>
            <w:shd w:val="clear" w:color="auto" w:fill="auto"/>
          </w:tcPr>
          <w:p w14:paraId="2B15DD37" w14:textId="45A4395B" w:rsidR="008B1FAC" w:rsidRPr="00E22006" w:rsidRDefault="008B1FAC" w:rsidP="00B47F08">
            <w:pPr>
              <w:rPr>
                <w:ins w:id="1612" w:author="nick" w:date="2021-04-11T11:09:00Z"/>
                <w:sz w:val="20"/>
                <w:szCs w:val="20"/>
              </w:rPr>
            </w:pPr>
            <w:ins w:id="1613" w:author="nick" w:date="2021-04-11T11:09:00Z">
              <w:r>
                <w:rPr>
                  <w:sz w:val="20"/>
                  <w:szCs w:val="20"/>
                </w:rPr>
                <w:t>Optional</w:t>
              </w:r>
            </w:ins>
          </w:p>
        </w:tc>
        <w:tc>
          <w:tcPr>
            <w:tcW w:w="2409" w:type="dxa"/>
            <w:vMerge w:val="restart"/>
            <w:shd w:val="clear" w:color="auto" w:fill="auto"/>
          </w:tcPr>
          <w:p w14:paraId="00D4445A" w14:textId="7EE75CDB" w:rsidR="008B1FAC" w:rsidRDefault="008B1FAC" w:rsidP="008B1FAC">
            <w:pPr>
              <w:rPr>
                <w:ins w:id="1614" w:author="nick" w:date="2021-04-11T11:09:00Z"/>
                <w:sz w:val="20"/>
                <w:szCs w:val="20"/>
              </w:rPr>
            </w:pPr>
            <w:ins w:id="1615" w:author="nick" w:date="2021-04-11T11:13:00Z">
              <w:r>
                <w:rPr>
                  <w:rFonts w:cs="Calibri"/>
                  <w:sz w:val="20"/>
                  <w:szCs w:val="20"/>
                </w:rPr>
                <w:t xml:space="preserve">up to one of </w:t>
              </w:r>
            </w:ins>
            <w:ins w:id="1616" w:author="nick" w:date="2021-04-11T11:09:00Z">
              <w:r>
                <w:rPr>
                  <w:rFonts w:cs="Calibri"/>
                  <w:sz w:val="20"/>
                  <w:szCs w:val="20"/>
                </w:rPr>
                <w:t>"</w:t>
              </w:r>
              <w:r w:rsidRPr="000B7EC1">
                <w:rPr>
                  <w:sz w:val="20"/>
                  <w:szCs w:val="20"/>
                </w:rPr>
                <w:t>max_absolute_compensation</w:t>
              </w:r>
              <w:r>
                <w:rPr>
                  <w:sz w:val="20"/>
                  <w:szCs w:val="20"/>
                </w:rPr>
                <w:t>"</w:t>
              </w:r>
            </w:ins>
            <w:ins w:id="1617" w:author="nick" w:date="2021-04-11T11:13:00Z">
              <w:r>
                <w:rPr>
                  <w:sz w:val="20"/>
                  <w:szCs w:val="20"/>
                </w:rPr>
                <w:t xml:space="preserve"> and </w:t>
              </w:r>
            </w:ins>
            <w:ins w:id="1618" w:author="nick" w:date="2021-04-11T11:09:00Z">
              <w:r>
                <w:rPr>
                  <w:rFonts w:cs="Calibri"/>
                  <w:sz w:val="20"/>
                  <w:szCs w:val="20"/>
                </w:rPr>
                <w:t>"</w:t>
              </w:r>
              <w:r>
                <w:rPr>
                  <w:sz w:val="20"/>
                  <w:szCs w:val="20"/>
                </w:rPr>
                <w:t>max_percentage_o</w:t>
              </w:r>
              <w:r w:rsidRPr="000B7EC1">
                <w:rPr>
                  <w:sz w:val="20"/>
                  <w:szCs w:val="20"/>
                </w:rPr>
                <w:t>f_compensation</w:t>
              </w:r>
              <w:r>
                <w:rPr>
                  <w:sz w:val="20"/>
                  <w:szCs w:val="20"/>
                </w:rPr>
                <w:t>"</w:t>
              </w:r>
            </w:ins>
            <w:ins w:id="1619" w:author="nick" w:date="2021-04-11T11:13:00Z">
              <w:r>
                <w:rPr>
                  <w:sz w:val="20"/>
                  <w:szCs w:val="20"/>
                </w:rPr>
                <w:t xml:space="preserve"> can coexist.</w:t>
              </w:r>
            </w:ins>
          </w:p>
        </w:tc>
      </w:tr>
      <w:tr w:rsidR="008B1FAC" w:rsidRPr="00226A3F" w14:paraId="0E654584" w14:textId="77777777" w:rsidTr="003B062F">
        <w:trPr>
          <w:cantSplit/>
          <w:jc w:val="center"/>
          <w:ins w:id="1620" w:author="nick" w:date="2021-04-11T11:09:00Z"/>
        </w:trPr>
        <w:tc>
          <w:tcPr>
            <w:tcW w:w="1558" w:type="dxa"/>
            <w:shd w:val="clear" w:color="auto" w:fill="auto"/>
          </w:tcPr>
          <w:p w14:paraId="6E386D4E" w14:textId="5330EDC3" w:rsidR="008B1FAC" w:rsidRDefault="008B1FAC" w:rsidP="00B47F08">
            <w:pPr>
              <w:rPr>
                <w:ins w:id="1621" w:author="nick" w:date="2021-04-11T11:09:00Z"/>
                <w:sz w:val="20"/>
                <w:szCs w:val="20"/>
              </w:rPr>
            </w:pPr>
            <w:ins w:id="1622" w:author="nick" w:date="2021-04-11T11:09:00Z">
              <w:r w:rsidRPr="000B7EC1">
                <w:rPr>
                  <w:sz w:val="20"/>
                  <w:szCs w:val="20"/>
                </w:rPr>
                <w:t>max_absolute_compensation</w:t>
              </w:r>
            </w:ins>
          </w:p>
        </w:tc>
        <w:tc>
          <w:tcPr>
            <w:tcW w:w="1559" w:type="dxa"/>
            <w:shd w:val="clear" w:color="auto" w:fill="auto"/>
          </w:tcPr>
          <w:p w14:paraId="05C62E1E" w14:textId="171E405D" w:rsidR="008B1FAC" w:rsidRPr="00BF4046" w:rsidRDefault="008B1FAC" w:rsidP="00B47F08">
            <w:pPr>
              <w:rPr>
                <w:ins w:id="1623" w:author="nick" w:date="2021-04-11T11:09:00Z"/>
                <w:sz w:val="20"/>
                <w:szCs w:val="20"/>
              </w:rPr>
            </w:pPr>
            <w:ins w:id="1624" w:author="nick" w:date="2021-04-11T11:09:00Z">
              <w:r w:rsidRPr="00460A9F">
                <w:rPr>
                  <w:sz w:val="20"/>
                  <w:szCs w:val="20"/>
                </w:rPr>
                <w:t>Floating point</w:t>
              </w:r>
            </w:ins>
          </w:p>
        </w:tc>
        <w:tc>
          <w:tcPr>
            <w:tcW w:w="1811" w:type="dxa"/>
          </w:tcPr>
          <w:p w14:paraId="25E2E2C6" w14:textId="77777777" w:rsidR="008B1FAC" w:rsidRDefault="008B1FAC" w:rsidP="00B47F08">
            <w:pPr>
              <w:spacing w:after="0"/>
              <w:rPr>
                <w:ins w:id="1625" w:author="nick" w:date="2021-04-11T11:10:00Z"/>
                <w:sz w:val="20"/>
                <w:szCs w:val="20"/>
              </w:rPr>
            </w:pPr>
            <w:ins w:id="1626" w:author="nick" w:date="2021-04-11T11:09:00Z">
              <w:r>
                <w:rPr>
                  <w:rFonts w:cs="Calibri"/>
                  <w:sz w:val="20"/>
                  <w:szCs w:val="20"/>
                </w:rPr>
                <w:t>≥</w:t>
              </w:r>
              <w:r w:rsidRPr="00460A9F">
                <w:rPr>
                  <w:sz w:val="20"/>
                  <w:szCs w:val="20"/>
                </w:rPr>
                <w:t xml:space="preserve"> 0.0</w:t>
              </w:r>
            </w:ins>
          </w:p>
          <w:p w14:paraId="1EE3F437" w14:textId="0C229270" w:rsidR="008B1FAC" w:rsidRDefault="008B1FAC" w:rsidP="00B47F08">
            <w:pPr>
              <w:spacing w:after="0"/>
              <w:rPr>
                <w:ins w:id="1627" w:author="nick" w:date="2021-04-11T11:09:00Z"/>
                <w:sz w:val="20"/>
                <w:szCs w:val="20"/>
              </w:rPr>
            </w:pPr>
            <w:ins w:id="1628" w:author="nick" w:date="2021-04-11T11:10:00Z">
              <w:r>
                <w:rPr>
                  <w:sz w:val="20"/>
                  <w:szCs w:val="20"/>
                </w:rPr>
                <w:t xml:space="preserve">(default: </w:t>
              </w:r>
              <w:r>
                <w:rPr>
                  <w:rFonts w:cs="Calibri"/>
                  <w:sz w:val="20"/>
                  <w:szCs w:val="20"/>
                </w:rPr>
                <w:t>∞)</w:t>
              </w:r>
            </w:ins>
          </w:p>
        </w:tc>
        <w:tc>
          <w:tcPr>
            <w:tcW w:w="1163" w:type="dxa"/>
            <w:shd w:val="clear" w:color="auto" w:fill="auto"/>
          </w:tcPr>
          <w:p w14:paraId="2A1CA81D" w14:textId="23807851" w:rsidR="008B1FAC" w:rsidRPr="00E22006" w:rsidRDefault="008B1FAC" w:rsidP="00B47F08">
            <w:pPr>
              <w:rPr>
                <w:ins w:id="1629" w:author="nick" w:date="2021-04-11T11:09:00Z"/>
                <w:sz w:val="20"/>
                <w:szCs w:val="20"/>
              </w:rPr>
            </w:pPr>
            <w:ins w:id="1630"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631" w:author="nick" w:date="2021-04-11T11:09:00Z"/>
                <w:sz w:val="20"/>
                <w:szCs w:val="20"/>
              </w:rPr>
            </w:pPr>
          </w:p>
        </w:tc>
      </w:tr>
    </w:tbl>
    <w:p w14:paraId="1D2620EF" w14:textId="672ED0A2" w:rsidR="00E72B41" w:rsidRDefault="00E72B41" w:rsidP="00E72B41">
      <w:pPr>
        <w:pStyle w:val="Caption"/>
        <w:spacing w:before="120"/>
      </w:pPr>
      <w:bookmarkStart w:id="1632" w:name="_Toc69254917"/>
      <w:r>
        <w:t xml:space="preserve">Table </w:t>
      </w:r>
      <w:r>
        <w:fldChar w:fldCharType="begin"/>
      </w:r>
      <w:r>
        <w:instrText xml:space="preserve"> SEQ Table \* ARABIC </w:instrText>
      </w:r>
      <w:r>
        <w:fldChar w:fldCharType="separate"/>
      </w:r>
      <w:r w:rsidR="00C4720B">
        <w:rPr>
          <w:noProof/>
        </w:rPr>
        <w:t>81</w:t>
      </w:r>
      <w:r>
        <w:fldChar w:fldCharType="end"/>
      </w:r>
      <w:r>
        <w:t xml:space="preserve">: Attributes of element </w:t>
      </w:r>
      <w:r w:rsidRPr="00C6477D">
        <w:rPr>
          <w:rStyle w:val="elementdeftypeChar"/>
          <w:b/>
        </w:rPr>
        <w:t>&lt;</w:t>
      </w:r>
      <w:r w:rsidRPr="00037F3D">
        <w:rPr>
          <w:rStyle w:val="elementdeftypeChar"/>
          <w:b/>
        </w:rPr>
        <w:t>regular_segments</w:t>
      </w:r>
      <w:r>
        <w:rPr>
          <w:rStyle w:val="elementdeftypeChar"/>
          <w:b/>
        </w:rPr>
        <w:t>/</w:t>
      </w:r>
      <w:r w:rsidRPr="00C6477D">
        <w:rPr>
          <w:rStyle w:val="elementdeftypeChar"/>
          <w:b/>
        </w:rPr>
        <w:t>&gt;</w:t>
      </w:r>
      <w:bookmarkEnd w:id="1632"/>
    </w:p>
    <w:p w14:paraId="6378EE0A" w14:textId="253983F0"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&lt;regular_segments/&gt;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C4720B">
        <w:t xml:space="preserve">Table </w:t>
      </w:r>
      <w:r w:rsidR="00C4720B">
        <w:rPr>
          <w:noProof/>
        </w:rPr>
        <w:t>80</w:t>
      </w:r>
      <w:r w:rsidR="00135AD3">
        <w:fldChar w:fldCharType="end"/>
      </w:r>
      <w:r>
        <w:t xml:space="preserve">: </w:t>
      </w:r>
    </w:p>
    <w:p w14:paraId="2A652D13" w14:textId="067F03E1" w:rsidR="003E0390" w:rsidRPr="00822F3A" w:rsidRDefault="003E0390" w:rsidP="007A6E34">
      <w:pPr>
        <w:pStyle w:val="ListParagraph"/>
        <w:numPr>
          <w:ilvl w:val="0"/>
          <w:numId w:val="57"/>
        </w:numPr>
        <w:spacing w:before="120"/>
        <w:jc w:val="both"/>
        <w:rPr>
          <w:ins w:id="1633" w:author="nick" w:date="2021-04-19T23:35:00Z"/>
          <w:rStyle w:val="elementdeftypeChar"/>
          <w:rFonts w:asciiTheme="minorHAnsi" w:hAnsiTheme="minorHAnsi" w:cstheme="minorHAnsi"/>
          <w:b w:val="0"/>
          <w:bCs w:val="0"/>
          <w:i w:val="0"/>
          <w:sz w:val="22"/>
          <w:szCs w:val="22"/>
          <w:highlight w:val="yellow"/>
          <w:lang w:val="de-DE"/>
        </w:rPr>
      </w:pPr>
      <w:ins w:id="1634" w:author="nick" w:date="2021-04-19T23:36:00Z">
        <w:r w:rsidRPr="00822F3A">
          <w:rPr>
            <w:rStyle w:val="elementdeftypeChar"/>
            <w:highlight w:val="yellow"/>
          </w:rPr>
          <w:t>num_segments</w:t>
        </w:r>
        <w:r w:rsidRPr="00822F3A">
          <w:rPr>
            <w:rStyle w:val="elementdeftypeChar"/>
            <w:rFonts w:asciiTheme="minorHAnsi" w:hAnsiTheme="minorHAnsi" w:cstheme="minorHAnsi"/>
            <w:b w:val="0"/>
            <w:bCs w:val="0"/>
            <w:i w:val="0"/>
            <w:sz w:val="22"/>
            <w:szCs w:val="22"/>
            <w:highlight w:val="yellow"/>
            <w:lang w:val="de-DE"/>
          </w:rPr>
          <w:t>: Prescribed number of welded segments.</w:t>
        </w:r>
      </w:ins>
    </w:p>
    <w:p w14:paraId="64947939" w14:textId="5D0D98D4" w:rsidR="00E22006" w:rsidRPr="0009568A" w:rsidRDefault="00E22006" w:rsidP="007A6E34">
      <w:pPr>
        <w:pStyle w:val="ListParagraph"/>
        <w:numPr>
          <w:ilvl w:val="0"/>
          <w:numId w:val="57"/>
        </w:numPr>
        <w:spacing w:before="120"/>
        <w:jc w:val="both"/>
        <w:rPr>
          <w:rFonts w:asciiTheme="minorHAnsi" w:hAnsiTheme="minorHAnsi" w:cstheme="minorHAnsi"/>
        </w:rPr>
      </w:pPr>
      <w:proofErr w:type="gramStart"/>
      <w:r w:rsidRPr="0009568A">
        <w:rPr>
          <w:rStyle w:val="elementdeftypeChar"/>
        </w:rPr>
        <w:t>length</w:t>
      </w:r>
      <w:proofErr w:type="gramEnd"/>
      <w:r w:rsidRPr="0009568A">
        <w:rPr>
          <w:rFonts w:asciiTheme="minorHAnsi" w:hAnsiTheme="minorHAnsi" w:cstheme="minorHAnsi"/>
        </w:rPr>
        <w:t xml:space="preserve">: </w:t>
      </w:r>
      <w:r w:rsidR="00214D4D">
        <w:rPr>
          <w:rFonts w:asciiTheme="minorHAnsi" w:hAnsiTheme="minorHAnsi" w:cstheme="minorHAnsi"/>
        </w:rPr>
        <w:t xml:space="preserve">Prescribed length </w:t>
      </w:r>
      <w:r w:rsidRPr="0009568A">
        <w:rPr>
          <w:rFonts w:asciiTheme="minorHAnsi" w:hAnsiTheme="minorHAnsi" w:cstheme="minorHAnsi"/>
        </w:rPr>
        <w:t>of every 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 xml:space="preserve">t. </w:t>
      </w:r>
    </w:p>
    <w:p w14:paraId="2EFB7E56" w14:textId="6DACD3DB" w:rsidR="00E22006" w:rsidRPr="0009568A" w:rsidRDefault="00E22006" w:rsidP="007A6E34">
      <w:pPr>
        <w:pStyle w:val="ListParagraph"/>
        <w:numPr>
          <w:ilvl w:val="0"/>
          <w:numId w:val="57"/>
        </w:numPr>
        <w:spacing w:before="120"/>
        <w:jc w:val="both"/>
        <w:rPr>
          <w:rFonts w:asciiTheme="minorHAnsi" w:hAnsiTheme="minorHAnsi" w:cstheme="minorHAnsi"/>
        </w:rPr>
      </w:pPr>
      <w:proofErr w:type="gramStart"/>
      <w:r w:rsidRPr="0009568A">
        <w:rPr>
          <w:rStyle w:val="elementdeftypeChar"/>
        </w:rPr>
        <w:t>spacing</w:t>
      </w:r>
      <w:proofErr w:type="gramEnd"/>
      <w:r w:rsidRPr="0009568A">
        <w:rPr>
          <w:rFonts w:asciiTheme="minorHAnsi" w:hAnsiTheme="minorHAnsi" w:cstheme="minorHAnsi"/>
        </w:rPr>
        <w:t xml:space="preserve">: </w:t>
      </w:r>
      <w:r w:rsidR="00214D4D">
        <w:rPr>
          <w:rFonts w:asciiTheme="minorHAnsi" w:hAnsiTheme="minorHAnsi" w:cstheme="minorHAnsi"/>
        </w:rPr>
        <w:t xml:space="preserve">Prescribed length </w:t>
      </w:r>
      <w:r w:rsidRPr="0009568A">
        <w:rPr>
          <w:rFonts w:asciiTheme="minorHAnsi" w:hAnsiTheme="minorHAnsi" w:cstheme="minorHAnsi"/>
        </w:rPr>
        <w:t xml:space="preserve">of any </w:t>
      </w:r>
      <w:r w:rsidRPr="0009568A">
        <w:rPr>
          <w:rFonts w:asciiTheme="minorHAnsi" w:hAnsiTheme="minorHAnsi" w:cstheme="minorHAnsi"/>
          <w:i/>
        </w:rPr>
        <w:t>inner</w:t>
      </w:r>
      <w:r w:rsidRPr="0009568A">
        <w:rPr>
          <w:rFonts w:asciiTheme="minorHAnsi" w:hAnsiTheme="minorHAnsi" w:cstheme="minorHAnsi"/>
        </w:rPr>
        <w:t xml:space="preserve"> spacing, i.e. a spacing between two segments. </w:t>
      </w:r>
    </w:p>
    <w:p w14:paraId="012A8209" w14:textId="759B8CD5" w:rsidR="00E22006" w:rsidRPr="0009568A" w:rsidRDefault="00E22006" w:rsidP="007A6E34">
      <w:pPr>
        <w:pStyle w:val="ListParagraph"/>
        <w:numPr>
          <w:ilvl w:val="0"/>
          <w:numId w:val="57"/>
        </w:numPr>
        <w:spacing w:before="120"/>
        <w:jc w:val="both"/>
        <w:rPr>
          <w:rFonts w:asciiTheme="minorHAnsi" w:hAnsiTheme="minorHAnsi" w:cstheme="minorHAnsi"/>
        </w:rPr>
      </w:pPr>
      <w:r w:rsidRPr="0009568A">
        <w:rPr>
          <w:rStyle w:val="elementdeftypeChar"/>
        </w:rPr>
        <w:t>first_spacing</w:t>
      </w:r>
      <w:r w:rsidRPr="0009568A">
        <w:rPr>
          <w:rFonts w:asciiTheme="minorHAnsi" w:hAnsiTheme="minorHAnsi" w:cstheme="minorHAnsi"/>
        </w:rPr>
        <w:t xml:space="preserve">: </w:t>
      </w:r>
      <w:r w:rsidR="00913C68" w:rsidRPr="0009568A">
        <w:rPr>
          <w:rFonts w:asciiTheme="minorHAnsi" w:hAnsiTheme="minorHAnsi" w:cstheme="minorHAnsi"/>
        </w:rPr>
        <w:t>Length of the spacing before the first segment, if any</w:t>
      </w:r>
      <w:r w:rsidRPr="0009568A">
        <w:rPr>
          <w:rFonts w:asciiTheme="minorHAnsi" w:hAnsiTheme="minorHAnsi" w:cstheme="minorHAnsi"/>
        </w:rPr>
        <w:t xml:space="preserve">. </w:t>
      </w:r>
    </w:p>
    <w:p w14:paraId="56CB501C" w14:textId="39F5D41E" w:rsidR="00E22006" w:rsidRPr="0009568A" w:rsidRDefault="00E22006" w:rsidP="007A6E34">
      <w:pPr>
        <w:pStyle w:val="ListParagraph"/>
        <w:numPr>
          <w:ilvl w:val="0"/>
          <w:numId w:val="57"/>
        </w:numPr>
        <w:spacing w:before="120"/>
        <w:jc w:val="both"/>
        <w:rPr>
          <w:rFonts w:asciiTheme="minorHAnsi" w:hAnsiTheme="minorHAnsi" w:cstheme="minorHAnsi"/>
        </w:rPr>
      </w:pPr>
      <w:r w:rsidRPr="0009568A">
        <w:rPr>
          <w:rStyle w:val="elementdeftypeChar"/>
        </w:rPr>
        <w:t>last_spacing</w:t>
      </w:r>
      <w:r w:rsidRPr="0009568A">
        <w:rPr>
          <w:rFonts w:asciiTheme="minorHAnsi" w:hAnsiTheme="minorHAnsi" w:cstheme="minorHAnsi"/>
        </w:rPr>
        <w:t xml:space="preserve">: </w:t>
      </w:r>
      <w:r w:rsidR="00913C68" w:rsidRPr="0009568A">
        <w:rPr>
          <w:rFonts w:asciiTheme="minorHAnsi" w:hAnsiTheme="minorHAnsi" w:cstheme="minorHAnsi"/>
        </w:rPr>
        <w:t>Length of the spacing after the last segment, if any</w:t>
      </w:r>
      <w:r w:rsidRPr="0009568A">
        <w:rPr>
          <w:rFonts w:asciiTheme="minorHAnsi" w:hAnsiTheme="minorHAnsi" w:cstheme="minorHAnsi"/>
        </w:rPr>
        <w:t xml:space="preserve">. </w:t>
      </w:r>
    </w:p>
    <w:p w14:paraId="50CD2EE5" w14:textId="33FA654C" w:rsidR="00E22006" w:rsidRDefault="00913C68" w:rsidP="007A6E34">
      <w:pPr>
        <w:pStyle w:val="ListParagraph"/>
        <w:numPr>
          <w:ilvl w:val="0"/>
          <w:numId w:val="57"/>
        </w:numPr>
        <w:spacing w:before="120"/>
        <w:rPr>
          <w:ins w:id="1635" w:author="nick" w:date="2021-04-11T11:23:00Z"/>
          <w:rFonts w:asciiTheme="minorHAnsi" w:hAnsiTheme="minorHAnsi" w:cstheme="minorHAnsi"/>
        </w:rPr>
      </w:pPr>
      <w:ins w:id="1636" w:author="Dr. Carsten Franke" w:date="2021-04-09T19:38:00Z">
        <w:r w:rsidRPr="0009568A">
          <w:rPr>
            <w:rStyle w:val="elementdeftypeChar"/>
          </w:rPr>
          <w:t>keep</w:t>
        </w:r>
      </w:ins>
      <w:ins w:id="1637" w:author="Dr. Carsten Franke" w:date="2021-04-09T19:22:00Z">
        <w:r w:rsidR="00E22006" w:rsidRPr="0009568A">
          <w:rPr>
            <w:rFonts w:asciiTheme="minorHAnsi" w:hAnsiTheme="minorHAnsi" w:cstheme="minorHAnsi"/>
          </w:rPr>
          <w:t xml:space="preserve">: </w:t>
        </w:r>
      </w:ins>
      <w:ins w:id="1638" w:author="Dr. Carsten Franke" w:date="2021-04-09T19:39:00Z">
        <w:r w:rsidR="00EE3D6D" w:rsidRPr="0009568A">
          <w:rPr>
            <w:rFonts w:asciiTheme="minorHAnsi" w:hAnsiTheme="minorHAnsi" w:cstheme="minorHAnsi"/>
          </w:rPr>
          <w:t xml:space="preserve">Strategy about how to cope with the case that </w:t>
        </w:r>
      </w:ins>
      <w:ins w:id="1639" w:author="Dr. Carsten Franke" w:date="2021-04-09T19:40:00Z">
        <w:r w:rsidR="00EE3D6D" w:rsidRPr="0009568A">
          <w:rPr>
            <w:rFonts w:asciiTheme="minorHAnsi" w:hAnsiTheme="minorHAnsi" w:cstheme="minorHAnsi"/>
          </w:rPr>
          <w:t xml:space="preserve">all prescribed segments and spacings together are </w:t>
        </w:r>
        <w:commentRangeStart w:id="1640"/>
        <w:del w:id="1641" w:author="nick" w:date="2021-04-11T11:22:00Z">
          <w:r w:rsidR="00EE3D6D" w:rsidRPr="0009568A" w:rsidDel="00794457">
            <w:rPr>
              <w:rFonts w:asciiTheme="minorHAnsi" w:hAnsiTheme="minorHAnsi" w:cstheme="minorHAnsi"/>
            </w:rPr>
            <w:delText>shorter</w:delText>
          </w:r>
        </w:del>
      </w:ins>
      <w:ins w:id="1642" w:author="nick" w:date="2021-04-11T11:22:00Z">
        <w:r w:rsidR="00794457">
          <w:rPr>
            <w:rFonts w:asciiTheme="minorHAnsi" w:hAnsiTheme="minorHAnsi" w:cstheme="minorHAnsi"/>
          </w:rPr>
          <w:t>greater</w:t>
        </w:r>
      </w:ins>
      <w:commentRangeEnd w:id="1640"/>
      <w:r w:rsidR="003F17CA">
        <w:rPr>
          <w:rStyle w:val="CommentReference"/>
          <w:rFonts w:eastAsia="Times New Roman"/>
          <w:lang w:val="en-US" w:eastAsia="x-none"/>
        </w:rPr>
        <w:commentReference w:id="1640"/>
      </w:r>
      <w:ins w:id="1643" w:author="Dr. Carsten Franke" w:date="2021-04-09T19:40:00Z">
        <w:r w:rsidR="00EE3D6D" w:rsidRPr="0009568A">
          <w:rPr>
            <w:rFonts w:asciiTheme="minorHAnsi" w:hAnsiTheme="minorHAnsi" w:cstheme="minorHAnsi"/>
          </w:rPr>
          <w:t xml:space="preserve"> tha</w:t>
        </w:r>
        <w:r w:rsidR="00EE3D6D" w:rsidRPr="00796D13">
          <w:rPr>
            <w:rFonts w:asciiTheme="minorHAnsi" w:hAnsiTheme="minorHAnsi" w:cstheme="minorHAnsi"/>
          </w:rPr>
          <w:t>n the</w:t>
        </w:r>
      </w:ins>
      <w:ins w:id="1644" w:author="nick" w:date="2021-04-11T11:23:00Z">
        <w:r w:rsidR="00794457">
          <w:rPr>
            <w:rFonts w:asciiTheme="minorHAnsi" w:hAnsiTheme="minorHAnsi" w:cstheme="minorHAnsi"/>
          </w:rPr>
          <w:t xml:space="preserve"> total length of the</w:t>
        </w:r>
      </w:ins>
      <w:ins w:id="1645"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r w:rsidR="00EE3D6D" w:rsidRPr="00796D13">
          <w:rPr>
            <w:rStyle w:val="elementdeftypeChar"/>
          </w:rPr>
          <w:t>loc_list/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polygon</w:t>
        </w:r>
        <w:del w:id="1646" w:author="nick" w:date="2021-04-11T11:22:00Z">
          <w:r w:rsidR="00EE3D6D" w:rsidRPr="00796D13" w:rsidDel="00794457">
            <w:rPr>
              <w:rFonts w:asciiTheme="minorHAnsi" w:hAnsiTheme="minorHAnsi" w:cstheme="minorHAnsi"/>
            </w:rPr>
            <w:delText xml:space="preserve">, </w:delText>
          </w:r>
        </w:del>
      </w:ins>
      <w:ins w:id="1647" w:author="Dr. Carsten Franke" w:date="2021-04-09T19:41:00Z">
        <w:del w:id="1648" w:author="nick" w:date="2021-04-11T11:22:00Z">
          <w:r w:rsidR="00EE3D6D" w:rsidRPr="00796D13" w:rsidDel="00794457">
            <w:rPr>
              <w:rFonts w:asciiTheme="minorHAnsi" w:hAnsiTheme="minorHAnsi" w:cstheme="minorHAnsi"/>
            </w:rPr>
            <w:delText>as</w:delText>
          </w:r>
        </w:del>
      </w:ins>
      <w:ins w:id="1649" w:author="Dr. Carsten Franke" w:date="2021-04-09T19:40:00Z">
        <w:del w:id="1650" w:author="nick" w:date="2021-04-11T11:22:00Z">
          <w:r w:rsidR="00EE3D6D" w:rsidRPr="00796D13" w:rsidDel="00794457">
            <w:rPr>
              <w:rFonts w:asciiTheme="minorHAnsi" w:hAnsiTheme="minorHAnsi" w:cstheme="minorHAnsi"/>
            </w:rPr>
            <w:delText xml:space="preserve"> formula</w:delText>
          </w:r>
        </w:del>
      </w:ins>
      <w:ins w:id="1651" w:author="Dr. Carsten Franke" w:date="2021-04-09T19:41:00Z">
        <w:del w:id="1652"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53"/>
          <w:r w:rsidR="00EE3D6D" w:rsidRPr="00796D13" w:rsidDel="00794457">
            <w:rPr>
              <w:rFonts w:asciiTheme="minorHAnsi" w:hAnsiTheme="minorHAnsi" w:cstheme="minorHAnsi"/>
            </w:rPr>
            <w:delText xml:space="preserve">Δ </w:delText>
          </w:r>
        </w:del>
      </w:ins>
      <w:ins w:id="1654" w:author="Dr. Carsten Franke" w:date="2021-04-09T19:44:00Z">
        <w:del w:id="1655" w:author="nick" w:date="2021-04-11T11:22:00Z">
          <w:r w:rsidR="006812D2" w:rsidRPr="00796D13" w:rsidDel="00794457">
            <w:rPr>
              <w:rFonts w:asciiTheme="minorHAnsi" w:hAnsiTheme="minorHAnsi" w:cstheme="minorHAnsi"/>
            </w:rPr>
            <w:delText xml:space="preserve"> </w:delText>
          </w:r>
        </w:del>
      </w:ins>
      <w:ins w:id="1656" w:author="Dr. Carsten Franke" w:date="2021-04-09T19:41:00Z">
        <w:del w:id="1657" w:author="nick" w:date="2021-04-11T11:22:00Z">
          <w:r w:rsidR="00EE3D6D" w:rsidRPr="00796D13" w:rsidDel="00794457">
            <w:rPr>
              <w:rFonts w:ascii="Cambria Math" w:hAnsi="Cambria Math" w:cs="Cambria Math"/>
            </w:rPr>
            <w:delText>≔</w:delText>
          </w:r>
        </w:del>
      </w:ins>
      <w:ins w:id="1658" w:author="Dr. Carsten Franke" w:date="2021-04-09T19:44:00Z">
        <w:del w:id="1659" w:author="nick" w:date="2021-04-11T11:22:00Z">
          <w:r w:rsidR="006812D2" w:rsidRPr="00796D13" w:rsidDel="00794457">
            <w:rPr>
              <w:rFonts w:asciiTheme="minorHAnsi" w:hAnsiTheme="minorHAnsi" w:cstheme="minorHAnsi"/>
            </w:rPr>
            <w:delText xml:space="preserve"> </w:delText>
          </w:r>
        </w:del>
      </w:ins>
      <w:ins w:id="1660" w:author="Dr. Carsten Franke" w:date="2021-04-09T19:41:00Z">
        <w:del w:id="1661" w:author="nick" w:date="2021-04-11T11:22:00Z">
          <w:r w:rsidR="00EE3D6D" w:rsidRPr="00796D13" w:rsidDel="00794457">
            <w:rPr>
              <w:rFonts w:asciiTheme="minorHAnsi" w:hAnsiTheme="minorHAnsi" w:cstheme="minorHAnsi"/>
            </w:rPr>
            <w:delText xml:space="preserve"> L </w:delText>
          </w:r>
        </w:del>
      </w:ins>
      <w:ins w:id="1662" w:author="Dr. Carsten Franke" w:date="2021-04-09T19:42:00Z">
        <w:del w:id="1663" w:author="nick" w:date="2021-04-11T11:22:00Z">
          <w:r w:rsidR="00EE3D6D" w:rsidRPr="00796D13" w:rsidDel="00794457">
            <w:rPr>
              <w:rFonts w:asciiTheme="minorHAnsi" w:hAnsiTheme="minorHAnsi" w:cstheme="minorHAnsi"/>
            </w:rPr>
            <w:delText>-</w:delText>
          </w:r>
        </w:del>
      </w:ins>
      <w:ins w:id="1664" w:author="Dr. Carsten Franke" w:date="2021-04-09T19:41:00Z">
        <w:del w:id="1665" w:author="nick" w:date="2021-04-11T11:22:00Z">
          <w:r w:rsidR="00EE3D6D" w:rsidRPr="00796D13" w:rsidDel="00794457">
            <w:rPr>
              <w:rFonts w:asciiTheme="minorHAnsi" w:hAnsiTheme="minorHAnsi" w:cstheme="minorHAnsi"/>
            </w:rPr>
            <w:delText xml:space="preserve"> (</w:delText>
          </w:r>
        </w:del>
      </w:ins>
      <w:ins w:id="1666" w:author="Dr. Carsten Franke" w:date="2021-04-09T19:42:00Z">
        <w:del w:id="1667" w:author="nick" w:date="2021-04-11T11:22:00Z">
          <w:r w:rsidR="00EE3D6D" w:rsidRPr="00796D13" w:rsidDel="00794457">
            <w:rPr>
              <w:rFonts w:asciiTheme="minorHAnsi" w:hAnsiTheme="minorHAnsi" w:cstheme="minorHAnsi"/>
            </w:rPr>
            <w:delText>first_spacing + N × length + (N-1) × spacing + last_spacing</w:delText>
          </w:r>
        </w:del>
      </w:ins>
      <w:ins w:id="1668" w:author="Dr. Carsten Franke" w:date="2021-04-09T19:41:00Z">
        <w:del w:id="1669" w:author="nick" w:date="2021-04-11T11:22:00Z">
          <w:r w:rsidR="00EE3D6D" w:rsidRPr="00796D13" w:rsidDel="00794457">
            <w:rPr>
              <w:rFonts w:asciiTheme="minorHAnsi" w:hAnsiTheme="minorHAnsi" w:cstheme="minorHAnsi"/>
            </w:rPr>
            <w:delText xml:space="preserve">) </w:delText>
          </w:r>
        </w:del>
      </w:ins>
      <w:ins w:id="1670" w:author="Dr. Carsten Franke" w:date="2021-04-09T19:44:00Z">
        <w:del w:id="1671" w:author="nick" w:date="2021-04-11T11:22:00Z">
          <w:r w:rsidR="006812D2" w:rsidRPr="00796D13" w:rsidDel="00794457">
            <w:rPr>
              <w:rFonts w:asciiTheme="minorHAnsi" w:hAnsiTheme="minorHAnsi" w:cstheme="minorHAnsi"/>
            </w:rPr>
            <w:delText xml:space="preserve"> </w:delText>
          </w:r>
        </w:del>
      </w:ins>
      <w:ins w:id="1672" w:author="Dr. Carsten Franke" w:date="2021-04-09T19:41:00Z">
        <w:del w:id="1673" w:author="nick" w:date="2021-04-11T11:22:00Z">
          <w:r w:rsidR="00EE3D6D" w:rsidRPr="00796D13" w:rsidDel="00794457">
            <w:rPr>
              <w:rFonts w:asciiTheme="minorHAnsi" w:hAnsiTheme="minorHAnsi" w:cstheme="minorHAnsi"/>
            </w:rPr>
            <w:delText>&gt;</w:delText>
          </w:r>
        </w:del>
      </w:ins>
      <w:ins w:id="1674" w:author="Dr. Carsten Franke" w:date="2021-04-09T19:44:00Z">
        <w:del w:id="1675" w:author="nick" w:date="2021-04-11T11:22:00Z">
          <w:r w:rsidR="006812D2" w:rsidRPr="00796D13" w:rsidDel="00794457">
            <w:rPr>
              <w:rFonts w:asciiTheme="minorHAnsi" w:hAnsiTheme="minorHAnsi" w:cstheme="minorHAnsi"/>
            </w:rPr>
            <w:delText xml:space="preserve"> </w:delText>
          </w:r>
        </w:del>
      </w:ins>
      <w:ins w:id="1676" w:author="Dr. Carsten Franke" w:date="2021-04-09T19:41:00Z">
        <w:del w:id="1677" w:author="nick" w:date="2021-04-11T11:22:00Z">
          <w:r w:rsidR="00EE3D6D" w:rsidRPr="00796D13" w:rsidDel="00794457">
            <w:rPr>
              <w:rFonts w:asciiTheme="minorHAnsi" w:hAnsiTheme="minorHAnsi" w:cstheme="minorHAnsi"/>
            </w:rPr>
            <w:delText xml:space="preserve"> 0</w:delText>
          </w:r>
        </w:del>
      </w:ins>
      <w:ins w:id="1678" w:author="nick" w:date="2021-04-11T11:22:00Z">
        <w:r w:rsidR="00794457">
          <w:rPr>
            <w:rFonts w:asciiTheme="minorHAnsi" w:hAnsiTheme="minorHAnsi" w:cstheme="minorHAnsi"/>
          </w:rPr>
          <w:t>.</w:t>
        </w:r>
      </w:ins>
      <w:ins w:id="1679" w:author="Dr. Carsten Franke" w:date="2021-04-09T19:22:00Z">
        <w:r w:rsidR="00E22006" w:rsidRPr="00796D13">
          <w:rPr>
            <w:rFonts w:asciiTheme="minorHAnsi" w:hAnsiTheme="minorHAnsi" w:cstheme="minorHAnsi"/>
          </w:rPr>
          <w:t xml:space="preserve">. </w:t>
        </w:r>
      </w:ins>
      <w:commentRangeEnd w:id="1653"/>
      <w:r w:rsidR="00AE4E72">
        <w:rPr>
          <w:rStyle w:val="CommentReference"/>
          <w:rFonts w:eastAsia="Times New Roman"/>
          <w:lang w:val="en-US" w:eastAsia="x-none"/>
        </w:rPr>
        <w:commentReference w:id="1653"/>
      </w:r>
    </w:p>
    <w:p w14:paraId="6F3BF6AA" w14:textId="1E822A13" w:rsidR="00214D4D" w:rsidRDefault="00214D4D" w:rsidP="00214D4D">
      <w:pPr>
        <w:pStyle w:val="ListParagraph"/>
        <w:numPr>
          <w:ilvl w:val="0"/>
          <w:numId w:val="57"/>
        </w:numPr>
        <w:spacing w:before="120"/>
        <w:rPr>
          <w:rFonts w:asciiTheme="minorHAnsi" w:hAnsiTheme="minorHAnsi" w:cstheme="minorHAnsi"/>
        </w:rPr>
      </w:pPr>
      <w:r w:rsidRPr="00214D4D">
        <w:rPr>
          <w:rStyle w:val="elementdeftypeChar"/>
        </w:rPr>
        <w:t>max_percentage_of_compensation</w:t>
      </w:r>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he maximum allowable deviation, as a percentage, of the resulting size of length or spacing over its prescribed size. A warning has to be issued</w:t>
      </w:r>
      <w:r w:rsidR="005C4A64">
        <w:rPr>
          <w:rFonts w:asciiTheme="minorHAnsi" w:hAnsiTheme="minorHAnsi" w:cstheme="minorHAnsi"/>
        </w:rPr>
        <w:t>,</w:t>
      </w:r>
      <w:r w:rsidRPr="00214D4D">
        <w:rPr>
          <w:rFonts w:asciiTheme="minorHAnsi" w:hAnsiTheme="minorHAnsi" w:cstheme="minorHAnsi"/>
        </w:rPr>
        <w:t xml:space="preserve"> if adjusted </w:t>
      </w:r>
      <w:r>
        <w:rPr>
          <w:rFonts w:asciiTheme="minorHAnsi" w:hAnsiTheme="minorHAnsi" w:cstheme="minorHAnsi"/>
        </w:rPr>
        <w:t>value</w:t>
      </w:r>
      <w:r w:rsidRPr="00214D4D">
        <w:rPr>
          <w:rFonts w:asciiTheme="minorHAnsi" w:hAnsiTheme="minorHAnsi" w:cstheme="minorHAnsi"/>
        </w:rPr>
        <w:t xml:space="preserve"> deviates from prescribed </w:t>
      </w:r>
      <w:r>
        <w:rPr>
          <w:rFonts w:asciiTheme="minorHAnsi" w:hAnsiTheme="minorHAnsi" w:cstheme="minorHAnsi"/>
        </w:rPr>
        <w:t xml:space="preserve">value </w:t>
      </w:r>
      <w:r w:rsidRPr="00214D4D">
        <w:rPr>
          <w:rFonts w:asciiTheme="minorHAnsi" w:hAnsiTheme="minorHAnsi" w:cstheme="minorHAnsi"/>
        </w:rPr>
        <w:t xml:space="preserve">by more than </w:t>
      </w:r>
      <w:r w:rsidRPr="00214D4D">
        <w:rPr>
          <w:rStyle w:val="elementdeftypeChar"/>
        </w:rPr>
        <w:t>max_percentage_of_compensation</w:t>
      </w:r>
      <w:r w:rsidRPr="00214D4D">
        <w:rPr>
          <w:rFonts w:asciiTheme="minorHAnsi" w:hAnsiTheme="minorHAnsi" w:cstheme="minorHAnsi"/>
        </w:rPr>
        <w:t>.</w:t>
      </w:r>
    </w:p>
    <w:p w14:paraId="718B15DA" w14:textId="0294D726" w:rsidR="00214D4D" w:rsidRPr="00796D13" w:rsidRDefault="00214D4D" w:rsidP="00214D4D">
      <w:pPr>
        <w:pStyle w:val="ListParagraph"/>
        <w:numPr>
          <w:ilvl w:val="0"/>
          <w:numId w:val="57"/>
        </w:numPr>
        <w:spacing w:before="120"/>
        <w:rPr>
          <w:rFonts w:asciiTheme="minorHAnsi" w:hAnsiTheme="minorHAnsi" w:cstheme="minorHAnsi"/>
        </w:rPr>
      </w:pPr>
      <w:r w:rsidRPr="00214D4D">
        <w:rPr>
          <w:rStyle w:val="elementdeftypeChar"/>
        </w:rPr>
        <w:lastRenderedPageBreak/>
        <w:t>max_absolute_compensation</w:t>
      </w:r>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he maximum allowed deviation, in length units, of the difference between the resulting size of length or spacing and its prescribed size. A warning has to be issued</w:t>
      </w:r>
      <w:r w:rsidR="005C4A64">
        <w:rPr>
          <w:rFonts w:asciiTheme="minorHAnsi" w:hAnsiTheme="minorHAnsi" w:cstheme="minorHAnsi"/>
        </w:rPr>
        <w:t>,</w:t>
      </w:r>
      <w:r w:rsidRPr="00214D4D">
        <w:rPr>
          <w:rFonts w:asciiTheme="minorHAnsi" w:hAnsiTheme="minorHAnsi" w:cstheme="minorHAnsi"/>
        </w:rPr>
        <w:t xml:space="preserve"> if adjusted </w:t>
      </w:r>
      <w:r>
        <w:rPr>
          <w:rFonts w:asciiTheme="minorHAnsi" w:hAnsiTheme="minorHAnsi" w:cstheme="minorHAnsi"/>
        </w:rPr>
        <w:t>value</w:t>
      </w:r>
      <w:r w:rsidRPr="00214D4D">
        <w:rPr>
          <w:rFonts w:asciiTheme="minorHAnsi" w:hAnsiTheme="minorHAnsi" w:cstheme="minorHAnsi"/>
        </w:rPr>
        <w:t xml:space="preserve"> deviates from prescribed </w:t>
      </w:r>
      <w:r>
        <w:rPr>
          <w:rFonts w:asciiTheme="minorHAnsi" w:hAnsiTheme="minorHAnsi" w:cstheme="minorHAnsi"/>
        </w:rPr>
        <w:t xml:space="preserve">value </w:t>
      </w:r>
      <w:r w:rsidRPr="00214D4D">
        <w:rPr>
          <w:rFonts w:asciiTheme="minorHAnsi" w:hAnsiTheme="minorHAnsi" w:cstheme="minorHAnsi"/>
        </w:rPr>
        <w:t xml:space="preserve">by more than </w:t>
      </w:r>
      <w:r w:rsidRPr="00214D4D">
        <w:rPr>
          <w:rStyle w:val="elementdeftypeChar"/>
        </w:rPr>
        <w:t>max_absolute_compensation</w:t>
      </w:r>
      <w:r w:rsidRPr="00214D4D">
        <w:rPr>
          <w:rFonts w:asciiTheme="minorHAnsi" w:hAnsiTheme="minorHAnsi" w:cstheme="minorHAnsi"/>
        </w:rPr>
        <w:t>.</w:t>
      </w:r>
    </w:p>
    <w:p w14:paraId="4443848C" w14:textId="70BAE338" w:rsidR="00AF3E3C" w:rsidRDefault="00AF3E3C" w:rsidP="00694542">
      <w:pPr>
        <w:spacing w:before="120"/>
        <w:jc w:val="both"/>
        <w:rPr>
          <w:ins w:id="1680" w:author="Dr. Carsten Franke" w:date="2021-04-15T11:18:00Z"/>
          <w:rFonts w:asciiTheme="minorHAnsi" w:hAnsiTheme="minorHAnsi" w:cstheme="minorHAnsi"/>
        </w:rPr>
      </w:pPr>
      <w:ins w:id="1681" w:author="Dr. Carsten Franke" w:date="2021-04-15T11:18:00Z">
        <w:r w:rsidRPr="00AF3E3C">
          <w:rPr>
            <w:rFonts w:asciiTheme="minorHAnsi" w:hAnsiTheme="minorHAnsi" w:cstheme="minorHAnsi"/>
            <w:highlight w:val="yellow"/>
          </w:rPr>
          <w:t>Due to discussion of 2021-04-15, we</w:t>
        </w:r>
      </w:ins>
      <w:ins w:id="1682" w:author="Dr. Carsten Franke" w:date="2021-04-15T11:19:00Z">
        <w:r w:rsidRPr="00AF3E3C">
          <w:rPr>
            <w:rFonts w:asciiTheme="minorHAnsi" w:hAnsiTheme="minorHAnsi" w:cstheme="minorHAnsi"/>
            <w:highlight w:val="yellow"/>
          </w:rPr>
          <w:t xml:space="preserve"> </w:t>
        </w:r>
      </w:ins>
      <w:ins w:id="1683" w:author="Dr. Carsten Franke" w:date="2021-04-15T11:18:00Z">
        <w:r w:rsidRPr="00AF3E3C">
          <w:rPr>
            <w:rFonts w:asciiTheme="minorHAnsi" w:hAnsiTheme="minorHAnsi" w:cstheme="minorHAnsi"/>
            <w:highlight w:val="yellow"/>
          </w:rPr>
          <w:t xml:space="preserve">need to add </w:t>
        </w:r>
      </w:ins>
      <w:ins w:id="1684" w:author="Dr. Carsten Franke" w:date="2021-04-15T11:19:00Z">
        <w:r w:rsidRPr="00AF3E3C">
          <w:rPr>
            <w:rFonts w:asciiTheme="minorHAnsi" w:hAnsiTheme="minorHAnsi" w:cstheme="minorHAnsi"/>
            <w:i/>
            <w:highlight w:val="yellow"/>
          </w:rPr>
          <w:t>n</w:t>
        </w:r>
        <w:r w:rsidRPr="00AF3E3C">
          <w:rPr>
            <w:rFonts w:asciiTheme="minorHAnsi" w:hAnsiTheme="minorHAnsi" w:cstheme="minorHAnsi"/>
            <w:highlight w:val="yellow"/>
          </w:rPr>
          <w:t xml:space="preserve"> as attribute of </w:t>
        </w:r>
        <w:r w:rsidRPr="00AF3E3C">
          <w:rPr>
            <w:rStyle w:val="elementdeftypeChar"/>
            <w:highlight w:val="yellow"/>
          </w:rPr>
          <w:t>&lt;regular_segments/&gt;</w:t>
        </w:r>
        <w:r w:rsidRPr="00AF3E3C">
          <w:rPr>
            <w:rFonts w:asciiTheme="minorHAnsi" w:hAnsiTheme="minorHAnsi" w:cstheme="minorHAnsi"/>
            <w:highlight w:val="yellow"/>
          </w:rPr>
          <w:t>.</w:t>
        </w:r>
        <w:r>
          <w:rPr>
            <w:rFonts w:asciiTheme="minorHAnsi" w:hAnsiTheme="minorHAnsi" w:cstheme="minorHAnsi"/>
          </w:rPr>
          <w:t xml:space="preserve"> </w:t>
        </w:r>
      </w:ins>
    </w:p>
    <w:p w14:paraId="5ACE16BB" w14:textId="712F725E" w:rsidR="00694542" w:rsidRPr="0009568A" w:rsidRDefault="00083B7A" w:rsidP="00694542">
      <w:pPr>
        <w:spacing w:before="120"/>
        <w:jc w:val="both"/>
        <w:rPr>
          <w:ins w:id="1685" w:author="Dr. Carsten Franke" w:date="2021-04-09T19:43:00Z"/>
          <w:rFonts w:asciiTheme="minorHAnsi" w:hAnsiTheme="minorHAnsi" w:cstheme="minorHAnsi"/>
        </w:rPr>
      </w:pPr>
      <w:ins w:id="1686" w:author="Dr. Carsten Franke" w:date="2021-04-09T19:42:00Z">
        <w:r w:rsidRPr="0009568A">
          <w:rPr>
            <w:rFonts w:asciiTheme="minorHAnsi" w:hAnsiTheme="minorHAnsi" w:cstheme="minorHAnsi"/>
          </w:rPr>
          <w:t>Semantics of the different possible values of</w:t>
        </w:r>
      </w:ins>
      <w:ins w:id="1687"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Paragraph"/>
        <w:numPr>
          <w:ilvl w:val="0"/>
          <w:numId w:val="58"/>
        </w:numPr>
        <w:spacing w:before="120"/>
        <w:jc w:val="both"/>
        <w:rPr>
          <w:ins w:id="1688" w:author="Dr. Carsten Franke" w:date="2021-04-09T19:44:00Z"/>
          <w:rFonts w:asciiTheme="minorHAnsi" w:hAnsiTheme="minorHAnsi" w:cstheme="minorHAnsi"/>
        </w:rPr>
      </w:pPr>
      <w:ins w:id="1689" w:author="Dr. Carsten Franke" w:date="2021-04-09T19:44:00Z">
        <w:r w:rsidRPr="0009568A">
          <w:rPr>
            <w:rStyle w:val="elementdeftypeChar"/>
          </w:rPr>
          <w:t>spacing</w:t>
        </w:r>
        <w:r w:rsidRPr="0009568A">
          <w:rPr>
            <w:rFonts w:asciiTheme="minorHAnsi" w:hAnsiTheme="minorHAnsi" w:cstheme="minorHAnsi"/>
          </w:rPr>
          <w:t xml:space="preserve">: </w:t>
        </w:r>
      </w:ins>
      <w:ins w:id="1690" w:author="Dr. Carsten Franke" w:date="2021-04-09T19:48:00Z">
        <w:r w:rsidR="006812D2" w:rsidRPr="0009568A">
          <w:rPr>
            <w:rFonts w:asciiTheme="minorHAnsi" w:hAnsiTheme="minorHAnsi" w:cstheme="minorHAnsi"/>
          </w:rPr>
          <w:t xml:space="preserve">Spacing between segments is kept. </w:t>
        </w:r>
      </w:ins>
      <w:ins w:id="1691" w:author="nick" w:date="2021-04-11T11:29:00Z">
        <w:r w:rsidR="00EE4377">
          <w:rPr>
            <w:rFonts w:asciiTheme="minorHAnsi" w:hAnsiTheme="minorHAnsi" w:cstheme="minorHAnsi"/>
          </w:rPr>
          <w:t>Le</w:t>
        </w:r>
      </w:ins>
      <w:ins w:id="1692" w:author="Dr. Carsten Franke" w:date="2021-04-12T10:41:00Z">
        <w:r w:rsidR="007E6469">
          <w:rPr>
            <w:rFonts w:asciiTheme="minorHAnsi" w:hAnsiTheme="minorHAnsi" w:cstheme="minorHAnsi"/>
          </w:rPr>
          <w:t>n</w:t>
        </w:r>
      </w:ins>
      <w:ins w:id="1693" w:author="nick" w:date="2021-04-11T11:29:00Z">
        <w:r w:rsidR="00EE4377">
          <w:rPr>
            <w:rFonts w:asciiTheme="minorHAnsi" w:hAnsiTheme="minorHAnsi" w:cstheme="minorHAnsi"/>
          </w:rPr>
          <w:t xml:space="preserve">gth is adjusted. </w:t>
        </w:r>
      </w:ins>
      <w:ins w:id="1694" w:author="Dr. Carsten Franke" w:date="2021-04-09T19:48:00Z">
        <w:del w:id="1695" w:author="nick" w:date="2021-04-11T11:29:00Z">
          <w:r w:rsidR="006812D2" w:rsidRPr="0009568A" w:rsidDel="00EE4377">
            <w:rPr>
              <w:rFonts w:asciiTheme="minorHAnsi" w:hAnsiTheme="minorHAnsi" w:cstheme="minorHAnsi"/>
            </w:rPr>
            <w:delText xml:space="preserve">Segment lengths are increased by </w:delText>
          </w:r>
        </w:del>
      </w:ins>
      <w:ins w:id="1696" w:author="Dr. Carsten Franke" w:date="2021-04-09T19:49:00Z">
        <w:del w:id="1697" w:author="nick" w:date="2021-04-11T11:29:00Z">
          <w:r w:rsidR="006812D2" w:rsidRPr="0009568A" w:rsidDel="00EE4377">
            <w:rPr>
              <w:rFonts w:asciiTheme="minorHAnsi" w:hAnsiTheme="minorHAnsi" w:cstheme="minorHAnsi"/>
            </w:rPr>
            <w:delText>Δ/N</w:delText>
          </w:r>
        </w:del>
      </w:ins>
      <w:ins w:id="1698" w:author="Dr. Carsten Franke" w:date="2021-04-09T19:44:00Z">
        <w:del w:id="1699"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Paragraph"/>
        <w:numPr>
          <w:ilvl w:val="0"/>
          <w:numId w:val="58"/>
        </w:numPr>
        <w:spacing w:before="120"/>
        <w:rPr>
          <w:ins w:id="1700" w:author="Dr. Carsten Franke" w:date="2021-04-09T19:44:00Z"/>
          <w:rFonts w:asciiTheme="minorHAnsi" w:hAnsiTheme="minorHAnsi" w:cstheme="minorHAnsi"/>
        </w:rPr>
      </w:pPr>
      <w:ins w:id="1701" w:author="Dr. Carsten Franke" w:date="2021-04-09T19:44:00Z">
        <w:r w:rsidRPr="0009568A">
          <w:rPr>
            <w:rStyle w:val="elementdeftypeChar"/>
          </w:rPr>
          <w:t>length</w:t>
        </w:r>
        <w:r w:rsidRPr="0009568A">
          <w:rPr>
            <w:rFonts w:asciiTheme="minorHAnsi" w:hAnsiTheme="minorHAnsi" w:cstheme="minorHAnsi"/>
          </w:rPr>
          <w:t xml:space="preserve">: </w:t>
        </w:r>
      </w:ins>
      <w:ins w:id="1702" w:author="Dr. Carsten Franke" w:date="2021-04-09T19:49:00Z">
        <w:r w:rsidR="006812D2" w:rsidRPr="0009568A">
          <w:rPr>
            <w:rFonts w:asciiTheme="minorHAnsi" w:hAnsiTheme="minorHAnsi" w:cstheme="minorHAnsi"/>
          </w:rPr>
          <w:t xml:space="preserve">Segment lengths are kept. Spacing </w:t>
        </w:r>
        <w:del w:id="1703" w:author="nick" w:date="2021-04-11T11:29:00Z">
          <w:r w:rsidR="006812D2" w:rsidRPr="0009568A" w:rsidDel="00EE4377">
            <w:rPr>
              <w:rFonts w:asciiTheme="minorHAnsi" w:hAnsiTheme="minorHAnsi" w:cstheme="minorHAnsi"/>
            </w:rPr>
            <w:delText xml:space="preserve">lengths </w:delText>
          </w:r>
        </w:del>
        <w:r w:rsidR="006812D2" w:rsidRPr="0009568A">
          <w:rPr>
            <w:rFonts w:asciiTheme="minorHAnsi" w:hAnsiTheme="minorHAnsi" w:cstheme="minorHAnsi"/>
          </w:rPr>
          <w:t xml:space="preserve">between </w:t>
        </w:r>
      </w:ins>
      <w:ins w:id="1704" w:author="Dr. Carsten Franke" w:date="2021-04-09T19:55:00Z">
        <w:r w:rsidR="008B0601">
          <w:rPr>
            <w:rFonts w:asciiTheme="minorHAnsi" w:hAnsiTheme="minorHAnsi" w:cstheme="minorHAnsi"/>
          </w:rPr>
          <w:t>segment</w:t>
        </w:r>
      </w:ins>
      <w:ins w:id="1705" w:author="Dr. Carsten Franke" w:date="2021-04-09T19:49:00Z">
        <w:r w:rsidR="006812D2" w:rsidRPr="0009568A">
          <w:rPr>
            <w:rFonts w:asciiTheme="minorHAnsi" w:hAnsiTheme="minorHAnsi" w:cstheme="minorHAnsi"/>
          </w:rPr>
          <w:t xml:space="preserve">s </w:t>
        </w:r>
        <w:del w:id="1706" w:author="nick" w:date="2021-04-11T11:29:00Z">
          <w:r w:rsidR="006812D2" w:rsidRPr="0009568A" w:rsidDel="00EE4377">
            <w:rPr>
              <w:rFonts w:asciiTheme="minorHAnsi" w:hAnsiTheme="minorHAnsi" w:cstheme="minorHAnsi"/>
            </w:rPr>
            <w:delText xml:space="preserve">are increased by </w:delText>
          </w:r>
        </w:del>
      </w:ins>
      <w:ins w:id="1707" w:author="Dr. Carsten Franke" w:date="2021-04-09T20:19:00Z">
        <w:del w:id="1708" w:author="nick" w:date="2021-04-11T11:29:00Z">
          <w:r w:rsidR="00DE55CF" w:rsidDel="00EE4377">
            <w:rPr>
              <w:rFonts w:asciiTheme="minorHAnsi" w:hAnsiTheme="minorHAnsi" w:cstheme="minorHAnsi"/>
            </w:rPr>
            <w:br/>
          </w:r>
        </w:del>
      </w:ins>
      <w:ins w:id="1709" w:author="Dr. Carsten Franke" w:date="2021-04-09T19:49:00Z">
        <w:del w:id="1710" w:author="nick" w:date="2021-04-11T11:29:00Z">
          <w:r w:rsidR="006812D2" w:rsidRPr="0009568A" w:rsidDel="00EE4377">
            <w:rPr>
              <w:rFonts w:asciiTheme="minorHAnsi" w:hAnsiTheme="minorHAnsi" w:cstheme="minorHAnsi"/>
            </w:rPr>
            <w:delText xml:space="preserve">Δ/(N-1). </w:delText>
          </w:r>
        </w:del>
      </w:ins>
      <w:ins w:id="1711" w:author="Dr. Carsten Franke" w:date="2021-04-09T19:50:00Z">
        <w:del w:id="1712" w:author="nick" w:date="2021-04-11T11:29:00Z">
          <w:r w:rsidR="006812D2" w:rsidRPr="0009568A" w:rsidDel="00EE4377">
            <w:rPr>
              <w:rFonts w:asciiTheme="minorHAnsi" w:hAnsiTheme="minorHAnsi" w:cstheme="minorHAnsi"/>
            </w:rPr>
            <w:delText>This option is only allowed, if N &gt; 1.</w:delText>
          </w:r>
        </w:del>
      </w:ins>
      <w:ins w:id="1713" w:author="Dr. Carsten Franke" w:date="2021-04-09T19:44:00Z">
        <w:del w:id="1714" w:author="nick" w:date="2021-04-11T11:29:00Z">
          <w:r w:rsidRPr="0009568A" w:rsidDel="00EE4377">
            <w:rPr>
              <w:rFonts w:asciiTheme="minorHAnsi" w:hAnsiTheme="minorHAnsi" w:cstheme="minorHAnsi"/>
            </w:rPr>
            <w:delText xml:space="preserve"> </w:delText>
          </w:r>
        </w:del>
      </w:ins>
      <w:ins w:id="1715" w:author="nick" w:date="2021-04-11T11:29:00Z">
        <w:r w:rsidR="00EE4377">
          <w:rPr>
            <w:rFonts w:asciiTheme="minorHAnsi" w:hAnsiTheme="minorHAnsi" w:cstheme="minorHAnsi"/>
          </w:rPr>
          <w:t>is adjusted.</w:t>
        </w:r>
      </w:ins>
    </w:p>
    <w:p w14:paraId="281059A5" w14:textId="5311AFC8" w:rsidR="00083B7A" w:rsidRDefault="00083B7A" w:rsidP="007A6E34">
      <w:pPr>
        <w:pStyle w:val="ListParagraph"/>
        <w:numPr>
          <w:ilvl w:val="0"/>
          <w:numId w:val="58"/>
        </w:numPr>
        <w:spacing w:before="120"/>
        <w:jc w:val="both"/>
        <w:rPr>
          <w:ins w:id="1716" w:author="nick" w:date="2021-04-11T11:31:00Z"/>
          <w:rFonts w:asciiTheme="minorHAnsi" w:hAnsiTheme="minorHAnsi" w:cstheme="minorHAnsi"/>
        </w:rPr>
      </w:pPr>
      <w:ins w:id="1717" w:author="Dr. Carsten Franke" w:date="2021-04-09T19:44:00Z">
        <w:r w:rsidRPr="0009568A">
          <w:rPr>
            <w:rStyle w:val="elementdeftypeChar"/>
          </w:rPr>
          <w:t>density</w:t>
        </w:r>
      </w:ins>
      <w:ins w:id="1718" w:author="Dr. Carsten Franke" w:date="2021-04-09T19:43:00Z">
        <w:r w:rsidRPr="0009568A">
          <w:rPr>
            <w:rFonts w:asciiTheme="minorHAnsi" w:hAnsiTheme="minorHAnsi" w:cstheme="minorHAnsi"/>
          </w:rPr>
          <w:t xml:space="preserve">: </w:t>
        </w:r>
      </w:ins>
      <w:ins w:id="1719" w:author="Dr. Carsten Franke" w:date="2021-04-09T19:51:00Z">
        <w:r w:rsidR="00A73740" w:rsidRPr="0009568A">
          <w:rPr>
            <w:rFonts w:asciiTheme="minorHAnsi" w:hAnsiTheme="minorHAnsi" w:cstheme="minorHAnsi"/>
          </w:rPr>
          <w:t xml:space="preserve">Effective </w:t>
        </w:r>
      </w:ins>
      <w:ins w:id="1720" w:author="Dr. Carsten Franke" w:date="2021-04-09T20:16:00Z">
        <w:r w:rsidR="00796D13" w:rsidRPr="001D6425">
          <w:rPr>
            <w:rFonts w:asciiTheme="minorHAnsi" w:hAnsiTheme="minorHAnsi" w:cstheme="minorHAnsi"/>
          </w:rPr>
          <w:t>density</w:t>
        </w:r>
      </w:ins>
      <w:ins w:id="1721"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722" w:author="Dr. Carsten Franke" w:date="2021-04-09T19:54:00Z">
        <w:r w:rsidR="0009568A" w:rsidRPr="00A73740">
          <w:rPr>
            <w:rFonts w:asciiTheme="minorHAnsi" w:hAnsiTheme="minorHAnsi" w:cstheme="minorHAnsi"/>
          </w:rPr>
          <w:t xml:space="preserve"> </w:t>
        </w:r>
      </w:ins>
      <w:ins w:id="1723" w:author="Dr. Carsten Franke" w:date="2021-04-09T19:55:00Z">
        <w:r w:rsidR="0009568A">
          <w:rPr>
            <w:rFonts w:asciiTheme="minorHAnsi" w:hAnsiTheme="minorHAnsi" w:cstheme="minorHAnsi"/>
          </w:rPr>
          <w:t>is kept</w:t>
        </w:r>
      </w:ins>
      <w:ins w:id="1724" w:author="Dr. Carsten Franke" w:date="2021-04-09T19:43:00Z">
        <w:r w:rsidRPr="0009568A">
          <w:rPr>
            <w:rFonts w:asciiTheme="minorHAnsi" w:hAnsiTheme="minorHAnsi" w:cstheme="minorHAnsi"/>
          </w:rPr>
          <w:t xml:space="preserve">. </w:t>
        </w:r>
      </w:ins>
      <w:ins w:id="1725" w:author="Dr. Carsten Franke" w:date="2021-04-09T19:57:00Z">
        <w:r w:rsidR="00FF7031">
          <w:rPr>
            <w:rFonts w:asciiTheme="minorHAnsi" w:hAnsiTheme="minorHAnsi" w:cstheme="minorHAnsi"/>
          </w:rPr>
          <w:t xml:space="preserve">This implies that both, segment lengths and </w:t>
        </w:r>
      </w:ins>
      <w:ins w:id="1726" w:author="Dr. Carsten Franke" w:date="2021-04-09T20:02:00Z">
        <w:r w:rsidR="00FF7031">
          <w:rPr>
            <w:rFonts w:asciiTheme="minorHAnsi" w:hAnsiTheme="minorHAnsi" w:cstheme="minorHAnsi"/>
          </w:rPr>
          <w:t xml:space="preserve">spacing </w:t>
        </w:r>
        <w:del w:id="1727" w:author="nick" w:date="2021-04-11T11:30:00Z">
          <w:r w:rsidR="00FF7031" w:rsidDel="00EE4377">
            <w:rPr>
              <w:rFonts w:asciiTheme="minorHAnsi" w:hAnsiTheme="minorHAnsi" w:cstheme="minorHAnsi"/>
            </w:rPr>
            <w:delText xml:space="preserve">lengths </w:delText>
          </w:r>
        </w:del>
        <w:r w:rsidR="00FF7031">
          <w:rPr>
            <w:rFonts w:asciiTheme="minorHAnsi" w:hAnsiTheme="minorHAnsi" w:cstheme="minorHAnsi"/>
          </w:rPr>
          <w:t xml:space="preserve">absorb </w:t>
        </w:r>
        <w:del w:id="1728"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729" w:author="nick" w:date="2021-04-11T11:30:00Z">
        <w:r w:rsidR="00EE4377">
          <w:rPr>
            <w:rFonts w:asciiTheme="minorHAnsi" w:hAnsiTheme="minorHAnsi" w:cstheme="minorHAnsi"/>
          </w:rPr>
          <w:t xml:space="preserve">the change </w:t>
        </w:r>
      </w:ins>
      <w:ins w:id="1730" w:author="Dr. Carsten Franke" w:date="2021-04-09T20:02:00Z">
        <w:r w:rsidR="00FF7031">
          <w:rPr>
            <w:rFonts w:asciiTheme="minorHAnsi" w:hAnsiTheme="minorHAnsi" w:cstheme="minorHAnsi"/>
          </w:rPr>
          <w:t>proportionally</w:t>
        </w:r>
      </w:ins>
      <w:ins w:id="1731" w:author="Dr. Carsten Franke" w:date="2021-04-09T20:15:00Z">
        <w:r w:rsidR="00796D13">
          <w:rPr>
            <w:rFonts w:asciiTheme="minorHAnsi" w:hAnsiTheme="minorHAnsi" w:cstheme="minorHAnsi"/>
          </w:rPr>
          <w:t>, but first_spacing and last_spacing remain unchanged</w:t>
        </w:r>
      </w:ins>
      <w:ins w:id="1732" w:author="Dr. Carsten Franke" w:date="2021-04-09T20:02:00Z">
        <w:r w:rsidR="00FF7031">
          <w:rPr>
            <w:rFonts w:asciiTheme="minorHAnsi" w:hAnsiTheme="minorHAnsi" w:cstheme="minorHAnsi"/>
          </w:rPr>
          <w:t xml:space="preserve">. </w:t>
        </w:r>
      </w:ins>
      <w:ins w:id="1733" w:author="Dr. Carsten Franke" w:date="2021-04-09T20:16:00Z">
        <w:del w:id="1734" w:author="nick" w:date="2021-04-11T11:30:00Z">
          <w:r w:rsidR="00796D13" w:rsidDel="00EE4377">
            <w:rPr>
              <w:rFonts w:asciiTheme="minorHAnsi" w:hAnsiTheme="minorHAnsi" w:cstheme="minorHAnsi"/>
            </w:rPr>
            <w:delText xml:space="preserve">It follows that length and spacing are both to be increased by </w:delText>
          </w:r>
        </w:del>
      </w:ins>
      <w:ins w:id="1735" w:author="Dr. Carsten Franke" w:date="2021-04-09T20:18:00Z">
        <w:del w:id="1736" w:author="nick" w:date="2021-04-11T11:30:00Z">
          <w:r w:rsidR="00796D13" w:rsidDel="00EE4377">
            <w:rPr>
              <w:rFonts w:asciiTheme="minorHAnsi" w:hAnsiTheme="minorHAnsi" w:cstheme="minorHAnsi"/>
            </w:rPr>
            <w:delText>the sa</w:delText>
          </w:r>
        </w:del>
      </w:ins>
      <w:ins w:id="1737" w:author="Dr. Carsten Franke" w:date="2021-04-09T20:19:00Z">
        <w:del w:id="1738" w:author="nick" w:date="2021-04-11T11:30:00Z">
          <w:r w:rsidR="00796D13" w:rsidDel="00EE4377">
            <w:rPr>
              <w:rFonts w:asciiTheme="minorHAnsi" w:hAnsiTheme="minorHAnsi" w:cstheme="minorHAnsi"/>
            </w:rPr>
            <w:delText>me</w:delText>
          </w:r>
        </w:del>
      </w:ins>
      <w:ins w:id="1739" w:author="Dr. Carsten Franke" w:date="2021-04-09T20:16:00Z">
        <w:del w:id="1740" w:author="nick" w:date="2021-04-11T11:30:00Z">
          <w:r w:rsidR="00796D13" w:rsidDel="00EE4377">
            <w:rPr>
              <w:rFonts w:asciiTheme="minorHAnsi" w:hAnsiTheme="minorHAnsi" w:cstheme="minorHAnsi"/>
            </w:rPr>
            <w:delText xml:space="preserve"> factor</w:delText>
          </w:r>
        </w:del>
      </w:ins>
      <w:ins w:id="1741" w:author="Dr. Carsten Franke" w:date="2021-04-09T20:18:00Z">
        <w:del w:id="1742" w:author="nick" w:date="2021-04-11T11:30:00Z">
          <w:r w:rsidR="00796D13" w:rsidRPr="00796D13" w:rsidDel="00EE4377">
            <w:rPr>
              <w:rFonts w:asciiTheme="minorHAnsi" w:hAnsiTheme="minorHAnsi" w:cstheme="minorHAnsi"/>
            </w:rPr>
            <w:delText xml:space="preserve"> </w:delText>
          </w:r>
        </w:del>
      </w:ins>
      <w:ins w:id="1743" w:author="Dr. Carsten Franke" w:date="2021-04-09T20:19:00Z">
        <w:del w:id="1744"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45" w:author="Dr. Carsten Franke" w:date="2021-04-09T20:18:00Z">
        <w:del w:id="1746"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47" w:author="Dr. Carsten Franke" w:date="2021-04-09T20:17:00Z">
        <w:del w:id="1748" w:author="nick" w:date="2021-04-11T11:30:00Z">
          <w:r w:rsidR="00796D13" w:rsidDel="00EE4377">
            <w:rPr>
              <w:rFonts w:asciiTheme="minorHAnsi" w:hAnsiTheme="minorHAnsi" w:cstheme="minorHAnsi"/>
            </w:rPr>
            <w:delText xml:space="preserve">)  /  </w:delText>
          </w:r>
        </w:del>
      </w:ins>
      <w:ins w:id="1749" w:author="Dr. Carsten Franke" w:date="2021-04-09T20:18:00Z">
        <w:del w:id="1750"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5502BE92" w14:textId="77777777" w:rsidR="00107FB4" w:rsidRDefault="00107FB4" w:rsidP="00107FB4">
      <w:pPr>
        <w:pStyle w:val="Heading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ootnoteReference"/>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3E0390"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33318333" w14:textId="21E94C26" w:rsidR="00107FB4" w:rsidDel="003E0390" w:rsidRDefault="00107FB4" w:rsidP="00107FB4">
      <w:pPr>
        <w:rPr>
          <w:del w:id="1758" w:author="nick" w:date="2021-04-19T23:38:00Z"/>
        </w:rPr>
      </w:pPr>
      <w:del w:id="1759" w:author="nick" w:date="2021-04-19T23:38:00Z">
        <w:r w:rsidDel="003E0390">
          <w:delText xml:space="preserve">The </w:delText>
        </w:r>
        <w:r w:rsidDel="003E0390">
          <w:rPr>
            <w:b/>
          </w:rPr>
          <w:delText>number of segments</w:delText>
        </w:r>
        <w:r w:rsidDel="003E0390">
          <w:delText xml:space="preserve"> that fit in the free area of the connection line are calculated with the following formula:</w:delText>
        </w:r>
      </w:del>
    </w:p>
    <w:p w14:paraId="00FBC97B" w14:textId="1553BF9D" w:rsidR="007D5A45" w:rsidDel="003E0390" w:rsidRDefault="007D5A45" w:rsidP="00107FB4">
      <w:pPr>
        <w:rPr>
          <w:del w:id="1760" w:author="nick" w:date="2021-04-19T23:38:00Z"/>
        </w:rPr>
      </w:pPr>
      <w:ins w:id="1761" w:author="Dr. Carsten Franke" w:date="2021-04-14T00:51:00Z">
        <w:del w:id="1762" w:author="nick" w:date="2021-04-19T23:38:00Z">
          <w:r w:rsidDel="003E0390">
            <w:delText xml:space="preserve">Here, </w:delText>
          </w:r>
          <w:r w:rsidRPr="007D5A45" w:rsidDel="003E0390">
            <w:rPr>
              <w:rFonts w:ascii="Cambria Math" w:hAnsi="Cambria Math"/>
              <w:i/>
            </w:rPr>
            <w:delText>round</w:delText>
          </w:r>
          <w:r w:rsidDel="003E0390">
            <w:delText xml:space="preserve"> denotes the function that round</w:delText>
          </w:r>
        </w:del>
      </w:ins>
      <w:ins w:id="1763" w:author="Dr. Carsten Franke" w:date="2021-04-14T00:52:00Z">
        <w:del w:id="1764" w:author="nick" w:date="2021-04-19T23:38:00Z">
          <w:r w:rsidDel="003E0390">
            <w:delText xml:space="preserve">s </w:delText>
          </w:r>
        </w:del>
      </w:ins>
      <w:ins w:id="1765" w:author="Dr. Carsten Franke" w:date="2021-04-14T00:53:00Z">
        <w:del w:id="1766" w:author="nick" w:date="2021-04-19T23:38:00Z">
          <w:r w:rsidRPr="007D5A45" w:rsidDel="003E0390">
            <w:delText>to the nearest integer</w:delText>
          </w:r>
          <w:r w:rsidDel="003E0390">
            <w:delText>.</w:delText>
          </w:r>
        </w:del>
      </w:ins>
      <w:ins w:id="1767" w:author="Dr. Carsten Franke" w:date="2021-04-14T00:51:00Z">
        <w:del w:id="1768" w:author="nick" w:date="2021-04-19T23:38:00Z">
          <w:r w:rsidDel="003E0390">
            <w:delText xml:space="preserve"> </w:delText>
          </w:r>
        </w:del>
      </w:ins>
    </w:p>
    <w:p w14:paraId="6F2E9828" w14:textId="7C8DDE3A" w:rsidR="003E0390" w:rsidRDefault="003E0390" w:rsidP="00107FB4">
      <w:pPr>
        <w:rPr>
          <w:ins w:id="1769" w:author="nick" w:date="2021-04-19T23:39:00Z"/>
        </w:rPr>
      </w:pPr>
      <w:ins w:id="1770" w:author="nick" w:date="2021-04-19T23:39:00Z">
        <w:r w:rsidRPr="00822F3A">
          <w:rPr>
            <w:highlight w:val="yellow"/>
          </w:rPr>
          <w:t xml:space="preserve">The </w:t>
        </w:r>
        <w:r w:rsidRPr="00822F3A">
          <w:rPr>
            <w:b/>
            <w:highlight w:val="yellow"/>
          </w:rPr>
          <w:t>number of segments</w:t>
        </w:r>
        <w:r w:rsidRPr="00822F3A">
          <w:rPr>
            <w:highlight w:val="yellow"/>
          </w:rPr>
          <w:t>, n, is given by</w:t>
        </w:r>
      </w:ins>
      <w:ins w:id="1771" w:author="nick" w:date="2021-04-19T23:40:00Z">
        <w:r w:rsidRPr="00822F3A">
          <w:rPr>
            <w:highlight w:val="yellow"/>
          </w:rPr>
          <w:t xml:space="preserve"> attribute</w:t>
        </w:r>
      </w:ins>
      <w:ins w:id="1772" w:author="nick" w:date="2021-04-19T23:39:00Z">
        <w:r w:rsidRPr="00822F3A">
          <w:rPr>
            <w:highlight w:val="yellow"/>
          </w:rPr>
          <w:t xml:space="preserve"> </w:t>
        </w:r>
        <w:r w:rsidRPr="00822F3A">
          <w:rPr>
            <w:rStyle w:val="elementdeftypeChar"/>
            <w:rFonts w:eastAsia="Calibri"/>
            <w:highlight w:val="yellow"/>
          </w:rPr>
          <w:t>num_segments</w:t>
        </w:r>
        <w:r w:rsidRPr="00822F3A">
          <w:rPr>
            <w:highlight w:val="yellow"/>
          </w:rPr>
          <w:t>.</w:t>
        </w:r>
        <w:bookmarkStart w:id="1773" w:name="_GoBack"/>
        <w:bookmarkEnd w:id="1773"/>
      </w:ins>
    </w:p>
    <w:p w14:paraId="79A39FA3" w14:textId="117CEF7A" w:rsidR="00107FB4" w:rsidRDefault="00107FB4" w:rsidP="00107FB4">
      <w:r>
        <w:t xml:space="preserve">NB. the </w:t>
      </w:r>
      <w:r>
        <w:rPr>
          <w:b/>
        </w:rPr>
        <w:t>number of spacings</w:t>
      </w:r>
      <w:r>
        <w:t xml:space="preserve"> is always n-1.</w:t>
      </w:r>
    </w:p>
    <w:p w14:paraId="153017EB" w14:textId="77777777" w:rsidR="00107FB4" w:rsidRDefault="00107FB4" w:rsidP="00107FB4">
      <w:pPr>
        <w:pStyle w:val="ListParagraph"/>
        <w:numPr>
          <w:ilvl w:val="0"/>
          <w:numId w:val="59"/>
        </w:numPr>
        <w:jc w:val="both"/>
      </w:pPr>
      <w:r>
        <w:t xml:space="preserve">When </w:t>
      </w:r>
      <w:r>
        <w:rPr>
          <w:b/>
        </w:rPr>
        <w:t>keep = "length"</w:t>
      </w:r>
      <w:r>
        <w:t xml:space="preserve">, the </w:t>
      </w:r>
      <w:r>
        <w:rPr>
          <w:b/>
        </w:rPr>
        <w:t>adjusted spacing</w:t>
      </w:r>
      <w:r>
        <w:t xml:space="preserve"> is calculated with this formula:</w:t>
      </w:r>
    </w:p>
    <w:p w14:paraId="0B87F88C" w14:textId="77777777" w:rsidR="00E60AD6" w:rsidRPr="00D266D3" w:rsidRDefault="003E0390" w:rsidP="00E60AD6">
      <w:pPr>
        <w:pStyle w:val="ListParagraph"/>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Paragraph"/>
        <w:numPr>
          <w:ilvl w:val="0"/>
          <w:numId w:val="59"/>
        </w:numPr>
        <w:jc w:val="both"/>
      </w:pPr>
      <w:r>
        <w:t xml:space="preserve">When </w:t>
      </w:r>
      <w:r>
        <w:rPr>
          <w:b/>
        </w:rPr>
        <w:t>keep = "spacing"</w:t>
      </w:r>
      <w:r>
        <w:t xml:space="preserve">, the </w:t>
      </w:r>
      <w:r>
        <w:rPr>
          <w:b/>
        </w:rPr>
        <w:t>adjusted length</w:t>
      </w:r>
      <w:r>
        <w:t xml:space="preserve"> is calculated with this formula:</w:t>
      </w:r>
    </w:p>
    <w:p w14:paraId="1BA8538A" w14:textId="35A3176A" w:rsidR="00107FB4" w:rsidRDefault="003E0390" w:rsidP="00107FB4">
      <w:pPr>
        <w:pStyle w:val="ListParagraph"/>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Paragraph"/>
        <w:numPr>
          <w:ilvl w:val="0"/>
          <w:numId w:val="59"/>
        </w:numPr>
        <w:jc w:val="both"/>
      </w:pPr>
      <w:r>
        <w:t xml:space="preserve">When </w:t>
      </w:r>
      <w:r>
        <w:rPr>
          <w:b/>
        </w:rPr>
        <w:t>keep = "density"</w:t>
      </w:r>
      <w:r>
        <w:t xml:space="preserve">, the </w:t>
      </w:r>
      <w:r>
        <w:rPr>
          <w:b/>
        </w:rPr>
        <w:t>adjusted length</w:t>
      </w:r>
      <w:r>
        <w:t xml:space="preserve"> and </w:t>
      </w:r>
      <w:r>
        <w:rPr>
          <w:b/>
        </w:rPr>
        <w:t>adjusted spacing</w:t>
      </w:r>
      <w:r>
        <w:t xml:space="preserve"> are given by these formulae:</w:t>
      </w:r>
    </w:p>
    <w:p w14:paraId="542EB970" w14:textId="76F0E08F" w:rsidR="00107FB4" w:rsidRDefault="003E0390" w:rsidP="00107FB4">
      <w:pPr>
        <w:pStyle w:val="ListParagraph"/>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Paragraph"/>
        <w:jc w:val="both"/>
      </w:pPr>
      <w:r>
        <w:t xml:space="preserve">and  </w:t>
      </w:r>
    </w:p>
    <w:p w14:paraId="7A90F810" w14:textId="398D92F3" w:rsidR="00107FB4" w:rsidRDefault="003E0390" w:rsidP="00107FB4">
      <w:pPr>
        <w:pStyle w:val="ListParagraph"/>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Paragraph"/>
        <w:jc w:val="both"/>
      </w:pPr>
      <w:r>
        <w:lastRenderedPageBreak/>
        <w:t xml:space="preserve">where  </w:t>
      </w:r>
    </w:p>
    <w:p w14:paraId="03A5D1ED" w14:textId="7C1B54FA" w:rsidR="00107FB4" w:rsidRDefault="00107FB4" w:rsidP="00107FB4">
      <w:pPr>
        <w:pStyle w:val="ListParagraph"/>
        <w:jc w:val="center"/>
      </w:pPr>
      <m:oMath>
        <m:r>
          <w:rPr>
            <w:rFonts w:ascii="Cambria Math" w:hAnsi="Cambria Math"/>
          </w:rPr>
          <m:t>d: prescribed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&lt;corner_weld/&gt;</w:t>
      </w:r>
      <w:r w:rsidRPr="00037F3D">
        <w:rPr>
          <w:b w:val="0"/>
        </w:rPr>
        <w:t xml:space="preserve"> with </w:t>
      </w:r>
      <w:bookmarkStart w:id="1774" w:name="_Hlk66958266"/>
      <w:r w:rsidRPr="00037F3D">
        <w:rPr>
          <w:rStyle w:val="elementdeftypeChar"/>
          <w:b/>
        </w:rPr>
        <w:t>&lt;regular_se</w:t>
      </w:r>
      <w:r w:rsidR="00E14802" w:rsidRPr="00037F3D">
        <w:rPr>
          <w:rStyle w:val="elementdeftypeChar"/>
          <w:b/>
        </w:rPr>
        <w:t>gments</w:t>
      </w:r>
      <w:r w:rsidRPr="00037F3D">
        <w:rPr>
          <w:rStyle w:val="elementdeftypeChar"/>
          <w:b/>
        </w:rPr>
        <w:t>/&gt;</w:t>
      </w:r>
      <w:r w:rsidR="003263AA" w:rsidRPr="00037F3D">
        <w:rPr>
          <w:b w:val="0"/>
        </w:rPr>
        <w:t xml:space="preserve"> </w:t>
      </w:r>
      <w:bookmarkEnd w:id="1774"/>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r>
        <w:t>seamweld&gt;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&lt;corner_weld base=”1” technology="</w:t>
      </w:r>
      <w:r w:rsidR="00591648" w:rsidRPr="00591648">
        <w:t>resistance</w:t>
      </w:r>
      <w:r w:rsidRPr="008918B7">
        <w:t>”&gt;</w:t>
      </w:r>
    </w:p>
    <w:p w14:paraId="4347173C" w14:textId="77777777" w:rsidR="00591648" w:rsidRPr="00D977AB" w:rsidRDefault="00747A5E" w:rsidP="00591648">
      <w:pPr>
        <w:pStyle w:val="XMLCode"/>
        <w:rPr>
          <w:b/>
          <w:color w:val="0070C0"/>
        </w:rPr>
      </w:pPr>
      <w:r w:rsidRPr="001E3F9F">
        <w:rPr>
          <w:b/>
          <w:color w:val="0070C0"/>
        </w:rPr>
        <w:t xml:space="preserve">        </w:t>
      </w:r>
      <w:r w:rsidR="00591648" w:rsidRPr="00D977AB">
        <w:rPr>
          <w:b/>
          <w:color w:val="0070C0"/>
        </w:rPr>
        <w:t>&lt;weld_position u="0.2" x="1" y="0" z="1"/&gt;</w:t>
      </w:r>
    </w:p>
    <w:p w14:paraId="534CECFC" w14:textId="74B26439" w:rsidR="00185135" w:rsidRPr="00D977AB" w:rsidRDefault="00EF62DE" w:rsidP="00185135">
      <w:pPr>
        <w:pStyle w:val="XMLCode"/>
        <w:rPr>
          <w:b/>
          <w:color w:val="0070C0"/>
        </w:rPr>
      </w:pPr>
      <w:r w:rsidRPr="001E3F9F">
        <w:rPr>
          <w:b/>
          <w:color w:val="0070C0"/>
        </w:rPr>
        <w:t xml:space="preserve">            </w:t>
      </w:r>
      <w:r w:rsidR="00185135" w:rsidRPr="00185135">
        <w:rPr>
          <w:b/>
          <w:color w:val="0070C0"/>
        </w:rPr>
        <w:t xml:space="preserve">&lt;regular_segments </w:t>
      </w:r>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&lt;/weld_position</w:t>
      </w:r>
      <w:r w:rsidRPr="00D977AB">
        <w:t>&gt;</w:t>
      </w:r>
    </w:p>
    <w:p w14:paraId="4190E626" w14:textId="77777777" w:rsidR="00747A5E" w:rsidRDefault="00747A5E" w:rsidP="00747A5E">
      <w:pPr>
        <w:pStyle w:val="XMLCode"/>
      </w:pPr>
      <w:r>
        <w:t xml:space="preserve">        &lt;sheet_parameter ... /&gt;</w:t>
      </w:r>
    </w:p>
    <w:p w14:paraId="6EDA081C" w14:textId="77777777" w:rsidR="00747A5E" w:rsidRPr="007055D9" w:rsidRDefault="00747A5E" w:rsidP="002F10B8">
      <w:pPr>
        <w:pStyle w:val="XMLCode"/>
        <w:keepNext/>
      </w:pPr>
      <w:r>
        <w:t xml:space="preserve">    &lt;/corner_weld&gt;</w:t>
      </w:r>
    </w:p>
    <w:p w14:paraId="3D75FEE0" w14:textId="77777777" w:rsidR="00747A5E" w:rsidRDefault="00747A5E" w:rsidP="002F10B8">
      <w:pPr>
        <w:pStyle w:val="XMLCode"/>
        <w:keepNext/>
      </w:pPr>
      <w:r w:rsidRPr="007055D9">
        <w:t>&lt;/</w:t>
      </w:r>
      <w:r>
        <w:t>seamweld</w:t>
      </w:r>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&lt;corner_weld/&gt;</w:t>
      </w:r>
      <w:r w:rsidRPr="00004502">
        <w:rPr>
          <w:b w:val="0"/>
        </w:rPr>
        <w:t xml:space="preserve"> </w:t>
      </w:r>
      <w:r>
        <w:rPr>
          <w:b w:val="0"/>
        </w:rPr>
        <w:t xml:space="preserve">with </w:t>
      </w:r>
      <w:r w:rsidRPr="00004502">
        <w:rPr>
          <w:rStyle w:val="elementdeftypeChar"/>
          <w:b/>
        </w:rPr>
        <w:t>&lt;regular_se</w:t>
      </w:r>
      <w:r>
        <w:rPr>
          <w:rStyle w:val="elementdeftypeChar"/>
          <w:b/>
        </w:rPr>
        <w:t>gments</w:t>
      </w:r>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r>
        <w:t>seamweld&gt;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6E1694C5" w14:textId="77777777" w:rsidR="00FD235E" w:rsidRPr="00D977AB" w:rsidRDefault="00FD235E" w:rsidP="002F10B8">
      <w:pPr>
        <w:pStyle w:val="XMLCode"/>
        <w:keepNext/>
        <w:rPr>
          <w:b/>
          <w:color w:val="0070C0"/>
        </w:rPr>
      </w:pPr>
      <w:r w:rsidRPr="001E3F9F">
        <w:rPr>
          <w:b/>
          <w:color w:val="0070C0"/>
        </w:rPr>
        <w:t xml:space="preserve">        </w:t>
      </w:r>
      <w:r w:rsidRPr="00D977AB">
        <w:rPr>
          <w:b/>
          <w:color w:val="0070C0"/>
        </w:rPr>
        <w:t>&lt;weld_position u="0.2" x="1" y="0" z="1"/&gt;</w:t>
      </w:r>
    </w:p>
    <w:p w14:paraId="23393476" w14:textId="77777777" w:rsidR="008833FD" w:rsidRPr="002F10B8" w:rsidRDefault="008833FD" w:rsidP="008833FD">
      <w:pPr>
        <w:pStyle w:val="XMLCode"/>
        <w:keepNext/>
        <w:rPr>
          <w:b/>
          <w:color w:val="0070C0"/>
        </w:rPr>
      </w:pPr>
      <w:r>
        <w:rPr>
          <w:b/>
          <w:color w:val="0070C0"/>
        </w:rPr>
        <w:t xml:space="preserve">            </w:t>
      </w:r>
      <w:r w:rsidRPr="002F10B8">
        <w:rPr>
          <w:b/>
          <w:color w:val="0070C0"/>
        </w:rPr>
        <w:t xml:space="preserve">&lt;regular_segments </w:t>
      </w:r>
    </w:p>
    <w:p w14:paraId="649E4597" w14:textId="4A0696FE" w:rsidR="008833FD" w:rsidRPr="002F10B8" w:rsidRDefault="008833FD" w:rsidP="008833FD">
      <w:pPr>
        <w:pStyle w:val="XMLCode"/>
        <w:rPr>
          <w:b/>
          <w:color w:val="0070C0"/>
        </w:rPr>
      </w:pPr>
      <w:r w:rsidRPr="002F10B8">
        <w:rPr>
          <w:b/>
          <w:color w:val="0070C0"/>
        </w:rPr>
        <w:t xml:space="preserve">                first_spacing="1.0" last_spacing="0.5"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max_absolute_compensation="0.2"/&gt;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&lt;/weld_position</w:t>
      </w:r>
      <w:r w:rsidRPr="002F10B8">
        <w:t>&gt;</w:t>
      </w:r>
    </w:p>
    <w:p w14:paraId="4F44ED34" w14:textId="77777777" w:rsidR="00FD235E" w:rsidRDefault="00FD235E" w:rsidP="002F10B8">
      <w:pPr>
        <w:pStyle w:val="XMLCode"/>
      </w:pPr>
      <w:r>
        <w:t xml:space="preserve">        &lt;sheet_parameter ... /&gt;</w:t>
      </w:r>
    </w:p>
    <w:p w14:paraId="224CCB38" w14:textId="77777777" w:rsidR="00FD235E" w:rsidRPr="007055D9" w:rsidRDefault="00FD235E" w:rsidP="002F10B8">
      <w:pPr>
        <w:pStyle w:val="XMLCode"/>
        <w:keepNext/>
      </w:pPr>
      <w:r>
        <w:t xml:space="preserve">    &lt;/corner_weld&gt;</w:t>
      </w:r>
    </w:p>
    <w:p w14:paraId="771CE953" w14:textId="77777777" w:rsidR="00FD235E" w:rsidRDefault="00FD235E" w:rsidP="002F10B8">
      <w:pPr>
        <w:pStyle w:val="XMLCode"/>
        <w:keepNext/>
      </w:pPr>
      <w:r w:rsidRPr="007055D9">
        <w:t>&lt;/</w:t>
      </w:r>
      <w:r>
        <w:t>seamweld</w:t>
      </w:r>
      <w:r w:rsidRPr="007055D9">
        <w:t>&gt;</w:t>
      </w:r>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lastRenderedPageBreak/>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&lt;corner_weld/&gt;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r w:rsidR="002F10B8">
        <w:rPr>
          <w:rStyle w:val="elementdeftypeChar"/>
        </w:rPr>
        <w:t>regular_segments/</w:t>
      </w:r>
      <w:r w:rsidRPr="00004502">
        <w:rPr>
          <w:rStyle w:val="elementdeftypeChar"/>
        </w:rPr>
        <w:t>&gt;</w:t>
      </w:r>
      <w:r w:rsidR="002F10B8" w:rsidRPr="002F10B8">
        <w:rPr>
          <w:bCs/>
          <w:sz w:val="24"/>
        </w:rPr>
        <w:t xml:space="preserve"> for the two </w:t>
      </w:r>
      <w:r w:rsidR="002F10B8">
        <w:rPr>
          <w:rStyle w:val="elementdeftypeChar"/>
        </w:rPr>
        <w:t>&lt;weld_position/&gt;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r>
        <w:t>seamweld&gt;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95D4D0D" w14:textId="77777777" w:rsidR="00EE2B80" w:rsidRPr="00D977AB" w:rsidRDefault="00EE2B80" w:rsidP="00EE2B80">
      <w:pPr>
        <w:pStyle w:val="XMLCode"/>
        <w:rPr>
          <w:b/>
          <w:color w:val="0070C0"/>
        </w:rPr>
      </w:pPr>
      <w:r w:rsidRPr="001E3F9F">
        <w:rPr>
          <w:b/>
          <w:color w:val="0070C0"/>
        </w:rPr>
        <w:t xml:space="preserve">        </w:t>
      </w:r>
      <w:r w:rsidRPr="00D977AB">
        <w:rPr>
          <w:b/>
          <w:color w:val="0070C0"/>
        </w:rPr>
        <w:t>&lt;weld_position u="0.2" x="1" y="0" z="1"/&gt;</w:t>
      </w:r>
    </w:p>
    <w:p w14:paraId="0B61D7FF" w14:textId="77777777" w:rsidR="00EE2B80" w:rsidRPr="002F10B8" w:rsidRDefault="00EE2B80" w:rsidP="00EE2B80">
      <w:pPr>
        <w:pStyle w:val="XMLCode"/>
        <w:keepNext/>
        <w:rPr>
          <w:b/>
          <w:color w:val="0070C0"/>
        </w:rPr>
      </w:pPr>
      <w:r>
        <w:rPr>
          <w:b/>
          <w:color w:val="0070C0"/>
        </w:rPr>
        <w:t xml:space="preserve">            </w:t>
      </w:r>
      <w:r w:rsidRPr="002F10B8">
        <w:rPr>
          <w:b/>
          <w:color w:val="0070C0"/>
        </w:rPr>
        <w:t xml:space="preserve">&lt;regular_segments </w:t>
      </w:r>
    </w:p>
    <w:p w14:paraId="22909BEA" w14:textId="4BCB9187" w:rsidR="00EE2B80" w:rsidRPr="002F10B8" w:rsidRDefault="00EE2B80" w:rsidP="00EE2B80">
      <w:pPr>
        <w:pStyle w:val="XMLCode"/>
        <w:rPr>
          <w:b/>
          <w:color w:val="0070C0"/>
        </w:rPr>
      </w:pPr>
      <w:r w:rsidRPr="002F10B8">
        <w:rPr>
          <w:b/>
          <w:color w:val="0070C0"/>
        </w:rPr>
        <w:t xml:space="preserve">                first_spacing="2.5" 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&lt;/weld_position</w:t>
      </w:r>
      <w:r w:rsidRPr="002F10B8">
        <w:t>&gt;</w:t>
      </w:r>
    </w:p>
    <w:p w14:paraId="1772932A" w14:textId="1E7E0065" w:rsidR="00EE2B80" w:rsidRPr="002F10B8" w:rsidRDefault="00EE2B80" w:rsidP="00EE2B80">
      <w:pPr>
        <w:pStyle w:val="XMLCode"/>
        <w:rPr>
          <w:b/>
          <w:color w:val="0070C0"/>
        </w:rPr>
      </w:pPr>
      <w:r w:rsidRPr="002F10B8">
        <w:rPr>
          <w:b/>
          <w:color w:val="0070C0"/>
        </w:rPr>
        <w:t xml:space="preserve">        &lt;weld_position u="0.5" x="-1" y="0" z="1"/&gt;</w:t>
      </w:r>
    </w:p>
    <w:p w14:paraId="21846224" w14:textId="77777777" w:rsidR="00EE2B80" w:rsidRPr="002F10B8" w:rsidRDefault="00EE2B80" w:rsidP="00EE2B80">
      <w:pPr>
        <w:pStyle w:val="XMLCode"/>
        <w:keepNext/>
        <w:rPr>
          <w:b/>
          <w:color w:val="0070C0"/>
        </w:rPr>
      </w:pPr>
      <w:r w:rsidRPr="002F10B8">
        <w:rPr>
          <w:b/>
          <w:color w:val="0070C0"/>
        </w:rPr>
        <w:t xml:space="preserve">            &lt;regular_segments </w:t>
      </w:r>
    </w:p>
    <w:p w14:paraId="6EB5B52D" w14:textId="117C8C46" w:rsidR="00EE2B80" w:rsidRPr="002F10B8" w:rsidRDefault="00EE2B80" w:rsidP="00EE2B80">
      <w:pPr>
        <w:pStyle w:val="XMLCode"/>
        <w:rPr>
          <w:b/>
          <w:color w:val="0070C0"/>
        </w:rPr>
      </w:pPr>
      <w:r w:rsidRPr="002F10B8">
        <w:rPr>
          <w:b/>
          <w:color w:val="0070C0"/>
        </w:rPr>
        <w:t xml:space="preserve">                last_spacing="2.5" 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&lt;/weld_position</w:t>
      </w:r>
      <w:r w:rsidRPr="002F10B8">
        <w:t>&gt;</w:t>
      </w:r>
    </w:p>
    <w:p w14:paraId="1D7ECE3D" w14:textId="77777777" w:rsidR="00EE2B80" w:rsidRDefault="00EE2B80" w:rsidP="00EE2B80">
      <w:pPr>
        <w:pStyle w:val="XMLCode"/>
      </w:pPr>
      <w:r>
        <w:t xml:space="preserve">        &lt;sheet_parameter ... /&gt;</w:t>
      </w:r>
    </w:p>
    <w:p w14:paraId="24BABDAC" w14:textId="77777777" w:rsidR="00EE2B80" w:rsidRPr="007055D9" w:rsidRDefault="00EE2B80" w:rsidP="00EE2B80">
      <w:pPr>
        <w:pStyle w:val="XMLCode"/>
      </w:pPr>
      <w:r>
        <w:t xml:space="preserve">    &lt;/corner_weld&gt;</w:t>
      </w:r>
    </w:p>
    <w:p w14:paraId="2B0B3C36" w14:textId="77777777" w:rsidR="00EE2B80" w:rsidRDefault="00EE2B80" w:rsidP="00EE2B80">
      <w:pPr>
        <w:pStyle w:val="XMLCode"/>
      </w:pPr>
      <w:r w:rsidRPr="007055D9">
        <w:t>&lt;/</w:t>
      </w:r>
      <w:r>
        <w:t>seamweld</w:t>
      </w:r>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&lt;corner_weld/&gt;</w:t>
      </w:r>
      <w:r w:rsidRPr="00004502">
        <w:rPr>
          <w:sz w:val="24"/>
        </w:rPr>
        <w:t xml:space="preserve"> with </w:t>
      </w:r>
      <w:bookmarkStart w:id="1775" w:name="_Hlk64538969"/>
      <w:r>
        <w:rPr>
          <w:rStyle w:val="elementdeftypeChar"/>
        </w:rPr>
        <w:t>&lt;</w:t>
      </w:r>
      <w:r w:rsidRPr="00004502">
        <w:rPr>
          <w:rStyle w:val="elementdeftypeChar"/>
        </w:rPr>
        <w:t>se</w:t>
      </w:r>
      <w:r w:rsidR="00302312">
        <w:rPr>
          <w:rStyle w:val="elementdeftypeChar"/>
        </w:rPr>
        <w:t>gment</w:t>
      </w:r>
      <w:r>
        <w:rPr>
          <w:rStyle w:val="elementdeftypeChar"/>
        </w:rPr>
        <w:t>_list</w:t>
      </w:r>
      <w:r w:rsidRPr="00004502">
        <w:rPr>
          <w:rStyle w:val="elementdeftypeChar"/>
        </w:rPr>
        <w:t>/&gt;</w:t>
      </w:r>
      <w:bookmarkEnd w:id="1775"/>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r>
        <w:t>seamweld&gt;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3D1F26" w14:textId="77777777" w:rsidR="0042343A" w:rsidRPr="00D977AB" w:rsidRDefault="0042343A" w:rsidP="0042343A">
      <w:pPr>
        <w:pStyle w:val="XMLCode"/>
        <w:rPr>
          <w:b/>
          <w:color w:val="0070C0"/>
        </w:rPr>
      </w:pPr>
      <w:r w:rsidRPr="001E3F9F">
        <w:rPr>
          <w:b/>
          <w:color w:val="0070C0"/>
        </w:rPr>
        <w:t xml:space="preserve">        </w:t>
      </w:r>
      <w:r w:rsidRPr="00D977AB">
        <w:rPr>
          <w:b/>
          <w:color w:val="0070C0"/>
        </w:rPr>
        <w:t>&lt;weld_position u="0.2" x="1" y="0" z="1"/&gt;</w:t>
      </w:r>
    </w:p>
    <w:p w14:paraId="599FFCCD" w14:textId="30429DD3" w:rsidR="00747A5E" w:rsidRPr="00657551" w:rsidRDefault="00B5709E" w:rsidP="00182CD1">
      <w:pPr>
        <w:pStyle w:val="XMLCode"/>
        <w:keepNext/>
        <w:rPr>
          <w:b/>
          <w:color w:val="0070C0"/>
        </w:rPr>
      </w:pPr>
      <w:r w:rsidRPr="00426B96">
        <w:rPr>
          <w:b/>
          <w:color w:val="0070C0"/>
        </w:rPr>
        <w:t xml:space="preserve">        </w:t>
      </w:r>
      <w:r w:rsidRPr="001E3F9F">
        <w:rPr>
          <w:b/>
          <w:color w:val="0070C0"/>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&lt;/weld_position</w:t>
      </w:r>
      <w:r w:rsidRPr="00D977AB">
        <w:t>&gt;</w:t>
      </w:r>
    </w:p>
    <w:p w14:paraId="12BA890E" w14:textId="77777777" w:rsidR="00747A5E" w:rsidRPr="0042343A" w:rsidRDefault="00747A5E" w:rsidP="00747A5E">
      <w:pPr>
        <w:pStyle w:val="XMLCode"/>
      </w:pPr>
      <w:r w:rsidRPr="0042343A">
        <w:t xml:space="preserve">        &lt;sheet_parameter ... /&gt;</w:t>
      </w:r>
    </w:p>
    <w:p w14:paraId="192896A9" w14:textId="77777777" w:rsidR="00747A5E" w:rsidRPr="0042343A" w:rsidRDefault="00747A5E" w:rsidP="00747A5E">
      <w:pPr>
        <w:pStyle w:val="XMLCode"/>
      </w:pPr>
      <w:r w:rsidRPr="0042343A">
        <w:t xml:space="preserve">    &lt;/corner_weld&gt;</w:t>
      </w:r>
    </w:p>
    <w:p w14:paraId="45288A31" w14:textId="77777777" w:rsidR="00747A5E" w:rsidRDefault="00747A5E" w:rsidP="00747A5E">
      <w:pPr>
        <w:pStyle w:val="XMLCode"/>
      </w:pPr>
      <w:r w:rsidRPr="0042343A">
        <w:t>&lt;/seamweld&gt;</w:t>
      </w:r>
    </w:p>
    <w:p w14:paraId="3F4A4780" w14:textId="77777777" w:rsidR="00747A5E" w:rsidRDefault="00747A5E" w:rsidP="00747A5E">
      <w:pPr>
        <w:pStyle w:val="XMLCode"/>
        <w:rPr>
          <w:ins w:id="1776" w:author="Dr. Carsten Franke" w:date="2021-02-17T12:25:00Z"/>
        </w:rPr>
      </w:pPr>
    </w:p>
    <w:p w14:paraId="4030D49F" w14:textId="2271CC87" w:rsidR="00DD08B1" w:rsidRPr="007055D9" w:rsidRDefault="00657551" w:rsidP="00747A5E">
      <w:pPr>
        <w:jc w:val="both"/>
        <w:rPr>
          <w:ins w:id="1777" w:author="Dr. Carsten Franke" w:date="2021-02-17T12:25:00Z"/>
        </w:rPr>
      </w:pPr>
      <w:ins w:id="1778" w:author="Dr. Carsten Franke" w:date="2021-04-12T23:17:00Z">
        <w:r w:rsidRPr="0044734C">
          <w:rPr>
            <w:highlight w:val="yellow"/>
          </w:rPr>
          <w:t>Question CF: I assume, it is</w:t>
        </w:r>
      </w:ins>
      <w:ins w:id="1779" w:author="Dr. Carsten Franke" w:date="2021-04-12T23:18:00Z">
        <w:r w:rsidRPr="0044734C">
          <w:rPr>
            <w:highlight w:val="yellow"/>
          </w:rPr>
          <w:t xml:space="preserve"> allowed </w:t>
        </w:r>
      </w:ins>
      <w:ins w:id="1780" w:author="Dr. Carsten Franke" w:date="2021-04-14T01:12:00Z">
        <w:r w:rsidR="0035641B">
          <w:rPr>
            <w:highlight w:val="yellow"/>
          </w:rPr>
          <w:t>a</w:t>
        </w:r>
      </w:ins>
      <w:ins w:id="1781" w:author="Dr. Carsten Franke" w:date="2021-04-12T23:18:00Z">
        <w:r w:rsidRPr="0044734C">
          <w:rPr>
            <w:highlight w:val="yellow"/>
          </w:rPr>
          <w:t>n</w:t>
        </w:r>
      </w:ins>
      <w:ins w:id="1782" w:author="Dr. Carsten Franke" w:date="2021-04-14T01:12:00Z">
        <w:r w:rsidR="0035641B">
          <w:rPr>
            <w:highlight w:val="yellow"/>
          </w:rPr>
          <w:t>d</w:t>
        </w:r>
      </w:ins>
      <w:ins w:id="1783" w:author="Dr. Carsten Franke" w:date="2021-04-12T23:18:00Z">
        <w:r w:rsidRPr="0044734C">
          <w:rPr>
            <w:highlight w:val="yellow"/>
          </w:rPr>
          <w:t xml:space="preserve"> does not cause any harm to swap </w:t>
        </w:r>
        <w:r w:rsidRPr="0044734C">
          <w:rPr>
            <w:rStyle w:val="elementdeftypeChar"/>
            <w:highlight w:val="yellow"/>
          </w:rPr>
          <w:t>&lt;segment/&gt;</w:t>
        </w:r>
        <w:r w:rsidRPr="0044734C">
          <w:rPr>
            <w:highlight w:val="yellow"/>
          </w:rPr>
          <w:t xml:space="preserve"> lines, since</w:t>
        </w:r>
      </w:ins>
      <w:ins w:id="1784" w:author="Dr. Carsten Franke" w:date="2021-04-12T23:19:00Z">
        <w:r w:rsidR="0044734C" w:rsidRPr="0044734C">
          <w:rPr>
            <w:highlight w:val="yellow"/>
          </w:rPr>
          <w:t xml:space="preserve"> we sai</w:t>
        </w:r>
      </w:ins>
      <w:ins w:id="1785" w:author="Dr. Carsten Franke" w:date="2021-04-14T01:14:00Z">
        <w:r w:rsidR="0004386D">
          <w:rPr>
            <w:highlight w:val="yellow"/>
          </w:rPr>
          <w:t>d</w:t>
        </w:r>
      </w:ins>
      <w:ins w:id="1786" w:author="Dr. Carsten Franke" w:date="2021-04-12T23:19:00Z">
        <w:r w:rsidR="0044734C" w:rsidRPr="0044734C">
          <w:rPr>
            <w:highlight w:val="yellow"/>
          </w:rPr>
          <w:t xml:space="preserve"> above: “it is required that all segments </w:t>
        </w:r>
        <w:r w:rsidR="0044734C" w:rsidRPr="0044734C">
          <w:rPr>
            <w:i/>
            <w:highlight w:val="yellow"/>
          </w:rPr>
          <w:t>s</w:t>
        </w:r>
        <w:r w:rsidR="0044734C" w:rsidRPr="0044734C">
          <w:rPr>
            <w:i/>
            <w:highlight w:val="yellow"/>
            <w:vertAlign w:val="subscript"/>
          </w:rPr>
          <w:t>n</w:t>
        </w:r>
        <w:r w:rsidR="0044734C" w:rsidRPr="0044734C">
          <w:rPr>
            <w:highlight w:val="yellow"/>
          </w:rPr>
          <w:t xml:space="preserve"> can be arranged in a way that </w:t>
        </w:r>
        <w:r w:rsidR="0044734C" w:rsidRPr="0044734C">
          <w:rPr>
            <w:i/>
            <w:highlight w:val="yellow"/>
          </w:rPr>
          <w:t>s</w:t>
        </w:r>
        <w:r w:rsidR="0044734C" w:rsidRPr="0044734C">
          <w:rPr>
            <w:i/>
            <w:highlight w:val="yellow"/>
            <w:vertAlign w:val="subscript"/>
          </w:rPr>
          <w:t>n</w:t>
        </w:r>
        <w:r w:rsidR="0044734C" w:rsidRPr="0044734C">
          <w:rPr>
            <w:highlight w:val="yellow"/>
          </w:rPr>
          <w:t xml:space="preserve">.to &lt; </w:t>
        </w:r>
        <w:r w:rsidR="0044734C" w:rsidRPr="0044734C">
          <w:rPr>
            <w:i/>
            <w:highlight w:val="yellow"/>
          </w:rPr>
          <w:t>s</w:t>
        </w:r>
        <w:r w:rsidR="0044734C" w:rsidRPr="0044734C">
          <w:rPr>
            <w:i/>
            <w:highlight w:val="yellow"/>
            <w:vertAlign w:val="subscript"/>
          </w:rPr>
          <w:t>n+1</w:t>
        </w:r>
        <w:r w:rsidR="0044734C" w:rsidRPr="0044734C">
          <w:rPr>
            <w:highlight w:val="yellow"/>
          </w:rPr>
          <w:t>.from.”</w:t>
        </w:r>
      </w:ins>
      <w:ins w:id="1787" w:author="Dr. Carsten Franke" w:date="2021-04-12T23:18:00Z">
        <w:r w:rsidRPr="0044734C">
          <w:rPr>
            <w:highlight w:val="yellow"/>
          </w:rPr>
          <w:t xml:space="preserve"> – </w:t>
        </w:r>
      </w:ins>
      <w:ins w:id="1788" w:author="Dr. Carsten Franke" w:date="2021-04-12T23:19:00Z">
        <w:r w:rsidR="0044734C" w:rsidRPr="0044734C">
          <w:rPr>
            <w:highlight w:val="yellow"/>
          </w:rPr>
          <w:t>Am I right</w:t>
        </w:r>
      </w:ins>
      <w:ins w:id="1789" w:author="Dr. Carsten Franke" w:date="2021-04-12T23:18:00Z">
        <w:r w:rsidRPr="0044734C">
          <w:rPr>
            <w:highlight w:val="yellow"/>
          </w:rPr>
          <w:t>?</w:t>
        </w:r>
        <w:r>
          <w:t xml:space="preserve"> </w:t>
        </w:r>
      </w:ins>
    </w:p>
    <w:p w14:paraId="56E8C128" w14:textId="77777777" w:rsidR="00246BE4" w:rsidRPr="00246BE4" w:rsidRDefault="00246BE4" w:rsidP="00327322">
      <w:pPr>
        <w:pStyle w:val="Heading3"/>
      </w:pPr>
      <w:bookmarkStart w:id="1790" w:name="_Toc69254520"/>
      <w:r>
        <w:t>Type Specification</w:t>
      </w:r>
      <w:bookmarkEnd w:id="1404"/>
      <w:bookmarkEnd w:id="1405"/>
      <w:bookmarkEnd w:id="1790"/>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lastRenderedPageBreak/>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24110F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FDFDA72"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45AAC203" w14:textId="58EE5DBD" w:rsidR="00246BE4" w:rsidRPr="003038C9" w:rsidRDefault="00246BE4" w:rsidP="00246BE4">
      <w:pPr>
        <w:pStyle w:val="Caption"/>
        <w:spacing w:before="120"/>
        <w:rPr>
          <w:lang w:eastAsia="x-none"/>
        </w:rPr>
      </w:pPr>
      <w:bookmarkStart w:id="1791" w:name="_Toc3566484"/>
      <w:bookmarkStart w:id="1792" w:name="_Toc34747485"/>
      <w:bookmarkStart w:id="1793" w:name="_Toc69254918"/>
      <w:r>
        <w:t xml:space="preserve">Table </w:t>
      </w:r>
      <w:r w:rsidR="00ED469A">
        <w:fldChar w:fldCharType="begin"/>
      </w:r>
      <w:r w:rsidR="00ED469A">
        <w:instrText xml:space="preserve"> SEQ Table \* ARABIC </w:instrText>
      </w:r>
      <w:r w:rsidR="00ED469A">
        <w:fldChar w:fldCharType="separate"/>
      </w:r>
      <w:r w:rsidR="00C4720B">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791"/>
      <w:bookmarkEnd w:id="1792"/>
      <w:bookmarkEnd w:id="1793"/>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794" w:name="_Toc3557002"/>
      <w:bookmarkStart w:id="1795" w:name="_Toc34747252"/>
      <w:bookmarkStart w:id="1796" w:name="_Toc69254521"/>
      <w:r w:rsidRPr="007055D9">
        <w:t>Seam Weld</w:t>
      </w:r>
      <w:bookmarkEnd w:id="421"/>
      <w:r w:rsidR="007F0EFE" w:rsidRPr="007055D9">
        <w:t>s</w:t>
      </w:r>
      <w:bookmarkEnd w:id="1378"/>
      <w:bookmarkEnd w:id="1379"/>
      <w:bookmarkEnd w:id="1794"/>
      <w:bookmarkEnd w:id="1795"/>
      <w:bookmarkEnd w:id="1796"/>
    </w:p>
    <w:p w14:paraId="57ED57DC" w14:textId="77777777" w:rsidR="00255787" w:rsidRPr="007055D9" w:rsidRDefault="00C6435A" w:rsidP="00327322">
      <w:pPr>
        <w:pStyle w:val="Heading3"/>
      </w:pPr>
      <w:bookmarkStart w:id="1797" w:name="_Toc338938903"/>
      <w:bookmarkStart w:id="1798" w:name="_Toc338939099"/>
      <w:bookmarkStart w:id="1799" w:name="_Toc3557003"/>
      <w:bookmarkStart w:id="1800" w:name="_Toc34747253"/>
      <w:bookmarkStart w:id="1801" w:name="_Toc69254522"/>
      <w:r w:rsidRPr="007055D9">
        <w:t>Description and M</w:t>
      </w:r>
      <w:r w:rsidR="007F0EFE" w:rsidRPr="007055D9">
        <w:t>odeling Parameters</w:t>
      </w:r>
      <w:bookmarkEnd w:id="422"/>
      <w:bookmarkEnd w:id="1797"/>
      <w:bookmarkEnd w:id="1798"/>
      <w:bookmarkEnd w:id="1799"/>
      <w:bookmarkEnd w:id="1800"/>
      <w:bookmarkEnd w:id="1801"/>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3E141B32" w:rsidR="00427E0E" w:rsidRPr="007055D9" w:rsidRDefault="00CB7118" w:rsidP="002E1524">
      <w:pPr>
        <w:pStyle w:val="Caption"/>
        <w:spacing w:before="120"/>
      </w:pPr>
      <w:bookmarkStart w:id="1802" w:name="_Ref428965482"/>
      <w:bookmarkStart w:id="1803" w:name="_Toc3557120"/>
      <w:bookmarkStart w:id="1804" w:name="_Toc34747371"/>
      <w:bookmarkStart w:id="1805" w:name="_Toc69255814"/>
      <w:r w:rsidRPr="007055D9">
        <w:t xml:space="preserve">Figure </w:t>
      </w:r>
      <w:r w:rsidR="00406B64">
        <w:fldChar w:fldCharType="begin"/>
      </w:r>
      <w:r w:rsidR="00406B64">
        <w:instrText xml:space="preserve"> SEQ Figure \* ARABIC </w:instrText>
      </w:r>
      <w:r w:rsidR="00406B64">
        <w:fldChar w:fldCharType="separate"/>
      </w:r>
      <w:r w:rsidR="00C4720B">
        <w:rPr>
          <w:noProof/>
        </w:rPr>
        <w:t>48</w:t>
      </w:r>
      <w:r w:rsidR="00406B64">
        <w:fldChar w:fldCharType="end"/>
      </w:r>
      <w:bookmarkStart w:id="1806" w:name="_Ref428965475"/>
      <w:bookmarkEnd w:id="1802"/>
      <w:r w:rsidRPr="007055D9">
        <w:t>: Weld Line Changing</w:t>
      </w:r>
      <w:r w:rsidRPr="007055D9">
        <w:rPr>
          <w:noProof/>
        </w:rPr>
        <w:t xml:space="preserve"> from Y-Joint to Overlap-Joint</w:t>
      </w:r>
      <w:bookmarkEnd w:id="1803"/>
      <w:bookmarkEnd w:id="1804"/>
      <w:bookmarkEnd w:id="1805"/>
      <w:bookmarkEnd w:id="1806"/>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722935" w:rsidR="003F601A" w:rsidRDefault="003F601A" w:rsidP="003F601A">
      <w:pPr>
        <w:pStyle w:val="Caption"/>
      </w:pPr>
      <w:bookmarkStart w:id="1807" w:name="_Toc3557121"/>
      <w:bookmarkStart w:id="1808" w:name="_Toc34747372"/>
      <w:bookmarkStart w:id="1809" w:name="_Toc69255815"/>
      <w:r w:rsidRPr="00E24A0B">
        <w:t xml:space="preserve">Figure </w:t>
      </w:r>
      <w:r w:rsidRPr="00E24A0B">
        <w:fldChar w:fldCharType="begin"/>
      </w:r>
      <w:r w:rsidRPr="00E24A0B">
        <w:instrText xml:space="preserve"> SEQ Figure \* ARABIC </w:instrText>
      </w:r>
      <w:r w:rsidRPr="00E24A0B">
        <w:fldChar w:fldCharType="separate"/>
      </w:r>
      <w:r w:rsidR="00C4720B">
        <w:rPr>
          <w:noProof/>
        </w:rPr>
        <w:t>49</w:t>
      </w:r>
      <w:r w:rsidRPr="00E24A0B">
        <w:fldChar w:fldCharType="end"/>
      </w:r>
      <w:r w:rsidRPr="00E24A0B">
        <w:t>: Longitudinal stiffener, top view</w:t>
      </w:r>
      <w:bookmarkEnd w:id="1807"/>
      <w:bookmarkEnd w:id="1808"/>
      <w:bookmarkEnd w:id="1809"/>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lastRenderedPageBreak/>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810" w:name="_Toc288196463"/>
      <w:bookmarkStart w:id="1811" w:name="_Toc288200761"/>
      <w:bookmarkStart w:id="1812" w:name="_Toc338938907"/>
      <w:bookmarkStart w:id="1813" w:name="_Toc338939104"/>
      <w:bookmarkStart w:id="1814" w:name="_Toc3557004"/>
      <w:bookmarkStart w:id="1815" w:name="_Toc34747254"/>
      <w:bookmarkStart w:id="1816" w:name="_Toc69254523"/>
      <w:bookmarkStart w:id="1817" w:name="_Toc288196487"/>
      <w:bookmarkStart w:id="1818" w:name="_Toc288200789"/>
      <w:bookmarkStart w:id="1819" w:name="_Toc338938910"/>
      <w:bookmarkStart w:id="1820" w:name="_Toc338939129"/>
      <w:r w:rsidRPr="007055D9">
        <w:t>Seam Weld</w:t>
      </w:r>
      <w:r w:rsidR="0006113C" w:rsidRPr="007055D9">
        <w:t xml:space="preserve"> Definition</w:t>
      </w:r>
      <w:bookmarkEnd w:id="1810"/>
      <w:bookmarkEnd w:id="1811"/>
      <w:bookmarkEnd w:id="1812"/>
      <w:bookmarkEnd w:id="1813"/>
      <w:r w:rsidR="0006113C" w:rsidRPr="007055D9">
        <w:t xml:space="preserve"> Overview</w:t>
      </w:r>
      <w:bookmarkEnd w:id="1814"/>
      <w:bookmarkEnd w:id="1815"/>
      <w:bookmarkEnd w:id="1816"/>
    </w:p>
    <w:p w14:paraId="4CD3C057" w14:textId="77B7CE38" w:rsidR="0006113C" w:rsidRPr="007055D9" w:rsidRDefault="0006113C" w:rsidP="002E1524">
      <w:pPr>
        <w:jc w:val="both"/>
      </w:pPr>
      <w:r w:rsidRPr="007055D9">
        <w:t>The weld definition depends on the type of the weld. For each of the different types</w:t>
      </w:r>
      <w:ins w:id="1821"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822"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06305D7" w:rsidR="0006113C" w:rsidRPr="00EB74AE" w:rsidRDefault="00EB74AE" w:rsidP="00EB74AE">
      <w:pPr>
        <w:pStyle w:val="Caption"/>
      </w:pPr>
      <w:bookmarkStart w:id="1823" w:name="_Toc3557122"/>
      <w:bookmarkStart w:id="1824" w:name="_Toc34747373"/>
      <w:bookmarkStart w:id="1825" w:name="_Toc69255816"/>
      <w:r>
        <w:t xml:space="preserve">Figure </w:t>
      </w:r>
      <w:r>
        <w:fldChar w:fldCharType="begin"/>
      </w:r>
      <w:r>
        <w:instrText xml:space="preserve"> SEQ Figure \* ARABIC </w:instrText>
      </w:r>
      <w:r>
        <w:fldChar w:fldCharType="separate"/>
      </w:r>
      <w:r w:rsidR="00C4720B">
        <w:rPr>
          <w:noProof/>
        </w:rPr>
        <w:t>50</w:t>
      </w:r>
      <w:r>
        <w:fldChar w:fldCharType="end"/>
      </w:r>
      <w:r w:rsidR="00AF3023" w:rsidRPr="00EB74AE">
        <w:t>: Seam weld types and attributes</w:t>
      </w:r>
      <w:bookmarkEnd w:id="1823"/>
      <w:bookmarkEnd w:id="1824"/>
      <w:bookmarkEnd w:id="1825"/>
    </w:p>
    <w:p w14:paraId="7F783786" w14:textId="77777777" w:rsidR="0006113C" w:rsidRPr="007055D9" w:rsidRDefault="0006113C" w:rsidP="00327322">
      <w:pPr>
        <w:pStyle w:val="Heading3"/>
      </w:pPr>
      <w:bookmarkStart w:id="1826" w:name="_Toc3557005"/>
      <w:bookmarkStart w:id="1827" w:name="_Toc34747255"/>
      <w:bookmarkStart w:id="1828" w:name="_Toc69254524"/>
      <w:r w:rsidRPr="007055D9">
        <w:lastRenderedPageBreak/>
        <w:t>Specific XML Realization</w:t>
      </w:r>
      <w:bookmarkEnd w:id="1826"/>
      <w:bookmarkEnd w:id="1827"/>
      <w:bookmarkEnd w:id="1828"/>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829" w:name="XMLStructureSeamWelds"/>
      <w:bookmarkEnd w:id="1829"/>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15EC63DC" w:rsidR="002A57F0" w:rsidRPr="002A57F0" w:rsidRDefault="002A57F0" w:rsidP="002A57F0">
      <w:pPr>
        <w:pStyle w:val="Caption"/>
      </w:pPr>
      <w:bookmarkStart w:id="1830" w:name="_Toc3557123"/>
      <w:bookmarkStart w:id="1831" w:name="_Toc34747374"/>
      <w:bookmarkStart w:id="1832" w:name="_Toc69255817"/>
      <w:r>
        <w:t xml:space="preserve">Figure </w:t>
      </w:r>
      <w:r>
        <w:fldChar w:fldCharType="begin"/>
      </w:r>
      <w:r>
        <w:instrText xml:space="preserve"> SEQ Figure \* ARABIC </w:instrText>
      </w:r>
      <w:r>
        <w:fldChar w:fldCharType="separate"/>
      </w:r>
      <w:r w:rsidR="00C4720B">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830"/>
      <w:bookmarkEnd w:id="1831"/>
      <w:bookmarkEnd w:id="1832"/>
    </w:p>
    <w:p w14:paraId="7AB87473" w14:textId="77777777" w:rsidR="00843EED" w:rsidRPr="007055D9" w:rsidRDefault="00843EED" w:rsidP="00327322">
      <w:pPr>
        <w:pStyle w:val="Heading3"/>
        <w:tabs>
          <w:tab w:val="clear" w:pos="720"/>
        </w:tabs>
      </w:pPr>
      <w:bookmarkStart w:id="1833" w:name="_Toc3557006"/>
      <w:bookmarkStart w:id="1834" w:name="_Toc34747256"/>
      <w:bookmarkStart w:id="1835" w:name="_Toc69254525"/>
      <w:r w:rsidRPr="007055D9">
        <w:t>Generic Seam Weld Definition</w:t>
      </w:r>
      <w:bookmarkEnd w:id="1817"/>
      <w:bookmarkEnd w:id="1818"/>
      <w:bookmarkEnd w:id="1819"/>
      <w:bookmarkEnd w:id="1820"/>
      <w:bookmarkEnd w:id="1833"/>
      <w:bookmarkEnd w:id="1834"/>
      <w:bookmarkEnd w:id="1835"/>
    </w:p>
    <w:p w14:paraId="1158557E" w14:textId="77777777" w:rsidR="008C58F6" w:rsidRPr="007055D9" w:rsidRDefault="008C58F6" w:rsidP="008C58F6">
      <w:pPr>
        <w:pStyle w:val="Heading4"/>
      </w:pPr>
      <w:bookmarkStart w:id="1836" w:name="_Toc3557007"/>
      <w:bookmarkStart w:id="1837" w:name="_Toc34747257"/>
      <w:bookmarkStart w:id="1838" w:name="_Toc69254526"/>
      <w:r w:rsidRPr="007055D9">
        <w:t>Identification</w:t>
      </w:r>
      <w:bookmarkEnd w:id="1836"/>
      <w:bookmarkEnd w:id="1837"/>
      <w:bookmarkEnd w:id="1838"/>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7C8CC8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C4720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C4720B" w:rsidRPr="00BD20ED">
              <w:rPr>
                <w:szCs w:val="34"/>
              </w:rPr>
              <w:t xml:space="preserve">Attribute </w:t>
            </w:r>
            <w:r w:rsidR="00C4720B" w:rsidRPr="00C4720B">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2566A20C" w:rsidR="00B350C5" w:rsidRDefault="00B350C5" w:rsidP="00B350C5">
      <w:pPr>
        <w:pStyle w:val="Caption"/>
        <w:spacing w:before="120"/>
      </w:pPr>
      <w:bookmarkStart w:id="1839" w:name="_Toc3566485"/>
      <w:bookmarkStart w:id="1840" w:name="_Toc34747486"/>
      <w:bookmarkStart w:id="1841" w:name="_Toc69254919"/>
      <w:r>
        <w:t xml:space="preserve">Table </w:t>
      </w:r>
      <w:r w:rsidR="00ED469A">
        <w:fldChar w:fldCharType="begin"/>
      </w:r>
      <w:r w:rsidR="00ED469A">
        <w:instrText xml:space="preserve"> SEQ Table \* ARABIC </w:instrText>
      </w:r>
      <w:r w:rsidR="00ED469A">
        <w:fldChar w:fldCharType="separate"/>
      </w:r>
      <w:r w:rsidR="00C4720B">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839"/>
      <w:bookmarkEnd w:id="1840"/>
      <w:bookmarkEnd w:id="1841"/>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842"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&lt;seamweld&gt;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843" w:name="_Ref414571756"/>
      <w:bookmarkStart w:id="1844" w:name="_Toc3557008"/>
      <w:bookmarkStart w:id="1845" w:name="_Toc34747258"/>
      <w:bookmarkStart w:id="1846" w:name="_Toc69254527"/>
      <w:r w:rsidRPr="007055D9">
        <w:lastRenderedPageBreak/>
        <w:t>Type</w:t>
      </w:r>
      <w:r w:rsidR="008C58F6" w:rsidRPr="007055D9">
        <w:t xml:space="preserve"> Specification</w:t>
      </w:r>
      <w:bookmarkEnd w:id="1843"/>
      <w:bookmarkEnd w:id="1844"/>
      <w:bookmarkEnd w:id="1845"/>
      <w:bookmarkEnd w:id="1846"/>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CB6F431" w:rsidR="004C0DD3" w:rsidRDefault="004C0DD3" w:rsidP="003E46C4">
      <w:pPr>
        <w:pStyle w:val="Caption"/>
        <w:spacing w:before="120"/>
      </w:pPr>
      <w:bookmarkStart w:id="1847" w:name="_Toc3566486"/>
      <w:bookmarkStart w:id="1848" w:name="_Toc34747487"/>
      <w:bookmarkStart w:id="1849" w:name="_Toc69254920"/>
      <w:bookmarkStart w:id="1850" w:name="_Toc338939134"/>
      <w:bookmarkStart w:id="1851" w:name="_Toc288196488"/>
      <w:bookmarkStart w:id="1852" w:name="_Toc288200790"/>
      <w:bookmarkStart w:id="1853" w:name="_Toc338939130"/>
      <w:r>
        <w:t xml:space="preserve">Table </w:t>
      </w:r>
      <w:r w:rsidR="00ED469A">
        <w:fldChar w:fldCharType="begin"/>
      </w:r>
      <w:r w:rsidR="00ED469A">
        <w:instrText xml:space="preserve"> SEQ Table \* ARABIC </w:instrText>
      </w:r>
      <w:r w:rsidR="00ED469A">
        <w:fldChar w:fldCharType="separate"/>
      </w:r>
      <w:r w:rsidR="00C4720B">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847"/>
      <w:bookmarkEnd w:id="1848"/>
      <w:bookmarkEnd w:id="1849"/>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850"/>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ins w:id="1854" w:author="Dr. Carsten Franke" w:date="2021-02-09T12:35:00Z">
        <w:r w:rsidR="00856BD3">
          <w:rPr>
            <w:rStyle w:val="XMLElement"/>
          </w:rPr>
          <w:t xml:space="preserve"> </w:t>
        </w:r>
      </w:ins>
    </w:p>
    <w:p w14:paraId="09B97EF9" w14:textId="70203D2E"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ins w:id="1855" w:author="Dr. Carsten Franke" w:date="2021-02-09T12:35:00Z">
        <w:r w:rsidR="00856BD3">
          <w:rPr>
            <w:rStyle w:val="XMLElement"/>
          </w:rPr>
          <w:t xml:space="preserve"> </w:t>
        </w:r>
      </w:ins>
    </w:p>
    <w:p w14:paraId="2C48DDF1" w14:textId="1FD8139C"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ins w:id="1856" w:author="Dr. Carsten Franke" w:date="2021-02-09T12:35:00Z">
        <w:r w:rsidR="00856BD3">
          <w:rPr>
            <w:rStyle w:val="XMLElement"/>
          </w:rPr>
          <w:t xml:space="preserve"> </w:t>
        </w:r>
      </w:ins>
    </w:p>
    <w:p w14:paraId="027724F8" w14:textId="39825226"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ins w:id="1857" w:author="Dr. Carsten Franke" w:date="2021-02-09T12:39:00Z">
        <w:r w:rsidR="002B7246">
          <w:t xml:space="preserve"> (M</w:t>
        </w:r>
        <w:r w:rsidR="002B7246" w:rsidRPr="002B7246">
          <w:t xml:space="preserve">ust </w:t>
        </w:r>
        <w:r w:rsidR="002B7246">
          <w:t>not be confused wi</w:t>
        </w:r>
      </w:ins>
      <w:ins w:id="1858" w:author="Dr. Carsten Franke" w:date="2021-02-09T12:40:00Z">
        <w:r w:rsidR="002B7246">
          <w:t>th cross section "</w:t>
        </w:r>
        <w:r w:rsidR="002B7246" w:rsidRPr="007055D9">
          <w:t>I</w:t>
        </w:r>
        <w:r w:rsidR="002B7246">
          <w:t xml:space="preserve">", cf. section </w:t>
        </w:r>
      </w:ins>
      <w:ins w:id="1859" w:author="Dr. Carsten Franke" w:date="2021-02-09T12:41:00Z">
        <w:r w:rsidR="002B7246">
          <w:fldChar w:fldCharType="begin"/>
        </w:r>
        <w:r w:rsidR="002B7246">
          <w:instrText xml:space="preserve"> REF _Ref397524978 \r \h </w:instrText>
        </w:r>
      </w:ins>
      <w:r w:rsidR="002B7246">
        <w:fldChar w:fldCharType="separate"/>
      </w:r>
      <w:r w:rsidR="00C4720B">
        <w:t>8.2.4.3.2</w:t>
      </w:r>
      <w:ins w:id="1860" w:author="Dr. Carsten Franke" w:date="2021-02-09T12:41:00Z">
        <w:r w:rsidR="002B7246">
          <w:fldChar w:fldCharType="end"/>
        </w:r>
        <w:r w:rsidR="002B7246">
          <w:t>!</w:t>
        </w:r>
      </w:ins>
      <w:ins w:id="1861"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ins w:id="1862" w:author="Dr. Carsten Franke" w:date="2021-02-09T12:35:00Z">
        <w:r w:rsidR="00856BD3">
          <w:rPr>
            <w:rStyle w:val="XMLElement"/>
          </w:rPr>
          <w:t xml:space="preserve"> </w:t>
        </w:r>
      </w:ins>
    </w:p>
    <w:p w14:paraId="25F08B69" w14:textId="19108A79"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ins w:id="1863" w:author="Dr. Carsten Franke" w:date="2021-02-09T12:35:00Z">
        <w:r w:rsidR="00856BD3">
          <w:rPr>
            <w:rStyle w:val="XMLElement"/>
          </w:rPr>
          <w:t xml:space="preserve"> </w:t>
        </w:r>
      </w:ins>
    </w:p>
    <w:p w14:paraId="18210A59" w14:textId="2A9D10FC"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ins w:id="1864" w:author="Dr. Carsten Franke" w:date="2021-02-09T12:35:00Z">
        <w:r w:rsidR="00856BD3">
          <w:rPr>
            <w:rStyle w:val="XMLElement"/>
          </w:rPr>
          <w:t xml:space="preserve"> </w:t>
        </w:r>
      </w:ins>
    </w:p>
    <w:p w14:paraId="4696AB95" w14:textId="66A162E5"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ins w:id="1865" w:author="Dr. Carsten Franke" w:date="2021-02-09T12:35:00Z">
        <w:r w:rsidR="00856BD3">
          <w:rPr>
            <w:rStyle w:val="XMLElement"/>
          </w:rPr>
          <w:t xml:space="preserve"> </w:t>
        </w:r>
      </w:ins>
    </w:p>
    <w:p w14:paraId="4F979CB8" w14:textId="585BD2BE" w:rsidR="0035512A" w:rsidRPr="006A21C5" w:rsidRDefault="0035512A" w:rsidP="0019649A">
      <w:pPr>
        <w:pStyle w:val="ListBullet"/>
        <w:rPr>
          <w:rFonts w:ascii="Courier New" w:hAnsi="Courier New"/>
          <w:b/>
          <w:i/>
          <w:sz w:val="18"/>
        </w:rPr>
      </w:pPr>
      <w:r>
        <w:rPr>
          <w:rStyle w:val="XMLElement"/>
        </w:rPr>
        <w:t>flared_joint</w:t>
      </w:r>
      <w:ins w:id="1866" w:author="Dr. Carsten Franke" w:date="2021-02-09T12:35:00Z">
        <w:r w:rsidR="00856BD3">
          <w:rPr>
            <w:rStyle w:val="XMLElement"/>
          </w:rPr>
          <w:t xml:space="preserve"> </w:t>
        </w:r>
      </w:ins>
    </w:p>
    <w:p w14:paraId="1D415643" w14:textId="77777777" w:rsidR="00911496" w:rsidRPr="007055D9" w:rsidRDefault="00911496" w:rsidP="00911496">
      <w:bookmarkStart w:id="1867" w:name="_Toc288196490"/>
      <w:bookmarkStart w:id="1868" w:name="_Toc288200792"/>
      <w:bookmarkStart w:id="1869" w:name="_Toc338939132"/>
      <w:bookmarkStart w:id="1870" w:name="_Toc288196468"/>
      <w:bookmarkStart w:id="1871" w:name="_Toc288200771"/>
      <w:bookmarkStart w:id="1872" w:name="_Toc338938904"/>
      <w:bookmarkStart w:id="1873" w:name="_Toc338939100"/>
      <w:bookmarkEnd w:id="1851"/>
      <w:bookmarkEnd w:id="1852"/>
      <w:bookmarkEnd w:id="1853"/>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8582270" w:rsidR="00FD441C" w:rsidRDefault="00FD441C" w:rsidP="003E46C4">
      <w:pPr>
        <w:pStyle w:val="Caption"/>
        <w:spacing w:before="120"/>
      </w:pPr>
      <w:bookmarkStart w:id="1874" w:name="_Toc3566487"/>
      <w:bookmarkStart w:id="1875" w:name="_Toc34747488"/>
      <w:bookmarkStart w:id="1876" w:name="_Toc69254921"/>
      <w:r>
        <w:t xml:space="preserve">Table </w:t>
      </w:r>
      <w:r w:rsidR="00ED469A">
        <w:fldChar w:fldCharType="begin"/>
      </w:r>
      <w:r w:rsidR="00ED469A">
        <w:instrText xml:space="preserve"> SEQ Table \* ARABIC </w:instrText>
      </w:r>
      <w:r w:rsidR="00ED469A">
        <w:fldChar w:fldCharType="separate"/>
      </w:r>
      <w:r w:rsidR="00C4720B">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74"/>
      <w:bookmarkEnd w:id="1875"/>
      <w:bookmarkEnd w:id="1876"/>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16EF3E8" w:rsidR="006E6816" w:rsidRDefault="006E6816" w:rsidP="003E46C4">
      <w:pPr>
        <w:pStyle w:val="Caption"/>
        <w:spacing w:before="120"/>
      </w:pPr>
      <w:bookmarkStart w:id="1877" w:name="_Toc3566488"/>
      <w:bookmarkStart w:id="1878" w:name="_Toc34747489"/>
      <w:bookmarkStart w:id="1879" w:name="_Toc69254922"/>
      <w:r>
        <w:t xml:space="preserve">Table </w:t>
      </w:r>
      <w:r w:rsidR="00ED469A">
        <w:fldChar w:fldCharType="begin"/>
      </w:r>
      <w:r w:rsidR="00ED469A">
        <w:instrText xml:space="preserve"> SEQ Table \* ARABIC </w:instrText>
      </w:r>
      <w:r w:rsidR="00ED469A">
        <w:fldChar w:fldCharType="separate"/>
      </w:r>
      <w:r w:rsidR="00C4720B">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77"/>
      <w:bookmarkEnd w:id="1878"/>
      <w:bookmarkEnd w:id="1879"/>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880"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881" w:name="_Toc288196493"/>
      <w:bookmarkStart w:id="1882"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883" w:name="GenericSeamWeldWeldPosition"/>
      <w:bookmarkStart w:id="1884" w:name="GenericSeamWelParameters"/>
      <w:bookmarkStart w:id="1885" w:name="GenericSeamWeldSubType"/>
      <w:bookmarkStart w:id="1886" w:name="GenericSeamWeldWeldingPosition"/>
      <w:bookmarkStart w:id="1887" w:name="_Toc3557009"/>
      <w:bookmarkStart w:id="1888" w:name="_Toc34747259"/>
      <w:bookmarkStart w:id="1889" w:name="_Toc69254528"/>
      <w:bookmarkStart w:id="1890" w:name="_Toc338938905"/>
      <w:bookmarkStart w:id="1891" w:name="_Toc338939101"/>
      <w:bookmarkStart w:id="1892" w:name="_Toc338939136"/>
      <w:bookmarkEnd w:id="1867"/>
      <w:bookmarkEnd w:id="1868"/>
      <w:bookmarkEnd w:id="1869"/>
      <w:bookmarkEnd w:id="1870"/>
      <w:bookmarkEnd w:id="1871"/>
      <w:bookmarkEnd w:id="1872"/>
      <w:bookmarkEnd w:id="1873"/>
      <w:bookmarkEnd w:id="1881"/>
      <w:bookmarkEnd w:id="1882"/>
      <w:bookmarkEnd w:id="1883"/>
      <w:bookmarkEnd w:id="1884"/>
      <w:bookmarkEnd w:id="1885"/>
      <w:bookmarkEnd w:id="1886"/>
      <w:r>
        <w:t>W</w:t>
      </w:r>
      <w:r w:rsidR="00433A07">
        <w:t>eld Position and Sheet Metal Parameters</w:t>
      </w:r>
      <w:bookmarkEnd w:id="1887"/>
      <w:bookmarkEnd w:id="1888"/>
      <w:bookmarkEnd w:id="1889"/>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FE56C6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C4720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C4720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CD68363" w:rsidR="00433A07" w:rsidRPr="007055D9" w:rsidRDefault="00433A07" w:rsidP="00433A07">
      <w:pPr>
        <w:pStyle w:val="Caption"/>
      </w:pPr>
      <w:bookmarkStart w:id="1893" w:name="_Ref397587838"/>
      <w:bookmarkStart w:id="1894" w:name="_Toc3557124"/>
      <w:bookmarkStart w:id="1895" w:name="_Toc34747375"/>
      <w:bookmarkStart w:id="1896" w:name="_Toc69255818"/>
      <w:r w:rsidRPr="007055D9">
        <w:t xml:space="preserve">Figure </w:t>
      </w:r>
      <w:r w:rsidR="00406B64">
        <w:fldChar w:fldCharType="begin"/>
      </w:r>
      <w:r w:rsidR="00406B64">
        <w:instrText xml:space="preserve"> SEQ Figure \* ARABIC </w:instrText>
      </w:r>
      <w:r w:rsidR="00406B64">
        <w:fldChar w:fldCharType="separate"/>
      </w:r>
      <w:r w:rsidR="00C4720B">
        <w:rPr>
          <w:noProof/>
        </w:rPr>
        <w:t>52</w:t>
      </w:r>
      <w:r w:rsidR="00406B64">
        <w:fldChar w:fldCharType="end"/>
      </w:r>
      <w:bookmarkEnd w:id="1893"/>
      <w:r w:rsidRPr="007055D9">
        <w:t xml:space="preserve">: Sheet Parameters vs. </w:t>
      </w:r>
      <w:r w:rsidRPr="007055D9">
        <w:rPr>
          <w:noProof/>
        </w:rPr>
        <w:t xml:space="preserve"> Weld Position Parameters</w:t>
      </w:r>
      <w:bookmarkEnd w:id="1894"/>
      <w:bookmarkEnd w:id="1895"/>
      <w:bookmarkEnd w:id="1896"/>
    </w:p>
    <w:p w14:paraId="7C8D9624" w14:textId="77777777" w:rsidR="000E5FC5" w:rsidRDefault="000E5FC5" w:rsidP="00433A07">
      <w:pPr>
        <w:pStyle w:val="Heading4"/>
        <w:numPr>
          <w:ilvl w:val="4"/>
          <w:numId w:val="1"/>
        </w:numPr>
        <w:ind w:left="1009" w:hanging="1009"/>
      </w:pPr>
      <w:bookmarkStart w:id="1897" w:name="_Toc3557010"/>
      <w:bookmarkStart w:id="1898" w:name="_Toc34747260"/>
      <w:bookmarkStart w:id="1899" w:name="_Toc69254529"/>
      <w:bookmarkStart w:id="1900" w:name="_Ref397525982"/>
      <w:r w:rsidRPr="007055D9">
        <w:t>Parameters Assigned to a Specific Sheet of the Flange</w:t>
      </w:r>
      <w:bookmarkEnd w:id="1897"/>
      <w:bookmarkEnd w:id="1898"/>
      <w:bookmarkEnd w:id="1899"/>
      <w:r w:rsidRPr="007055D9">
        <w:t xml:space="preserve"> </w:t>
      </w:r>
      <w:bookmarkEnd w:id="1900"/>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25BF2A90"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w:t>
      </w:r>
      <w:ins w:id="1901" w:author="Dr. Carsten Franke" w:date="2021-02-03T12:08:00Z">
        <w:r w:rsidR="000E4A8B">
          <w:t>,</w:t>
        </w:r>
      </w:ins>
      <w:r w:rsidR="00007D4F">
        <w:t xml:space="preserve"> it defines as </w:t>
      </w:r>
      <w:ins w:id="1902" w:author="Dr. Carsten Franke" w:date="2021-02-03T12:10:00Z">
        <w:r w:rsidR="000E4A8B">
          <w:t xml:space="preserve">an </w:t>
        </w:r>
      </w:ins>
      <w:r w:rsidR="00007D4F">
        <w:t>attribute</w:t>
      </w:r>
      <w:del w:id="1903"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57D8D8D" w:rsidR="00825ABB" w:rsidRDefault="00825ABB" w:rsidP="0035512A">
      <w:pPr>
        <w:pStyle w:val="Caption"/>
        <w:spacing w:before="120"/>
      </w:pPr>
      <w:bookmarkStart w:id="1904" w:name="_Toc3566489"/>
      <w:bookmarkStart w:id="1905" w:name="_Toc34747490"/>
      <w:bookmarkStart w:id="1906" w:name="_Toc69254923"/>
      <w:r>
        <w:t xml:space="preserve">Table </w:t>
      </w:r>
      <w:r w:rsidR="00ED469A">
        <w:fldChar w:fldCharType="begin"/>
      </w:r>
      <w:r w:rsidR="00ED469A">
        <w:instrText xml:space="preserve"> SEQ Table \* ARABIC </w:instrText>
      </w:r>
      <w:r w:rsidR="00ED469A">
        <w:fldChar w:fldCharType="separate"/>
      </w:r>
      <w:r w:rsidR="00C4720B">
        <w:rPr>
          <w:noProof/>
        </w:rPr>
        <w:t>87</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904"/>
      <w:bookmarkEnd w:id="1905"/>
      <w:bookmarkEnd w:id="1906"/>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2B2382C2"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C4720B" w:rsidRPr="007055D9">
        <w:t xml:space="preserve">Figure </w:t>
      </w:r>
      <w:r w:rsidR="00C4720B">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C4720B">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907" w:name="_Welding_Position"/>
      <w:bookmarkStart w:id="1908" w:name="_Ref397524978"/>
      <w:bookmarkStart w:id="1909" w:name="_Toc3557011"/>
      <w:bookmarkStart w:id="1910" w:name="_Toc34747261"/>
      <w:bookmarkStart w:id="1911" w:name="_Toc69254530"/>
      <w:bookmarkEnd w:id="1907"/>
      <w:r w:rsidRPr="007055D9">
        <w:t>Welding Position</w:t>
      </w:r>
      <w:bookmarkEnd w:id="1890"/>
      <w:bookmarkEnd w:id="1891"/>
      <w:bookmarkEnd w:id="1908"/>
      <w:bookmarkEnd w:id="1909"/>
      <w:bookmarkEnd w:id="1910"/>
      <w:bookmarkEnd w:id="1911"/>
    </w:p>
    <w:p w14:paraId="62D6B2C8" w14:textId="6DFBB4A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C4720B" w:rsidRPr="007055D9">
        <w:t xml:space="preserve">Figure </w:t>
      </w:r>
      <w:r w:rsidR="00C4720B">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29BCD1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C4720B">
        <w:t>8.2.5</w:t>
      </w:r>
      <w:r w:rsidR="008D51C0" w:rsidRPr="007055D9">
        <w:fldChar w:fldCharType="end"/>
      </w:r>
      <w:r w:rsidRPr="007055D9">
        <w:t>).</w:t>
      </w:r>
    </w:p>
    <w:p w14:paraId="5C54CD1A" w14:textId="77777777" w:rsidR="008A051D" w:rsidRPr="007055D9" w:rsidRDefault="004F562F" w:rsidP="008A051D">
      <w:pPr>
        <w:keepNext/>
        <w:jc w:val="center"/>
      </w:pPr>
      <w:bookmarkStart w:id="1912"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B3B27A5" w:rsidR="008A051D" w:rsidRPr="007055D9" w:rsidRDefault="008A051D" w:rsidP="008A051D">
      <w:pPr>
        <w:pStyle w:val="Caption"/>
      </w:pPr>
      <w:bookmarkStart w:id="1913" w:name="_Ref397529286"/>
      <w:bookmarkStart w:id="1914" w:name="_Toc3557125"/>
      <w:bookmarkStart w:id="1915" w:name="_Toc34747376"/>
      <w:bookmarkStart w:id="1916" w:name="_Toc69255819"/>
      <w:r w:rsidRPr="007055D9">
        <w:t xml:space="preserve">Figure </w:t>
      </w:r>
      <w:bookmarkStart w:id="1917" w:name="Figure10"/>
      <w:r w:rsidR="00406B64">
        <w:fldChar w:fldCharType="begin"/>
      </w:r>
      <w:r w:rsidR="00406B64">
        <w:instrText xml:space="preserve"> SEQ Figure \* ARABIC </w:instrText>
      </w:r>
      <w:r w:rsidR="00406B64">
        <w:fldChar w:fldCharType="separate"/>
      </w:r>
      <w:r w:rsidR="00C4720B">
        <w:rPr>
          <w:noProof/>
        </w:rPr>
        <w:t>53</w:t>
      </w:r>
      <w:r w:rsidR="00406B64">
        <w:fldChar w:fldCharType="end"/>
      </w:r>
      <w:bookmarkEnd w:id="1913"/>
      <w:bookmarkEnd w:id="1917"/>
      <w:r w:rsidRPr="007055D9">
        <w:t>: Welding Position of a Y-Joint</w:t>
      </w:r>
      <w:bookmarkEnd w:id="1914"/>
      <w:bookmarkEnd w:id="1915"/>
      <w:bookmarkEnd w:id="1916"/>
    </w:p>
    <w:p w14:paraId="7D4C2DF5" w14:textId="77777777" w:rsidR="00B540EB" w:rsidRPr="007055D9" w:rsidRDefault="00B540EB" w:rsidP="00B540EB">
      <w:pPr>
        <w:pStyle w:val="Heading5"/>
      </w:pPr>
      <w:r w:rsidRPr="007055D9">
        <w:t>Primary and Secondary Sides</w:t>
      </w:r>
      <w:bookmarkEnd w:id="1912"/>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918" w:name="_Toc288196495"/>
      <w:bookmarkStart w:id="1919" w:name="_Toc288200797"/>
      <w:bookmarkStart w:id="1920" w:name="_Toc338939138"/>
      <w:bookmarkEnd w:id="1892"/>
      <w:r w:rsidRPr="007055D9">
        <w:t xml:space="preserve">Element </w:t>
      </w:r>
      <w:r w:rsidR="00194316">
        <w:t>"</w:t>
      </w:r>
      <w:r w:rsidRPr="007055D9">
        <w:t>weld_position</w:t>
      </w:r>
      <w:bookmarkEnd w:id="1918"/>
      <w:bookmarkEnd w:id="1919"/>
      <w:bookmarkEnd w:id="1920"/>
      <w:r w:rsidR="00194316">
        <w:t>"</w:t>
      </w:r>
    </w:p>
    <w:p w14:paraId="17C74D91" w14:textId="48454D28" w:rsidR="00344058" w:rsidRDefault="00B540EB" w:rsidP="003918DE">
      <w:pPr>
        <w:jc w:val="both"/>
        <w:rPr>
          <w:ins w:id="1921" w:author="Dr. Carsten Franke" w:date="2021-04-12T10:05:00Z"/>
        </w:rPr>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69FD73B7" w14:textId="70722016" w:rsidR="00344058" w:rsidRPr="007055D9" w:rsidRDefault="00344058" w:rsidP="00344058">
      <w:pPr>
        <w:keepNext/>
        <w:spacing w:before="240"/>
        <w:rPr>
          <w:ins w:id="1922" w:author="Dr. Carsten Franke" w:date="2021-04-12T10:06:00Z"/>
        </w:rPr>
      </w:pPr>
      <w:ins w:id="1923" w:author="Dr. Carsten Franke" w:date="2021-04-12T10:06:00Z">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1924"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1925" w:author="Dr. Carsten Franke" w:date="2021-04-12T10:06:00Z"/>
                <w:b/>
                <w:i/>
              </w:rPr>
            </w:pPr>
            <w:ins w:id="1926"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1927" w:author="Dr. Carsten Franke" w:date="2021-04-12T10:06:00Z"/>
                <w:b/>
                <w:i/>
              </w:rPr>
            </w:pPr>
            <w:ins w:id="1928"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1929" w:author="Dr. Carsten Franke" w:date="2021-04-12T10:06:00Z"/>
                <w:b/>
                <w:i/>
              </w:rPr>
            </w:pPr>
            <w:ins w:id="1930"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1931" w:author="Dr. Carsten Franke" w:date="2021-04-12T10:06:00Z"/>
                <w:b/>
                <w:i/>
              </w:rPr>
            </w:pPr>
            <w:ins w:id="1932" w:author="Dr. Carsten Franke" w:date="2021-04-12T10:06:00Z">
              <w:r w:rsidRPr="007055D9">
                <w:rPr>
                  <w:b/>
                  <w:i/>
                </w:rPr>
                <w:t>Constraint</w:t>
              </w:r>
            </w:ins>
          </w:p>
        </w:tc>
      </w:tr>
      <w:tr w:rsidR="00344058" w:rsidRPr="007055D9" w14:paraId="05E72E72" w14:textId="77777777" w:rsidTr="00471B1B">
        <w:trPr>
          <w:jc w:val="center"/>
          <w:ins w:id="1933"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1934" w:author="Dr. Carsten Franke" w:date="2021-04-12T10:06:00Z"/>
                <w:sz w:val="20"/>
                <w:szCs w:val="20"/>
              </w:rPr>
            </w:pPr>
            <w:ins w:id="1935" w:author="Dr. Carsten Franke" w:date="2021-04-12T10:08:00Z">
              <w:r w:rsidRPr="00344058">
                <w:rPr>
                  <w:sz w:val="20"/>
                  <w:szCs w:val="20"/>
                </w:rPr>
                <w:t xml:space="preserve">segment_list </w:t>
              </w:r>
            </w:ins>
          </w:p>
        </w:tc>
        <w:tc>
          <w:tcPr>
            <w:tcW w:w="1417" w:type="dxa"/>
            <w:shd w:val="clear" w:color="auto" w:fill="auto"/>
            <w:vAlign w:val="bottom"/>
          </w:tcPr>
          <w:p w14:paraId="228CE883" w14:textId="42585F35" w:rsidR="00344058" w:rsidRPr="006C3ECF" w:rsidRDefault="00344058" w:rsidP="00B47F08">
            <w:pPr>
              <w:keepNext/>
              <w:rPr>
                <w:ins w:id="1936" w:author="Dr. Carsten Franke" w:date="2021-04-12T10:06:00Z"/>
                <w:sz w:val="20"/>
                <w:szCs w:val="20"/>
              </w:rPr>
            </w:pPr>
            <w:ins w:id="1937" w:author="Dr. Carsten Franke" w:date="2021-04-12T10:07:00Z">
              <w:r>
                <w:rPr>
                  <w:sz w:val="20"/>
                  <w:szCs w:val="20"/>
                </w:rPr>
                <w:t>0</w:t>
              </w:r>
            </w:ins>
            <w:ins w:id="1938" w:author="Dr. Carsten Franke" w:date="2021-04-12T10:06:00Z">
              <w:r w:rsidRPr="006C3ECF">
                <w:rPr>
                  <w:sz w:val="20"/>
                  <w:szCs w:val="20"/>
                </w:rPr>
                <w:t xml:space="preserve"> </w:t>
              </w:r>
            </w:ins>
            <w:ins w:id="1939" w:author="Dr. Carsten Franke" w:date="2021-04-12T10:07:00Z">
              <w:r>
                <w:rPr>
                  <w:sz w:val="20"/>
                  <w:szCs w:val="20"/>
                </w:rPr>
                <w:t>-</w:t>
              </w:r>
            </w:ins>
            <w:ins w:id="1940" w:author="Dr. Carsten Franke" w:date="2021-04-12T10:06:00Z">
              <w:r w:rsidRPr="006C3ECF">
                <w:rPr>
                  <w:sz w:val="20"/>
                  <w:szCs w:val="20"/>
                </w:rPr>
                <w:t xml:space="preserve"> </w:t>
              </w:r>
            </w:ins>
            <w:ins w:id="1941"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1942" w:author="Dr. Carsten Franke" w:date="2021-04-12T10:06:00Z"/>
                <w:sz w:val="20"/>
                <w:szCs w:val="20"/>
              </w:rPr>
            </w:pPr>
            <w:ins w:id="1943" w:author="Dr. Carsten Franke" w:date="2021-04-12T10:06:00Z">
              <w:r>
                <w:rPr>
                  <w:sz w:val="20"/>
                  <w:szCs w:val="20"/>
                </w:rPr>
                <w:t>Optional</w:t>
              </w:r>
            </w:ins>
          </w:p>
        </w:tc>
        <w:tc>
          <w:tcPr>
            <w:tcW w:w="4163" w:type="dxa"/>
            <w:vMerge w:val="restart"/>
            <w:shd w:val="clear" w:color="auto" w:fill="auto"/>
            <w:vAlign w:val="center"/>
          </w:tcPr>
          <w:p w14:paraId="073E8E56" w14:textId="238CA645" w:rsidR="00344058" w:rsidRPr="006C3ECF" w:rsidRDefault="00344058" w:rsidP="00344058">
            <w:pPr>
              <w:keepNext/>
              <w:rPr>
                <w:ins w:id="1944" w:author="Dr. Carsten Franke" w:date="2021-04-12T10:06:00Z"/>
                <w:sz w:val="20"/>
                <w:szCs w:val="20"/>
              </w:rPr>
            </w:pPr>
            <w:proofErr w:type="gramStart"/>
            <w:ins w:id="1945" w:author="Dr. Carsten Franke" w:date="2021-04-12T10:08:00Z">
              <w:r>
                <w:rPr>
                  <w:sz w:val="20"/>
                  <w:szCs w:val="20"/>
                </w:rPr>
                <w:t>mutually</w:t>
              </w:r>
              <w:proofErr w:type="gramEnd"/>
              <w:r>
                <w:rPr>
                  <w:sz w:val="20"/>
                  <w:szCs w:val="20"/>
                </w:rPr>
                <w:t xml:space="preserve"> exclusive </w:t>
              </w:r>
            </w:ins>
            <w:ins w:id="1946" w:author="Dr. Carsten Franke" w:date="2021-04-12T10:11:00Z">
              <w:r w:rsidR="00471B1B">
                <w:rPr>
                  <w:sz w:val="20"/>
                  <w:szCs w:val="20"/>
                </w:rPr>
                <w:t xml:space="preserve">– </w:t>
              </w:r>
            </w:ins>
            <w:ins w:id="1947"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Pr>
                <w:sz w:val="20"/>
                <w:szCs w:val="20"/>
              </w:rPr>
              <w:t>8.1.2.1</w:t>
            </w:r>
            <w:ins w:id="1948" w:author="Dr. Carsten Franke" w:date="2021-04-12T10:09:00Z">
              <w:r w:rsidR="00471B1B" w:rsidRPr="00471B1B">
                <w:rPr>
                  <w:sz w:val="20"/>
                  <w:szCs w:val="20"/>
                </w:rPr>
                <w:fldChar w:fldCharType="end"/>
              </w:r>
            </w:ins>
            <w:ins w:id="1949"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sidRPr="00C4720B">
              <w:rPr>
                <w:sz w:val="20"/>
                <w:szCs w:val="20"/>
              </w:rPr>
              <w:t>Intermittent Connection Lines</w:t>
            </w:r>
            <w:ins w:id="1950" w:author="Dr. Carsten Franke" w:date="2021-04-12T10:10:00Z">
              <w:r w:rsidR="00471B1B" w:rsidRPr="00471B1B">
                <w:rPr>
                  <w:sz w:val="20"/>
                  <w:szCs w:val="20"/>
                </w:rPr>
                <w:fldChar w:fldCharType="end"/>
              </w:r>
            </w:ins>
            <w:ins w:id="1951"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1952"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1953" w:author="Dr. Carsten Franke" w:date="2021-04-12T10:06:00Z"/>
                <w:sz w:val="20"/>
                <w:szCs w:val="20"/>
              </w:rPr>
            </w:pPr>
            <w:ins w:id="1954" w:author="Dr. Carsten Franke" w:date="2021-04-12T10:09:00Z">
              <w:r w:rsidRPr="00344058">
                <w:rPr>
                  <w:sz w:val="20"/>
                  <w:szCs w:val="20"/>
                </w:rPr>
                <w:t>regular_segments</w:t>
              </w:r>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1955" w:author="Dr. Carsten Franke" w:date="2021-04-12T10:06:00Z"/>
                <w:sz w:val="20"/>
                <w:szCs w:val="20"/>
              </w:rPr>
            </w:pPr>
            <w:ins w:id="1956"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1957" w:author="Dr. Carsten Franke" w:date="2021-04-12T10:06:00Z"/>
                <w:sz w:val="20"/>
                <w:szCs w:val="20"/>
              </w:rPr>
            </w:pPr>
            <w:ins w:id="1958"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1959" w:author="Dr. Carsten Franke" w:date="2021-04-12T10:06:00Z"/>
                <w:sz w:val="20"/>
                <w:szCs w:val="20"/>
              </w:rPr>
            </w:pPr>
          </w:p>
        </w:tc>
      </w:tr>
    </w:tbl>
    <w:p w14:paraId="01A3A211" w14:textId="7EBDAED4" w:rsidR="00344058" w:rsidRDefault="00344058" w:rsidP="00344058">
      <w:pPr>
        <w:pStyle w:val="Caption"/>
        <w:spacing w:before="120"/>
        <w:rPr>
          <w:ins w:id="1960" w:author="Dr. Carsten Franke" w:date="2021-04-12T10:06:00Z"/>
        </w:rPr>
      </w:pPr>
      <w:bookmarkStart w:id="1961" w:name="_Toc69254924"/>
      <w:ins w:id="1962" w:author="Dr. Carsten Franke" w:date="2021-04-12T10:06:00Z">
        <w:r>
          <w:t xml:space="preserve">Table </w:t>
        </w:r>
        <w:r>
          <w:fldChar w:fldCharType="begin"/>
        </w:r>
        <w:r>
          <w:instrText xml:space="preserve"> SEQ Table \* ARABIC </w:instrText>
        </w:r>
        <w:r>
          <w:fldChar w:fldCharType="separate"/>
        </w:r>
      </w:ins>
      <w:r w:rsidR="00C4720B">
        <w:rPr>
          <w:noProof/>
        </w:rPr>
        <w:t>88</w:t>
      </w:r>
      <w:ins w:id="1963"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61"/>
      </w:ins>
    </w:p>
    <w:p w14:paraId="4D873970" w14:textId="6C161B59" w:rsidR="00B540EB" w:rsidRPr="007055D9" w:rsidRDefault="00344058" w:rsidP="003918DE">
      <w:pPr>
        <w:jc w:val="both"/>
      </w:pPr>
      <w:ins w:id="1964" w:author="Dr. Carsten Franke" w:date="2021-04-12T10:06:00Z">
        <w:r w:rsidRPr="007055D9">
          <w:t xml:space="preserve">The element </w:t>
        </w:r>
        <w:r w:rsidRPr="0033708C">
          <w:rPr>
            <w:rStyle w:val="XMLElement"/>
          </w:rPr>
          <w:t>&lt;weld_position/&gt;</w:t>
        </w:r>
        <w:r w:rsidRPr="007055D9">
          <w:t xml:space="preserve"> </w:t>
        </w:r>
      </w:ins>
      <w:del w:id="1965"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65864106" w:rsidR="00365CBF" w:rsidRPr="007055D9" w:rsidRDefault="00DE3902" w:rsidP="008F3D94">
      <w:pPr>
        <w:pStyle w:val="Caption"/>
        <w:spacing w:before="120"/>
      </w:pPr>
      <w:bookmarkStart w:id="1966" w:name="_Toc3566490"/>
      <w:bookmarkStart w:id="1967" w:name="_Toc34747491"/>
      <w:bookmarkStart w:id="1968" w:name="_Toc69254925"/>
      <w:r>
        <w:t xml:space="preserve">Table </w:t>
      </w:r>
      <w:r w:rsidR="00ED469A">
        <w:fldChar w:fldCharType="begin"/>
      </w:r>
      <w:r w:rsidR="00ED469A">
        <w:instrText xml:space="preserve"> SEQ Table \* ARABIC </w:instrText>
      </w:r>
      <w:r w:rsidR="00ED469A">
        <w:fldChar w:fldCharType="separate"/>
      </w:r>
      <w:r w:rsidR="00C4720B">
        <w:rPr>
          <w:noProof/>
        </w:rPr>
        <w:t>89</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966"/>
      <w:bookmarkEnd w:id="1967"/>
      <w:bookmarkEnd w:id="1968"/>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&lt;weld_position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pPr>
      <w:bookmarkStart w:id="1969"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969"/>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CD9F62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C4720B">
        <w:t xml:space="preserve">Figure </w:t>
      </w:r>
      <w:r w:rsidR="00C4720B">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3CFA7BD" w:rsidR="005D0B6D" w:rsidRPr="007055D9" w:rsidRDefault="005D0B6D" w:rsidP="005D0B6D">
      <w:pPr>
        <w:pStyle w:val="Caption"/>
      </w:pPr>
      <w:bookmarkStart w:id="1970" w:name="_Ref397529572"/>
      <w:bookmarkStart w:id="1971" w:name="Figure11"/>
      <w:bookmarkStart w:id="1972" w:name="_Toc3557126"/>
      <w:bookmarkStart w:id="1973" w:name="_Toc34747377"/>
      <w:bookmarkStart w:id="1974" w:name="_Toc69255820"/>
      <w:r>
        <w:t xml:space="preserve">Figure </w:t>
      </w:r>
      <w:r w:rsidR="00406B64">
        <w:fldChar w:fldCharType="begin"/>
      </w:r>
      <w:r w:rsidR="00406B64">
        <w:instrText xml:space="preserve"> SEQ Figure \* ARABIC </w:instrText>
      </w:r>
      <w:r w:rsidR="00406B64">
        <w:fldChar w:fldCharType="separate"/>
      </w:r>
      <w:r w:rsidR="00C4720B">
        <w:rPr>
          <w:noProof/>
        </w:rPr>
        <w:t>54</w:t>
      </w:r>
      <w:r w:rsidR="00406B64">
        <w:fldChar w:fldCharType="end"/>
      </w:r>
      <w:bookmarkEnd w:id="1970"/>
      <w:bookmarkEnd w:id="1971"/>
      <w:r w:rsidRPr="007055D9">
        <w:t xml:space="preserve">: Welding Position </w:t>
      </w:r>
      <w:r>
        <w:t>vector direction and length</w:t>
      </w:r>
      <w:bookmarkEnd w:id="1972"/>
      <w:bookmarkEnd w:id="1973"/>
      <w:bookmarkEnd w:id="1974"/>
    </w:p>
    <w:p w14:paraId="39D4E066" w14:textId="088F097E" w:rsidR="00B540EB" w:rsidRPr="007055D9" w:rsidRDefault="00B540EB" w:rsidP="004F2F09">
      <w:pPr>
        <w:pStyle w:val="Heading5"/>
      </w:pPr>
      <w:bookmarkStart w:id="1975" w:name="_Toc338939140"/>
      <w:bookmarkStart w:id="1976" w:name="_Toc338939137"/>
      <w:bookmarkStart w:id="1977" w:name="_Toc338938906"/>
      <w:bookmarkStart w:id="1978" w:name="_Toc338939103"/>
      <w:r w:rsidRPr="007055D9">
        <w:lastRenderedPageBreak/>
        <w:t xml:space="preserve">Attribute </w:t>
      </w:r>
      <w:r w:rsidR="00194316">
        <w:t>"</w:t>
      </w:r>
      <w:r w:rsidRPr="007055D9">
        <w:t>reference</w:t>
      </w:r>
      <w:bookmarkEnd w:id="1975"/>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Heading5"/>
        <w:rPr>
          <w:lang w:val="en-US"/>
        </w:rPr>
      </w:pPr>
      <w:r w:rsidRPr="007055D9">
        <w:t xml:space="preserve">Section </w:t>
      </w:r>
      <w:r w:rsidR="00194316">
        <w:t>"</w:t>
      </w:r>
      <w:r w:rsidRPr="007055D9">
        <w:t>I</w:t>
      </w:r>
      <w:r w:rsidR="00194316">
        <w:t>"</w:t>
      </w:r>
      <w:ins w:id="1979" w:author="Dr. Carsten Franke" w:date="2021-02-09T12:36:00Z">
        <w:r w:rsidR="00643A6A" w:rsidRPr="00D977AB">
          <w:rPr>
            <w:lang w:val="en-US"/>
          </w:rPr>
          <w:t xml:space="preserve"> </w:t>
        </w:r>
      </w:ins>
    </w:p>
    <w:p w14:paraId="717E8986" w14:textId="5DC3D5AF" w:rsidR="00456F63" w:rsidRDefault="00456F63" w:rsidP="00621D1B">
      <w:pPr>
        <w:jc w:val="both"/>
        <w:rPr>
          <w:ins w:id="1980"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981" w:author="Dr. Carsten Franke" w:date="2021-02-09T12:33:00Z">
        <w:r w:rsidR="00856BD3">
          <w:t xml:space="preserve"> </w:t>
        </w:r>
      </w:ins>
    </w:p>
    <w:p w14:paraId="3CE9735D" w14:textId="562D1DF8" w:rsidR="00856BD3" w:rsidRPr="007055D9" w:rsidRDefault="00856BD3" w:rsidP="00621D1B">
      <w:pPr>
        <w:jc w:val="both"/>
      </w:pPr>
      <w:ins w:id="1982"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ins w:id="1983" w:author="Dr. Carsten Franke" w:date="2021-02-09T12:35:00Z">
        <w:r w:rsidRPr="006A21C5">
          <w:rPr>
            <w:rStyle w:val="XMLElement"/>
          </w:rPr>
          <w:t>i</w:t>
        </w:r>
        <w:r>
          <w:rPr>
            <w:rStyle w:val="XMLElement"/>
          </w:rPr>
          <w:t>_</w:t>
        </w:r>
        <w:r w:rsidRPr="006A21C5">
          <w:rPr>
            <w:rStyle w:val="XMLElement"/>
          </w:rPr>
          <w:t>weld</w:t>
        </w:r>
      </w:ins>
      <w:ins w:id="1984" w:author="Dr. Carsten Franke" w:date="2021-02-09T12:34:00Z">
        <w:r>
          <w:t>"</w:t>
        </w:r>
      </w:ins>
      <w:ins w:id="1985" w:author="Dr. Carsten Franke" w:date="2021-02-09T12:35:00Z">
        <w:r>
          <w:t xml:space="preserve"> (</w:t>
        </w:r>
      </w:ins>
      <w:ins w:id="1986" w:author="Dr. Carsten Franke" w:date="2021-02-09T12:36:00Z">
        <w:r>
          <w:t>c</w:t>
        </w:r>
      </w:ins>
      <w:ins w:id="1987" w:author="Dr. Carsten Franke" w:date="2021-02-09T12:35:00Z">
        <w:r>
          <w:t>f. s</w:t>
        </w:r>
      </w:ins>
      <w:ins w:id="1988" w:author="Dr. Carsten Franke" w:date="2021-02-09T12:36:00Z">
        <w:r>
          <w:t xml:space="preserve">ection </w:t>
        </w:r>
        <w:r>
          <w:fldChar w:fldCharType="begin"/>
        </w:r>
        <w:r>
          <w:instrText xml:space="preserve"> REF _Ref414571756 \r \h </w:instrText>
        </w:r>
      </w:ins>
      <w:r>
        <w:fldChar w:fldCharType="separate"/>
      </w:r>
      <w:r w:rsidR="00C4720B">
        <w:t>8.2.4.2</w:t>
      </w:r>
      <w:ins w:id="1989" w:author="Dr. Carsten Franke" w:date="2021-02-09T12:36:00Z">
        <w:r>
          <w:fldChar w:fldCharType="end"/>
        </w:r>
        <w:r>
          <w:t xml:space="preserve"> </w:t>
        </w:r>
        <w:r>
          <w:fldChar w:fldCharType="begin"/>
        </w:r>
        <w:r>
          <w:instrText xml:space="preserve"> REF _Ref414571756 \h </w:instrText>
        </w:r>
      </w:ins>
      <w:r>
        <w:fldChar w:fldCharType="separate"/>
      </w:r>
      <w:r w:rsidR="00C4720B" w:rsidRPr="007055D9">
        <w:t>Type Specification</w:t>
      </w:r>
      <w:ins w:id="1990" w:author="Dr. Carsten Franke" w:date="2021-02-09T12:36:00Z">
        <w:r>
          <w:fldChar w:fldCharType="end"/>
        </w:r>
        <w:r>
          <w:t>)</w:t>
        </w:r>
      </w:ins>
      <w:ins w:id="1991" w:author="Dr. Carsten Franke" w:date="2021-02-09T12:34:00Z">
        <w:r>
          <w:t>!</w:t>
        </w:r>
      </w:ins>
      <w:ins w:id="1992" w:author="Dr. Carsten Franke" w:date="2021-02-09T12:36:00Z">
        <w:r>
          <w:t xml:space="preserve"> </w:t>
        </w:r>
      </w:ins>
    </w:p>
    <w:p w14:paraId="1E6ED085" w14:textId="5D868761" w:rsidR="00456F63" w:rsidRPr="007055D9" w:rsidRDefault="00456F63" w:rsidP="004F2F09">
      <w:pPr>
        <w:pStyle w:val="Heading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Heading5"/>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4263C3B2" w:rsidR="00367B9F" w:rsidRPr="00E82BEB" w:rsidRDefault="00367B9F" w:rsidP="004F2F09">
      <w:pPr>
        <w:pStyle w:val="Heading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EA8AF70" w:rsidR="00926DE7" w:rsidRDefault="00926DE7" w:rsidP="008F3D94">
      <w:pPr>
        <w:pStyle w:val="Caption"/>
        <w:spacing w:before="120"/>
      </w:pPr>
      <w:bookmarkStart w:id="1993" w:name="_Toc3566491"/>
      <w:bookmarkStart w:id="1994" w:name="_Toc34747492"/>
      <w:bookmarkStart w:id="1995" w:name="_Toc69254926"/>
      <w:bookmarkStart w:id="1996" w:name="_Toc338939148"/>
      <w:bookmarkStart w:id="1997" w:name="_Toc288196499"/>
      <w:bookmarkStart w:id="1998" w:name="_Toc288200801"/>
      <w:bookmarkEnd w:id="1976"/>
      <w:bookmarkEnd w:id="1977"/>
      <w:bookmarkEnd w:id="1978"/>
      <w:r>
        <w:t xml:space="preserve">Table </w:t>
      </w:r>
      <w:r w:rsidR="00ED469A">
        <w:fldChar w:fldCharType="begin"/>
      </w:r>
      <w:r w:rsidR="00ED469A">
        <w:instrText xml:space="preserve"> SEQ Table \* ARABIC </w:instrText>
      </w:r>
      <w:r w:rsidR="00ED469A">
        <w:fldChar w:fldCharType="separate"/>
      </w:r>
      <w:r w:rsidR="00C4720B">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993"/>
      <w:r w:rsidR="00194316">
        <w:t>"</w:t>
      </w:r>
      <w:bookmarkEnd w:id="1994"/>
      <w:bookmarkEnd w:id="1995"/>
    </w:p>
    <w:p w14:paraId="0F61D50E" w14:textId="0AA77456" w:rsidR="00A06030" w:rsidRPr="007055D9" w:rsidRDefault="00A06030" w:rsidP="00A06030">
      <w:pPr>
        <w:pStyle w:val="Heading5"/>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pPr>
      <w:r w:rsidRPr="007055D9">
        <w:t xml:space="preserve">Attribute </w:t>
      </w:r>
      <w:r w:rsidR="00194316">
        <w:t>"</w:t>
      </w:r>
      <w:r w:rsidRPr="007055D9">
        <w:t>shape</w:t>
      </w:r>
      <w:bookmarkEnd w:id="1996"/>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pPr>
      <w:bookmarkStart w:id="1999" w:name="_Toc338939149"/>
      <w:r w:rsidRPr="007055D9">
        <w:t xml:space="preserve">Attribute </w:t>
      </w:r>
      <w:r w:rsidR="00194316">
        <w:t>"</w:t>
      </w:r>
      <w:r w:rsidRPr="007055D9">
        <w:t>penetration</w:t>
      </w:r>
      <w:bookmarkEnd w:id="1997"/>
      <w:bookmarkEnd w:id="1998"/>
      <w:bookmarkEnd w:id="1999"/>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2000" w:name="ModelizationWeldDefinition"/>
      <w:bookmarkStart w:id="2001" w:name="WeldDefinition"/>
      <w:bookmarkStart w:id="2002" w:name="WeldDefinitionButtWeld"/>
      <w:bookmarkStart w:id="2003" w:name="_Toc288200762"/>
      <w:bookmarkStart w:id="2004" w:name="_Toc338939106"/>
      <w:bookmarkStart w:id="2005" w:name="_Toc3557012"/>
      <w:bookmarkStart w:id="2006" w:name="_Toc34747262"/>
      <w:bookmarkStart w:id="2007" w:name="_Toc69254531"/>
      <w:bookmarkStart w:id="2008" w:name="_Toc288196464"/>
      <w:bookmarkEnd w:id="2000"/>
      <w:bookmarkEnd w:id="2001"/>
      <w:bookmarkEnd w:id="2002"/>
      <w:r w:rsidRPr="007055D9">
        <w:t xml:space="preserve">Butt </w:t>
      </w:r>
      <w:bookmarkEnd w:id="2003"/>
      <w:r w:rsidR="003663AA" w:rsidRPr="007055D9">
        <w:t>Joint</w:t>
      </w:r>
      <w:bookmarkEnd w:id="2004"/>
      <w:bookmarkEnd w:id="2005"/>
      <w:bookmarkEnd w:id="2006"/>
      <w:bookmarkEnd w:id="200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2009" w:name="_Toc3557013"/>
      <w:bookmarkStart w:id="2010" w:name="_Toc34747263"/>
      <w:bookmarkStart w:id="2011" w:name="_Toc69254532"/>
      <w:r w:rsidRPr="00654684">
        <w:rPr>
          <w:sz w:val="24"/>
        </w:rPr>
        <w:t xml:space="preserve">Sheet </w:t>
      </w:r>
      <w:r w:rsidR="00255787" w:rsidRPr="00654684">
        <w:rPr>
          <w:sz w:val="24"/>
        </w:rPr>
        <w:t>Parameters</w:t>
      </w:r>
      <w:bookmarkEnd w:id="2009"/>
      <w:bookmarkEnd w:id="2010"/>
      <w:bookmarkEnd w:id="2011"/>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3E0390" w:rsidRPr="00362FDC" w:rsidRDefault="003E0390" w:rsidP="008F3D94">
                              <w:pPr>
                                <w:pStyle w:val="Caption"/>
                                <w:rPr>
                                  <w:noProof/>
                                  <w:szCs w:val="24"/>
                                </w:rPr>
                              </w:pPr>
                              <w:bookmarkStart w:id="2012" w:name="_Toc3557127"/>
                              <w:bookmarkStart w:id="2013" w:name="_Toc34747378"/>
                              <w:bookmarkStart w:id="2014"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12"/>
                              <w:bookmarkEnd w:id="2013"/>
                              <w:bookmarkEnd w:id="20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7"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60F4A639" w:rsidR="003E0390" w:rsidRPr="00362FDC" w:rsidRDefault="003E0390" w:rsidP="008F3D94">
                        <w:pPr>
                          <w:pStyle w:val="Caption"/>
                          <w:rPr>
                            <w:noProof/>
                            <w:szCs w:val="24"/>
                          </w:rPr>
                        </w:pPr>
                        <w:bookmarkStart w:id="2015" w:name="_Toc3557127"/>
                        <w:bookmarkStart w:id="2016" w:name="_Toc34747378"/>
                        <w:bookmarkStart w:id="2017"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15"/>
                        <w:bookmarkEnd w:id="2016"/>
                        <w:bookmarkEnd w:id="2017"/>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2018" w:name="_Toc3557014"/>
      <w:bookmarkStart w:id="2019" w:name="_Toc34747264"/>
      <w:bookmarkStart w:id="2020" w:name="_Toc69254533"/>
      <w:r>
        <w:rPr>
          <w:noProof/>
          <w:sz w:val="24"/>
          <w:lang w:eastAsia="en-US"/>
        </w:rPr>
        <mc:AlternateContent>
          <mc:Choice Requires="wpg">
            <w:drawing>
              <wp:anchor distT="0" distB="0" distL="114300" distR="114300" simplePos="0" relativeHeight="25168691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3E0390" w:rsidRPr="006C6D3C" w:rsidRDefault="003E0390" w:rsidP="008F3D94">
                              <w:pPr>
                                <w:pStyle w:val="Caption"/>
                                <w:rPr>
                                  <w:noProof/>
                                  <w:szCs w:val="24"/>
                                </w:rPr>
                              </w:pPr>
                              <w:bookmarkStart w:id="2021" w:name="_Toc3557128"/>
                              <w:bookmarkStart w:id="2022" w:name="_Toc34747379"/>
                              <w:bookmarkStart w:id="2023"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21"/>
                              <w:bookmarkEnd w:id="2022"/>
                              <w:bookmarkEnd w:id="20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869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9"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058F62E2" w:rsidR="003E0390" w:rsidRPr="006C6D3C" w:rsidRDefault="003E0390" w:rsidP="008F3D94">
                        <w:pPr>
                          <w:pStyle w:val="Caption"/>
                          <w:rPr>
                            <w:noProof/>
                            <w:szCs w:val="24"/>
                          </w:rPr>
                        </w:pPr>
                        <w:bookmarkStart w:id="2024" w:name="_Toc3557128"/>
                        <w:bookmarkStart w:id="2025" w:name="_Toc34747379"/>
                        <w:bookmarkStart w:id="2026"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24"/>
                        <w:bookmarkEnd w:id="2025"/>
                        <w:bookmarkEnd w:id="2026"/>
                      </w:p>
                    </w:txbxContent>
                  </v:textbox>
                </v:shape>
              </v:group>
            </w:pict>
          </mc:Fallback>
        </mc:AlternateContent>
      </w:r>
      <w:r w:rsidR="00B50468" w:rsidRPr="00654684">
        <w:rPr>
          <w:sz w:val="24"/>
        </w:rPr>
        <w:t>Weld Parameters</w:t>
      </w:r>
      <w:bookmarkEnd w:id="2018"/>
      <w:bookmarkEnd w:id="2019"/>
      <w:bookmarkEnd w:id="2020"/>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4CD01B5" w:rsidR="008F3D94" w:rsidRDefault="008F3D94" w:rsidP="008F3D94">
      <w:pPr>
        <w:pStyle w:val="Caption"/>
        <w:spacing w:before="120"/>
      </w:pPr>
      <w:bookmarkStart w:id="2027" w:name="_Toc3566492"/>
      <w:bookmarkStart w:id="2028" w:name="_Toc34747493"/>
      <w:bookmarkStart w:id="2029" w:name="_Toc69254927"/>
      <w:r>
        <w:t xml:space="preserve">Table </w:t>
      </w:r>
      <w:r w:rsidR="00ED469A">
        <w:fldChar w:fldCharType="begin"/>
      </w:r>
      <w:r w:rsidR="00ED469A">
        <w:instrText xml:space="preserve"> SEQ Table \* ARABIC </w:instrText>
      </w:r>
      <w:r w:rsidR="00ED469A">
        <w:fldChar w:fldCharType="separate"/>
      </w:r>
      <w:r w:rsidR="00C4720B">
        <w:rPr>
          <w:noProof/>
        </w:rPr>
        <w:t>91</w:t>
      </w:r>
      <w:r w:rsidR="00ED469A">
        <w:fldChar w:fldCharType="end"/>
      </w:r>
      <w:r>
        <w:t>: Parameters of Butt Joint Weld</w:t>
      </w:r>
      <w:bookmarkEnd w:id="2027"/>
      <w:bookmarkEnd w:id="2028"/>
      <w:bookmarkEnd w:id="2029"/>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Heading4"/>
      </w:pPr>
      <w:bookmarkStart w:id="2030" w:name="_Toc338939151"/>
      <w:bookmarkStart w:id="2031" w:name="_Toc3557015"/>
      <w:bookmarkStart w:id="2032" w:name="_Toc34747265"/>
      <w:bookmarkStart w:id="2033" w:name="_Toc69254534"/>
      <w:r w:rsidRPr="007055D9">
        <w:t>Attributes</w:t>
      </w:r>
      <w:bookmarkEnd w:id="2030"/>
      <w:bookmarkEnd w:id="2031"/>
      <w:bookmarkEnd w:id="2032"/>
      <w:bookmarkEnd w:id="2033"/>
    </w:p>
    <w:p w14:paraId="2F9463C1" w14:textId="2C2DBF78" w:rsidR="0006113C" w:rsidRPr="007055D9" w:rsidRDefault="00850045" w:rsidP="001D3B90">
      <w:pPr>
        <w:pStyle w:val="Heading5"/>
      </w:pPr>
      <w:bookmarkStart w:id="2034" w:name="_Toc338939153"/>
      <w:r w:rsidRPr="007055D9">
        <w:t xml:space="preserve">Attribute </w:t>
      </w:r>
      <w:r w:rsidR="00194316">
        <w:t>"</w:t>
      </w:r>
      <w:r w:rsidRPr="007055D9">
        <w:t>b</w:t>
      </w:r>
      <w:r w:rsidR="0006113C" w:rsidRPr="007055D9">
        <w:t>ase</w:t>
      </w:r>
      <w:bookmarkEnd w:id="2034"/>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pPr>
      <w:bookmarkStart w:id="2035" w:name="_Toc338939154"/>
      <w:r w:rsidRPr="007055D9">
        <w:lastRenderedPageBreak/>
        <w:t xml:space="preserve">Attribute </w:t>
      </w:r>
      <w:r w:rsidR="00194316">
        <w:t>"</w:t>
      </w:r>
      <w:r w:rsidRPr="007055D9">
        <w:t>t</w:t>
      </w:r>
      <w:r w:rsidR="0006113C" w:rsidRPr="007055D9">
        <w:t>echnology</w:t>
      </w:r>
      <w:bookmarkEnd w:id="2035"/>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21564228" w:rsidR="0006113C" w:rsidRPr="007055D9" w:rsidRDefault="0006113C" w:rsidP="0006113C">
      <w:pPr>
        <w:pStyle w:val="Heading4"/>
      </w:pPr>
      <w:bookmarkStart w:id="2036" w:name="_Toc288196505"/>
      <w:bookmarkStart w:id="2037" w:name="_Toc288200807"/>
      <w:bookmarkStart w:id="2038" w:name="_Toc338939155"/>
      <w:bookmarkStart w:id="2039" w:name="_Toc3557016"/>
      <w:bookmarkStart w:id="2040" w:name="_Toc34747266"/>
      <w:bookmarkStart w:id="2041" w:name="_Toc69254535"/>
      <w:r w:rsidRPr="007055D9">
        <w:t xml:space="preserve">Element </w:t>
      </w:r>
      <w:r w:rsidR="00194316">
        <w:t>"</w:t>
      </w:r>
      <w:r w:rsidRPr="007055D9">
        <w:t>weld_position</w:t>
      </w:r>
      <w:bookmarkEnd w:id="2036"/>
      <w:bookmarkEnd w:id="2037"/>
      <w:bookmarkEnd w:id="2038"/>
      <w:bookmarkEnd w:id="2039"/>
      <w:r w:rsidR="00194316">
        <w:t>"</w:t>
      </w:r>
      <w:bookmarkEnd w:id="2040"/>
      <w:bookmarkEnd w:id="2041"/>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CommentReference"/>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CommentReference"/>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CommentReference"/>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CommentReference"/>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62D0F69" w:rsidR="00345A9D" w:rsidRDefault="00345A9D" w:rsidP="008F3D94">
      <w:pPr>
        <w:pStyle w:val="Caption"/>
        <w:spacing w:before="120"/>
      </w:pPr>
      <w:bookmarkStart w:id="2042" w:name="_Toc3566493"/>
      <w:bookmarkStart w:id="2043" w:name="_Toc34747494"/>
      <w:bookmarkStart w:id="2044" w:name="_Toc69254928"/>
      <w:bookmarkStart w:id="2045" w:name="_Toc288196507"/>
      <w:bookmarkStart w:id="2046" w:name="_Toc288200809"/>
      <w:bookmarkStart w:id="2047" w:name="_Toc338939157"/>
      <w:r>
        <w:t xml:space="preserve">Table </w:t>
      </w:r>
      <w:r w:rsidR="00ED469A">
        <w:fldChar w:fldCharType="begin"/>
      </w:r>
      <w:r w:rsidR="00ED469A">
        <w:instrText xml:space="preserve"> SEQ Table \* ARABIC </w:instrText>
      </w:r>
      <w:r w:rsidR="00ED469A">
        <w:fldChar w:fldCharType="separate"/>
      </w:r>
      <w:r w:rsidR="00C4720B">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2042"/>
      <w:bookmarkEnd w:id="2043"/>
      <w:bookmarkEnd w:id="2044"/>
    </w:p>
    <w:p w14:paraId="7C7B61A7" w14:textId="6368254C" w:rsidR="007021BF" w:rsidRDefault="007021BF" w:rsidP="00C54FD8">
      <w:pPr>
        <w:pStyle w:val="Heading5"/>
      </w:pPr>
      <w:r w:rsidRPr="007055D9">
        <w:t>Attribute</w:t>
      </w:r>
      <w:r>
        <w:t>s</w:t>
      </w:r>
      <w:r w:rsidRPr="007055D9">
        <w:t xml:space="preserve"> </w:t>
      </w:r>
      <w:r w:rsidR="00194316">
        <w:t>"</w:t>
      </w:r>
      <w:r>
        <w:t>u, x, y, z, reference</w:t>
      </w:r>
      <w:r w:rsidR="00194316">
        <w:t>"</w:t>
      </w:r>
    </w:p>
    <w:p w14:paraId="245E36AF" w14:textId="7D666869"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C4720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pPr>
      <w:r w:rsidRPr="007055D9">
        <w:t xml:space="preserve">Attribute </w:t>
      </w:r>
      <w:r w:rsidR="00194316">
        <w:t>"</w:t>
      </w:r>
      <w:r w:rsidRPr="007055D9">
        <w:t>section</w:t>
      </w:r>
      <w:bookmarkEnd w:id="2045"/>
      <w:bookmarkEnd w:id="2046"/>
      <w:bookmarkEnd w:id="2047"/>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5FDEA4DF" w:rsidR="0006113C" w:rsidRPr="007055D9" w:rsidRDefault="0006113C" w:rsidP="0006113C">
      <w:pPr>
        <w:pStyle w:val="ListBullet"/>
        <w:rPr>
          <w:rStyle w:val="XMLAttribute"/>
        </w:rPr>
      </w:pPr>
      <w:r w:rsidRPr="007055D9">
        <w:rPr>
          <w:rStyle w:val="XMLAttribute"/>
        </w:rPr>
        <w:t>I</w:t>
      </w:r>
      <w:ins w:id="2048" w:author="Dr. Carsten Franke" w:date="2021-02-09T12:43:00Z">
        <w:r w:rsidR="0071697E">
          <w:t xml:space="preserve"> (Must not be confused with seam weld subtype "</w:t>
        </w:r>
        <w:r w:rsidR="0071697E" w:rsidRPr="006A21C5">
          <w:rPr>
            <w:rStyle w:val="XMLElement"/>
          </w:rPr>
          <w:t>i</w:t>
        </w:r>
        <w:r w:rsidR="0071697E">
          <w:rPr>
            <w:rStyle w:val="XMLElement"/>
          </w:rPr>
          <w:t>_</w:t>
        </w:r>
        <w:r w:rsidR="0071697E" w:rsidRPr="006A21C5">
          <w:rPr>
            <w:rStyle w:val="XMLElement"/>
          </w:rPr>
          <w:t>weld</w:t>
        </w:r>
        <w:r w:rsidR="0071697E">
          <w:t xml:space="preserve">" (cf. section </w:t>
        </w:r>
        <w:r w:rsidR="0071697E">
          <w:fldChar w:fldCharType="begin"/>
        </w:r>
        <w:r w:rsidR="0071697E">
          <w:instrText xml:space="preserve"> REF _Ref414571756 \r \h </w:instrText>
        </w:r>
      </w:ins>
      <w:ins w:id="2049" w:author="Dr. Carsten Franke" w:date="2021-02-09T12:43:00Z">
        <w:r w:rsidR="0071697E">
          <w:fldChar w:fldCharType="separate"/>
        </w:r>
      </w:ins>
      <w:r w:rsidR="00C4720B">
        <w:t>8.2.4.2</w:t>
      </w:r>
      <w:ins w:id="2050" w:author="Dr. Carsten Franke" w:date="2021-02-09T12:43:00Z">
        <w:r w:rsidR="0071697E">
          <w:fldChar w:fldCharType="end"/>
        </w:r>
        <w:r w:rsidR="0071697E">
          <w:t xml:space="preserve">!) </w:t>
        </w:r>
      </w:ins>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pPr>
      <w:bookmarkStart w:id="2051" w:name="_Toc338939158"/>
      <w:r w:rsidRPr="007055D9">
        <w:t xml:space="preserve">Attribute </w:t>
      </w:r>
      <w:r w:rsidR="00194316">
        <w:t>"</w:t>
      </w:r>
      <w:r w:rsidRPr="007055D9">
        <w:t>width</w:t>
      </w:r>
      <w:bookmarkEnd w:id="2051"/>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pPr>
      <w:bookmarkStart w:id="2052" w:name="_Toc338939159"/>
      <w:r w:rsidRPr="007055D9">
        <w:t xml:space="preserve">Attribute </w:t>
      </w:r>
      <w:r w:rsidR="00194316">
        <w:t>"</w:t>
      </w:r>
      <w:r w:rsidRPr="007055D9">
        <w:t>filler</w:t>
      </w:r>
      <w:bookmarkEnd w:id="2052"/>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pPr>
      <w:r w:rsidRPr="007055D9">
        <w:lastRenderedPageBreak/>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r w:rsidR="002E6319">
        <w:t>seamweld&gt;</w:t>
      </w:r>
    </w:p>
    <w:p w14:paraId="710B0546" w14:textId="175D5312" w:rsidR="00D842F0" w:rsidRPr="007055D9" w:rsidRDefault="002E6319" w:rsidP="0071697E">
      <w:pPr>
        <w:pStyle w:val="XMLCode"/>
        <w:keepNext/>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053" w:name="WeldDefinitionCornerWeld"/>
      <w:bookmarkStart w:id="2054" w:name="_Toc288200763"/>
      <w:bookmarkStart w:id="2055" w:name="_Toc338939107"/>
      <w:bookmarkEnd w:id="2053"/>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2056" w:name="_Toc414263397"/>
      <w:bookmarkStart w:id="2057" w:name="_Toc3557017"/>
      <w:bookmarkStart w:id="2058" w:name="_Toc34747267"/>
      <w:bookmarkStart w:id="2059" w:name="_Toc69254536"/>
      <w:bookmarkEnd w:id="2056"/>
      <w:r w:rsidRPr="007055D9">
        <w:t xml:space="preserve">Element </w:t>
      </w:r>
      <w:r w:rsidR="00194316">
        <w:t>"</w:t>
      </w:r>
      <w:r>
        <w:t>sheet_parameter</w:t>
      </w:r>
      <w:bookmarkEnd w:id="2057"/>
      <w:r w:rsidR="00194316">
        <w:t>"</w:t>
      </w:r>
      <w:bookmarkEnd w:id="2058"/>
      <w:bookmarkEnd w:id="2059"/>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5BFC8FF" w:rsidR="003B6225" w:rsidRDefault="003B6225" w:rsidP="008F3D94">
      <w:pPr>
        <w:pStyle w:val="Caption"/>
        <w:spacing w:before="120"/>
      </w:pPr>
      <w:bookmarkStart w:id="2060" w:name="_Toc3566494"/>
      <w:bookmarkStart w:id="2061" w:name="_Toc34747495"/>
      <w:bookmarkStart w:id="2062" w:name="_Toc69254929"/>
      <w:r>
        <w:t xml:space="preserve">Table </w:t>
      </w:r>
      <w:r w:rsidR="00ED469A">
        <w:fldChar w:fldCharType="begin"/>
      </w:r>
      <w:r w:rsidR="00ED469A">
        <w:instrText xml:space="preserve"> SEQ Table \* ARABIC </w:instrText>
      </w:r>
      <w:r w:rsidR="00ED469A">
        <w:fldChar w:fldCharType="separate"/>
      </w:r>
      <w:r w:rsidR="00C4720B">
        <w:rPr>
          <w:noProof/>
        </w:rPr>
        <w:t>93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060"/>
      <w:bookmarkEnd w:id="2061"/>
      <w:bookmarkEnd w:id="2062"/>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2063" w:name="_Toc3557018"/>
      <w:bookmarkStart w:id="2064" w:name="_Toc34747268"/>
      <w:bookmarkStart w:id="2065" w:name="_Toc69254537"/>
      <w:r w:rsidRPr="007055D9">
        <w:lastRenderedPageBreak/>
        <w:t>Corner Weld</w:t>
      </w:r>
      <w:bookmarkEnd w:id="2054"/>
      <w:bookmarkEnd w:id="2055"/>
      <w:bookmarkEnd w:id="2063"/>
      <w:bookmarkEnd w:id="2064"/>
      <w:bookmarkEnd w:id="2065"/>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Heading4"/>
        <w:numPr>
          <w:ilvl w:val="3"/>
          <w:numId w:val="13"/>
        </w:numPr>
      </w:pPr>
      <w:bookmarkStart w:id="2066" w:name="_Toc34747269"/>
      <w:bookmarkStart w:id="2067" w:name="_Toc69254538"/>
      <w:bookmarkStart w:id="2068" w:name="_Toc3557019"/>
      <w:r>
        <w:rPr>
          <w:noProof/>
          <w:lang w:eastAsia="en-US"/>
        </w:rPr>
        <mc:AlternateContent>
          <mc:Choice Requires="wpg">
            <w:drawing>
              <wp:anchor distT="0" distB="0" distL="114300" distR="114300" simplePos="0" relativeHeight="25164800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3E0390" w:rsidRPr="00796AD7" w:rsidRDefault="003E0390" w:rsidP="008F3D94">
                              <w:pPr>
                                <w:pStyle w:val="Caption"/>
                                <w:rPr>
                                  <w:noProof/>
                                  <w:szCs w:val="24"/>
                                </w:rPr>
                              </w:pPr>
                              <w:bookmarkStart w:id="2069" w:name="_Toc3557129"/>
                              <w:bookmarkStart w:id="2070" w:name="_Toc34747380"/>
                              <w:bookmarkStart w:id="2071"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69"/>
                              <w:bookmarkEnd w:id="2070"/>
                              <w:bookmarkEnd w:id="20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51"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9D426E4" w:rsidR="003E0390" w:rsidRPr="00796AD7" w:rsidRDefault="003E0390" w:rsidP="008F3D94">
                        <w:pPr>
                          <w:pStyle w:val="Caption"/>
                          <w:rPr>
                            <w:noProof/>
                            <w:szCs w:val="24"/>
                          </w:rPr>
                        </w:pPr>
                        <w:bookmarkStart w:id="2072" w:name="_Toc3557129"/>
                        <w:bookmarkStart w:id="2073" w:name="_Toc34747380"/>
                        <w:bookmarkStart w:id="2074"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72"/>
                        <w:bookmarkEnd w:id="2073"/>
                        <w:bookmarkEnd w:id="2074"/>
                      </w:p>
                    </w:txbxContent>
                  </v:textbox>
                </v:shape>
              </v:group>
            </w:pict>
          </mc:Fallback>
        </mc:AlternateContent>
      </w:r>
      <w:r w:rsidR="00E36602">
        <w:t>Simple Corner Weld</w:t>
      </w:r>
      <w:bookmarkEnd w:id="2066"/>
      <w:bookmarkEnd w:id="2067"/>
    </w:p>
    <w:p w14:paraId="19EDE5F7" w14:textId="78748519" w:rsidR="008A6190" w:rsidRPr="007055D9" w:rsidRDefault="008A6190" w:rsidP="00E36602">
      <w:pPr>
        <w:pStyle w:val="Heading5"/>
      </w:pPr>
      <w:r w:rsidRPr="007055D9">
        <w:t>Sheet Parameters</w:t>
      </w:r>
      <w:bookmarkEnd w:id="2068"/>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spacing w:before="120"/>
      </w:pPr>
      <w:bookmarkStart w:id="2075" w:name="_Toc3557020"/>
      <w:r w:rsidRPr="007055D9">
        <w:t>Weld Parameters</w:t>
      </w:r>
      <w:bookmarkEnd w:id="2075"/>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920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2">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3E0390" w:rsidRPr="00067927" w:rsidRDefault="003E0390" w:rsidP="008F3D94">
                              <w:pPr>
                                <w:pStyle w:val="Caption"/>
                                <w:rPr>
                                  <w:noProof/>
                                  <w:szCs w:val="24"/>
                                </w:rPr>
                              </w:pPr>
                              <w:bookmarkStart w:id="2076" w:name="_Toc3557130"/>
                              <w:bookmarkStart w:id="2077" w:name="_Toc34747381"/>
                              <w:bookmarkStart w:id="2078"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76"/>
                              <w:bookmarkEnd w:id="2077"/>
                              <w:bookmarkEnd w:id="20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9920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53"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122CA15" w:rsidR="003E0390" w:rsidRPr="00067927" w:rsidRDefault="003E0390" w:rsidP="008F3D94">
                        <w:pPr>
                          <w:pStyle w:val="Caption"/>
                          <w:rPr>
                            <w:noProof/>
                            <w:szCs w:val="24"/>
                          </w:rPr>
                        </w:pPr>
                        <w:bookmarkStart w:id="2079" w:name="_Toc3557130"/>
                        <w:bookmarkStart w:id="2080" w:name="_Toc34747381"/>
                        <w:bookmarkStart w:id="2081"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79"/>
                        <w:bookmarkEnd w:id="2080"/>
                        <w:bookmarkEnd w:id="2081"/>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3pt" o:ole="">
            <v:imagedata r:id="rId154" o:title=""/>
          </v:shape>
          <o:OLEObject Type="Embed" ProgID="Equation.3" ShapeID="_x0000_i1026" DrawAspect="Content" ObjectID="_1680382288" r:id="rId155"/>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2EE0E66" w:rsidR="008F3D94" w:rsidRDefault="008F3D94" w:rsidP="008F3D94">
      <w:pPr>
        <w:pStyle w:val="Caption"/>
        <w:spacing w:before="120"/>
      </w:pPr>
      <w:bookmarkStart w:id="2082" w:name="_Toc3566495"/>
      <w:bookmarkStart w:id="2083" w:name="_Toc34747496"/>
      <w:bookmarkStart w:id="2084" w:name="_Toc69254930"/>
      <w:r>
        <w:t xml:space="preserve">Table </w:t>
      </w:r>
      <w:r w:rsidR="00ED469A">
        <w:fldChar w:fldCharType="begin"/>
      </w:r>
      <w:r w:rsidR="00ED469A">
        <w:instrText xml:space="preserve"> SEQ Table \* ARABIC </w:instrText>
      </w:r>
      <w:r w:rsidR="00ED469A">
        <w:fldChar w:fldCharType="separate"/>
      </w:r>
      <w:r w:rsidR="00C4720B">
        <w:rPr>
          <w:noProof/>
        </w:rPr>
        <w:t>94</w:t>
      </w:r>
      <w:r w:rsidR="00ED469A">
        <w:fldChar w:fldCharType="end"/>
      </w:r>
      <w:r>
        <w:t xml:space="preserve">: Parameters of </w:t>
      </w:r>
      <w:r w:rsidR="006619C9">
        <w:t xml:space="preserve">Simple </w:t>
      </w:r>
      <w:r>
        <w:t>Corner Weld</w:t>
      </w:r>
      <w:bookmarkEnd w:id="2082"/>
      <w:bookmarkEnd w:id="2083"/>
      <w:bookmarkEnd w:id="2084"/>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Heading4"/>
        <w:numPr>
          <w:ilvl w:val="3"/>
          <w:numId w:val="13"/>
        </w:numPr>
      </w:pPr>
      <w:bookmarkStart w:id="2085" w:name="_Toc34747270"/>
      <w:bookmarkStart w:id="2086" w:name="_Toc69254539"/>
      <w:r>
        <w:lastRenderedPageBreak/>
        <w:t>Double Corner Weld</w:t>
      </w:r>
      <w:bookmarkEnd w:id="2085"/>
      <w:bookmarkEnd w:id="2086"/>
    </w:p>
    <w:p w14:paraId="5CE2581B" w14:textId="17A7B973" w:rsidR="00E36602" w:rsidRPr="007055D9" w:rsidRDefault="00E36602" w:rsidP="00FA0FAD">
      <w:pPr>
        <w:pStyle w:val="Heading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40C607BF" w:rsidR="00F65DA7" w:rsidRDefault="00F65DA7" w:rsidP="00E3660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087" w:author="Dr. Carsten Franke" w:date="2021-04-12T18:42:00Z"/>
        </w:trPr>
        <w:tc>
          <w:tcPr>
            <w:tcW w:w="4605" w:type="dxa"/>
            <w:shd w:val="clear" w:color="auto" w:fill="auto"/>
          </w:tcPr>
          <w:p w14:paraId="4DB6BDF5" w14:textId="0005B1B2" w:rsidR="00C330B4" w:rsidRDefault="00C330B4" w:rsidP="00C330B4">
            <w:pPr>
              <w:keepNext/>
              <w:jc w:val="center"/>
              <w:rPr>
                <w:ins w:id="2088" w:author="Dr. Carsten Franke" w:date="2021-04-12T18:42:00Z"/>
              </w:rPr>
            </w:pPr>
            <w:ins w:id="2089" w:author="Dr. Carsten Franke" w:date="2021-04-12T18:44:00Z">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090" w:author="Dr. Carsten Franke" w:date="2021-04-12T18:42:00Z"/>
              </w:rPr>
            </w:pPr>
            <w:ins w:id="2091" w:author="Dr. Carsten Franke" w:date="2021-04-12T18:43:00Z">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75DD35BB" w:rsidR="00C330B4" w:rsidRPr="00C330B4" w:rsidRDefault="00C330B4" w:rsidP="00C330B4">
            <w:pPr>
              <w:jc w:val="center"/>
              <w:rPr>
                <w:sz w:val="20"/>
                <w:szCs w:val="20"/>
              </w:rPr>
            </w:pPr>
            <w:bookmarkStart w:id="2092" w:name="_Toc692558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59</w:t>
            </w:r>
            <w:r w:rsidRPr="00C330B4">
              <w:rPr>
                <w:sz w:val="20"/>
                <w:szCs w:val="20"/>
              </w:rPr>
              <w:fldChar w:fldCharType="end"/>
            </w:r>
            <w:r w:rsidRPr="00C330B4">
              <w:rPr>
                <w:sz w:val="20"/>
                <w:szCs w:val="20"/>
              </w:rPr>
              <w:t>: Corner Weld Sheet Layout</w:t>
            </w:r>
            <w:bookmarkEnd w:id="2092"/>
          </w:p>
        </w:tc>
        <w:tc>
          <w:tcPr>
            <w:tcW w:w="4605" w:type="dxa"/>
            <w:shd w:val="clear" w:color="auto" w:fill="auto"/>
          </w:tcPr>
          <w:p w14:paraId="7246F10E" w14:textId="6B2CFCA2" w:rsidR="00C330B4" w:rsidRPr="00C330B4" w:rsidRDefault="00C330B4" w:rsidP="00C330B4">
            <w:pPr>
              <w:jc w:val="center"/>
              <w:rPr>
                <w:sz w:val="20"/>
                <w:szCs w:val="20"/>
              </w:rPr>
            </w:pPr>
            <w:bookmarkStart w:id="2093" w:name="_Toc692558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60</w:t>
            </w:r>
            <w:r w:rsidRPr="00C330B4">
              <w:rPr>
                <w:sz w:val="20"/>
                <w:szCs w:val="20"/>
              </w:rPr>
              <w:fldChar w:fldCharType="end"/>
            </w:r>
            <w:r w:rsidRPr="00C330B4">
              <w:rPr>
                <w:sz w:val="20"/>
                <w:szCs w:val="20"/>
              </w:rPr>
              <w:t>: Double Corner Weld Parameters</w:t>
            </w:r>
            <w:bookmarkEnd w:id="2093"/>
            <w:r w:rsidRPr="00C330B4">
              <w:rPr>
                <w:sz w:val="20"/>
                <w:szCs w:val="20"/>
              </w:rPr>
              <w:t xml:space="preserve"> </w:t>
            </w:r>
          </w:p>
        </w:tc>
      </w:tr>
    </w:tbl>
    <w:p w14:paraId="63995DE2" w14:textId="77777777" w:rsidR="00C330B4" w:rsidRDefault="00C330B4" w:rsidP="00E36602">
      <w:pPr>
        <w:jc w:val="both"/>
        <w:rPr>
          <w:ins w:id="2094"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3pt" o:ole="">
            <v:imagedata r:id="rId154" o:title=""/>
          </v:shape>
          <o:OLEObject Type="Embed" ProgID="Equation.3" ShapeID="_x0000_i1027" DrawAspect="Content" ObjectID="_1680382289" r:id="rId158"/>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EE8D92" w:rsidR="00E36602" w:rsidRDefault="00E36602" w:rsidP="00E36602">
      <w:pPr>
        <w:pStyle w:val="Caption"/>
        <w:spacing w:before="120"/>
      </w:pPr>
      <w:bookmarkStart w:id="2095" w:name="_Toc34747497"/>
      <w:bookmarkStart w:id="2096" w:name="_Toc69254931"/>
      <w:r>
        <w:t xml:space="preserve">Table </w:t>
      </w:r>
      <w:r w:rsidR="00ED469A">
        <w:fldChar w:fldCharType="begin"/>
      </w:r>
      <w:r w:rsidR="00ED469A">
        <w:instrText xml:space="preserve"> SEQ Table \* ARABIC </w:instrText>
      </w:r>
      <w:r w:rsidR="00ED469A">
        <w:fldChar w:fldCharType="separate"/>
      </w:r>
      <w:r w:rsidR="00C4720B">
        <w:rPr>
          <w:noProof/>
        </w:rPr>
        <w:t>95</w:t>
      </w:r>
      <w:r w:rsidR="00ED469A">
        <w:fldChar w:fldCharType="end"/>
      </w:r>
      <w:r>
        <w:t xml:space="preserve">: Parameters of </w:t>
      </w:r>
      <w:r w:rsidR="006619C9">
        <w:t xml:space="preserve">Double </w:t>
      </w:r>
      <w:r>
        <w:t>Corner Weld</w:t>
      </w:r>
      <w:bookmarkEnd w:id="2095"/>
      <w:bookmarkEnd w:id="2096"/>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Heading4"/>
        <w:ind w:left="862" w:hanging="862"/>
      </w:pPr>
      <w:bookmarkStart w:id="2097" w:name="_Toc338939161"/>
      <w:bookmarkStart w:id="2098" w:name="_Toc3557021"/>
      <w:bookmarkStart w:id="2099" w:name="_Toc34747271"/>
      <w:bookmarkStart w:id="2100" w:name="_Toc69254540"/>
      <w:r w:rsidRPr="007055D9">
        <w:t>Attributes</w:t>
      </w:r>
      <w:bookmarkEnd w:id="2097"/>
      <w:bookmarkEnd w:id="2098"/>
      <w:bookmarkEnd w:id="2099"/>
      <w:bookmarkEnd w:id="2100"/>
    </w:p>
    <w:p w14:paraId="22FDBBD1" w14:textId="5050C61D" w:rsidR="0006113C" w:rsidRPr="007055D9" w:rsidRDefault="00242481" w:rsidP="001759F7">
      <w:pPr>
        <w:pStyle w:val="Heading5"/>
      </w:pPr>
      <w:bookmarkStart w:id="2101" w:name="_Toc338939163"/>
      <w:r w:rsidRPr="007055D9">
        <w:t xml:space="preserve">Attribute </w:t>
      </w:r>
      <w:r w:rsidR="00194316">
        <w:t>"</w:t>
      </w:r>
      <w:r w:rsidRPr="007055D9">
        <w:t>b</w:t>
      </w:r>
      <w:r w:rsidR="0006113C" w:rsidRPr="007055D9">
        <w:t>ase</w:t>
      </w:r>
      <w:bookmarkEnd w:id="2101"/>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2102" w:name="_Toc338939164"/>
      <w:r w:rsidRPr="007055D9">
        <w:t xml:space="preserve">Attribute </w:t>
      </w:r>
      <w:r w:rsidR="00194316">
        <w:t>"</w:t>
      </w:r>
      <w:r w:rsidRPr="007055D9">
        <w:t>t</w:t>
      </w:r>
      <w:r w:rsidR="0006113C" w:rsidRPr="007055D9">
        <w:t>echnology</w:t>
      </w:r>
      <w:bookmarkEnd w:id="2102"/>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2103" w:name="_Toc338939165"/>
      <w:bookmarkStart w:id="2104" w:name="_Toc3557022"/>
      <w:bookmarkStart w:id="2105" w:name="_Toc34747272"/>
      <w:bookmarkStart w:id="2106" w:name="_Toc69254541"/>
      <w:r w:rsidRPr="007055D9">
        <w:t xml:space="preserve">Element </w:t>
      </w:r>
      <w:r w:rsidR="00194316">
        <w:t>"</w:t>
      </w:r>
      <w:r w:rsidRPr="007055D9">
        <w:t>weld_position</w:t>
      </w:r>
      <w:bookmarkEnd w:id="2103"/>
      <w:bookmarkEnd w:id="2104"/>
      <w:r w:rsidR="00194316">
        <w:t>"</w:t>
      </w:r>
      <w:bookmarkEnd w:id="2105"/>
      <w:bookmarkEnd w:id="2106"/>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9587BB3" w:rsidR="003B6225" w:rsidRDefault="003B6225" w:rsidP="008F3D94">
      <w:pPr>
        <w:pStyle w:val="Caption"/>
        <w:spacing w:before="120"/>
      </w:pPr>
      <w:bookmarkStart w:id="2107" w:name="_Toc3566496"/>
      <w:bookmarkStart w:id="2108" w:name="_Toc34747498"/>
      <w:bookmarkStart w:id="2109" w:name="_Toc69254932"/>
      <w:bookmarkStart w:id="2110" w:name="_Toc338939167"/>
      <w:r>
        <w:t xml:space="preserve">Table </w:t>
      </w:r>
      <w:r w:rsidR="00ED469A">
        <w:fldChar w:fldCharType="begin"/>
      </w:r>
      <w:r w:rsidR="00ED469A">
        <w:instrText xml:space="preserve"> SEQ Table \* ARABIC </w:instrText>
      </w:r>
      <w:r w:rsidR="00ED469A">
        <w:fldChar w:fldCharType="separate"/>
      </w:r>
      <w:r w:rsidR="00C4720B">
        <w:rPr>
          <w:noProof/>
        </w:rPr>
        <w:t>96</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2107"/>
      <w:bookmarkEnd w:id="2108"/>
      <w:bookmarkEnd w:id="2109"/>
    </w:p>
    <w:p w14:paraId="7DB8F35A" w14:textId="3ED33937" w:rsidR="008941DA" w:rsidRDefault="008941DA" w:rsidP="00B21508">
      <w:pPr>
        <w:pStyle w:val="Heading5"/>
      </w:pPr>
      <w:r w:rsidRPr="007055D9">
        <w:t>Attribute</w:t>
      </w:r>
      <w:r>
        <w:t>s</w:t>
      </w:r>
      <w:r w:rsidRPr="007055D9">
        <w:t xml:space="preserve"> </w:t>
      </w:r>
      <w:r w:rsidR="00194316">
        <w:t>"</w:t>
      </w:r>
      <w:r>
        <w:t>u, x, y, z, reference</w:t>
      </w:r>
      <w:r w:rsidR="00194316">
        <w:t>"</w:t>
      </w:r>
    </w:p>
    <w:p w14:paraId="3B5CB882" w14:textId="72162761"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C4720B" w:rsidRPr="00C4720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pPr>
      <w:r w:rsidRPr="007055D9">
        <w:t xml:space="preserve">Attribute </w:t>
      </w:r>
      <w:r w:rsidR="00194316">
        <w:t>"</w:t>
      </w:r>
      <w:r w:rsidRPr="007055D9">
        <w:t>section</w:t>
      </w:r>
      <w:bookmarkEnd w:id="2110"/>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pPr>
      <w:bookmarkStart w:id="2111" w:name="_Toc338939168"/>
      <w:r w:rsidRPr="007055D9">
        <w:t xml:space="preserve">Attribute </w:t>
      </w:r>
      <w:r w:rsidR="00194316">
        <w:t>"</w:t>
      </w:r>
      <w:r w:rsidRPr="007055D9">
        <w:t>thickness</w:t>
      </w:r>
      <w:bookmarkEnd w:id="2111"/>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383058A" w:rsidR="008F3D94" w:rsidRDefault="008F3D94" w:rsidP="008F3D94">
      <w:pPr>
        <w:pStyle w:val="Caption"/>
        <w:spacing w:before="120"/>
      </w:pPr>
      <w:bookmarkStart w:id="2112" w:name="_Toc3566497"/>
      <w:bookmarkStart w:id="2113" w:name="_Toc34747499"/>
      <w:bookmarkStart w:id="2114" w:name="_Toc69254933"/>
      <w:bookmarkStart w:id="2115" w:name="_Toc338939169"/>
      <w:r>
        <w:t xml:space="preserve">Table </w:t>
      </w:r>
      <w:r w:rsidR="00ED469A">
        <w:fldChar w:fldCharType="begin"/>
      </w:r>
      <w:r w:rsidR="00ED469A">
        <w:instrText xml:space="preserve"> SEQ Table \* ARABIC </w:instrText>
      </w:r>
      <w:r w:rsidR="00ED469A">
        <w:fldChar w:fldCharType="separate"/>
      </w:r>
      <w:r w:rsidR="00C4720B">
        <w:rPr>
          <w:noProof/>
        </w:rPr>
        <w:t>97</w:t>
      </w:r>
      <w:r w:rsidR="00ED469A">
        <w:fldChar w:fldCharType="end"/>
      </w:r>
      <w:r>
        <w:t xml:space="preserve">: Values of Attribute </w:t>
      </w:r>
      <w:r w:rsidRPr="008F3D94">
        <w:rPr>
          <w:rStyle w:val="elementdeftypeChar"/>
          <w:b/>
        </w:rPr>
        <w:t>section</w:t>
      </w:r>
      <w:bookmarkEnd w:id="2112"/>
      <w:bookmarkEnd w:id="2113"/>
      <w:bookmarkEnd w:id="2114"/>
    </w:p>
    <w:p w14:paraId="29B81C3B" w14:textId="6026B883" w:rsidR="0006113C" w:rsidRPr="007055D9" w:rsidRDefault="0006113C" w:rsidP="00B21508">
      <w:pPr>
        <w:pStyle w:val="Heading5"/>
      </w:pPr>
      <w:r w:rsidRPr="007055D9">
        <w:t xml:space="preserve">Attribute </w:t>
      </w:r>
      <w:r w:rsidR="00194316">
        <w:t>"</w:t>
      </w:r>
      <w:r w:rsidRPr="007055D9">
        <w:t>angle</w:t>
      </w:r>
      <w:bookmarkEnd w:id="2115"/>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2C6B0B10" w:rsidR="008F3D94" w:rsidRDefault="008F3D94" w:rsidP="008F3D94">
      <w:pPr>
        <w:pStyle w:val="Caption"/>
        <w:spacing w:before="120"/>
      </w:pPr>
      <w:bookmarkStart w:id="2116" w:name="_Toc3566498"/>
      <w:bookmarkStart w:id="2117" w:name="_Toc34747500"/>
      <w:bookmarkStart w:id="2118" w:name="_Toc69254934"/>
      <w:bookmarkStart w:id="2119" w:name="_Toc338939170"/>
      <w:r>
        <w:t xml:space="preserve">Table </w:t>
      </w:r>
      <w:r w:rsidR="00ED469A">
        <w:fldChar w:fldCharType="begin"/>
      </w:r>
      <w:r w:rsidR="00ED469A">
        <w:instrText xml:space="preserve"> SEQ Table \* ARABIC </w:instrText>
      </w:r>
      <w:r w:rsidR="00ED469A">
        <w:fldChar w:fldCharType="separate"/>
      </w:r>
      <w:r w:rsidR="00C4720B">
        <w:rPr>
          <w:noProof/>
        </w:rPr>
        <w:t>98</w:t>
      </w:r>
      <w:r w:rsidR="00ED469A">
        <w:fldChar w:fldCharType="end"/>
      </w:r>
      <w:r>
        <w:t xml:space="preserve">: Values of Attribute </w:t>
      </w:r>
      <w:r>
        <w:rPr>
          <w:rStyle w:val="elementdeftypeChar"/>
          <w:b/>
        </w:rPr>
        <w:t>angle</w:t>
      </w:r>
      <w:bookmarkEnd w:id="2116"/>
      <w:bookmarkEnd w:id="2117"/>
      <w:bookmarkEnd w:id="2118"/>
    </w:p>
    <w:p w14:paraId="655D0C3D" w14:textId="58208A58" w:rsidR="0006113C" w:rsidRPr="007055D9" w:rsidRDefault="0006113C" w:rsidP="00B21508">
      <w:pPr>
        <w:pStyle w:val="Heading5"/>
      </w:pPr>
      <w:r w:rsidRPr="007055D9">
        <w:t xml:space="preserve">Attribute </w:t>
      </w:r>
      <w:r w:rsidR="00194316">
        <w:t>"</w:t>
      </w:r>
      <w:r w:rsidRPr="007055D9">
        <w:t>shape</w:t>
      </w:r>
      <w:bookmarkEnd w:id="2119"/>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pPr>
      <w:bookmarkStart w:id="2120" w:name="_Toc338939171"/>
      <w:r w:rsidRPr="007055D9">
        <w:t xml:space="preserve">Attribute </w:t>
      </w:r>
      <w:r w:rsidR="00194316">
        <w:t>"</w:t>
      </w:r>
      <w:r w:rsidRPr="007055D9">
        <w:t>penetration</w:t>
      </w:r>
      <w:bookmarkEnd w:id="2120"/>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pPr>
      <w:bookmarkStart w:id="2121" w:name="_Toc338939173"/>
      <w:r w:rsidRPr="007055D9">
        <w:t xml:space="preserve">Attribute </w:t>
      </w:r>
      <w:r w:rsidR="00194316">
        <w:t>"</w:t>
      </w:r>
      <w:r w:rsidRPr="007055D9">
        <w:t>filler</w:t>
      </w:r>
      <w:bookmarkEnd w:id="2121"/>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2122" w:name="WeldDefinitionEdgeWeld"/>
      <w:bookmarkStart w:id="2123" w:name="_Toc3557023"/>
      <w:bookmarkStart w:id="2124" w:name="_Toc34747273"/>
      <w:bookmarkStart w:id="2125" w:name="_Toc69254542"/>
      <w:bookmarkStart w:id="2126" w:name="_Toc288200764"/>
      <w:bookmarkStart w:id="2127" w:name="_Toc338939108"/>
      <w:bookmarkEnd w:id="2122"/>
      <w:r w:rsidRPr="007055D9">
        <w:lastRenderedPageBreak/>
        <w:t xml:space="preserve">Element </w:t>
      </w:r>
      <w:r w:rsidR="00194316">
        <w:t>"</w:t>
      </w:r>
      <w:r>
        <w:t>sheet_parameter</w:t>
      </w:r>
      <w:bookmarkEnd w:id="2123"/>
      <w:r w:rsidR="00194316">
        <w:t>"</w:t>
      </w:r>
      <w:bookmarkEnd w:id="2124"/>
      <w:bookmarkEnd w:id="2125"/>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8C2D7CF" w:rsidR="00B21508" w:rsidRDefault="00B21508" w:rsidP="008F3D94">
      <w:pPr>
        <w:pStyle w:val="Caption"/>
        <w:spacing w:before="120"/>
      </w:pPr>
      <w:bookmarkStart w:id="2128" w:name="_Toc3566499"/>
      <w:bookmarkStart w:id="2129" w:name="_Toc34747501"/>
      <w:bookmarkStart w:id="2130" w:name="_Toc69254935"/>
      <w:r>
        <w:t xml:space="preserve">Table </w:t>
      </w:r>
      <w:r w:rsidR="00ED469A">
        <w:fldChar w:fldCharType="begin"/>
      </w:r>
      <w:r w:rsidR="00ED469A">
        <w:instrText xml:space="preserve"> SEQ Table \* ARABIC </w:instrText>
      </w:r>
      <w:r w:rsidR="00ED469A">
        <w:fldChar w:fldCharType="separate"/>
      </w:r>
      <w:r w:rsidR="00C4720B">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128"/>
      <w:bookmarkEnd w:id="2129"/>
      <w:bookmarkEnd w:id="2130"/>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2131" w:name="_Toc3557024"/>
      <w:bookmarkStart w:id="2132" w:name="_Toc34747274"/>
      <w:bookmarkStart w:id="2133" w:name="_Toc69254543"/>
      <w:r w:rsidRPr="007055D9">
        <w:t>Edge Weld</w:t>
      </w:r>
      <w:bookmarkEnd w:id="2126"/>
      <w:bookmarkEnd w:id="2127"/>
      <w:bookmarkEnd w:id="2131"/>
      <w:bookmarkEnd w:id="2132"/>
      <w:bookmarkEnd w:id="2133"/>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Heading4"/>
        <w:keepLines/>
        <w:numPr>
          <w:ilvl w:val="3"/>
          <w:numId w:val="14"/>
        </w:numPr>
      </w:pPr>
      <w:bookmarkStart w:id="2134" w:name="_Toc3557025"/>
      <w:bookmarkStart w:id="2135" w:name="_Toc34747275"/>
      <w:bookmarkStart w:id="2136" w:name="_Toc69254544"/>
      <w:r>
        <w:rPr>
          <w:b w:val="0"/>
          <w:bCs w:val="0"/>
          <w:noProof/>
          <w:lang w:eastAsia="en-US"/>
        </w:rPr>
        <w:drawing>
          <wp:anchor distT="0" distB="0" distL="114300" distR="114300" simplePos="0" relativeHeight="25161113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134"/>
      <w:bookmarkEnd w:id="2135"/>
      <w:bookmarkEnd w:id="2136"/>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8281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3E0390" w:rsidRPr="00AF7673" w:rsidRDefault="003E0390" w:rsidP="00765F0F">
                            <w:pPr>
                              <w:pStyle w:val="Caption"/>
                              <w:keepNext/>
                              <w:keepLines/>
                              <w:rPr>
                                <w:b w:val="0"/>
                                <w:bCs w:val="0"/>
                                <w:noProof/>
                                <w:sz w:val="26"/>
                                <w:szCs w:val="28"/>
                              </w:rPr>
                            </w:pPr>
                            <w:bookmarkStart w:id="2137" w:name="_Toc3557131"/>
                            <w:bookmarkStart w:id="2138" w:name="_Toc34747384"/>
                            <w:bookmarkStart w:id="2139"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37"/>
                            <w:bookmarkEnd w:id="2138"/>
                            <w:bookmarkEnd w:id="2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3E0390" w:rsidRPr="00AF7673" w:rsidRDefault="003E0390" w:rsidP="00765F0F">
                      <w:pPr>
                        <w:pStyle w:val="Caption"/>
                        <w:keepNext/>
                        <w:keepLines/>
                        <w:rPr>
                          <w:b w:val="0"/>
                          <w:bCs w:val="0"/>
                          <w:noProof/>
                          <w:sz w:val="26"/>
                          <w:szCs w:val="28"/>
                        </w:rPr>
                      </w:pPr>
                      <w:bookmarkStart w:id="2140" w:name="_Toc3557131"/>
                      <w:bookmarkStart w:id="2141" w:name="_Toc34747384"/>
                      <w:bookmarkStart w:id="2142"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40"/>
                      <w:bookmarkEnd w:id="2141"/>
                      <w:bookmarkEnd w:id="2142"/>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2143" w:name="_Toc3557026"/>
      <w:bookmarkStart w:id="2144" w:name="_Toc34747276"/>
      <w:bookmarkStart w:id="2145" w:name="_Toc69254545"/>
      <w:r>
        <w:rPr>
          <w:b w:val="0"/>
          <w:bCs w:val="0"/>
          <w:noProof/>
          <w:lang w:eastAsia="en-US"/>
        </w:rPr>
        <w:drawing>
          <wp:anchor distT="0" distB="0" distL="114300" distR="114300" simplePos="0" relativeHeight="25161523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143"/>
      <w:bookmarkEnd w:id="2144"/>
      <w:bookmarkEnd w:id="2145"/>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510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3E0390" w:rsidRPr="00213139" w:rsidRDefault="003E0390" w:rsidP="008F3D94">
                            <w:pPr>
                              <w:pStyle w:val="Caption"/>
                              <w:rPr>
                                <w:b w:val="0"/>
                                <w:bCs w:val="0"/>
                                <w:noProof/>
                                <w:sz w:val="26"/>
                                <w:szCs w:val="28"/>
                              </w:rPr>
                            </w:pPr>
                            <w:bookmarkStart w:id="2146" w:name="_Toc3557132"/>
                            <w:bookmarkStart w:id="2147" w:name="_Toc34747385"/>
                            <w:bookmarkStart w:id="2148"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46"/>
                            <w:bookmarkEnd w:id="2147"/>
                            <w:bookmarkEnd w:id="2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0" type="#_x0000_t202" style="position:absolute;margin-left:300.75pt;margin-top:.25pt;width:137.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3E0390" w:rsidRPr="00213139" w:rsidRDefault="003E0390" w:rsidP="008F3D94">
                      <w:pPr>
                        <w:pStyle w:val="Caption"/>
                        <w:rPr>
                          <w:b w:val="0"/>
                          <w:bCs w:val="0"/>
                          <w:noProof/>
                          <w:sz w:val="26"/>
                          <w:szCs w:val="28"/>
                        </w:rPr>
                      </w:pPr>
                      <w:bookmarkStart w:id="2149" w:name="_Toc3557132"/>
                      <w:bookmarkStart w:id="2150" w:name="_Toc34747385"/>
                      <w:bookmarkStart w:id="2151"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49"/>
                      <w:bookmarkEnd w:id="2150"/>
                      <w:bookmarkEnd w:id="215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3083BDD8" w:rsidR="00687B5E" w:rsidRDefault="00687B5E" w:rsidP="00687B5E">
      <w:pPr>
        <w:pStyle w:val="Caption"/>
        <w:spacing w:before="120"/>
      </w:pPr>
      <w:bookmarkStart w:id="2152" w:name="_Toc3566500"/>
      <w:bookmarkStart w:id="2153" w:name="_Toc34747502"/>
      <w:bookmarkStart w:id="2154" w:name="_Toc69254936"/>
      <w:r>
        <w:t xml:space="preserve">Table </w:t>
      </w:r>
      <w:r w:rsidR="00ED469A">
        <w:fldChar w:fldCharType="begin"/>
      </w:r>
      <w:r w:rsidR="00ED469A">
        <w:instrText xml:space="preserve"> SEQ Table \* ARABIC </w:instrText>
      </w:r>
      <w:r w:rsidR="00ED469A">
        <w:fldChar w:fldCharType="separate"/>
      </w:r>
      <w:r w:rsidR="00C4720B">
        <w:rPr>
          <w:noProof/>
        </w:rPr>
        <w:t>100</w:t>
      </w:r>
      <w:r w:rsidR="00ED469A">
        <w:fldChar w:fldCharType="end"/>
      </w:r>
      <w:r>
        <w:t>: Parameters of Edge Weld</w:t>
      </w:r>
      <w:bookmarkEnd w:id="2152"/>
      <w:bookmarkEnd w:id="2153"/>
      <w:bookmarkEnd w:id="2154"/>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Heading4"/>
        <w:spacing w:before="120"/>
        <w:ind w:left="862" w:hanging="862"/>
      </w:pPr>
      <w:bookmarkStart w:id="2155" w:name="_Toc338939175"/>
      <w:bookmarkStart w:id="2156" w:name="_Toc3557027"/>
      <w:bookmarkStart w:id="2157" w:name="_Toc34747277"/>
      <w:bookmarkStart w:id="2158" w:name="_Toc69254546"/>
      <w:r w:rsidRPr="007055D9">
        <w:t>Attributes</w:t>
      </w:r>
      <w:bookmarkEnd w:id="2155"/>
      <w:bookmarkEnd w:id="2156"/>
      <w:bookmarkEnd w:id="2157"/>
      <w:bookmarkEnd w:id="2158"/>
    </w:p>
    <w:p w14:paraId="20DE2C66" w14:textId="1F84002A" w:rsidR="0006113C" w:rsidRPr="007055D9" w:rsidRDefault="001C1D65" w:rsidP="0033252C">
      <w:pPr>
        <w:pStyle w:val="Heading5"/>
      </w:pPr>
      <w:bookmarkStart w:id="2159" w:name="_Toc338939177"/>
      <w:r w:rsidRPr="007055D9">
        <w:t xml:space="preserve">Attribute </w:t>
      </w:r>
      <w:r w:rsidR="00194316">
        <w:t>"</w:t>
      </w:r>
      <w:r w:rsidRPr="007055D9">
        <w:t>b</w:t>
      </w:r>
      <w:r w:rsidR="0006113C" w:rsidRPr="007055D9">
        <w:t>ase</w:t>
      </w:r>
      <w:bookmarkEnd w:id="2159"/>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spacing w:before="120"/>
      </w:pPr>
      <w:bookmarkStart w:id="2160" w:name="_Toc338939178"/>
      <w:r w:rsidRPr="007055D9">
        <w:t xml:space="preserve">Attribute </w:t>
      </w:r>
      <w:r w:rsidR="00194316">
        <w:t>"</w:t>
      </w:r>
      <w:r w:rsidRPr="007055D9">
        <w:t>t</w:t>
      </w:r>
      <w:r w:rsidR="0006113C" w:rsidRPr="007055D9">
        <w:t>echnology</w:t>
      </w:r>
      <w:bookmarkEnd w:id="2160"/>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2161" w:name="_Toc338939179"/>
      <w:bookmarkStart w:id="2162" w:name="_Toc3557028"/>
      <w:bookmarkStart w:id="2163" w:name="_Toc34747278"/>
      <w:bookmarkStart w:id="2164" w:name="_Toc69254547"/>
      <w:r w:rsidRPr="007055D9">
        <w:t xml:space="preserve">Element </w:t>
      </w:r>
      <w:r w:rsidR="00194316">
        <w:t>"</w:t>
      </w:r>
      <w:r w:rsidRPr="007055D9">
        <w:t>weld_position</w:t>
      </w:r>
      <w:bookmarkEnd w:id="2161"/>
      <w:bookmarkEnd w:id="2162"/>
      <w:r w:rsidR="00194316">
        <w:t>"</w:t>
      </w:r>
      <w:bookmarkEnd w:id="2163"/>
      <w:bookmarkEnd w:id="2164"/>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DF8DFA" w:rsidR="00630516" w:rsidRDefault="00630516" w:rsidP="00F3716C">
      <w:pPr>
        <w:pStyle w:val="Caption"/>
        <w:spacing w:before="120"/>
      </w:pPr>
      <w:bookmarkStart w:id="2165" w:name="_Toc3566501"/>
      <w:bookmarkStart w:id="2166" w:name="_Toc34747503"/>
      <w:bookmarkStart w:id="2167" w:name="_Toc69254937"/>
      <w:r>
        <w:t xml:space="preserve">Table </w:t>
      </w:r>
      <w:r w:rsidR="00ED469A">
        <w:fldChar w:fldCharType="begin"/>
      </w:r>
      <w:r w:rsidR="00ED469A">
        <w:instrText xml:space="preserve"> SEQ Table \* ARABIC </w:instrText>
      </w:r>
      <w:r w:rsidR="00ED469A">
        <w:fldChar w:fldCharType="separate"/>
      </w:r>
      <w:r w:rsidR="00C4720B">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165"/>
      <w:bookmarkEnd w:id="2166"/>
      <w:bookmarkEnd w:id="2167"/>
    </w:p>
    <w:p w14:paraId="5C985BC7" w14:textId="5C2DDB6F" w:rsidR="008941DA" w:rsidRDefault="008941DA" w:rsidP="0033252C">
      <w:pPr>
        <w:pStyle w:val="Heading5"/>
      </w:pPr>
      <w:r w:rsidRPr="007055D9">
        <w:t>Attribute</w:t>
      </w:r>
      <w:r>
        <w:t>s</w:t>
      </w:r>
      <w:r w:rsidRPr="007055D9">
        <w:t xml:space="preserve"> </w:t>
      </w:r>
      <w:r w:rsidR="00194316">
        <w:t>"</w:t>
      </w:r>
      <w:r>
        <w:t>u, x, y, z, reference</w:t>
      </w:r>
      <w:r w:rsidR="00194316">
        <w:t>"</w:t>
      </w:r>
    </w:p>
    <w:p w14:paraId="5C05B8F5" w14:textId="4D3253BA"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C4720B" w:rsidRPr="00C4720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38F5F6D8" w14:textId="336D41BC" w:rsidR="00C44FED" w:rsidRPr="007055D9" w:rsidRDefault="0006113C" w:rsidP="00C44FED">
      <w:pPr>
        <w:pStyle w:val="ListBullet"/>
        <w:rPr>
          <w:ins w:id="2168" w:author="Dr. Carsten Franke" w:date="2021-02-09T12:45:00Z"/>
          <w:rStyle w:val="XMLAttribute"/>
        </w:rPr>
      </w:pPr>
      <w:r w:rsidRPr="007055D9">
        <w:rPr>
          <w:rStyle w:val="XMLAttribute"/>
        </w:rPr>
        <w:t>I</w:t>
      </w:r>
      <w:ins w:id="2169" w:author="Dr. Carsten Franke" w:date="2021-02-09T12:45:00Z">
        <w:r w:rsidR="00C44FED">
          <w:t xml:space="preserve"> (Must not be confused with seam weld subtype "</w:t>
        </w:r>
        <w:r w:rsidR="00C44FED" w:rsidRPr="006A21C5">
          <w:rPr>
            <w:rStyle w:val="XMLElement"/>
          </w:rPr>
          <w:t>i</w:t>
        </w:r>
        <w:r w:rsidR="00C44FED">
          <w:rPr>
            <w:rStyle w:val="XMLElement"/>
          </w:rPr>
          <w:t>_</w:t>
        </w:r>
        <w:r w:rsidR="00C44FED" w:rsidRPr="006A21C5">
          <w:rPr>
            <w:rStyle w:val="XMLElement"/>
          </w:rPr>
          <w:t>weld</w:t>
        </w:r>
        <w:r w:rsidR="00C44FED">
          <w:t xml:space="preserve">" (cf. section </w:t>
        </w:r>
        <w:r w:rsidR="00C44FED">
          <w:fldChar w:fldCharType="begin"/>
        </w:r>
        <w:r w:rsidR="00C44FED">
          <w:instrText xml:space="preserve"> REF _Ref414571756 \r \h </w:instrText>
        </w:r>
      </w:ins>
      <w:ins w:id="2170" w:author="Dr. Carsten Franke" w:date="2021-02-09T12:45:00Z">
        <w:r w:rsidR="00C44FED">
          <w:fldChar w:fldCharType="separate"/>
        </w:r>
      </w:ins>
      <w:r w:rsidR="00C4720B">
        <w:t>8.2.4.2</w:t>
      </w:r>
      <w:ins w:id="2171" w:author="Dr. Carsten Franke" w:date="2021-02-09T12:45:00Z">
        <w:r w:rsidR="00C44FED">
          <w:fldChar w:fldCharType="end"/>
        </w:r>
        <w:r w:rsidR="00C44FED">
          <w:t xml:space="preserve">!) </w:t>
        </w:r>
      </w:ins>
    </w:p>
    <w:p w14:paraId="11DD5D63" w14:textId="4F0B8FB7" w:rsidR="0006113C" w:rsidRPr="007055D9" w:rsidRDefault="0006113C" w:rsidP="0006113C">
      <w:pPr>
        <w:pStyle w:val="ListBullet"/>
        <w:rPr>
          <w:rStyle w:val="XMLAttribute"/>
        </w:rPr>
      </w:pP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spacing w:before="120"/>
      </w:pPr>
      <w:bookmarkStart w:id="2172" w:name="_Toc338939182"/>
      <w:r w:rsidRPr="007055D9">
        <w:t xml:space="preserve">Attribute </w:t>
      </w:r>
      <w:r w:rsidR="00194316">
        <w:t>"</w:t>
      </w:r>
      <w:r w:rsidRPr="007055D9">
        <w:t>width</w:t>
      </w:r>
      <w:bookmarkEnd w:id="2172"/>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pPr>
      <w:bookmarkStart w:id="2173" w:name="_Toc338939184"/>
      <w:r w:rsidRPr="007055D9">
        <w:t xml:space="preserve">Attribute </w:t>
      </w:r>
      <w:r w:rsidR="00194316">
        <w:t>"</w:t>
      </w:r>
      <w:r w:rsidRPr="007055D9">
        <w:t>filler</w:t>
      </w:r>
      <w:bookmarkEnd w:id="2173"/>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&lt;weld_position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2174" w:name="WeldDefinitionIWeld"/>
      <w:bookmarkStart w:id="2175" w:name="_Toc3557029"/>
      <w:bookmarkStart w:id="2176" w:name="_Toc34747279"/>
      <w:bookmarkStart w:id="2177" w:name="_Toc69254548"/>
      <w:bookmarkStart w:id="2178" w:name="_Toc288200765"/>
      <w:bookmarkStart w:id="2179" w:name="_Toc338939109"/>
      <w:bookmarkEnd w:id="2174"/>
      <w:r w:rsidRPr="007055D9">
        <w:t xml:space="preserve">Element </w:t>
      </w:r>
      <w:r w:rsidR="00194316">
        <w:t>"</w:t>
      </w:r>
      <w:r>
        <w:t>sheet_parameter</w:t>
      </w:r>
      <w:bookmarkEnd w:id="2175"/>
      <w:r w:rsidR="00194316">
        <w:t>"</w:t>
      </w:r>
      <w:bookmarkEnd w:id="2176"/>
      <w:bookmarkEnd w:id="2177"/>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76C9E20" w:rsidR="0033252C" w:rsidRDefault="0033252C" w:rsidP="00F3716C">
      <w:pPr>
        <w:pStyle w:val="Caption"/>
        <w:spacing w:before="120"/>
      </w:pPr>
      <w:bookmarkStart w:id="2180" w:name="_Toc3566502"/>
      <w:bookmarkStart w:id="2181" w:name="_Toc34747504"/>
      <w:bookmarkStart w:id="2182" w:name="_Toc69254938"/>
      <w:r>
        <w:t xml:space="preserve">Table </w:t>
      </w:r>
      <w:r w:rsidR="00ED469A">
        <w:fldChar w:fldCharType="begin"/>
      </w:r>
      <w:r w:rsidR="00ED469A">
        <w:instrText xml:space="preserve"> SEQ Table \* ARABIC </w:instrText>
      </w:r>
      <w:r w:rsidR="00ED469A">
        <w:fldChar w:fldCharType="separate"/>
      </w:r>
      <w:r w:rsidR="00C4720B">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180"/>
      <w:bookmarkEnd w:id="2181"/>
      <w:bookmarkEnd w:id="2182"/>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2183" w:name="_Toc3557030"/>
      <w:bookmarkStart w:id="2184" w:name="_Toc34747280"/>
      <w:bookmarkStart w:id="2185" w:name="_Toc69254549"/>
      <w:r w:rsidRPr="007055D9">
        <w:t>I-Weld</w:t>
      </w:r>
      <w:bookmarkEnd w:id="2178"/>
      <w:bookmarkEnd w:id="2179"/>
      <w:bookmarkEnd w:id="2183"/>
      <w:bookmarkEnd w:id="2184"/>
      <w:bookmarkEnd w:id="2185"/>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2186" w:name="_Toc3557031"/>
      <w:bookmarkStart w:id="2187" w:name="_Toc34747281"/>
      <w:bookmarkStart w:id="2188" w:name="_Toc69254550"/>
      <w:r w:rsidRPr="007055D9">
        <w:t>Sheet Parameters</w:t>
      </w:r>
      <w:bookmarkEnd w:id="2186"/>
      <w:bookmarkEnd w:id="2187"/>
      <w:bookmarkEnd w:id="2188"/>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2189" w:name="_Toc3557032"/>
      <w:bookmarkStart w:id="2190" w:name="_Toc34747282"/>
      <w:bookmarkStart w:id="2191" w:name="_Toc69254551"/>
      <w:r w:rsidRPr="007055D9">
        <w:lastRenderedPageBreak/>
        <w:t>Weld Parameters</w:t>
      </w:r>
      <w:bookmarkEnd w:id="2189"/>
      <w:bookmarkEnd w:id="2190"/>
      <w:bookmarkEnd w:id="2191"/>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ListBullet"/>
      </w:pPr>
      <w:r w:rsidRPr="00F20CEB">
        <w:rPr>
          <w:sz w:val="24"/>
          <w:szCs w:val="28"/>
        </w:rPr>
        <w:t>b</w:t>
      </w:r>
      <w:r w:rsidRPr="00F20CEB">
        <w:rPr>
          <w:sz w:val="20"/>
        </w:rPr>
        <w:tab/>
      </w:r>
      <w:r w:rsidRPr="007055D9">
        <w:tab/>
        <w:t>Width of the weld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2192" w:author="Dr. Carsten Franke" w:date="2021-04-12T18:50:00Z"/>
        </w:trPr>
        <w:tc>
          <w:tcPr>
            <w:tcW w:w="4605" w:type="dxa"/>
            <w:shd w:val="clear" w:color="auto" w:fill="auto"/>
          </w:tcPr>
          <w:p w14:paraId="0E9AE737" w14:textId="7603993F" w:rsidR="00066EE3" w:rsidRDefault="00066EE3" w:rsidP="00B638D8">
            <w:pPr>
              <w:keepNext/>
              <w:jc w:val="center"/>
              <w:rPr>
                <w:ins w:id="2193" w:author="Dr. Carsten Franke" w:date="2021-04-12T18:50:00Z"/>
              </w:rPr>
            </w:pPr>
            <w:ins w:id="2194" w:author="Dr. Carsten Franke" w:date="2021-04-12T18:50:00Z">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2195" w:author="Dr. Carsten Franke" w:date="2021-04-12T18:50:00Z"/>
              </w:rPr>
            </w:pPr>
            <w:ins w:id="2196" w:author="Dr. Carsten Franke" w:date="2021-04-12T18:50:00Z">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2"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2197" w:author="Dr. Carsten Franke" w:date="2021-04-12T18:50:00Z"/>
        </w:trPr>
        <w:tc>
          <w:tcPr>
            <w:tcW w:w="4605" w:type="dxa"/>
            <w:shd w:val="clear" w:color="auto" w:fill="auto"/>
          </w:tcPr>
          <w:p w14:paraId="4E75F43B" w14:textId="625939C5" w:rsidR="00066EE3" w:rsidRPr="00C330B4" w:rsidRDefault="00066EE3" w:rsidP="00066EE3">
            <w:pPr>
              <w:pStyle w:val="Caption"/>
            </w:pPr>
            <w:bookmarkStart w:id="2198" w:name="_Toc69255829"/>
            <w:r>
              <w:t xml:space="preserve">Figure </w:t>
            </w:r>
            <w:r>
              <w:fldChar w:fldCharType="begin"/>
            </w:r>
            <w:r>
              <w:instrText xml:space="preserve"> SEQ Figure \* ARABIC </w:instrText>
            </w:r>
            <w:r>
              <w:fldChar w:fldCharType="separate"/>
            </w:r>
            <w:r w:rsidR="00C4720B">
              <w:rPr>
                <w:noProof/>
              </w:rPr>
              <w:t>63</w:t>
            </w:r>
            <w:r>
              <w:fldChar w:fldCharType="end"/>
            </w:r>
            <w:r>
              <w:t>: I-Weld Sheet Layout</w:t>
            </w:r>
            <w:bookmarkEnd w:id="2198"/>
            <w:r>
              <w:t xml:space="preserve">  </w:t>
            </w:r>
          </w:p>
        </w:tc>
        <w:tc>
          <w:tcPr>
            <w:tcW w:w="4605" w:type="dxa"/>
            <w:shd w:val="clear" w:color="auto" w:fill="auto"/>
          </w:tcPr>
          <w:p w14:paraId="1E274D7C" w14:textId="353C76CB" w:rsidR="00066EE3" w:rsidRPr="00066EE3" w:rsidRDefault="00066EE3" w:rsidP="00D84132">
            <w:pPr>
              <w:pStyle w:val="Caption"/>
              <w:rPr>
                <w:ins w:id="2199" w:author="Dr. Carsten Franke" w:date="2021-04-12T18:50:00Z"/>
                <w:b w:val="0"/>
                <w:bCs w:val="0"/>
              </w:rPr>
            </w:pPr>
            <w:bookmarkStart w:id="2200" w:name="_Toc69255830"/>
            <w:r w:rsidRPr="00D84132">
              <w:t xml:space="preserve">Figure </w:t>
            </w:r>
            <w:r w:rsidRPr="00D84132">
              <w:fldChar w:fldCharType="begin"/>
            </w:r>
            <w:r w:rsidRPr="00D84132">
              <w:instrText xml:space="preserve"> SEQ Figure \* ARABIC </w:instrText>
            </w:r>
            <w:r w:rsidRPr="00D84132">
              <w:fldChar w:fldCharType="separate"/>
            </w:r>
            <w:r w:rsidR="00C4720B">
              <w:rPr>
                <w:noProof/>
              </w:rPr>
              <w:t>64</w:t>
            </w:r>
            <w:r w:rsidRPr="00D84132">
              <w:fldChar w:fldCharType="end"/>
            </w:r>
            <w:r w:rsidRPr="00D84132">
              <w:t>: I-Weld Parameters</w:t>
            </w:r>
            <w:bookmarkEnd w:id="2200"/>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CCD6562" w:rsidR="00F51CB9" w:rsidRDefault="00F51CB9" w:rsidP="00F51CB9">
      <w:pPr>
        <w:pStyle w:val="Caption"/>
        <w:spacing w:before="120"/>
      </w:pPr>
      <w:bookmarkStart w:id="2201" w:name="_Toc3566503"/>
      <w:bookmarkStart w:id="2202" w:name="_Toc34747505"/>
      <w:bookmarkStart w:id="2203" w:name="_Toc69254939"/>
      <w:r>
        <w:t xml:space="preserve">Table </w:t>
      </w:r>
      <w:r w:rsidR="00ED469A">
        <w:fldChar w:fldCharType="begin"/>
      </w:r>
      <w:r w:rsidR="00ED469A">
        <w:instrText xml:space="preserve"> SEQ Table \* ARABIC </w:instrText>
      </w:r>
      <w:r w:rsidR="00ED469A">
        <w:fldChar w:fldCharType="separate"/>
      </w:r>
      <w:r w:rsidR="00C4720B">
        <w:rPr>
          <w:noProof/>
        </w:rPr>
        <w:t>103</w:t>
      </w:r>
      <w:r w:rsidR="00ED469A">
        <w:fldChar w:fldCharType="end"/>
      </w:r>
      <w:r>
        <w:t>: Parameters of I-Weld</w:t>
      </w:r>
      <w:bookmarkEnd w:id="2201"/>
      <w:bookmarkEnd w:id="2202"/>
      <w:bookmarkEnd w:id="2203"/>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2204" w:name="_Toc338939186"/>
      <w:bookmarkStart w:id="2205" w:name="_Toc3557033"/>
      <w:bookmarkStart w:id="2206" w:name="_Toc34747283"/>
      <w:bookmarkStart w:id="2207" w:name="_Toc69254552"/>
      <w:r w:rsidRPr="007055D9">
        <w:t>Attributes</w:t>
      </w:r>
      <w:bookmarkEnd w:id="2204"/>
      <w:bookmarkEnd w:id="2205"/>
      <w:bookmarkEnd w:id="2206"/>
      <w:bookmarkEnd w:id="2207"/>
    </w:p>
    <w:p w14:paraId="7F7DD4CE" w14:textId="6A121F1A" w:rsidR="0006113C" w:rsidRPr="007055D9" w:rsidRDefault="009D7557" w:rsidP="00E67798">
      <w:pPr>
        <w:pStyle w:val="Heading5"/>
      </w:pPr>
      <w:bookmarkStart w:id="2208" w:name="_Toc338939188"/>
      <w:r w:rsidRPr="007055D9">
        <w:t xml:space="preserve">Attribute </w:t>
      </w:r>
      <w:r w:rsidR="00194316">
        <w:t>"</w:t>
      </w:r>
      <w:r w:rsidRPr="007055D9">
        <w:t>b</w:t>
      </w:r>
      <w:r w:rsidR="0006113C" w:rsidRPr="007055D9">
        <w:t>ase</w:t>
      </w:r>
      <w:bookmarkEnd w:id="2208"/>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pPr>
      <w:bookmarkStart w:id="2209" w:name="_Toc338939189"/>
      <w:r w:rsidRPr="007055D9">
        <w:t xml:space="preserve">Attribute </w:t>
      </w:r>
      <w:r w:rsidR="00194316">
        <w:t>"</w:t>
      </w:r>
      <w:r w:rsidRPr="007055D9">
        <w:t>t</w:t>
      </w:r>
      <w:r w:rsidR="0006113C" w:rsidRPr="007055D9">
        <w:t>echnology</w:t>
      </w:r>
      <w:bookmarkEnd w:id="2209"/>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2210" w:name="_Toc338939190"/>
      <w:bookmarkStart w:id="2211" w:name="_Toc3557034"/>
      <w:bookmarkStart w:id="2212" w:name="_Toc34747284"/>
      <w:bookmarkStart w:id="2213" w:name="_Toc69254553"/>
      <w:r w:rsidRPr="007055D9">
        <w:t xml:space="preserve">Element </w:t>
      </w:r>
      <w:r w:rsidR="00194316">
        <w:t>"</w:t>
      </w:r>
      <w:r w:rsidRPr="007055D9">
        <w:t>weld_position</w:t>
      </w:r>
      <w:bookmarkEnd w:id="2210"/>
      <w:bookmarkEnd w:id="2211"/>
      <w:r w:rsidR="00194316">
        <w:t>"</w:t>
      </w:r>
      <w:bookmarkEnd w:id="2212"/>
      <w:bookmarkEnd w:id="2213"/>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CBED73" w:rsidR="00E67798" w:rsidRDefault="00E67798" w:rsidP="00F3716C">
      <w:pPr>
        <w:pStyle w:val="Caption"/>
        <w:spacing w:before="120"/>
      </w:pPr>
      <w:bookmarkStart w:id="2214" w:name="_Toc3566504"/>
      <w:bookmarkStart w:id="2215" w:name="_Toc34747506"/>
      <w:bookmarkStart w:id="2216" w:name="_Toc69254940"/>
      <w:bookmarkStart w:id="2217" w:name="_Toc338939192"/>
      <w:r>
        <w:t xml:space="preserve">Table </w:t>
      </w:r>
      <w:r w:rsidR="00ED469A">
        <w:fldChar w:fldCharType="begin"/>
      </w:r>
      <w:r w:rsidR="00ED469A">
        <w:instrText xml:space="preserve"> SEQ Table \* ARABIC </w:instrText>
      </w:r>
      <w:r w:rsidR="00ED469A">
        <w:fldChar w:fldCharType="separate"/>
      </w:r>
      <w:r w:rsidR="00C4720B">
        <w:rPr>
          <w:noProof/>
        </w:rPr>
        <w:t>104</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214"/>
      <w:bookmarkEnd w:id="2215"/>
      <w:bookmarkEnd w:id="2216"/>
      <w:r>
        <w:t xml:space="preserve"> </w:t>
      </w:r>
    </w:p>
    <w:p w14:paraId="0B71CAA5" w14:textId="0515B634" w:rsidR="008941DA" w:rsidRDefault="008941DA" w:rsidP="00E67798">
      <w:pPr>
        <w:pStyle w:val="Heading5"/>
      </w:pPr>
      <w:r w:rsidRPr="007055D9">
        <w:lastRenderedPageBreak/>
        <w:t>Attribute</w:t>
      </w:r>
      <w:r>
        <w:t>s</w:t>
      </w:r>
      <w:r w:rsidRPr="007055D9">
        <w:t xml:space="preserve"> </w:t>
      </w:r>
      <w:r w:rsidR="00194316">
        <w:t>"</w:t>
      </w:r>
      <w:r>
        <w:t>u, x, y, z, reference</w:t>
      </w:r>
      <w:r w:rsidR="00194316">
        <w:t>"</w:t>
      </w:r>
    </w:p>
    <w:p w14:paraId="2777CD19" w14:textId="31CDD186"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pPr>
      <w:r w:rsidRPr="007055D9">
        <w:t xml:space="preserve">Attribute </w:t>
      </w:r>
      <w:r w:rsidR="00194316">
        <w:t>"</w:t>
      </w:r>
      <w:r w:rsidRPr="007055D9">
        <w:t>width</w:t>
      </w:r>
      <w:bookmarkEnd w:id="2217"/>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2218" w:name="_Toc338939194"/>
      <w:r w:rsidRPr="007055D9">
        <w:t xml:space="preserve">Attribute </w:t>
      </w:r>
      <w:r w:rsidR="00194316">
        <w:t>"</w:t>
      </w:r>
      <w:r w:rsidRPr="007055D9">
        <w:t>filler</w:t>
      </w:r>
      <w:bookmarkEnd w:id="2218"/>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2219" w:name="WeldDefinitionOverlapWeld"/>
      <w:bookmarkStart w:id="2220" w:name="_Toc3557035"/>
      <w:bookmarkStart w:id="2221" w:name="_Toc34747285"/>
      <w:bookmarkStart w:id="2222" w:name="_Toc69254554"/>
      <w:bookmarkStart w:id="2223" w:name="_Toc288200766"/>
      <w:bookmarkStart w:id="2224" w:name="_Toc338939110"/>
      <w:bookmarkEnd w:id="2219"/>
      <w:r w:rsidRPr="007055D9">
        <w:t xml:space="preserve">Element </w:t>
      </w:r>
      <w:r w:rsidR="00194316">
        <w:t>"</w:t>
      </w:r>
      <w:r>
        <w:t>sheet_parameter</w:t>
      </w:r>
      <w:bookmarkEnd w:id="2220"/>
      <w:r w:rsidR="00194316">
        <w:t>"</w:t>
      </w:r>
      <w:bookmarkEnd w:id="2221"/>
      <w:bookmarkEnd w:id="2222"/>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0412A5DD" w:rsidR="00AB2606" w:rsidRDefault="00AB2606" w:rsidP="00F3716C">
      <w:pPr>
        <w:pStyle w:val="Caption"/>
        <w:spacing w:before="120"/>
      </w:pPr>
      <w:bookmarkStart w:id="2225" w:name="_Toc3566505"/>
      <w:bookmarkStart w:id="2226" w:name="_Toc34747507"/>
      <w:bookmarkStart w:id="2227" w:name="_Toc69254941"/>
      <w:r>
        <w:t xml:space="preserve">Table </w:t>
      </w:r>
      <w:r w:rsidR="00ED469A">
        <w:fldChar w:fldCharType="begin"/>
      </w:r>
      <w:r w:rsidR="00ED469A">
        <w:instrText xml:space="preserve"> SEQ Table \* ARABIC </w:instrText>
      </w:r>
      <w:r w:rsidR="00ED469A">
        <w:fldChar w:fldCharType="separate"/>
      </w:r>
      <w:r w:rsidR="00C4720B">
        <w:rPr>
          <w:noProof/>
        </w:rPr>
        <w:t>105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225"/>
      <w:bookmarkEnd w:id="2226"/>
      <w:bookmarkEnd w:id="222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2228" w:name="_Toc3557036"/>
      <w:bookmarkStart w:id="2229" w:name="_Toc34747286"/>
      <w:bookmarkStart w:id="2230" w:name="_Toc69254555"/>
      <w:r w:rsidRPr="007055D9">
        <w:t>Overlap Weld</w:t>
      </w:r>
      <w:bookmarkEnd w:id="2223"/>
      <w:bookmarkEnd w:id="2224"/>
      <w:bookmarkEnd w:id="2228"/>
      <w:bookmarkEnd w:id="2229"/>
      <w:bookmarkEnd w:id="2230"/>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ootnoteReference"/>
        </w:rPr>
        <w:footnoteReference w:id="24"/>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2231" w:name="_Toc3557037"/>
      <w:bookmarkStart w:id="2232" w:name="_Toc34747287"/>
      <w:bookmarkStart w:id="2233" w:name="_Toc69254556"/>
      <w:r w:rsidRPr="007055D9">
        <w:t>Simple Overlap Weld</w:t>
      </w:r>
      <w:bookmarkEnd w:id="2231"/>
      <w:bookmarkEnd w:id="2232"/>
      <w:bookmarkEnd w:id="2233"/>
    </w:p>
    <w:p w14:paraId="38683EFD" w14:textId="77777777" w:rsidR="001F3924" w:rsidRPr="007055D9" w:rsidRDefault="002A71CD" w:rsidP="00AB2606">
      <w:pPr>
        <w:pStyle w:val="Heading5"/>
      </w:pPr>
      <w:r>
        <w:rPr>
          <w:b w:val="0"/>
          <w:bCs w:val="0"/>
          <w:i w:val="0"/>
          <w:iCs w:val="0"/>
          <w:noProof/>
          <w:lang w:val="en-US" w:eastAsia="en-US"/>
        </w:rPr>
        <w:drawing>
          <wp:anchor distT="0" distB="0" distL="114300" distR="114300" simplePos="0" relativeHeight="25157836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70329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3E0390" w:rsidRPr="0079510C" w:rsidRDefault="003E0390" w:rsidP="002A71CD">
                            <w:pPr>
                              <w:pStyle w:val="Caption"/>
                              <w:rPr>
                                <w:noProof/>
                                <w:sz w:val="24"/>
                                <w:szCs w:val="26"/>
                              </w:rPr>
                            </w:pPr>
                            <w:bookmarkStart w:id="2234" w:name="_Toc3557135"/>
                            <w:bookmarkStart w:id="2235" w:name="_Toc34747388"/>
                            <w:bookmarkStart w:id="2236"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34"/>
                            <w:bookmarkEnd w:id="2235"/>
                            <w:bookmarkEnd w:id="2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41" type="#_x0000_t202" style="position:absolute;left:0;text-align:left;margin-left:237.6pt;margin-top:18.7pt;width:212.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3E0390" w:rsidRPr="0079510C" w:rsidRDefault="003E0390" w:rsidP="002A71CD">
                      <w:pPr>
                        <w:pStyle w:val="Caption"/>
                        <w:rPr>
                          <w:noProof/>
                          <w:sz w:val="24"/>
                          <w:szCs w:val="26"/>
                        </w:rPr>
                      </w:pPr>
                      <w:bookmarkStart w:id="2237" w:name="_Toc3557135"/>
                      <w:bookmarkStart w:id="2238" w:name="_Toc34747388"/>
                      <w:bookmarkStart w:id="2239"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37"/>
                      <w:bookmarkEnd w:id="2238"/>
                      <w:bookmarkEnd w:id="2239"/>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246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70739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3E0390" w:rsidRPr="00A00F34" w:rsidRDefault="003E0390" w:rsidP="002A71CD">
                            <w:pPr>
                              <w:pStyle w:val="Caption"/>
                              <w:rPr>
                                <w:noProof/>
                                <w:szCs w:val="24"/>
                              </w:rPr>
                            </w:pPr>
                            <w:bookmarkStart w:id="2240" w:name="_Toc3557136"/>
                            <w:bookmarkStart w:id="2241" w:name="_Toc34747389"/>
                            <w:bookmarkStart w:id="2242"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40"/>
                            <w:bookmarkEnd w:id="2241"/>
                            <w:bookmarkEnd w:id="2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42" type="#_x0000_t202" style="position:absolute;left:0;text-align:left;margin-left:252.4pt;margin-top:2.55pt;width:192.9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3E0390" w:rsidRPr="00A00F34" w:rsidRDefault="003E0390" w:rsidP="002A71CD">
                      <w:pPr>
                        <w:pStyle w:val="Caption"/>
                        <w:rPr>
                          <w:noProof/>
                          <w:szCs w:val="24"/>
                        </w:rPr>
                      </w:pPr>
                      <w:bookmarkStart w:id="2243" w:name="_Toc3557136"/>
                      <w:bookmarkStart w:id="2244" w:name="_Toc34747389"/>
                      <w:bookmarkStart w:id="2245"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43"/>
                      <w:bookmarkEnd w:id="2244"/>
                      <w:bookmarkEnd w:id="2245"/>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65" o:title=""/>
          </v:shape>
          <o:OLEObject Type="Embed" ProgID="Equation.3" ShapeID="_x0000_i1028" DrawAspect="Content" ObjectID="_1680382290"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53ECFA4" w:rsidR="00F3716C" w:rsidRDefault="00F3716C" w:rsidP="00F3716C">
      <w:pPr>
        <w:pStyle w:val="Caption"/>
        <w:spacing w:before="120"/>
      </w:pPr>
      <w:bookmarkStart w:id="2246" w:name="_Toc3566506"/>
      <w:bookmarkStart w:id="2247" w:name="_Toc34747508"/>
      <w:bookmarkStart w:id="2248" w:name="_Toc69254942"/>
      <w:r>
        <w:t xml:space="preserve">Table </w:t>
      </w:r>
      <w:r w:rsidR="00ED469A">
        <w:fldChar w:fldCharType="begin"/>
      </w:r>
      <w:r w:rsidR="00ED469A">
        <w:instrText xml:space="preserve"> SEQ Table \* ARABIC </w:instrText>
      </w:r>
      <w:r w:rsidR="00ED469A">
        <w:fldChar w:fldCharType="separate"/>
      </w:r>
      <w:r w:rsidR="00C4720B">
        <w:rPr>
          <w:noProof/>
        </w:rPr>
        <w:t>106</w:t>
      </w:r>
      <w:r w:rsidR="00ED469A">
        <w:fldChar w:fldCharType="end"/>
      </w:r>
      <w:r>
        <w:t>:</w:t>
      </w:r>
      <w:r w:rsidR="007C7FBC">
        <w:t xml:space="preserve"> Parameters of Overlap Weld</w:t>
      </w:r>
      <w:bookmarkEnd w:id="2246"/>
      <w:bookmarkEnd w:id="2247"/>
      <w:bookmarkEnd w:id="2248"/>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2249" w:name="_Toc338939112"/>
      <w:bookmarkStart w:id="2250" w:name="_Toc3557038"/>
      <w:bookmarkStart w:id="2251" w:name="_Toc34747288"/>
      <w:bookmarkStart w:id="2252" w:name="_Toc69254557"/>
      <w:r w:rsidRPr="007055D9">
        <w:t>Single Sided Double Overlap Weld</w:t>
      </w:r>
      <w:bookmarkEnd w:id="2249"/>
      <w:bookmarkEnd w:id="2250"/>
      <w:bookmarkEnd w:id="2251"/>
      <w:bookmarkEnd w:id="2252"/>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58656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pPr>
      <w:r>
        <w:rPr>
          <w:noProof/>
          <w:lang w:val="en-US" w:eastAsia="en-US"/>
        </w:rPr>
        <mc:AlternateContent>
          <mc:Choice Requires="wps">
            <w:drawing>
              <wp:anchor distT="0" distB="0" distL="114300" distR="114300" simplePos="0" relativeHeight="25171148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3E0390" w:rsidRPr="008B5970" w:rsidRDefault="003E0390" w:rsidP="007C7FBC">
                            <w:pPr>
                              <w:pStyle w:val="Caption"/>
                              <w:rPr>
                                <w:noProof/>
                                <w:sz w:val="24"/>
                                <w:szCs w:val="26"/>
                              </w:rPr>
                            </w:pPr>
                            <w:bookmarkStart w:id="2253" w:name="_Toc3557137"/>
                            <w:bookmarkStart w:id="2254" w:name="_Toc34747390"/>
                            <w:bookmarkStart w:id="2255"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53"/>
                            <w:bookmarkEnd w:id="2254"/>
                            <w:bookmarkEnd w:id="2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43" type="#_x0000_t202" style="position:absolute;margin-left:243.15pt;margin-top:4.1pt;width:210.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3E0390" w:rsidRPr="008B5970" w:rsidRDefault="003E0390" w:rsidP="007C7FBC">
                      <w:pPr>
                        <w:pStyle w:val="Caption"/>
                        <w:rPr>
                          <w:noProof/>
                          <w:sz w:val="24"/>
                          <w:szCs w:val="26"/>
                        </w:rPr>
                      </w:pPr>
                      <w:bookmarkStart w:id="2256" w:name="_Toc3557137"/>
                      <w:bookmarkStart w:id="2257" w:name="_Toc34747390"/>
                      <w:bookmarkStart w:id="2258"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56"/>
                      <w:bookmarkEnd w:id="2257"/>
                      <w:bookmarkEnd w:id="2258"/>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475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065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558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3E0390" w:rsidRPr="008D09AE" w:rsidRDefault="003E0390" w:rsidP="00044694">
                            <w:pPr>
                              <w:pStyle w:val="Caption"/>
                              <w:rPr>
                                <w:noProof/>
                                <w:szCs w:val="24"/>
                              </w:rPr>
                            </w:pPr>
                            <w:bookmarkStart w:id="2259" w:name="_Toc3557138"/>
                            <w:bookmarkStart w:id="2260" w:name="_Toc34747391"/>
                            <w:bookmarkStart w:id="2261"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59"/>
                            <w:bookmarkEnd w:id="2260"/>
                            <w:bookmarkEnd w:id="2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44" type="#_x0000_t202" style="position:absolute;margin-left:236.1pt;margin-top:15.05pt;width:206.4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3E0390" w:rsidRPr="008D09AE" w:rsidRDefault="003E0390" w:rsidP="00044694">
                      <w:pPr>
                        <w:pStyle w:val="Caption"/>
                        <w:rPr>
                          <w:noProof/>
                          <w:szCs w:val="24"/>
                        </w:rPr>
                      </w:pPr>
                      <w:bookmarkStart w:id="2262" w:name="_Toc3557138"/>
                      <w:bookmarkStart w:id="2263" w:name="_Toc34747391"/>
                      <w:bookmarkStart w:id="2264"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62"/>
                      <w:bookmarkEnd w:id="2263"/>
                      <w:bookmarkEnd w:id="2264"/>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6pt" o:ole="">
            <v:imagedata r:id="rId154" o:title=""/>
          </v:shape>
          <o:OLEObject Type="Embed" ProgID="Equation.3" ShapeID="_x0000_i1029" DrawAspect="Content" ObjectID="_1680382291" r:id="rId16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6D556DF" w:rsidR="00F3716C" w:rsidRDefault="00F3716C" w:rsidP="00F3716C">
      <w:pPr>
        <w:pStyle w:val="Caption"/>
        <w:spacing w:before="120"/>
      </w:pPr>
      <w:bookmarkStart w:id="2265" w:name="_Toc3566507"/>
      <w:bookmarkStart w:id="2266" w:name="_Toc34747509"/>
      <w:bookmarkStart w:id="2267" w:name="_Toc69254943"/>
      <w:r>
        <w:t xml:space="preserve">Table </w:t>
      </w:r>
      <w:r w:rsidR="00ED469A">
        <w:fldChar w:fldCharType="begin"/>
      </w:r>
      <w:r w:rsidR="00ED469A">
        <w:instrText xml:space="preserve"> SEQ Table \* ARABIC </w:instrText>
      </w:r>
      <w:r w:rsidR="00ED469A">
        <w:fldChar w:fldCharType="separate"/>
      </w:r>
      <w:r w:rsidR="00C4720B">
        <w:rPr>
          <w:noProof/>
        </w:rPr>
        <w:t>107</w:t>
      </w:r>
      <w:r w:rsidR="00ED469A">
        <w:fldChar w:fldCharType="end"/>
      </w:r>
      <w:r w:rsidR="00044694">
        <w:t xml:space="preserve">: Parameters of </w:t>
      </w:r>
      <w:r w:rsidR="00044694" w:rsidRPr="007055D9">
        <w:t>Single Sided Double Overlap Weld</w:t>
      </w:r>
      <w:bookmarkEnd w:id="2265"/>
      <w:bookmarkEnd w:id="2266"/>
      <w:bookmarkEnd w:id="2267"/>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2268" w:name="_Toc338939113"/>
      <w:bookmarkStart w:id="2269" w:name="_Toc3557039"/>
      <w:bookmarkStart w:id="2270" w:name="_Toc34747289"/>
      <w:bookmarkStart w:id="2271" w:name="_Toc69254558"/>
      <w:r w:rsidRPr="007055D9">
        <w:t>Double Sided Double Overlap Weld</w:t>
      </w:r>
      <w:bookmarkEnd w:id="2268"/>
      <w:bookmarkEnd w:id="2269"/>
      <w:bookmarkEnd w:id="2270"/>
      <w:bookmarkEnd w:id="2271"/>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59884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71968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3E0390" w:rsidRPr="000A25D4" w:rsidRDefault="003E0390" w:rsidP="00044694">
                            <w:pPr>
                              <w:pStyle w:val="Caption"/>
                              <w:rPr>
                                <w:noProof/>
                                <w:sz w:val="24"/>
                                <w:szCs w:val="26"/>
                              </w:rPr>
                            </w:pPr>
                            <w:bookmarkStart w:id="2272" w:name="_Toc3557139"/>
                            <w:bookmarkStart w:id="2273" w:name="_Toc34747392"/>
                            <w:bookmarkStart w:id="2274"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72"/>
                            <w:bookmarkEnd w:id="2273"/>
                            <w:bookmarkEnd w:id="2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5" type="#_x0000_t202" style="position:absolute;left:0;text-align:left;margin-left:239.95pt;margin-top:19.65pt;width:22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3E0390" w:rsidRPr="000A25D4" w:rsidRDefault="003E0390" w:rsidP="00044694">
                      <w:pPr>
                        <w:pStyle w:val="Caption"/>
                        <w:rPr>
                          <w:noProof/>
                          <w:sz w:val="24"/>
                          <w:szCs w:val="26"/>
                        </w:rPr>
                      </w:pPr>
                      <w:bookmarkStart w:id="2275" w:name="_Toc3557139"/>
                      <w:bookmarkStart w:id="2276" w:name="_Toc34747392"/>
                      <w:bookmarkStart w:id="2277"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75"/>
                      <w:bookmarkEnd w:id="2276"/>
                      <w:bookmarkEnd w:id="2277"/>
                    </w:p>
                  </w:txbxContent>
                </v:textbox>
              </v:shape>
            </w:pict>
          </mc:Fallback>
        </mc:AlternateContent>
      </w:r>
    </w:p>
    <w:p w14:paraId="77D60B7E" w14:textId="77777777" w:rsidR="00EA14DB" w:rsidRPr="007055D9" w:rsidRDefault="00EA14DB" w:rsidP="00F3716C">
      <w:pPr>
        <w:pStyle w:val="Heading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0704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294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2377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3E0390" w:rsidRPr="00F739B3" w:rsidRDefault="003E0390" w:rsidP="00044694">
                            <w:pPr>
                              <w:pStyle w:val="Caption"/>
                              <w:rPr>
                                <w:noProof/>
                                <w:szCs w:val="24"/>
                              </w:rPr>
                            </w:pPr>
                            <w:bookmarkStart w:id="2278" w:name="_Toc3557140"/>
                            <w:bookmarkStart w:id="2279" w:name="_Toc34747393"/>
                            <w:bookmarkStart w:id="2280"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78"/>
                            <w:bookmarkEnd w:id="2279"/>
                            <w:bookmarkEnd w:id="2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6" type="#_x0000_t202" style="position:absolute;margin-left:178.4pt;margin-top:11.05pt;width:272.4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3E0390" w:rsidRPr="00F739B3" w:rsidRDefault="003E0390" w:rsidP="00044694">
                      <w:pPr>
                        <w:pStyle w:val="Caption"/>
                        <w:rPr>
                          <w:noProof/>
                          <w:szCs w:val="24"/>
                        </w:rPr>
                      </w:pPr>
                      <w:bookmarkStart w:id="2281" w:name="_Toc3557140"/>
                      <w:bookmarkStart w:id="2282" w:name="_Toc34747393"/>
                      <w:bookmarkStart w:id="2283"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81"/>
                      <w:bookmarkEnd w:id="2282"/>
                      <w:bookmarkEnd w:id="2283"/>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6pt" o:ole="">
            <v:imagedata r:id="rId154" o:title=""/>
          </v:shape>
          <o:OLEObject Type="Embed" ProgID="Equation.3" ShapeID="_x0000_i1030" DrawAspect="Content" ObjectID="_1680382292" r:id="rId17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EA3DD1F" w:rsidR="00044694" w:rsidRDefault="00044694" w:rsidP="00044694">
      <w:pPr>
        <w:pStyle w:val="Caption"/>
        <w:spacing w:before="120"/>
      </w:pPr>
      <w:bookmarkStart w:id="2284" w:name="_Toc3566508"/>
      <w:bookmarkStart w:id="2285" w:name="_Toc34747510"/>
      <w:bookmarkStart w:id="2286" w:name="_Toc69254944"/>
      <w:r>
        <w:t xml:space="preserve">Table </w:t>
      </w:r>
      <w:r w:rsidR="00ED469A">
        <w:fldChar w:fldCharType="begin"/>
      </w:r>
      <w:r w:rsidR="00ED469A">
        <w:instrText xml:space="preserve"> SEQ Table \* ARABIC </w:instrText>
      </w:r>
      <w:r w:rsidR="00ED469A">
        <w:fldChar w:fldCharType="separate"/>
      </w:r>
      <w:r w:rsidR="00C4720B">
        <w:rPr>
          <w:noProof/>
        </w:rPr>
        <w:t>108</w:t>
      </w:r>
      <w:r w:rsidR="00ED469A">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284"/>
      <w:bookmarkEnd w:id="2285"/>
      <w:bookmarkEnd w:id="228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2287" w:name="_Toc338939196"/>
      <w:bookmarkStart w:id="2288" w:name="_Toc3557040"/>
      <w:bookmarkStart w:id="2289" w:name="_Toc34747290"/>
      <w:bookmarkStart w:id="2290" w:name="_Toc69254559"/>
      <w:r w:rsidRPr="007055D9">
        <w:t>Attributes</w:t>
      </w:r>
      <w:bookmarkEnd w:id="2287"/>
      <w:bookmarkEnd w:id="2288"/>
      <w:bookmarkEnd w:id="2289"/>
      <w:bookmarkEnd w:id="2290"/>
    </w:p>
    <w:p w14:paraId="54EB1FE0" w14:textId="38DCBA66" w:rsidR="0006113C" w:rsidRPr="007055D9" w:rsidRDefault="00157A42" w:rsidP="00AB2606">
      <w:pPr>
        <w:pStyle w:val="Heading5"/>
      </w:pPr>
      <w:bookmarkStart w:id="2291" w:name="_Toc338939198"/>
      <w:r w:rsidRPr="007055D9">
        <w:t xml:space="preserve">Attribute </w:t>
      </w:r>
      <w:r w:rsidR="00194316">
        <w:t>"</w:t>
      </w:r>
      <w:r w:rsidRPr="007055D9">
        <w:t>b</w:t>
      </w:r>
      <w:r w:rsidR="0006113C" w:rsidRPr="007055D9">
        <w:t>ase</w:t>
      </w:r>
      <w:bookmarkEnd w:id="2291"/>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pPr>
      <w:bookmarkStart w:id="2292" w:name="_Toc338939199"/>
      <w:r w:rsidRPr="007055D9">
        <w:t xml:space="preserve">Attribute </w:t>
      </w:r>
      <w:r w:rsidR="00194316">
        <w:t>"</w:t>
      </w:r>
      <w:r w:rsidRPr="007055D9">
        <w:t>t</w:t>
      </w:r>
      <w:r w:rsidR="0006113C" w:rsidRPr="007055D9">
        <w:t>echnology</w:t>
      </w:r>
      <w:bookmarkEnd w:id="2292"/>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2293" w:name="_Toc338939200"/>
      <w:bookmarkStart w:id="2294" w:name="_Toc3557041"/>
      <w:bookmarkStart w:id="2295" w:name="_Toc34747291"/>
      <w:bookmarkStart w:id="2296" w:name="_Toc69254560"/>
      <w:r w:rsidRPr="007055D9">
        <w:t xml:space="preserve">Element </w:t>
      </w:r>
      <w:r w:rsidR="00194316">
        <w:t>"</w:t>
      </w:r>
      <w:r w:rsidRPr="007055D9">
        <w:t>weld_position</w:t>
      </w:r>
      <w:bookmarkEnd w:id="2293"/>
      <w:bookmarkEnd w:id="2294"/>
      <w:r w:rsidR="00194316">
        <w:t>"</w:t>
      </w:r>
      <w:bookmarkEnd w:id="2295"/>
      <w:bookmarkEnd w:id="2296"/>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0875AFD" w:rsidR="00184B77" w:rsidRDefault="00184B77" w:rsidP="00044694">
      <w:pPr>
        <w:pStyle w:val="Caption"/>
        <w:spacing w:before="120"/>
      </w:pPr>
      <w:bookmarkStart w:id="2297" w:name="_Toc3566509"/>
      <w:bookmarkStart w:id="2298" w:name="_Toc34747511"/>
      <w:bookmarkStart w:id="2299" w:name="_Toc69254945"/>
      <w:bookmarkStart w:id="2300" w:name="_Toc338939203"/>
      <w:r>
        <w:t xml:space="preserve">Table </w:t>
      </w:r>
      <w:r w:rsidR="00ED469A">
        <w:fldChar w:fldCharType="begin"/>
      </w:r>
      <w:r w:rsidR="00ED469A">
        <w:instrText xml:space="preserve"> SEQ Table \* ARABIC </w:instrText>
      </w:r>
      <w:r w:rsidR="00ED469A">
        <w:fldChar w:fldCharType="separate"/>
      </w:r>
      <w:r w:rsidR="00C4720B">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297"/>
      <w:bookmarkEnd w:id="2298"/>
      <w:bookmarkEnd w:id="2299"/>
      <w:r>
        <w:t xml:space="preserve"> </w:t>
      </w:r>
    </w:p>
    <w:p w14:paraId="3D057E87" w14:textId="2033A958" w:rsidR="00F07803" w:rsidRDefault="00F07803" w:rsidP="00286128">
      <w:pPr>
        <w:pStyle w:val="Heading5"/>
      </w:pPr>
      <w:r w:rsidRPr="007055D9">
        <w:t>Attribute</w:t>
      </w:r>
      <w:r>
        <w:t>s</w:t>
      </w:r>
      <w:r w:rsidRPr="007055D9">
        <w:t xml:space="preserve"> </w:t>
      </w:r>
      <w:r w:rsidR="00194316">
        <w:t>"</w:t>
      </w:r>
      <w:r>
        <w:t>u, x, y, z, reference</w:t>
      </w:r>
      <w:r w:rsidR="00194316">
        <w:t>"</w:t>
      </w:r>
    </w:p>
    <w:p w14:paraId="16D3C947" w14:textId="731887FA"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C4720B" w:rsidRPr="00C4720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Lines/>
      </w:pPr>
      <w:r w:rsidRPr="007055D9">
        <w:t xml:space="preserve">Attribute </w:t>
      </w:r>
      <w:r w:rsidR="00194316">
        <w:t>"</w:t>
      </w:r>
      <w:r w:rsidRPr="007055D9">
        <w:t>section</w:t>
      </w:r>
      <w:bookmarkEnd w:id="2300"/>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pPr>
      <w:bookmarkStart w:id="2301" w:name="_Toc338939204"/>
      <w:r w:rsidRPr="007055D9">
        <w:t xml:space="preserve">Attribute </w:t>
      </w:r>
      <w:r w:rsidR="00194316">
        <w:t>"</w:t>
      </w:r>
      <w:r w:rsidRPr="007055D9">
        <w:t>thickness</w:t>
      </w:r>
      <w:bookmarkEnd w:id="2301"/>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pPr>
      <w:bookmarkStart w:id="2302" w:name="_Toc338939205"/>
      <w:r w:rsidRPr="007055D9">
        <w:t xml:space="preserve">Attribute </w:t>
      </w:r>
      <w:r w:rsidR="00194316">
        <w:t>"</w:t>
      </w:r>
      <w:r w:rsidRPr="007055D9">
        <w:t>angle</w:t>
      </w:r>
      <w:bookmarkEnd w:id="2302"/>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pPr>
      <w:bookmarkStart w:id="2303" w:name="_Toc338939206"/>
      <w:r w:rsidRPr="007055D9">
        <w:t xml:space="preserve">Attribute </w:t>
      </w:r>
      <w:r w:rsidR="00194316">
        <w:t>"</w:t>
      </w:r>
      <w:r w:rsidRPr="007055D9">
        <w:t>shape</w:t>
      </w:r>
      <w:bookmarkEnd w:id="2303"/>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pPr>
      <w:bookmarkStart w:id="2304" w:name="_Toc338939207"/>
      <w:r w:rsidRPr="007055D9">
        <w:t xml:space="preserve">Attribute </w:t>
      </w:r>
      <w:r w:rsidR="00194316">
        <w:t>"</w:t>
      </w:r>
      <w:r w:rsidRPr="007055D9">
        <w:t>penetration</w:t>
      </w:r>
      <w:bookmarkEnd w:id="2304"/>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pPr>
      <w:bookmarkStart w:id="2305" w:name="_Toc338939209"/>
      <w:r w:rsidRPr="007055D9">
        <w:t xml:space="preserve">Attribute </w:t>
      </w:r>
      <w:r w:rsidR="00194316">
        <w:t>"</w:t>
      </w:r>
      <w:r w:rsidRPr="007055D9">
        <w:t>filler</w:t>
      </w:r>
      <w:bookmarkEnd w:id="2305"/>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&lt;sheet_parameter ...</w:t>
      </w:r>
      <w:r w:rsidRPr="00D977AB">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2306" w:name="WeldDefinitionYJoint"/>
      <w:bookmarkStart w:id="2307" w:name="_Toc3557042"/>
      <w:bookmarkStart w:id="2308" w:name="_Toc34747292"/>
      <w:bookmarkStart w:id="2309" w:name="_Toc69254561"/>
      <w:bookmarkStart w:id="2310" w:name="_Toc288200767"/>
      <w:bookmarkStart w:id="2311" w:name="_Toc338939114"/>
      <w:bookmarkEnd w:id="2306"/>
      <w:r w:rsidRPr="007055D9">
        <w:t xml:space="preserve">Element </w:t>
      </w:r>
      <w:r w:rsidR="00194316">
        <w:t>"</w:t>
      </w:r>
      <w:r>
        <w:t>sheet_parameter</w:t>
      </w:r>
      <w:bookmarkEnd w:id="2307"/>
      <w:r w:rsidR="00194316">
        <w:t>"</w:t>
      </w:r>
      <w:bookmarkEnd w:id="2308"/>
      <w:bookmarkEnd w:id="2309"/>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AD73A7E" w:rsidR="00286128" w:rsidRDefault="00286128" w:rsidP="00044694">
      <w:pPr>
        <w:pStyle w:val="Caption"/>
        <w:spacing w:before="120"/>
      </w:pPr>
      <w:bookmarkStart w:id="2312" w:name="_Toc3566510"/>
      <w:bookmarkStart w:id="2313" w:name="_Toc34747512"/>
      <w:bookmarkStart w:id="2314" w:name="_Toc69254946"/>
      <w:r>
        <w:t xml:space="preserve">Table </w:t>
      </w:r>
      <w:r w:rsidR="00ED469A">
        <w:fldChar w:fldCharType="begin"/>
      </w:r>
      <w:r w:rsidR="00ED469A">
        <w:instrText xml:space="preserve"> SEQ Table \* ARABIC </w:instrText>
      </w:r>
      <w:r w:rsidR="00ED469A">
        <w:fldChar w:fldCharType="separate"/>
      </w:r>
      <w:r w:rsidR="00C4720B">
        <w:rPr>
          <w:noProof/>
        </w:rPr>
        <w:t>110</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312"/>
      <w:bookmarkEnd w:id="2313"/>
      <w:bookmarkEnd w:id="2314"/>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2315" w:name="_Toc3557043"/>
      <w:bookmarkStart w:id="2316" w:name="_Toc34747293"/>
      <w:bookmarkStart w:id="2317" w:name="_Toc69254562"/>
      <w:r w:rsidRPr="007055D9">
        <w:t>Y-Joint</w:t>
      </w:r>
      <w:bookmarkEnd w:id="2310"/>
      <w:bookmarkEnd w:id="2311"/>
      <w:bookmarkEnd w:id="2315"/>
      <w:bookmarkEnd w:id="2316"/>
      <w:bookmarkEnd w:id="2317"/>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5"/>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2320" w:name="_Toc3557044"/>
      <w:bookmarkStart w:id="2321" w:name="_Toc34747294"/>
      <w:bookmarkStart w:id="2322" w:name="_Toc69254563"/>
      <w:r w:rsidRPr="007055D9">
        <w:lastRenderedPageBreak/>
        <w:t>Sheet Parameters</w:t>
      </w:r>
      <w:bookmarkEnd w:id="2320"/>
      <w:bookmarkEnd w:id="2321"/>
      <w:bookmarkEnd w:id="2322"/>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2323" w:name="_Toc3557045"/>
      <w:bookmarkStart w:id="2324" w:name="_Toc34747295"/>
      <w:bookmarkStart w:id="2325" w:name="_Toc69254564"/>
      <w:r w:rsidRPr="007055D9">
        <w:t>Weld Parameters</w:t>
      </w:r>
      <w:bookmarkEnd w:id="2323"/>
      <w:bookmarkEnd w:id="2324"/>
      <w:bookmarkEnd w:id="2325"/>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3D6BEE7C" w:rsidR="0051103F" w:rsidRDefault="0051103F" w:rsidP="002557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2326" w:author="Dr. Carsten Franke" w:date="2021-04-12T18:55:00Z"/>
        </w:trPr>
        <w:tc>
          <w:tcPr>
            <w:tcW w:w="4605" w:type="dxa"/>
            <w:shd w:val="clear" w:color="auto" w:fill="auto"/>
          </w:tcPr>
          <w:p w14:paraId="257149F3" w14:textId="65663563" w:rsidR="00D84132" w:rsidRDefault="00D84132" w:rsidP="00B638D8">
            <w:pPr>
              <w:keepNext/>
              <w:jc w:val="center"/>
              <w:rPr>
                <w:ins w:id="2327" w:author="Dr. Carsten Franke" w:date="2021-04-12T18:55:00Z"/>
              </w:rPr>
            </w:pPr>
            <w:ins w:id="2328" w:author="Dr. Carsten Franke" w:date="2021-04-12T18:55:00Z">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2329" w:author="Dr. Carsten Franke" w:date="2021-04-12T18:55:00Z"/>
              </w:rPr>
            </w:pPr>
            <w:ins w:id="2330" w:author="Dr. Carsten Franke" w:date="2021-04-12T18:56:00Z">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8E824BE"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ins>
          </w:p>
        </w:tc>
      </w:tr>
      <w:tr w:rsidR="00D84132" w14:paraId="6E9BE29D" w14:textId="77777777" w:rsidTr="00B638D8">
        <w:trPr>
          <w:cantSplit/>
          <w:ins w:id="2331" w:author="Dr. Carsten Franke" w:date="2021-04-12T18:55:00Z"/>
        </w:trPr>
        <w:tc>
          <w:tcPr>
            <w:tcW w:w="4605" w:type="dxa"/>
            <w:shd w:val="clear" w:color="auto" w:fill="auto"/>
          </w:tcPr>
          <w:p w14:paraId="74908B32" w14:textId="5C6C176D" w:rsidR="00D84132" w:rsidRPr="00C330B4" w:rsidRDefault="00D84132" w:rsidP="00B638D8">
            <w:pPr>
              <w:pStyle w:val="Caption"/>
            </w:pPr>
            <w:bookmarkStart w:id="2332" w:name="_Ref7931629"/>
            <w:bookmarkStart w:id="2333" w:name="_Toc69255837"/>
            <w:r>
              <w:t xml:space="preserve">Figure </w:t>
            </w:r>
            <w:r>
              <w:fldChar w:fldCharType="begin"/>
            </w:r>
            <w:r>
              <w:instrText xml:space="preserve"> SEQ Figure \* ARABIC </w:instrText>
            </w:r>
            <w:r>
              <w:fldChar w:fldCharType="separate"/>
            </w:r>
            <w:r w:rsidR="00C4720B">
              <w:rPr>
                <w:noProof/>
              </w:rPr>
              <w:t>71</w:t>
            </w:r>
            <w:r>
              <w:fldChar w:fldCharType="end"/>
            </w:r>
            <w:bookmarkEnd w:id="2332"/>
            <w:r>
              <w:t>: Y-Joint Sheet Layout</w:t>
            </w:r>
            <w:bookmarkEnd w:id="2333"/>
            <w:r>
              <w:t xml:space="preserve"> </w:t>
            </w:r>
          </w:p>
        </w:tc>
        <w:tc>
          <w:tcPr>
            <w:tcW w:w="4605" w:type="dxa"/>
            <w:shd w:val="clear" w:color="auto" w:fill="auto"/>
          </w:tcPr>
          <w:p w14:paraId="683905AE" w14:textId="577F1783" w:rsidR="00D84132" w:rsidRPr="00066EE3" w:rsidRDefault="00D84132" w:rsidP="00B638D8">
            <w:pPr>
              <w:pStyle w:val="Caption"/>
              <w:rPr>
                <w:ins w:id="2334" w:author="Dr. Carsten Franke" w:date="2021-04-12T18:55:00Z"/>
                <w:b w:val="0"/>
                <w:bCs w:val="0"/>
              </w:rPr>
            </w:pPr>
            <w:bookmarkStart w:id="2335" w:name="_Toc69255838"/>
            <w:r>
              <w:t xml:space="preserve">Figure </w:t>
            </w:r>
            <w:r>
              <w:fldChar w:fldCharType="begin"/>
            </w:r>
            <w:r>
              <w:instrText xml:space="preserve"> </w:instrText>
            </w:r>
            <w:ins w:id="2336" w:author="Dr. Carsten Franke" w:date="2021-04-12T18:55:00Z">
              <w:r>
                <w:instrText xml:space="preserve">SEQ Figure \* ARABIC </w:instrText>
              </w:r>
              <w:r>
                <w:fldChar w:fldCharType="separate"/>
              </w:r>
            </w:ins>
            <w:r w:rsidR="00C4720B">
              <w:rPr>
                <w:noProof/>
              </w:rPr>
              <w:t>72</w:t>
            </w:r>
            <w:ins w:id="2337" w:author="Dr. Carsten Franke" w:date="2021-04-12T18:55:00Z">
              <w:r>
                <w:fldChar w:fldCharType="end"/>
              </w:r>
              <w:r>
                <w:t>: Parameters of Y-Joint Weld</w:t>
              </w:r>
              <w:bookmarkEnd w:id="2335"/>
              <w:r>
                <w:t xml:space="preserve"> </w:t>
              </w:r>
            </w:ins>
          </w:p>
        </w:tc>
      </w:tr>
    </w:tbl>
    <w:p w14:paraId="26EDDB32" w14:textId="285A9D32"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25pt;height:36pt" o:ole="">
            <v:imagedata r:id="rId154" o:title=""/>
          </v:shape>
          <o:OLEObject Type="Embed" ProgID="Equation.3" ShapeID="_x0000_i1031" DrawAspect="Content" ObjectID="_1680382293" r:id="rId17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D8520BF" w:rsidR="00D25D3B" w:rsidRDefault="00D25D3B" w:rsidP="00D25D3B">
      <w:pPr>
        <w:pStyle w:val="Caption"/>
        <w:spacing w:before="120"/>
      </w:pPr>
      <w:bookmarkStart w:id="2338" w:name="_Toc3566511"/>
      <w:bookmarkStart w:id="2339" w:name="_Toc34747513"/>
      <w:bookmarkStart w:id="2340" w:name="_Toc69254947"/>
      <w:bookmarkStart w:id="2341" w:name="_Toc338939211"/>
      <w:r>
        <w:t xml:space="preserve">Table </w:t>
      </w:r>
      <w:r w:rsidR="00ED469A">
        <w:fldChar w:fldCharType="begin"/>
      </w:r>
      <w:r w:rsidR="00ED469A">
        <w:instrText xml:space="preserve"> SEQ Table \* ARABIC </w:instrText>
      </w:r>
      <w:r w:rsidR="00ED469A">
        <w:fldChar w:fldCharType="separate"/>
      </w:r>
      <w:r w:rsidR="00C4720B">
        <w:rPr>
          <w:noProof/>
        </w:rPr>
        <w:t>111</w:t>
      </w:r>
      <w:r w:rsidR="00ED469A">
        <w:fldChar w:fldCharType="end"/>
      </w:r>
      <w:r>
        <w:t>: Parameters of Y-Joint</w:t>
      </w:r>
      <w:bookmarkEnd w:id="2338"/>
      <w:bookmarkEnd w:id="2339"/>
      <w:bookmarkEnd w:id="2340"/>
    </w:p>
    <w:p w14:paraId="398C8EB2" w14:textId="77777777" w:rsidR="0006113C" w:rsidRPr="007055D9" w:rsidRDefault="0006113C" w:rsidP="00F4558F">
      <w:pPr>
        <w:pStyle w:val="Heading4"/>
        <w:tabs>
          <w:tab w:val="clear" w:pos="864"/>
          <w:tab w:val="num" w:pos="993"/>
        </w:tabs>
      </w:pPr>
      <w:bookmarkStart w:id="2342" w:name="_Toc3557046"/>
      <w:bookmarkStart w:id="2343" w:name="_Toc34747296"/>
      <w:bookmarkStart w:id="2344" w:name="_Toc69254565"/>
      <w:r w:rsidRPr="007055D9">
        <w:t>Attributes</w:t>
      </w:r>
      <w:bookmarkEnd w:id="2341"/>
      <w:bookmarkEnd w:id="2342"/>
      <w:bookmarkEnd w:id="2343"/>
      <w:bookmarkEnd w:id="2344"/>
    </w:p>
    <w:p w14:paraId="604B195B" w14:textId="6B31D0AD" w:rsidR="0006113C" w:rsidRPr="007055D9" w:rsidRDefault="00D83FC9" w:rsidP="00C0357F">
      <w:pPr>
        <w:pStyle w:val="Heading5"/>
      </w:pPr>
      <w:bookmarkStart w:id="2345" w:name="_Toc338939213"/>
      <w:r w:rsidRPr="007055D9">
        <w:t xml:space="preserve">Attribute </w:t>
      </w:r>
      <w:r w:rsidR="00194316">
        <w:t>"</w:t>
      </w:r>
      <w:r w:rsidRPr="007055D9">
        <w:t>b</w:t>
      </w:r>
      <w:r w:rsidR="0006113C" w:rsidRPr="007055D9">
        <w:t>ase</w:t>
      </w:r>
      <w:bookmarkEnd w:id="2345"/>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pPr>
      <w:bookmarkStart w:id="2346" w:name="_Toc338939214"/>
      <w:r w:rsidRPr="007055D9">
        <w:t xml:space="preserve">Attribute </w:t>
      </w:r>
      <w:r w:rsidR="00194316">
        <w:t>"</w:t>
      </w:r>
      <w:r w:rsidRPr="007055D9">
        <w:t>t</w:t>
      </w:r>
      <w:r w:rsidR="0006113C" w:rsidRPr="007055D9">
        <w:t>echnology</w:t>
      </w:r>
      <w:bookmarkEnd w:id="2346"/>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2347" w:name="_Toc338939215"/>
      <w:bookmarkStart w:id="2348" w:name="_Toc3557047"/>
      <w:bookmarkStart w:id="2349" w:name="_Toc34747297"/>
      <w:bookmarkStart w:id="2350" w:name="_Toc69254566"/>
      <w:r w:rsidRPr="007055D9">
        <w:t xml:space="preserve">Element </w:t>
      </w:r>
      <w:r w:rsidR="00194316">
        <w:t>"</w:t>
      </w:r>
      <w:r w:rsidRPr="007055D9">
        <w:t>weld_position</w:t>
      </w:r>
      <w:bookmarkEnd w:id="2347"/>
      <w:bookmarkEnd w:id="2348"/>
      <w:r w:rsidR="00194316">
        <w:t>"</w:t>
      </w:r>
      <w:bookmarkEnd w:id="2349"/>
      <w:bookmarkEnd w:id="2350"/>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1CEA3E66" w:rsidR="00C0357F" w:rsidRDefault="00C0357F" w:rsidP="00F3716C">
      <w:pPr>
        <w:pStyle w:val="Caption"/>
        <w:spacing w:before="120"/>
      </w:pPr>
      <w:bookmarkStart w:id="2351" w:name="_Toc3566512"/>
      <w:bookmarkStart w:id="2352" w:name="_Toc34747514"/>
      <w:bookmarkStart w:id="2353" w:name="_Toc69254948"/>
      <w:bookmarkStart w:id="2354" w:name="_Toc338939218"/>
      <w:r>
        <w:t xml:space="preserve">Table </w:t>
      </w:r>
      <w:r w:rsidR="00ED469A">
        <w:fldChar w:fldCharType="begin"/>
      </w:r>
      <w:r w:rsidR="00ED469A">
        <w:instrText xml:space="preserve"> SEQ Table \* ARABIC </w:instrText>
      </w:r>
      <w:r w:rsidR="00ED469A">
        <w:fldChar w:fldCharType="separate"/>
      </w:r>
      <w:r w:rsidR="00C4720B">
        <w:rPr>
          <w:noProof/>
        </w:rPr>
        <w:t>112</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351"/>
      <w:bookmarkEnd w:id="2352"/>
      <w:bookmarkEnd w:id="2353"/>
      <w:r>
        <w:t xml:space="preserve"> </w:t>
      </w:r>
    </w:p>
    <w:p w14:paraId="4866BDE6" w14:textId="4ED5BFB1" w:rsidR="00F07803" w:rsidRDefault="00F07803" w:rsidP="00C0357F">
      <w:pPr>
        <w:pStyle w:val="Heading5"/>
      </w:pPr>
      <w:r w:rsidRPr="007055D9">
        <w:t>Attribute</w:t>
      </w:r>
      <w:r>
        <w:t>s</w:t>
      </w:r>
      <w:r w:rsidRPr="007055D9">
        <w:t xml:space="preserve"> </w:t>
      </w:r>
      <w:r w:rsidR="00194316">
        <w:t>"</w:t>
      </w:r>
      <w:r>
        <w:t>u, x, y, z, reference</w:t>
      </w:r>
      <w:r w:rsidR="00194316">
        <w:t>"</w:t>
      </w:r>
    </w:p>
    <w:p w14:paraId="288FFB98" w14:textId="0466CA6C"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pPr>
      <w:r w:rsidRPr="007055D9">
        <w:t xml:space="preserve">Attribute </w:t>
      </w:r>
      <w:r w:rsidR="00194316">
        <w:t>"</w:t>
      </w:r>
      <w:r w:rsidRPr="007055D9">
        <w:t>section</w:t>
      </w:r>
      <w:bookmarkEnd w:id="2354"/>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pPr>
      <w:bookmarkStart w:id="2355" w:name="_Toc338939219"/>
      <w:r w:rsidRPr="007055D9">
        <w:t xml:space="preserve">Attribute </w:t>
      </w:r>
      <w:r w:rsidR="00194316">
        <w:t>"</w:t>
      </w:r>
      <w:r w:rsidRPr="007055D9">
        <w:t>thickness</w:t>
      </w:r>
      <w:bookmarkEnd w:id="2355"/>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676B7D6" w:rsidR="00F3716C" w:rsidRDefault="00F3716C" w:rsidP="00F3716C">
      <w:pPr>
        <w:pStyle w:val="Caption"/>
        <w:spacing w:before="120"/>
      </w:pPr>
      <w:bookmarkStart w:id="2356" w:name="_Toc3566513"/>
      <w:bookmarkStart w:id="2357" w:name="_Toc34747515"/>
      <w:bookmarkStart w:id="2358" w:name="_Toc69254949"/>
      <w:bookmarkStart w:id="2359" w:name="_Toc338939220"/>
      <w:r>
        <w:t xml:space="preserve">Table </w:t>
      </w:r>
      <w:r w:rsidR="00ED469A">
        <w:fldChar w:fldCharType="begin"/>
      </w:r>
      <w:r w:rsidR="00ED469A">
        <w:instrText xml:space="preserve"> SEQ Table \* ARABIC </w:instrText>
      </w:r>
      <w:r w:rsidR="00ED469A">
        <w:fldChar w:fldCharType="separate"/>
      </w:r>
      <w:r w:rsidR="00C4720B">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356"/>
      <w:bookmarkEnd w:id="2357"/>
      <w:bookmarkEnd w:id="2358"/>
    </w:p>
    <w:p w14:paraId="5886F713" w14:textId="2DB5B350" w:rsidR="0006113C" w:rsidRPr="007055D9" w:rsidRDefault="0006113C" w:rsidP="003E1F0A">
      <w:pPr>
        <w:pStyle w:val="Heading5"/>
      </w:pPr>
      <w:r w:rsidRPr="007055D9">
        <w:t xml:space="preserve">Attribute </w:t>
      </w:r>
      <w:r w:rsidR="00194316">
        <w:t>"</w:t>
      </w:r>
      <w:r w:rsidRPr="007055D9">
        <w:t>angle</w:t>
      </w:r>
      <w:bookmarkEnd w:id="2359"/>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spacing w:before="120"/>
      </w:pPr>
      <w:bookmarkStart w:id="2360" w:name="_Toc338939221"/>
      <w:r w:rsidRPr="007055D9">
        <w:t xml:space="preserve">Attribute </w:t>
      </w:r>
      <w:r w:rsidR="00194316">
        <w:t>"</w:t>
      </w:r>
      <w:r w:rsidRPr="007055D9">
        <w:t>penetration</w:t>
      </w:r>
      <w:bookmarkEnd w:id="2360"/>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spacing w:before="120"/>
      </w:pPr>
      <w:bookmarkStart w:id="2361" w:name="_Toc338939223"/>
      <w:r w:rsidRPr="007055D9">
        <w:t xml:space="preserve">Attribute </w:t>
      </w:r>
      <w:r w:rsidR="00194316">
        <w:t>"</w:t>
      </w:r>
      <w:r w:rsidRPr="007055D9">
        <w:t>shape</w:t>
      </w:r>
      <w:bookmarkEnd w:id="2361"/>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spacing w:before="120"/>
      </w:pPr>
      <w:bookmarkStart w:id="2362" w:name="_Toc338939224"/>
      <w:r w:rsidRPr="007055D9">
        <w:t xml:space="preserve">Attribute </w:t>
      </w:r>
      <w:r w:rsidR="00194316">
        <w:t>"</w:t>
      </w:r>
      <w:r w:rsidRPr="007055D9">
        <w:t>filler</w:t>
      </w:r>
      <w:bookmarkEnd w:id="2362"/>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2363" w:name="_Toc3557048"/>
      <w:bookmarkStart w:id="2364" w:name="_Toc34747298"/>
      <w:bookmarkStart w:id="2365" w:name="_Toc69254567"/>
      <w:r w:rsidRPr="007055D9">
        <w:lastRenderedPageBreak/>
        <w:t xml:space="preserve">Element </w:t>
      </w:r>
      <w:r w:rsidR="00194316">
        <w:t>"</w:t>
      </w:r>
      <w:r>
        <w:t>sheet_parameter</w:t>
      </w:r>
      <w:bookmarkEnd w:id="2363"/>
      <w:r w:rsidR="00194316">
        <w:t>"</w:t>
      </w:r>
      <w:bookmarkEnd w:id="2364"/>
      <w:bookmarkEnd w:id="2365"/>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63180E6" w:rsidR="00C0357F" w:rsidRDefault="00C0357F" w:rsidP="00F3716C">
      <w:pPr>
        <w:pStyle w:val="Caption"/>
        <w:spacing w:before="120"/>
      </w:pPr>
      <w:bookmarkStart w:id="2366" w:name="_Toc3566514"/>
      <w:bookmarkStart w:id="2367" w:name="_Toc34747516"/>
      <w:bookmarkStart w:id="2368" w:name="_Toc69254950"/>
      <w:r>
        <w:t xml:space="preserve">Table </w:t>
      </w:r>
      <w:r w:rsidR="00ED469A">
        <w:fldChar w:fldCharType="begin"/>
      </w:r>
      <w:r w:rsidR="00ED469A">
        <w:instrText xml:space="preserve"> SEQ Table \* ARABIC </w:instrText>
      </w:r>
      <w:r w:rsidR="00ED469A">
        <w:fldChar w:fldCharType="separate"/>
      </w:r>
      <w:r w:rsidR="00C4720B">
        <w:rPr>
          <w:noProof/>
        </w:rPr>
        <w:t>114</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366"/>
      <w:bookmarkEnd w:id="2367"/>
      <w:bookmarkEnd w:id="2368"/>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2369" w:name="WeldDefinitionKJoint"/>
      <w:bookmarkStart w:id="2370" w:name="_Toc338939115"/>
      <w:bookmarkStart w:id="2371" w:name="_Toc3557049"/>
      <w:bookmarkStart w:id="2372" w:name="_Toc34747299"/>
      <w:bookmarkStart w:id="2373" w:name="_Toc69254568"/>
      <w:bookmarkEnd w:id="2369"/>
      <w:r w:rsidRPr="007055D9">
        <w:t>K-Joint</w:t>
      </w:r>
      <w:bookmarkEnd w:id="2370"/>
      <w:bookmarkEnd w:id="2371"/>
      <w:bookmarkEnd w:id="2372"/>
      <w:bookmarkEnd w:id="237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932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Heading4"/>
        <w:numPr>
          <w:ilvl w:val="3"/>
          <w:numId w:val="11"/>
        </w:numPr>
        <w:tabs>
          <w:tab w:val="clear" w:pos="864"/>
          <w:tab w:val="num" w:pos="993"/>
        </w:tabs>
      </w:pPr>
      <w:bookmarkStart w:id="2376" w:name="_Toc3557050"/>
      <w:bookmarkStart w:id="2377" w:name="_Toc34747300"/>
      <w:bookmarkStart w:id="2378" w:name="_Toc69254569"/>
      <w:r w:rsidRPr="007055D9">
        <w:t>Sheet Parameters</w:t>
      </w:r>
      <w:bookmarkEnd w:id="2376"/>
      <w:bookmarkEnd w:id="2377"/>
      <w:bookmarkEnd w:id="2378"/>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72787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3E0390" w:rsidRPr="003670AB" w:rsidRDefault="003E0390" w:rsidP="008A1560">
                            <w:pPr>
                              <w:pStyle w:val="Caption"/>
                              <w:rPr>
                                <w:b w:val="0"/>
                                <w:bCs w:val="0"/>
                                <w:noProof/>
                                <w:sz w:val="26"/>
                                <w:szCs w:val="28"/>
                              </w:rPr>
                            </w:pPr>
                            <w:bookmarkStart w:id="2379" w:name="_Ref7932243"/>
                            <w:bookmarkStart w:id="2380" w:name="_Toc3557143"/>
                            <w:bookmarkStart w:id="2381" w:name="_Ref7932230"/>
                            <w:bookmarkStart w:id="2382" w:name="_Toc34747396"/>
                            <w:bookmarkStart w:id="2383" w:name="_Toc69255839"/>
                            <w:r>
                              <w:t xml:space="preserve">Figure </w:t>
                            </w:r>
                            <w:r>
                              <w:fldChar w:fldCharType="begin"/>
                            </w:r>
                            <w:r>
                              <w:instrText xml:space="preserve"> SEQ Figure \* ARABIC </w:instrText>
                            </w:r>
                            <w:r>
                              <w:fldChar w:fldCharType="separate"/>
                            </w:r>
                            <w:r>
                              <w:rPr>
                                <w:noProof/>
                              </w:rPr>
                              <w:t>73</w:t>
                            </w:r>
                            <w:r>
                              <w:fldChar w:fldCharType="end"/>
                            </w:r>
                            <w:bookmarkEnd w:id="2379"/>
                            <w:r>
                              <w:t>: K-Joint Sheet Layout</w:t>
                            </w:r>
                            <w:bookmarkEnd w:id="2380"/>
                            <w:bookmarkEnd w:id="2381"/>
                            <w:bookmarkEnd w:id="2382"/>
                            <w:bookmarkEnd w:id="2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7" type="#_x0000_t202" style="position:absolute;left:0;text-align:left;margin-left:248.45pt;margin-top:21.15pt;width:210.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3E0390" w:rsidRPr="003670AB" w:rsidRDefault="003E0390" w:rsidP="008A1560">
                      <w:pPr>
                        <w:pStyle w:val="Caption"/>
                        <w:rPr>
                          <w:b w:val="0"/>
                          <w:bCs w:val="0"/>
                          <w:noProof/>
                          <w:sz w:val="26"/>
                          <w:szCs w:val="28"/>
                        </w:rPr>
                      </w:pPr>
                      <w:bookmarkStart w:id="2384" w:name="_Ref7932243"/>
                      <w:bookmarkStart w:id="2385" w:name="_Toc3557143"/>
                      <w:bookmarkStart w:id="2386" w:name="_Ref7932230"/>
                      <w:bookmarkStart w:id="2387" w:name="_Toc34747396"/>
                      <w:bookmarkStart w:id="2388" w:name="_Toc69255839"/>
                      <w:r>
                        <w:t xml:space="preserve">Figure </w:t>
                      </w:r>
                      <w:r>
                        <w:fldChar w:fldCharType="begin"/>
                      </w:r>
                      <w:r>
                        <w:instrText xml:space="preserve"> SEQ Figure \* ARABIC </w:instrText>
                      </w:r>
                      <w:r>
                        <w:fldChar w:fldCharType="separate"/>
                      </w:r>
                      <w:r>
                        <w:rPr>
                          <w:noProof/>
                        </w:rPr>
                        <w:t>73</w:t>
                      </w:r>
                      <w:r>
                        <w:fldChar w:fldCharType="end"/>
                      </w:r>
                      <w:bookmarkEnd w:id="2384"/>
                      <w:r>
                        <w:t>: K-Joint Sheet Layout</w:t>
                      </w:r>
                      <w:bookmarkEnd w:id="2385"/>
                      <w:bookmarkEnd w:id="2386"/>
                      <w:bookmarkEnd w:id="2387"/>
                      <w:bookmarkEnd w:id="2388"/>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2389" w:name="_Toc3557051"/>
      <w:bookmarkStart w:id="2390" w:name="_Toc34747301"/>
      <w:bookmarkStart w:id="2391" w:name="_Toc69254570"/>
      <w:r w:rsidRPr="007055D9">
        <w:t>Weld Parameters</w:t>
      </w:r>
      <w:bookmarkEnd w:id="2389"/>
      <w:bookmarkEnd w:id="2390"/>
      <w:bookmarkEnd w:id="2391"/>
    </w:p>
    <w:p w14:paraId="26CE6BF0" w14:textId="51168494" w:rsidR="00255787" w:rsidRPr="007055D9" w:rsidRDefault="00C6012A" w:rsidP="007C5CDD">
      <w:pPr>
        <w:keepNext/>
        <w:jc w:val="both"/>
      </w:pPr>
      <w:r>
        <w:rPr>
          <w:noProof/>
          <w:lang w:eastAsia="en-US"/>
        </w:rPr>
        <w:drawing>
          <wp:anchor distT="0" distB="0" distL="114300" distR="114300" simplePos="0" relativeHeight="25162342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196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3E0390" w:rsidRPr="00C21C59" w:rsidRDefault="003E0390" w:rsidP="008A1560">
                            <w:pPr>
                              <w:pStyle w:val="Caption"/>
                              <w:rPr>
                                <w:noProof/>
                                <w:szCs w:val="24"/>
                              </w:rPr>
                            </w:pPr>
                            <w:bookmarkStart w:id="2392" w:name="_Toc3557144"/>
                            <w:bookmarkStart w:id="2393" w:name="_Toc34747397"/>
                            <w:bookmarkStart w:id="2394"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92"/>
                            <w:bookmarkEnd w:id="2393"/>
                            <w:bookmarkEnd w:id="2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8" type="#_x0000_t202" style="position:absolute;left:0;text-align:left;margin-left:250.55pt;margin-top:100.6pt;width:200.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3E0390" w:rsidRPr="00C21C59" w:rsidRDefault="003E0390" w:rsidP="008A1560">
                      <w:pPr>
                        <w:pStyle w:val="Caption"/>
                        <w:rPr>
                          <w:noProof/>
                          <w:szCs w:val="24"/>
                        </w:rPr>
                      </w:pPr>
                      <w:bookmarkStart w:id="2395" w:name="_Toc3557144"/>
                      <w:bookmarkStart w:id="2396" w:name="_Toc34747397"/>
                      <w:bookmarkStart w:id="2397"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95"/>
                      <w:bookmarkEnd w:id="2396"/>
                      <w:bookmarkEnd w:id="2397"/>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2.25pt;height:36pt" o:ole="">
            <v:imagedata r:id="rId154" o:title=""/>
          </v:shape>
          <o:OLEObject Type="Embed" ProgID="Equation.3" ShapeID="_x0000_i1032" DrawAspect="Content" ObjectID="_1680382294" r:id="rId18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F7623DD" w:rsidR="00255787" w:rsidRPr="007055D9" w:rsidRDefault="00F3716C" w:rsidP="00F3716C">
      <w:pPr>
        <w:pStyle w:val="Caption"/>
        <w:spacing w:before="120"/>
      </w:pPr>
      <w:bookmarkStart w:id="2398" w:name="_Toc3566515"/>
      <w:bookmarkStart w:id="2399" w:name="_Toc34747517"/>
      <w:bookmarkStart w:id="2400" w:name="_Toc69254951"/>
      <w:r>
        <w:t xml:space="preserve">Table </w:t>
      </w:r>
      <w:r w:rsidR="00ED469A">
        <w:fldChar w:fldCharType="begin"/>
      </w:r>
      <w:r w:rsidR="00ED469A">
        <w:instrText xml:space="preserve"> SEQ Table \* ARABIC </w:instrText>
      </w:r>
      <w:r w:rsidR="00ED469A">
        <w:fldChar w:fldCharType="separate"/>
      </w:r>
      <w:r w:rsidR="00C4720B">
        <w:rPr>
          <w:noProof/>
        </w:rPr>
        <w:t>115</w:t>
      </w:r>
      <w:r w:rsidR="00ED469A">
        <w:fldChar w:fldCharType="end"/>
      </w:r>
      <w:r w:rsidR="008A1560">
        <w:t>: Parameters of K-Joint</w:t>
      </w:r>
      <w:bookmarkEnd w:id="2398"/>
      <w:bookmarkEnd w:id="2399"/>
      <w:bookmarkEnd w:id="2400"/>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401" w:author="Dr. Carsten Franke" w:date="2021-04-12T10:23:00Z">
        <w:r w:rsidR="005040CC">
          <w:t>s</w:t>
        </w:r>
      </w:ins>
      <w:r w:rsidRPr="007055D9">
        <w:t>. There is only one value to be specified.</w:t>
      </w:r>
    </w:p>
    <w:p w14:paraId="3369619C" w14:textId="77777777" w:rsidR="0006113C" w:rsidRPr="007055D9" w:rsidRDefault="0006113C" w:rsidP="005E1694">
      <w:pPr>
        <w:pStyle w:val="Heading4"/>
        <w:tabs>
          <w:tab w:val="clear" w:pos="864"/>
          <w:tab w:val="num" w:pos="993"/>
        </w:tabs>
      </w:pPr>
      <w:bookmarkStart w:id="2402" w:name="_Toc338939226"/>
      <w:bookmarkStart w:id="2403" w:name="_Toc3557052"/>
      <w:bookmarkStart w:id="2404" w:name="_Toc34747302"/>
      <w:bookmarkStart w:id="2405" w:name="_Toc69254571"/>
      <w:r w:rsidRPr="007055D9">
        <w:t>Attributes</w:t>
      </w:r>
      <w:bookmarkEnd w:id="2402"/>
      <w:bookmarkEnd w:id="2403"/>
      <w:bookmarkEnd w:id="2404"/>
      <w:bookmarkEnd w:id="2405"/>
    </w:p>
    <w:p w14:paraId="6CD2696C" w14:textId="0CB68550" w:rsidR="0006113C" w:rsidRPr="007055D9" w:rsidRDefault="008140DB" w:rsidP="003E1F0A">
      <w:pPr>
        <w:pStyle w:val="Heading5"/>
      </w:pPr>
      <w:bookmarkStart w:id="2406" w:name="_Toc338939228"/>
      <w:r w:rsidRPr="007055D9">
        <w:t xml:space="preserve">Attribute </w:t>
      </w:r>
      <w:r w:rsidR="00194316">
        <w:t>"</w:t>
      </w:r>
      <w:r w:rsidRPr="007055D9">
        <w:t>b</w:t>
      </w:r>
      <w:r w:rsidR="0006113C" w:rsidRPr="007055D9">
        <w:t>ase</w:t>
      </w:r>
      <w:bookmarkEnd w:id="2406"/>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pPr>
      <w:bookmarkStart w:id="2407" w:name="_Toc338939229"/>
      <w:r w:rsidRPr="007055D9">
        <w:t xml:space="preserve">Attribute </w:t>
      </w:r>
      <w:r w:rsidR="00194316">
        <w:t>"</w:t>
      </w:r>
      <w:r w:rsidRPr="007055D9">
        <w:t>t</w:t>
      </w:r>
      <w:r w:rsidR="0006113C" w:rsidRPr="007055D9">
        <w:t>echnology</w:t>
      </w:r>
      <w:bookmarkEnd w:id="2407"/>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2408" w:name="_Toc338939230"/>
      <w:bookmarkStart w:id="2409" w:name="_Toc3557053"/>
      <w:bookmarkStart w:id="2410" w:name="_Toc34747303"/>
      <w:bookmarkStart w:id="2411" w:name="_Toc69254572"/>
      <w:r w:rsidRPr="007055D9">
        <w:t xml:space="preserve">Element </w:t>
      </w:r>
      <w:r w:rsidR="00194316">
        <w:t>"</w:t>
      </w:r>
      <w:r w:rsidRPr="007055D9">
        <w:t>weld_position</w:t>
      </w:r>
      <w:bookmarkEnd w:id="2408"/>
      <w:bookmarkEnd w:id="2409"/>
      <w:r w:rsidR="00194316">
        <w:t>"</w:t>
      </w:r>
      <w:bookmarkEnd w:id="2410"/>
      <w:bookmarkEnd w:id="2411"/>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CommentReference"/>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CommentReference"/>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CommentReference"/>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CommentReference"/>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B5F54D" w:rsidR="00237781" w:rsidRDefault="00237781" w:rsidP="00F3716C">
      <w:pPr>
        <w:pStyle w:val="Caption"/>
        <w:spacing w:before="120"/>
      </w:pPr>
      <w:bookmarkStart w:id="2412" w:name="_Toc3566516"/>
      <w:bookmarkStart w:id="2413" w:name="_Toc34747518"/>
      <w:bookmarkStart w:id="2414" w:name="_Toc69254952"/>
      <w:bookmarkStart w:id="2415" w:name="_Toc338939233"/>
      <w:r>
        <w:t xml:space="preserve">Table </w:t>
      </w:r>
      <w:r w:rsidR="00ED469A">
        <w:fldChar w:fldCharType="begin"/>
      </w:r>
      <w:r w:rsidR="00ED469A">
        <w:instrText xml:space="preserve"> SEQ Table \* ARABIC </w:instrText>
      </w:r>
      <w:r w:rsidR="00ED469A">
        <w:fldChar w:fldCharType="separate"/>
      </w:r>
      <w:r w:rsidR="00C4720B">
        <w:rPr>
          <w:noProof/>
        </w:rPr>
        <w:t>116</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412"/>
      <w:bookmarkEnd w:id="2413"/>
      <w:bookmarkEnd w:id="2414"/>
      <w:r>
        <w:t xml:space="preserve"> </w:t>
      </w:r>
    </w:p>
    <w:p w14:paraId="60666475" w14:textId="21CA7902" w:rsidR="007C55C2" w:rsidRDefault="007C55C2" w:rsidP="007C55C2">
      <w:pPr>
        <w:pStyle w:val="Heading5"/>
      </w:pPr>
      <w:r w:rsidRPr="007055D9">
        <w:t>Attribute</w:t>
      </w:r>
      <w:r>
        <w:t>s</w:t>
      </w:r>
      <w:r w:rsidRPr="007055D9">
        <w:t xml:space="preserve"> </w:t>
      </w:r>
      <w:r w:rsidR="00194316">
        <w:t>"</w:t>
      </w:r>
      <w:r>
        <w:t>u, x, y, z, reference</w:t>
      </w:r>
      <w:r w:rsidR="00194316">
        <w:t>"</w:t>
      </w:r>
    </w:p>
    <w:p w14:paraId="2656862E" w14:textId="26F86946" w:rsidR="007C55C2" w:rsidRDefault="007C55C2" w:rsidP="007C55C2">
      <w:pPr>
        <w:pStyle w:val="Heading5"/>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416"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pPr>
      <w:r w:rsidRPr="007055D9">
        <w:t xml:space="preserve">Attribute </w:t>
      </w:r>
      <w:r w:rsidR="00194316">
        <w:t>"</w:t>
      </w:r>
      <w:r w:rsidRPr="007055D9">
        <w:t>section</w:t>
      </w:r>
      <w:bookmarkEnd w:id="2415"/>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pPr>
      <w:bookmarkStart w:id="2417" w:name="_Toc338939234"/>
      <w:r w:rsidRPr="007055D9">
        <w:t xml:space="preserve">Attribute </w:t>
      </w:r>
      <w:r w:rsidR="00194316">
        <w:t>"</w:t>
      </w:r>
      <w:r w:rsidRPr="007055D9">
        <w:t>thickness</w:t>
      </w:r>
      <w:bookmarkEnd w:id="2417"/>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9F65DCB" w:rsidR="00F3716C" w:rsidRDefault="00F3716C" w:rsidP="00F3716C">
      <w:pPr>
        <w:pStyle w:val="Caption"/>
        <w:spacing w:before="120"/>
      </w:pPr>
      <w:bookmarkStart w:id="2418" w:name="_Toc3566517"/>
      <w:bookmarkStart w:id="2419" w:name="_Toc34747519"/>
      <w:bookmarkStart w:id="2420" w:name="_Toc69254953"/>
      <w:bookmarkStart w:id="2421" w:name="_Toc338939235"/>
      <w:r>
        <w:t xml:space="preserve">Table </w:t>
      </w:r>
      <w:r w:rsidR="00ED469A">
        <w:fldChar w:fldCharType="begin"/>
      </w:r>
      <w:r w:rsidR="00ED469A">
        <w:instrText xml:space="preserve"> SEQ Table \* ARABIC </w:instrText>
      </w:r>
      <w:r w:rsidR="00ED469A">
        <w:fldChar w:fldCharType="separate"/>
      </w:r>
      <w:r w:rsidR="00C4720B">
        <w:rPr>
          <w:noProof/>
        </w:rPr>
        <w:t>117</w:t>
      </w:r>
      <w:r w:rsidR="00ED469A">
        <w:fldChar w:fldCharType="end"/>
      </w:r>
      <w:r w:rsidR="0070710C">
        <w:t xml:space="preserve">: Value Dependency of Attribute </w:t>
      </w:r>
      <w:r w:rsidR="0070710C">
        <w:rPr>
          <w:rStyle w:val="elementdeftypeChar"/>
          <w:b/>
        </w:rPr>
        <w:t>thickness</w:t>
      </w:r>
      <w:bookmarkEnd w:id="2418"/>
      <w:bookmarkEnd w:id="2419"/>
      <w:bookmarkEnd w:id="2420"/>
    </w:p>
    <w:p w14:paraId="484E78C3" w14:textId="0E604EA6" w:rsidR="0006113C" w:rsidRPr="007055D9" w:rsidRDefault="0006113C" w:rsidP="00DA7B31">
      <w:pPr>
        <w:pStyle w:val="Heading5"/>
      </w:pPr>
      <w:r w:rsidRPr="007055D9">
        <w:t xml:space="preserve">Attribute </w:t>
      </w:r>
      <w:r w:rsidR="00194316">
        <w:t>"</w:t>
      </w:r>
      <w:r w:rsidRPr="007055D9">
        <w:t>angle</w:t>
      </w:r>
      <w:bookmarkEnd w:id="2421"/>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pPr>
      <w:bookmarkStart w:id="2422" w:name="_Toc338939236"/>
      <w:r w:rsidRPr="007055D9">
        <w:t xml:space="preserve">Attribute </w:t>
      </w:r>
      <w:r w:rsidR="00194316">
        <w:t>"</w:t>
      </w:r>
      <w:r w:rsidRPr="007055D9">
        <w:t>penetration</w:t>
      </w:r>
      <w:bookmarkEnd w:id="2422"/>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pPr>
      <w:bookmarkStart w:id="2423" w:name="_Toc338939238"/>
      <w:r w:rsidRPr="007055D9">
        <w:t xml:space="preserve">Attribute </w:t>
      </w:r>
      <w:r w:rsidR="00194316">
        <w:t>"</w:t>
      </w:r>
      <w:r w:rsidRPr="007055D9">
        <w:t>shape</w:t>
      </w:r>
      <w:bookmarkEnd w:id="2423"/>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pPr>
      <w:bookmarkStart w:id="2424" w:name="_Toc338939239"/>
      <w:r w:rsidRPr="007055D9">
        <w:t xml:space="preserve">Attribute </w:t>
      </w:r>
      <w:r w:rsidR="00194316">
        <w:t>"</w:t>
      </w:r>
      <w:r w:rsidRPr="007055D9">
        <w:t>filler</w:t>
      </w:r>
      <w:bookmarkEnd w:id="2424"/>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2425" w:name="WeldDefinitionCrossJoint"/>
      <w:bookmarkStart w:id="2426" w:name="_Ref397588351"/>
      <w:bookmarkStart w:id="2427" w:name="_Toc3557054"/>
      <w:bookmarkStart w:id="2428" w:name="_Toc34747304"/>
      <w:bookmarkStart w:id="2429" w:name="_Toc69254573"/>
      <w:bookmarkStart w:id="2430" w:name="_Toc338939116"/>
      <w:bookmarkEnd w:id="2425"/>
      <w:r w:rsidRPr="007055D9">
        <w:t xml:space="preserve">Element </w:t>
      </w:r>
      <w:r w:rsidR="00194316">
        <w:t>"</w:t>
      </w:r>
      <w:r>
        <w:t>sheet_parameter</w:t>
      </w:r>
      <w:bookmarkEnd w:id="2426"/>
      <w:bookmarkEnd w:id="2427"/>
      <w:r w:rsidR="00194316">
        <w:t>"</w:t>
      </w:r>
      <w:bookmarkEnd w:id="2428"/>
      <w:bookmarkEnd w:id="2429"/>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31295AAB" w:rsidR="00237781" w:rsidRDefault="00237781" w:rsidP="00F3716C">
      <w:pPr>
        <w:pStyle w:val="Caption"/>
        <w:spacing w:before="120"/>
      </w:pPr>
      <w:bookmarkStart w:id="2431" w:name="_Toc3566518"/>
      <w:bookmarkStart w:id="2432" w:name="_Toc34747520"/>
      <w:bookmarkStart w:id="2433" w:name="_Toc69254954"/>
      <w:r>
        <w:t xml:space="preserve">Table </w:t>
      </w:r>
      <w:r w:rsidR="00ED469A">
        <w:fldChar w:fldCharType="begin"/>
      </w:r>
      <w:r w:rsidR="00ED469A">
        <w:instrText xml:space="preserve"> SEQ Table \* ARABIC </w:instrText>
      </w:r>
      <w:r w:rsidR="00ED469A">
        <w:fldChar w:fldCharType="separate"/>
      </w:r>
      <w:r w:rsidR="00C4720B">
        <w:rPr>
          <w:noProof/>
        </w:rPr>
        <w:t>118</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431"/>
      <w:bookmarkEnd w:id="2432"/>
      <w:bookmarkEnd w:id="2433"/>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2434" w:name="_Toc3557055"/>
      <w:bookmarkStart w:id="2435" w:name="_Toc34747305"/>
      <w:bookmarkStart w:id="2436" w:name="_Toc69254574"/>
      <w:r>
        <w:t>Cruciform Joint</w:t>
      </w:r>
      <w:bookmarkEnd w:id="2430"/>
      <w:bookmarkEnd w:id="2434"/>
      <w:bookmarkEnd w:id="2435"/>
      <w:bookmarkEnd w:id="2436"/>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437" w:name="GenericSeamWeldWeldingTechnology"/>
      <w:bookmarkEnd w:id="2437"/>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Heading4"/>
        <w:numPr>
          <w:ilvl w:val="3"/>
          <w:numId w:val="12"/>
        </w:numPr>
        <w:tabs>
          <w:tab w:val="clear" w:pos="864"/>
          <w:tab w:val="num" w:pos="993"/>
        </w:tabs>
      </w:pPr>
      <w:bookmarkStart w:id="2438" w:name="_Toc3557056"/>
      <w:bookmarkStart w:id="2439" w:name="_Toc34747306"/>
      <w:bookmarkStart w:id="2440" w:name="_Toc69254575"/>
      <w:r>
        <w:rPr>
          <w:noProof/>
          <w:lang w:eastAsia="en-US"/>
        </w:rPr>
        <w:drawing>
          <wp:anchor distT="0" distB="0" distL="114300" distR="114300" simplePos="0" relativeHeight="25162752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438"/>
      <w:bookmarkEnd w:id="2439"/>
      <w:bookmarkEnd w:id="2440"/>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2441" w:name="_Toc3557057"/>
      <w:bookmarkStart w:id="2442" w:name="_Toc34747307"/>
      <w:bookmarkStart w:id="2443" w:name="_Toc69254576"/>
      <w:r>
        <w:rPr>
          <w:noProof/>
          <w:lang w:eastAsia="en-US"/>
        </w:rPr>
        <mc:AlternateContent>
          <mc:Choice Requires="wps">
            <w:drawing>
              <wp:anchor distT="0" distB="0" distL="114300" distR="114300" simplePos="0" relativeHeight="25173606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3E0390" w:rsidRPr="00412853" w:rsidRDefault="003E0390" w:rsidP="00AA1695">
                            <w:pPr>
                              <w:pStyle w:val="Caption"/>
                              <w:rPr>
                                <w:noProof/>
                                <w:szCs w:val="24"/>
                              </w:rPr>
                            </w:pPr>
                            <w:bookmarkStart w:id="2444" w:name="_Toc3557145"/>
                            <w:bookmarkStart w:id="2445" w:name="_Toc34747398"/>
                            <w:bookmarkStart w:id="2446"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44"/>
                            <w:bookmarkEnd w:id="2445"/>
                            <w:bookmarkEnd w:id="2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9" type="#_x0000_t202" style="position:absolute;left:0;text-align:left;margin-left:250.65pt;margin-top:.2pt;width:1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3E0390" w:rsidRPr="00412853" w:rsidRDefault="003E0390" w:rsidP="00AA1695">
                      <w:pPr>
                        <w:pStyle w:val="Caption"/>
                        <w:rPr>
                          <w:noProof/>
                          <w:szCs w:val="24"/>
                        </w:rPr>
                      </w:pPr>
                      <w:bookmarkStart w:id="2447" w:name="_Toc3557145"/>
                      <w:bookmarkStart w:id="2448" w:name="_Toc34747398"/>
                      <w:bookmarkStart w:id="2449"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47"/>
                      <w:bookmarkEnd w:id="2448"/>
                      <w:bookmarkEnd w:id="2449"/>
                    </w:p>
                  </w:txbxContent>
                </v:textbox>
              </v:shape>
            </w:pict>
          </mc:Fallback>
        </mc:AlternateContent>
      </w:r>
      <w:r w:rsidR="00255787" w:rsidRPr="007055D9">
        <w:t>Weld Parameters</w:t>
      </w:r>
      <w:bookmarkEnd w:id="2441"/>
      <w:bookmarkEnd w:id="2442"/>
      <w:bookmarkEnd w:id="2443"/>
    </w:p>
    <w:p w14:paraId="3BEF0678" w14:textId="61631B50" w:rsidR="00255787" w:rsidRPr="007055D9" w:rsidRDefault="00E664A9" w:rsidP="00255787">
      <w:r>
        <w:rPr>
          <w:noProof/>
          <w:lang w:eastAsia="en-US"/>
        </w:rPr>
        <w:drawing>
          <wp:anchor distT="0" distB="0" distL="114300" distR="114300" simplePos="0" relativeHeight="25163980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571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016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3E0390" w:rsidRPr="006E5062" w:rsidRDefault="003E0390" w:rsidP="00AA1695">
                            <w:pPr>
                              <w:pStyle w:val="Caption"/>
                              <w:rPr>
                                <w:noProof/>
                                <w:szCs w:val="24"/>
                              </w:rPr>
                            </w:pPr>
                            <w:bookmarkStart w:id="2450" w:name="_Toc3557146"/>
                            <w:bookmarkStart w:id="2451" w:name="_Toc34747399"/>
                            <w:bookmarkStart w:id="2452"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50"/>
                            <w:bookmarkEnd w:id="2451"/>
                            <w:bookmarkEnd w:id="2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50" type="#_x0000_t202" style="position:absolute;margin-left:257.85pt;margin-top:139.7pt;width:17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3E0390" w:rsidRPr="006E5062" w:rsidRDefault="003E0390" w:rsidP="00AA1695">
                      <w:pPr>
                        <w:pStyle w:val="Caption"/>
                        <w:rPr>
                          <w:noProof/>
                          <w:szCs w:val="24"/>
                        </w:rPr>
                      </w:pPr>
                      <w:bookmarkStart w:id="2453" w:name="_Toc3557146"/>
                      <w:bookmarkStart w:id="2454" w:name="_Toc34747399"/>
                      <w:bookmarkStart w:id="2455"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53"/>
                      <w:bookmarkEnd w:id="2454"/>
                      <w:bookmarkEnd w:id="2455"/>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456" w:author="Dr. Carsten Franke" w:date="2021-04-12T10:24:00Z">
        <w:r w:rsidR="005040CC">
          <w:t>,</w:t>
        </w:r>
      </w:ins>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25pt;height:36pt" o:ole="">
            <v:imagedata r:id="rId154" o:title=""/>
          </v:shape>
          <o:OLEObject Type="Embed" ProgID="Equation.3" ShapeID="_x0000_i1033" DrawAspect="Content" ObjectID="_1680382295"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0B8042E" w:rsidR="00F3716C" w:rsidRDefault="00F3716C" w:rsidP="00F3716C">
      <w:pPr>
        <w:pStyle w:val="Caption"/>
        <w:spacing w:before="120"/>
      </w:pPr>
      <w:bookmarkStart w:id="2457" w:name="_Toc3566519"/>
      <w:bookmarkStart w:id="2458" w:name="_Toc34747521"/>
      <w:bookmarkStart w:id="2459" w:name="_Toc69254955"/>
      <w:bookmarkStart w:id="2460" w:name="_Toc338939241"/>
      <w:bookmarkStart w:id="2461" w:name="_Toc288196482"/>
      <w:bookmarkStart w:id="2462" w:name="_Toc288200784"/>
      <w:bookmarkStart w:id="2463" w:name="_Toc338938909"/>
      <w:bookmarkStart w:id="2464" w:name="_Toc338939128"/>
      <w:bookmarkEnd w:id="2008"/>
      <w:r>
        <w:t xml:space="preserve">Table </w:t>
      </w:r>
      <w:r w:rsidR="00ED469A">
        <w:fldChar w:fldCharType="begin"/>
      </w:r>
      <w:r w:rsidR="00ED469A">
        <w:instrText xml:space="preserve"> SEQ Table \* ARABIC </w:instrText>
      </w:r>
      <w:r w:rsidR="00ED469A">
        <w:fldChar w:fldCharType="separate"/>
      </w:r>
      <w:r w:rsidR="00C4720B">
        <w:rPr>
          <w:noProof/>
        </w:rPr>
        <w:t>119</w:t>
      </w:r>
      <w:r w:rsidR="00ED469A">
        <w:fldChar w:fldCharType="end"/>
      </w:r>
      <w:r w:rsidR="00AA1695">
        <w:t>: Parameters of Cruciform Joint</w:t>
      </w:r>
      <w:bookmarkEnd w:id="2457"/>
      <w:bookmarkEnd w:id="2458"/>
      <w:bookmarkEnd w:id="2459"/>
    </w:p>
    <w:p w14:paraId="114455A9" w14:textId="77777777" w:rsidR="0006113C" w:rsidRPr="007055D9" w:rsidRDefault="0006113C" w:rsidP="005E1694">
      <w:pPr>
        <w:pStyle w:val="Heading4"/>
        <w:tabs>
          <w:tab w:val="clear" w:pos="864"/>
          <w:tab w:val="num" w:pos="993"/>
        </w:tabs>
      </w:pPr>
      <w:bookmarkStart w:id="2465" w:name="_Toc3557058"/>
      <w:bookmarkStart w:id="2466" w:name="_Toc34747308"/>
      <w:bookmarkStart w:id="2467" w:name="_Toc69254577"/>
      <w:r w:rsidRPr="007055D9">
        <w:lastRenderedPageBreak/>
        <w:t>Attributes</w:t>
      </w:r>
      <w:bookmarkEnd w:id="2460"/>
      <w:bookmarkEnd w:id="2465"/>
      <w:bookmarkEnd w:id="2466"/>
      <w:bookmarkEnd w:id="2467"/>
    </w:p>
    <w:p w14:paraId="0596FA3B" w14:textId="4F2C2B8D" w:rsidR="0006113C" w:rsidRPr="007055D9" w:rsidRDefault="007D42C3" w:rsidP="003C4247">
      <w:pPr>
        <w:pStyle w:val="Heading5"/>
      </w:pPr>
      <w:bookmarkStart w:id="2468" w:name="_Toc338939243"/>
      <w:r w:rsidRPr="007055D9">
        <w:t xml:space="preserve">Attribute </w:t>
      </w:r>
      <w:r w:rsidR="00194316">
        <w:t>"</w:t>
      </w:r>
      <w:r w:rsidRPr="007055D9">
        <w:t>b</w:t>
      </w:r>
      <w:r w:rsidR="0006113C" w:rsidRPr="007055D9">
        <w:t>ase</w:t>
      </w:r>
      <w:bookmarkEnd w:id="2468"/>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spacing w:before="120"/>
      </w:pPr>
      <w:bookmarkStart w:id="2469" w:name="_Toc338939244"/>
      <w:r w:rsidRPr="007055D9">
        <w:t xml:space="preserve">Attribute </w:t>
      </w:r>
      <w:r w:rsidR="00194316">
        <w:t>"</w:t>
      </w:r>
      <w:r w:rsidRPr="007055D9">
        <w:t>t</w:t>
      </w:r>
      <w:r w:rsidR="0006113C" w:rsidRPr="007055D9">
        <w:t>echnology</w:t>
      </w:r>
      <w:bookmarkEnd w:id="2469"/>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2470" w:name="_Toc338939245"/>
      <w:bookmarkStart w:id="2471" w:name="_Toc3557059"/>
      <w:bookmarkStart w:id="2472" w:name="_Toc34747309"/>
      <w:bookmarkStart w:id="2473" w:name="_Toc69254578"/>
      <w:r w:rsidRPr="007055D9">
        <w:t xml:space="preserve">Element </w:t>
      </w:r>
      <w:r w:rsidR="00194316">
        <w:t>"</w:t>
      </w:r>
      <w:r w:rsidRPr="007055D9">
        <w:t>weld_position</w:t>
      </w:r>
      <w:bookmarkEnd w:id="2470"/>
      <w:bookmarkEnd w:id="2471"/>
      <w:r w:rsidR="00194316">
        <w:t>"</w:t>
      </w:r>
      <w:bookmarkEnd w:id="2472"/>
      <w:bookmarkEnd w:id="2473"/>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9D490F1" w:rsidR="003C4247" w:rsidRDefault="003C4247" w:rsidP="00F3716C">
      <w:pPr>
        <w:pStyle w:val="Caption"/>
        <w:spacing w:before="120"/>
      </w:pPr>
      <w:bookmarkStart w:id="2474" w:name="_Toc3566520"/>
      <w:bookmarkStart w:id="2475" w:name="_Toc34747522"/>
      <w:bookmarkStart w:id="2476" w:name="_Toc69254956"/>
      <w:bookmarkStart w:id="2477" w:name="_Toc338939248"/>
      <w:r>
        <w:t xml:space="preserve">Table </w:t>
      </w:r>
      <w:r w:rsidR="00ED469A">
        <w:fldChar w:fldCharType="begin"/>
      </w:r>
      <w:r w:rsidR="00ED469A">
        <w:instrText xml:space="preserve"> SEQ Table \* ARABIC </w:instrText>
      </w:r>
      <w:r w:rsidR="00ED469A">
        <w:fldChar w:fldCharType="separate"/>
      </w:r>
      <w:r w:rsidR="00C4720B">
        <w:rPr>
          <w:noProof/>
        </w:rPr>
        <w:t>120</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474"/>
      <w:bookmarkEnd w:id="2475"/>
      <w:bookmarkEnd w:id="2476"/>
      <w:r>
        <w:t xml:space="preserve"> </w:t>
      </w:r>
    </w:p>
    <w:p w14:paraId="7F076D9A" w14:textId="4B8AFCC6" w:rsidR="00D21A31" w:rsidRDefault="00D21A31" w:rsidP="00D21A31">
      <w:pPr>
        <w:pStyle w:val="Heading5"/>
      </w:pPr>
      <w:r w:rsidRPr="007055D9">
        <w:t>Attribute</w:t>
      </w:r>
      <w:r>
        <w:t>s</w:t>
      </w:r>
      <w:r w:rsidRPr="007055D9">
        <w:t xml:space="preserve"> </w:t>
      </w:r>
      <w:r w:rsidR="00194316">
        <w:t>"</w:t>
      </w:r>
      <w:r>
        <w:t>u, x, y, z, reference</w:t>
      </w:r>
      <w:r w:rsidR="00194316">
        <w:t>"</w:t>
      </w:r>
    </w:p>
    <w:p w14:paraId="5B049AB7" w14:textId="20BA0765" w:rsidR="00D21A31" w:rsidRDefault="00D21A31" w:rsidP="00D21A31">
      <w:pPr>
        <w:pStyle w:val="Heading5"/>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478"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pPr>
      <w:r w:rsidRPr="007055D9">
        <w:t xml:space="preserve">Attribute </w:t>
      </w:r>
      <w:r w:rsidR="00194316">
        <w:t>"</w:t>
      </w:r>
      <w:r w:rsidRPr="007055D9">
        <w:t>section</w:t>
      </w:r>
      <w:bookmarkEnd w:id="2477"/>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ListBullet"/>
        <w:keepNex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pPr>
      <w:bookmarkStart w:id="2479" w:name="_Toc338939249"/>
      <w:r w:rsidRPr="007055D9">
        <w:t xml:space="preserve">Attribute </w:t>
      </w:r>
      <w:r w:rsidR="00194316">
        <w:t>"</w:t>
      </w:r>
      <w:r w:rsidRPr="007055D9">
        <w:t>thickness</w:t>
      </w:r>
      <w:bookmarkEnd w:id="2479"/>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8F6C4D5" w:rsidR="00AA1695" w:rsidRDefault="00AA1695" w:rsidP="00AA1695">
      <w:pPr>
        <w:pStyle w:val="Caption"/>
        <w:spacing w:before="120"/>
      </w:pPr>
      <w:bookmarkStart w:id="2480" w:name="_Toc3566521"/>
      <w:bookmarkStart w:id="2481" w:name="_Toc34747523"/>
      <w:bookmarkStart w:id="2482" w:name="_Toc69254957"/>
      <w:bookmarkStart w:id="2483" w:name="_Toc338939250"/>
      <w:r>
        <w:t xml:space="preserve">Table </w:t>
      </w:r>
      <w:r w:rsidR="00ED469A">
        <w:fldChar w:fldCharType="begin"/>
      </w:r>
      <w:r w:rsidR="00ED469A">
        <w:instrText xml:space="preserve"> SEQ Table \* ARABIC </w:instrText>
      </w:r>
      <w:r w:rsidR="00ED469A">
        <w:fldChar w:fldCharType="separate"/>
      </w:r>
      <w:r w:rsidR="00C4720B">
        <w:rPr>
          <w:noProof/>
        </w:rPr>
        <w:t>121</w:t>
      </w:r>
      <w:r w:rsidR="00ED469A">
        <w:fldChar w:fldCharType="end"/>
      </w:r>
      <w:r>
        <w:t xml:space="preserve">: Value Dependency of Attribute </w:t>
      </w:r>
      <w:r>
        <w:rPr>
          <w:rStyle w:val="elementdeftypeChar"/>
          <w:b/>
        </w:rPr>
        <w:t>thickness</w:t>
      </w:r>
      <w:bookmarkEnd w:id="2480"/>
      <w:bookmarkEnd w:id="2481"/>
      <w:bookmarkEnd w:id="2482"/>
    </w:p>
    <w:p w14:paraId="73A13EF8" w14:textId="296C58B7" w:rsidR="0006113C" w:rsidRPr="007055D9" w:rsidRDefault="0006113C" w:rsidP="008641A9">
      <w:pPr>
        <w:pStyle w:val="Heading5"/>
      </w:pPr>
      <w:r w:rsidRPr="007055D9">
        <w:t xml:space="preserve">Attribute </w:t>
      </w:r>
      <w:r w:rsidR="00194316">
        <w:t>"</w:t>
      </w:r>
      <w:r w:rsidRPr="007055D9">
        <w:t>angle</w:t>
      </w:r>
      <w:bookmarkEnd w:id="2483"/>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pPr>
      <w:bookmarkStart w:id="2484" w:name="_Toc338939251"/>
      <w:r w:rsidRPr="007055D9">
        <w:t xml:space="preserve">Attribute </w:t>
      </w:r>
      <w:r w:rsidR="00194316">
        <w:t>"</w:t>
      </w:r>
      <w:r w:rsidRPr="007055D9">
        <w:t>penetration</w:t>
      </w:r>
      <w:bookmarkEnd w:id="2484"/>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7"/>
      </w:r>
      <w:r w:rsidRPr="007055D9">
        <w:t>.</w:t>
      </w:r>
    </w:p>
    <w:p w14:paraId="245ED85A" w14:textId="6627127B" w:rsidR="0006113C" w:rsidRPr="007055D9" w:rsidRDefault="0006113C" w:rsidP="008641A9">
      <w:pPr>
        <w:pStyle w:val="Heading5"/>
      </w:pPr>
      <w:bookmarkStart w:id="2485" w:name="_Toc338939253"/>
      <w:r w:rsidRPr="007055D9">
        <w:t xml:space="preserve">Attribute </w:t>
      </w:r>
      <w:r w:rsidR="00194316">
        <w:t>"</w:t>
      </w:r>
      <w:r w:rsidRPr="007055D9">
        <w:t>shape</w:t>
      </w:r>
      <w:bookmarkEnd w:id="2485"/>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pPr>
      <w:bookmarkStart w:id="2486" w:name="_Toc338939254"/>
      <w:r w:rsidRPr="007055D9">
        <w:t xml:space="preserve">Attribute </w:t>
      </w:r>
      <w:r w:rsidR="00194316">
        <w:t>"</w:t>
      </w:r>
      <w:r w:rsidRPr="007055D9">
        <w:t>filler</w:t>
      </w:r>
      <w:bookmarkEnd w:id="2486"/>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2487" w:name="GenericSeamWeldWeld"/>
      <w:bookmarkStart w:id="2488" w:name="_Toc3557060"/>
      <w:bookmarkStart w:id="2489" w:name="_Toc34747310"/>
      <w:bookmarkStart w:id="2490" w:name="_Toc69254579"/>
      <w:bookmarkStart w:id="2491" w:name="_Toc338938919"/>
      <w:bookmarkStart w:id="2492" w:name="_Toc338939255"/>
      <w:bookmarkStart w:id="2493" w:name="_Toc334183560"/>
      <w:bookmarkStart w:id="2494" w:name="_Toc288196537"/>
      <w:bookmarkStart w:id="2495" w:name="_Toc288200840"/>
      <w:bookmarkEnd w:id="2461"/>
      <w:bookmarkEnd w:id="2462"/>
      <w:bookmarkEnd w:id="2463"/>
      <w:bookmarkEnd w:id="2464"/>
      <w:bookmarkEnd w:id="2487"/>
      <w:r w:rsidRPr="007055D9">
        <w:t xml:space="preserve">Element </w:t>
      </w:r>
      <w:r w:rsidR="00194316">
        <w:t>"</w:t>
      </w:r>
      <w:r>
        <w:t>sheet_parameter</w:t>
      </w:r>
      <w:bookmarkEnd w:id="2488"/>
      <w:r w:rsidR="00194316">
        <w:t>"</w:t>
      </w:r>
      <w:bookmarkEnd w:id="2489"/>
      <w:bookmarkEnd w:id="2490"/>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BD0F87A" w:rsidR="008641A9" w:rsidRDefault="008641A9" w:rsidP="00AA1695">
      <w:pPr>
        <w:pStyle w:val="Caption"/>
        <w:spacing w:before="120"/>
      </w:pPr>
      <w:bookmarkStart w:id="2496" w:name="_Toc3566522"/>
      <w:bookmarkStart w:id="2497" w:name="_Toc34747524"/>
      <w:bookmarkStart w:id="2498" w:name="_Toc69254958"/>
      <w:r>
        <w:t xml:space="preserve">Table </w:t>
      </w:r>
      <w:r w:rsidR="00ED469A">
        <w:fldChar w:fldCharType="begin"/>
      </w:r>
      <w:r w:rsidR="00ED469A">
        <w:instrText xml:space="preserve"> SEQ Table \* ARABIC </w:instrText>
      </w:r>
      <w:r w:rsidR="00ED469A">
        <w:fldChar w:fldCharType="separate"/>
      </w:r>
      <w:r w:rsidR="00C4720B">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496"/>
      <w:bookmarkEnd w:id="2497"/>
      <w:bookmarkEnd w:id="2498"/>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2499" w:name="_Toc413861928"/>
      <w:bookmarkStart w:id="2500" w:name="_Toc3557061"/>
      <w:bookmarkStart w:id="2501" w:name="_Toc34747311"/>
      <w:bookmarkStart w:id="2502" w:name="_Toc69254580"/>
      <w:bookmarkStart w:id="2503" w:name="_Toc413359615"/>
      <w:bookmarkStart w:id="2504" w:name="_Toc338938920"/>
      <w:bookmarkStart w:id="2505" w:name="_Toc338939256"/>
      <w:bookmarkStart w:id="2506" w:name="_Toc391571769"/>
      <w:bookmarkEnd w:id="2491"/>
      <w:bookmarkEnd w:id="2492"/>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3E0390" w:rsidRPr="000E4598" w:rsidRDefault="003E0390" w:rsidP="00AA1695">
                              <w:pPr>
                                <w:pStyle w:val="Caption"/>
                                <w:rPr>
                                  <w:noProof/>
                                  <w:sz w:val="30"/>
                                  <w:szCs w:val="26"/>
                                </w:rPr>
                              </w:pPr>
                              <w:bookmarkStart w:id="2507" w:name="_Toc3557147"/>
                              <w:bookmarkStart w:id="2508" w:name="_Toc34747400"/>
                              <w:bookmarkStart w:id="2509"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07"/>
                              <w:bookmarkEnd w:id="2508"/>
                              <w:bookmarkEnd w:id="2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uyUtQ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h9BdF3gjqraqfAVIjILEQjO0mj0IeP6JWrehBoYPKGGguk/wqRrVLyM1ShGplfnjLT3aQ4JhNyI9&#10;DLNlZH/vKLav5oOE1OPkmwQzCdtJkF27VlAc0P/BGy/CAeOaSayMaj8DM1b4CmxRyeCtZeQmce3C&#10;SIU5zfhq5Y1CF3ySzxp6Z2gICPPL8JkaPRLbAWk+qolctDjhd7BF0K1edQ6A9+Q/ogjkxwUQ3Ut+&#10;Svq6Hic6juF/rr3V8f+O27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">
                <v:shape id="Picture 25" o:spid="_x0000_s1052"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7" o:title=""/>
                  <v:path arrowok="t"/>
                </v:shape>
                <v:shape id="Text Box 1042" o:spid="_x0000_s1053"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6A11F7C7" w:rsidR="003E0390" w:rsidRPr="000E4598" w:rsidRDefault="003E0390" w:rsidP="00AA1695">
                        <w:pPr>
                          <w:pStyle w:val="Caption"/>
                          <w:rPr>
                            <w:noProof/>
                            <w:sz w:val="30"/>
                            <w:szCs w:val="26"/>
                          </w:rPr>
                        </w:pPr>
                        <w:bookmarkStart w:id="2510" w:name="_Toc3557147"/>
                        <w:bookmarkStart w:id="2511" w:name="_Toc34747400"/>
                        <w:bookmarkStart w:id="2512"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10"/>
                        <w:bookmarkEnd w:id="2511"/>
                        <w:bookmarkEnd w:id="2512"/>
                      </w:p>
                    </w:txbxContent>
                  </v:textbox>
                </v:shape>
              </v:group>
            </w:pict>
          </mc:Fallback>
        </mc:AlternateContent>
      </w:r>
      <w:r w:rsidR="00504BAD" w:rsidRPr="00226A3F">
        <w:t>Flared Joint</w:t>
      </w:r>
      <w:bookmarkEnd w:id="2499"/>
      <w:bookmarkEnd w:id="2500"/>
      <w:bookmarkEnd w:id="2501"/>
      <w:bookmarkEnd w:id="2502"/>
    </w:p>
    <w:p w14:paraId="7889FE91" w14:textId="77777777" w:rsidR="00504BAD" w:rsidRDefault="00504BAD" w:rsidP="00DF723F">
      <w:pPr>
        <w:pStyle w:val="Heading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ListBullet"/>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ListBullet"/>
        <w:numPr>
          <w:ilvl w:val="0"/>
          <w:numId w:val="0"/>
        </w:numPr>
        <w:ind w:left="454" w:hanging="227"/>
        <w:rPr>
          <w:sz w:val="20"/>
        </w:rPr>
      </w:pPr>
    </w:p>
    <w:p w14:paraId="35F5EDDC" w14:textId="36B2F374" w:rsidR="005040CC" w:rsidRDefault="005040CC" w:rsidP="005040CC">
      <w:pPr>
        <w:pStyle w:val="ListBullet"/>
        <w:numPr>
          <w:ilvl w:val="0"/>
          <w:numId w:val="0"/>
        </w:numPr>
        <w:ind w:left="454" w:hanging="227"/>
        <w:rPr>
          <w:sz w:val="20"/>
        </w:rPr>
      </w:pPr>
    </w:p>
    <w:p w14:paraId="0A327D83" w14:textId="77777777" w:rsidR="005040CC" w:rsidRDefault="005040CC" w:rsidP="005040CC">
      <w:pPr>
        <w:pStyle w:val="ListBullet"/>
        <w:numPr>
          <w:ilvl w:val="0"/>
          <w:numId w:val="0"/>
        </w:numPr>
        <w:ind w:left="454" w:hanging="227"/>
        <w:rPr>
          <w:sz w:val="20"/>
        </w:rPr>
      </w:pPr>
    </w:p>
    <w:p w14:paraId="2EB3C5A9" w14:textId="7C47FDD4" w:rsidR="00504BAD" w:rsidRDefault="00327322" w:rsidP="00443C08">
      <w:pPr>
        <w:pStyle w:val="Heading5"/>
      </w:pPr>
      <w:r>
        <w:rPr>
          <w:noProof/>
          <w:lang w:val="en-US" w:eastAsia="en-US"/>
        </w:rPr>
        <mc:AlternateContent>
          <mc:Choice Requires="wpg">
            <w:drawing>
              <wp:anchor distT="0" distB="0" distL="114300" distR="114300" simplePos="0" relativeHeight="25167872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3E0390" w:rsidRPr="000C12FE" w:rsidRDefault="003E0390" w:rsidP="00AA1695">
                              <w:pPr>
                                <w:pStyle w:val="Caption"/>
                                <w:rPr>
                                  <w:i/>
                                  <w:iCs/>
                                  <w:noProof/>
                                  <w:sz w:val="24"/>
                                  <w:szCs w:val="26"/>
                                  <w:lang w:val="x-none"/>
                                </w:rPr>
                              </w:pPr>
                              <w:bookmarkStart w:id="2513" w:name="_Toc3557148"/>
                              <w:bookmarkStart w:id="2514" w:name="_Toc34747401"/>
                              <w:bookmarkStart w:id="2515"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13"/>
                              <w:bookmarkEnd w:id="2514"/>
                              <w:bookmarkEnd w:id="2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54" style="position:absolute;margin-left:247.1pt;margin-top:-4.7pt;width:204.4pt;height:111.95pt;z-index:25167872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">
                <v:shape id="Picture 26" o:spid="_x0000_s1055"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9" o:title=""/>
                  <v:path arrowok="t"/>
                </v:shape>
                <v:shape id="Text Box 1043" o:spid="_x0000_s1056"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74E2E6E0" w:rsidR="003E0390" w:rsidRPr="000C12FE" w:rsidRDefault="003E0390" w:rsidP="00AA1695">
                        <w:pPr>
                          <w:pStyle w:val="Caption"/>
                          <w:rPr>
                            <w:i/>
                            <w:iCs/>
                            <w:noProof/>
                            <w:sz w:val="24"/>
                            <w:szCs w:val="26"/>
                            <w:lang w:val="x-none"/>
                          </w:rPr>
                        </w:pPr>
                        <w:bookmarkStart w:id="2516" w:name="_Toc3557148"/>
                        <w:bookmarkStart w:id="2517" w:name="_Toc34747401"/>
                        <w:bookmarkStart w:id="2518"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16"/>
                        <w:bookmarkEnd w:id="2517"/>
                        <w:bookmarkEnd w:id="2518"/>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A4A39B0" w:rsidR="00F3716C" w:rsidRDefault="00F3716C" w:rsidP="00F3716C">
      <w:pPr>
        <w:pStyle w:val="Caption"/>
        <w:spacing w:before="120"/>
      </w:pPr>
      <w:bookmarkStart w:id="2519" w:name="_Toc3566523"/>
      <w:bookmarkStart w:id="2520" w:name="_Toc34747525"/>
      <w:bookmarkStart w:id="2521" w:name="_Toc69254959"/>
      <w:r>
        <w:t xml:space="preserve">Table </w:t>
      </w:r>
      <w:r w:rsidR="00ED469A">
        <w:fldChar w:fldCharType="begin"/>
      </w:r>
      <w:r w:rsidR="00ED469A">
        <w:instrText xml:space="preserve"> SEQ Table \* ARABIC </w:instrText>
      </w:r>
      <w:r w:rsidR="00ED469A">
        <w:fldChar w:fldCharType="separate"/>
      </w:r>
      <w:r w:rsidR="00C4720B">
        <w:rPr>
          <w:noProof/>
        </w:rPr>
        <w:t>123</w:t>
      </w:r>
      <w:r w:rsidR="00ED469A">
        <w:fldChar w:fldCharType="end"/>
      </w:r>
      <w:r w:rsidR="00AA1695">
        <w:t>: Parameters of Flared joint</w:t>
      </w:r>
      <w:bookmarkEnd w:id="2519"/>
      <w:bookmarkEnd w:id="2520"/>
      <w:bookmarkEnd w:id="252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Heading4"/>
        <w:numPr>
          <w:ilvl w:val="3"/>
          <w:numId w:val="11"/>
        </w:numPr>
        <w:tabs>
          <w:tab w:val="clear" w:pos="864"/>
          <w:tab w:val="num" w:pos="993"/>
        </w:tabs>
      </w:pPr>
      <w:bookmarkStart w:id="2522" w:name="_Toc3557062"/>
      <w:bookmarkStart w:id="2523" w:name="_Toc34747312"/>
      <w:bookmarkStart w:id="2524" w:name="_Toc69254581"/>
      <w:r>
        <w:t>Attributes</w:t>
      </w:r>
      <w:bookmarkEnd w:id="2522"/>
      <w:bookmarkEnd w:id="2523"/>
      <w:bookmarkEnd w:id="2524"/>
    </w:p>
    <w:p w14:paraId="7594883B" w14:textId="554FD4A8" w:rsidR="00504BAD" w:rsidRDefault="00504BAD" w:rsidP="00DF723F">
      <w:pPr>
        <w:pStyle w:val="Heading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7A6E34">
      <w:pPr>
        <w:pStyle w:val="Heading4"/>
        <w:numPr>
          <w:ilvl w:val="3"/>
          <w:numId w:val="11"/>
        </w:numPr>
        <w:tabs>
          <w:tab w:val="clear" w:pos="864"/>
          <w:tab w:val="num" w:pos="993"/>
        </w:tabs>
      </w:pPr>
      <w:bookmarkStart w:id="2525" w:name="_Toc3557063"/>
      <w:bookmarkStart w:id="2526" w:name="_Toc34747313"/>
      <w:bookmarkStart w:id="2527" w:name="_Toc69254582"/>
      <w:r>
        <w:t xml:space="preserve">Element </w:t>
      </w:r>
      <w:r w:rsidR="00194316">
        <w:t>"</w:t>
      </w:r>
      <w:r>
        <w:t>weld_position</w:t>
      </w:r>
      <w:bookmarkEnd w:id="2525"/>
      <w:r w:rsidR="00194316">
        <w:t>"</w:t>
      </w:r>
      <w:bookmarkEnd w:id="2526"/>
      <w:bookmarkEnd w:id="2527"/>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5982CF91" w:rsidR="00060B33" w:rsidRDefault="00060B33" w:rsidP="00F3716C">
      <w:pPr>
        <w:pStyle w:val="Caption"/>
        <w:spacing w:before="120"/>
      </w:pPr>
      <w:bookmarkStart w:id="2528" w:name="_Toc3566524"/>
      <w:bookmarkStart w:id="2529" w:name="_Toc34747526"/>
      <w:bookmarkStart w:id="2530" w:name="_Toc69254960"/>
      <w:r>
        <w:t xml:space="preserve">Table </w:t>
      </w:r>
      <w:r w:rsidR="00ED469A">
        <w:fldChar w:fldCharType="begin"/>
      </w:r>
      <w:r w:rsidR="00ED469A">
        <w:instrText xml:space="preserve"> SEQ Table \* ARABIC </w:instrText>
      </w:r>
      <w:r w:rsidR="00ED469A">
        <w:fldChar w:fldCharType="separate"/>
      </w:r>
      <w:r w:rsidR="00C4720B">
        <w:rPr>
          <w:noProof/>
        </w:rPr>
        <w:t>124</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528"/>
      <w:bookmarkEnd w:id="2529"/>
      <w:bookmarkEnd w:id="2530"/>
      <w:r>
        <w:t xml:space="preserve"> </w:t>
      </w:r>
    </w:p>
    <w:p w14:paraId="2B80C129" w14:textId="690A6E6C" w:rsidR="00504BAD" w:rsidRDefault="00504BAD" w:rsidP="00DF723F">
      <w:pPr>
        <w:pStyle w:val="Heading5"/>
      </w:pPr>
      <w:r>
        <w:t xml:space="preserve">Attributes </w:t>
      </w:r>
      <w:r w:rsidR="00194316">
        <w:t>"</w:t>
      </w:r>
      <w:r>
        <w:t>u, x, y, z, reference</w:t>
      </w:r>
      <w:r w:rsidR="00194316">
        <w:t>"</w:t>
      </w:r>
    </w:p>
    <w:p w14:paraId="057F0D0D" w14:textId="0A61E005"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A6E34">
      <w:pPr>
        <w:pStyle w:val="Heading4"/>
        <w:numPr>
          <w:ilvl w:val="3"/>
          <w:numId w:val="11"/>
        </w:numPr>
      </w:pPr>
      <w:bookmarkStart w:id="2531" w:name="_Toc3557064"/>
      <w:bookmarkStart w:id="2532" w:name="_Toc34747314"/>
      <w:bookmarkStart w:id="2533" w:name="_Toc69254583"/>
      <w:r>
        <w:t xml:space="preserve">Element </w:t>
      </w:r>
      <w:r w:rsidR="00194316">
        <w:t>"</w:t>
      </w:r>
      <w:r>
        <w:t>sheet_parameter</w:t>
      </w:r>
      <w:bookmarkEnd w:id="2531"/>
      <w:r w:rsidR="00194316">
        <w:t>"</w:t>
      </w:r>
      <w:bookmarkEnd w:id="2532"/>
      <w:bookmarkEnd w:id="2533"/>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B616732" w:rsidR="00F62294" w:rsidRDefault="00F62294" w:rsidP="00F3716C">
      <w:pPr>
        <w:pStyle w:val="Caption"/>
        <w:spacing w:before="120"/>
      </w:pPr>
      <w:bookmarkStart w:id="2534" w:name="_Toc3566525"/>
      <w:bookmarkStart w:id="2535" w:name="_Toc34747527"/>
      <w:bookmarkStart w:id="2536" w:name="_Toc69254961"/>
      <w:r>
        <w:t xml:space="preserve">Table </w:t>
      </w:r>
      <w:r w:rsidR="00ED469A">
        <w:fldChar w:fldCharType="begin"/>
      </w:r>
      <w:r w:rsidR="00ED469A">
        <w:instrText xml:space="preserve"> SEQ Table \* ARABIC </w:instrText>
      </w:r>
      <w:r w:rsidR="00ED469A">
        <w:fldChar w:fldCharType="separate"/>
      </w:r>
      <w:r w:rsidR="00C4720B">
        <w:rPr>
          <w:noProof/>
        </w:rPr>
        <w:t>125</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534"/>
      <w:bookmarkEnd w:id="2535"/>
      <w:bookmarkEnd w:id="2536"/>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537" w:name="_Ref414345739"/>
      <w:bookmarkStart w:id="2538" w:name="_Ref414345749"/>
      <w:bookmarkStart w:id="2539" w:name="_Ref414345786"/>
      <w:bookmarkStart w:id="2540" w:name="_Ref414345798"/>
      <w:bookmarkStart w:id="2541" w:name="_Toc3557065"/>
      <w:bookmarkStart w:id="2542" w:name="_Toc34747315"/>
      <w:bookmarkStart w:id="2543" w:name="_Toc69254584"/>
      <w:r w:rsidRPr="00226A3F">
        <w:lastRenderedPageBreak/>
        <w:t>Adhesive Lines</w:t>
      </w:r>
      <w:bookmarkEnd w:id="2503"/>
      <w:bookmarkEnd w:id="2537"/>
      <w:bookmarkEnd w:id="2538"/>
      <w:bookmarkEnd w:id="2539"/>
      <w:bookmarkEnd w:id="2540"/>
      <w:bookmarkEnd w:id="2541"/>
      <w:bookmarkEnd w:id="2542"/>
      <w:bookmarkEnd w:id="2543"/>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C6D8BE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C4720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C4720B" w:rsidRPr="00BD20ED">
              <w:rPr>
                <w:szCs w:val="34"/>
              </w:rPr>
              <w:t xml:space="preserve">Attribute </w:t>
            </w:r>
            <w:r w:rsidR="00C4720B" w:rsidRPr="00C4720B">
              <w:rPr>
                <w:rFonts w:ascii="Courier New" w:hAnsi="Courier New" w:cs="Courier New"/>
                <w:b/>
                <w:sz w:val="16"/>
                <w:szCs w:val="34"/>
                <w:highlight w:val="white"/>
              </w:rPr>
              <w:t>quality_control</w:t>
            </w:r>
            <w:r w:rsidR="00443C08">
              <w:rPr>
                <w:sz w:val="20"/>
                <w:szCs w:val="20"/>
              </w:rPr>
              <w:fldChar w:fldCharType="end"/>
            </w:r>
          </w:p>
        </w:tc>
      </w:tr>
    </w:tbl>
    <w:p w14:paraId="3BD44515" w14:textId="6BB7A434" w:rsidR="00C107D0" w:rsidRPr="00226A3F" w:rsidRDefault="00D05249" w:rsidP="00F3716C">
      <w:pPr>
        <w:pStyle w:val="Caption"/>
        <w:spacing w:before="120"/>
        <w:rPr>
          <w:rFonts w:cs="Calibri"/>
          <w:lang w:eastAsia="zh-CN"/>
        </w:rPr>
      </w:pPr>
      <w:bookmarkStart w:id="2544" w:name="_Toc3566526"/>
      <w:bookmarkStart w:id="2545" w:name="_Toc34747528"/>
      <w:bookmarkStart w:id="2546" w:name="_Toc69254962"/>
      <w:r>
        <w:t xml:space="preserve">Table </w:t>
      </w:r>
      <w:r w:rsidR="00ED469A">
        <w:fldChar w:fldCharType="begin"/>
      </w:r>
      <w:r w:rsidR="00ED469A">
        <w:instrText xml:space="preserve"> SEQ Table \* ARABIC </w:instrText>
      </w:r>
      <w:r w:rsidR="00ED469A">
        <w:fldChar w:fldCharType="separate"/>
      </w:r>
      <w:r w:rsidR="00C4720B">
        <w:rPr>
          <w:noProof/>
        </w:rPr>
        <w:t>126</w:t>
      </w:r>
      <w:r w:rsidR="00ED469A">
        <w:fldChar w:fldCharType="end"/>
      </w:r>
      <w:r w:rsidR="00AA1695">
        <w:t xml:space="preserve">: Attributes of </w:t>
      </w:r>
      <w:r w:rsidR="00AA1695" w:rsidRPr="00AA1695">
        <w:rPr>
          <w:rStyle w:val="elementdeftypeChar"/>
          <w:b/>
        </w:rPr>
        <w:t>&lt;connection_1d/&gt;</w:t>
      </w:r>
      <w:bookmarkEnd w:id="2544"/>
      <w:bookmarkEnd w:id="2545"/>
      <w:bookmarkEnd w:id="2546"/>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760975F"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59D38A5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6D327D8" w14:textId="3B081482" w:rsidR="00D05249" w:rsidRDefault="00D05249" w:rsidP="00F3716C">
      <w:pPr>
        <w:pStyle w:val="Caption"/>
        <w:spacing w:before="120"/>
      </w:pPr>
      <w:bookmarkStart w:id="2547" w:name="_Toc3566527"/>
      <w:bookmarkStart w:id="2548" w:name="_Toc34747529"/>
      <w:bookmarkStart w:id="2549" w:name="_Toc69254963"/>
      <w:r>
        <w:t xml:space="preserve">Table </w:t>
      </w:r>
      <w:r w:rsidR="00ED469A">
        <w:fldChar w:fldCharType="begin"/>
      </w:r>
      <w:r w:rsidR="00ED469A">
        <w:instrText xml:space="preserve"> SEQ Table \* ARABIC </w:instrText>
      </w:r>
      <w:r w:rsidR="00ED469A">
        <w:fldChar w:fldCharType="separate"/>
      </w:r>
      <w:r w:rsidR="00C4720B">
        <w:rPr>
          <w:noProof/>
        </w:rPr>
        <w:t>127</w:t>
      </w:r>
      <w:r w:rsidR="00ED469A">
        <w:fldChar w:fldCharType="end"/>
      </w:r>
      <w:r w:rsidR="00AA1695">
        <w:t xml:space="preserve">: Nested elements of </w:t>
      </w:r>
      <w:r w:rsidR="00AA1695" w:rsidRPr="00AA1695">
        <w:rPr>
          <w:rStyle w:val="elementdeftypeChar"/>
          <w:b/>
        </w:rPr>
        <w:t>&lt;connection_1d/&gt;</w:t>
      </w:r>
      <w:bookmarkEnd w:id="2547"/>
      <w:bookmarkEnd w:id="2548"/>
      <w:bookmarkEnd w:id="2549"/>
    </w:p>
    <w:p w14:paraId="2DAC6050" w14:textId="2B7C0ADA" w:rsidR="00C107D0" w:rsidRPr="00226A3F" w:rsidRDefault="00C107D0" w:rsidP="00C107D0">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2A318F" w:rsidR="00C107D0" w:rsidRDefault="00C107D0" w:rsidP="00D05249">
      <w:pPr>
        <w:pStyle w:val="Caption"/>
        <w:spacing w:before="120"/>
        <w:rPr>
          <w:rFonts w:ascii="Courier New" w:hAnsi="Courier New"/>
          <w:sz w:val="18"/>
          <w:szCs w:val="18"/>
        </w:rPr>
      </w:pPr>
      <w:bookmarkStart w:id="2550" w:name="_Toc3566528"/>
      <w:bookmarkStart w:id="2551" w:name="_Toc34747530"/>
      <w:bookmarkStart w:id="2552" w:name="_Toc69254964"/>
      <w:r>
        <w:t xml:space="preserve">Table </w:t>
      </w:r>
      <w:r w:rsidR="00ED469A">
        <w:fldChar w:fldCharType="begin"/>
      </w:r>
      <w:r w:rsidR="00ED469A">
        <w:instrText xml:space="preserve"> SEQ Table \* ARABIC </w:instrText>
      </w:r>
      <w:r w:rsidR="00ED469A">
        <w:fldChar w:fldCharType="separate"/>
      </w:r>
      <w:r w:rsidR="00C4720B">
        <w:rPr>
          <w:noProof/>
        </w:rPr>
        <w:t>128</w:t>
      </w:r>
      <w:r w:rsidR="00ED469A">
        <w:fldChar w:fldCharType="end"/>
      </w:r>
      <w:r>
        <w:t xml:space="preserve">: Attributes of element </w:t>
      </w:r>
      <w:r w:rsidRPr="00D66FF0">
        <w:rPr>
          <w:rFonts w:ascii="Courier New" w:hAnsi="Courier New" w:cs="Courier New"/>
          <w:bCs w:val="0"/>
          <w:i/>
          <w:sz w:val="18"/>
          <w:szCs w:val="18"/>
        </w:rPr>
        <w:t>&lt;adhesive_line/&gt;</w:t>
      </w:r>
      <w:bookmarkEnd w:id="2550"/>
      <w:bookmarkEnd w:id="2551"/>
      <w:bookmarkEnd w:id="2552"/>
    </w:p>
    <w:p w14:paraId="7122EDCA" w14:textId="77777777" w:rsidR="00C107D0" w:rsidRPr="006C220A" w:rsidRDefault="00C107D0" w:rsidP="007A6E34">
      <w:pPr>
        <w:pStyle w:val="ListParagraph"/>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Paragraph"/>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Paragraph"/>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Paragraph"/>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21641D2A" w:rsidR="00C107D0" w:rsidRPr="009C0E9B" w:rsidRDefault="00C107D0" w:rsidP="00C107D0">
      <w:pPr>
        <w:rPr>
          <w:szCs w:val="22"/>
        </w:rPr>
      </w:pPr>
      <w:r w:rsidRPr="009C0E9B">
        <w:rPr>
          <w:szCs w:val="22"/>
        </w:rPr>
        <w:t xml:space="preserve">This follows the </w:t>
      </w:r>
      <w:del w:id="2553"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C4720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C4720B" w:rsidRPr="007055D9">
        <w:t>L</w:t>
      </w:r>
      <w:r w:rsidR="00C4720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1A8416B0" w:rsidR="00C107D0" w:rsidRDefault="00C107D0" w:rsidP="00C107D0">
      <w:pPr>
        <w:rPr>
          <w:szCs w:val="22"/>
        </w:rPr>
      </w:pPr>
      <w:r w:rsidRPr="009C0E9B">
        <w:rPr>
          <w:szCs w:val="22"/>
        </w:rPr>
        <w:t xml:space="preserve">This follows the </w:t>
      </w:r>
      <w:del w:id="2554"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C4720B">
        <w:t>5.2.1</w:t>
      </w:r>
      <w:r w:rsidR="00FF79D0">
        <w:fldChar w:fldCharType="end"/>
      </w:r>
      <w:r w:rsidR="00FF79D0">
        <w:t>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C4720B" w:rsidRPr="00C4720B">
        <w:rPr>
          <w:rStyle w:val="Emphasis"/>
          <w:i w:val="0"/>
        </w:rPr>
        <w:t xml:space="preserve">User Specific Data </w:t>
      </w:r>
      <w:r w:rsidR="00C4720B" w:rsidRPr="00C4720B">
        <w:rPr>
          <w:rStyle w:val="Emphasis"/>
        </w:rPr>
        <w:t>&lt;appdata</w:t>
      </w:r>
      <w:ins w:id="2555" w:author="Dr. Carsten Franke" w:date="2021-01-27T10:49:00Z">
        <w:r w:rsidR="00C4720B" w:rsidRPr="00C4720B">
          <w:rPr>
            <w:rStyle w:val="Emphasis"/>
          </w:rPr>
          <w:t>/</w:t>
        </w:r>
      </w:ins>
      <w:r w:rsidR="00C4720B" w:rsidRPr="00C4720B">
        <w:rPr>
          <w:rFonts w:ascii="Courier New" w:hAnsi="Courier New" w:cs="Courier New"/>
          <w:i/>
          <w:sz w:val="26"/>
          <w:szCs w:val="28"/>
        </w:rPr>
        <w:t>&gt;</w:t>
      </w:r>
      <w:r w:rsidR="00130C23" w:rsidRPr="00130C23">
        <w:rPr>
          <w:rStyle w:val="Emphasis"/>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29A6D4B0" w:rsidR="00330719" w:rsidRPr="009C0E9B" w:rsidRDefault="00330719" w:rsidP="00330719">
      <w:pPr>
        <w:rPr>
          <w:b/>
          <w:szCs w:val="22"/>
        </w:rPr>
      </w:pPr>
      <w:r w:rsidRPr="009C0E9B">
        <w:rPr>
          <w:szCs w:val="22"/>
        </w:rPr>
        <w:t xml:space="preserve">This follows the </w:t>
      </w:r>
      <w:del w:id="2556"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C4720B">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C4720B" w:rsidRPr="007055D9">
        <w:t xml:space="preserve">Finite Element Specific Data </w:t>
      </w:r>
      <w:r w:rsidR="00C4720B" w:rsidRPr="00C4720B">
        <w:rPr>
          <w:rFonts w:ascii="Courier New" w:hAnsi="Courier New" w:cs="Courier New"/>
          <w:b/>
          <w:i/>
          <w:szCs w:val="22"/>
        </w:rPr>
        <w:t>&lt;femdata/&gt;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557" w:name="_Toc428279602"/>
      <w:bookmarkStart w:id="2558" w:name="_Toc428456348"/>
      <w:bookmarkStart w:id="2559" w:name="_Toc428537316"/>
      <w:bookmarkStart w:id="2560" w:name="_Toc428969638"/>
      <w:bookmarkStart w:id="2561" w:name="_Toc429053029"/>
      <w:bookmarkStart w:id="2562" w:name="_Toc413861930"/>
      <w:bookmarkStart w:id="2563" w:name="_Toc3557066"/>
      <w:bookmarkStart w:id="2564" w:name="_Toc34747316"/>
      <w:bookmarkStart w:id="2565" w:name="_Toc69254585"/>
      <w:bookmarkStart w:id="2566" w:name="_Toc413359617"/>
      <w:bookmarkEnd w:id="2557"/>
      <w:bookmarkEnd w:id="2558"/>
      <w:bookmarkEnd w:id="2559"/>
      <w:bookmarkEnd w:id="2560"/>
      <w:bookmarkEnd w:id="2561"/>
      <w:r w:rsidRPr="00226A3F">
        <w:lastRenderedPageBreak/>
        <w:t>Hemming Flanges</w:t>
      </w:r>
      <w:bookmarkEnd w:id="2562"/>
      <w:bookmarkEnd w:id="2563"/>
      <w:bookmarkEnd w:id="2564"/>
      <w:bookmarkEnd w:id="2565"/>
    </w:p>
    <w:p w14:paraId="66448657" w14:textId="77777777" w:rsidR="000E64EA" w:rsidRDefault="000E64EA" w:rsidP="00327322">
      <w:pPr>
        <w:pStyle w:val="Heading3"/>
      </w:pPr>
      <w:bookmarkStart w:id="2567" w:name="_Toc413861931"/>
      <w:bookmarkStart w:id="2568" w:name="_Toc3557067"/>
      <w:bookmarkStart w:id="2569" w:name="_Toc34747317"/>
      <w:bookmarkStart w:id="2570" w:name="_Toc69254586"/>
      <w:r>
        <w:t>Introduction</w:t>
      </w:r>
      <w:bookmarkEnd w:id="2567"/>
      <w:bookmarkEnd w:id="2568"/>
      <w:bookmarkEnd w:id="2569"/>
      <w:bookmarkEnd w:id="2570"/>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571"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0E1635F" w:rsidR="000E64EA" w:rsidRDefault="000E64EA" w:rsidP="002E465F">
      <w:pPr>
        <w:pStyle w:val="Caption"/>
        <w:rPr>
          <w:b w:val="0"/>
          <w:u w:val="single"/>
        </w:rPr>
      </w:pPr>
      <w:bookmarkStart w:id="2572" w:name="_Ref413858805"/>
      <w:bookmarkStart w:id="2573" w:name="_Toc413861952"/>
      <w:bookmarkStart w:id="2574" w:name="_Toc3557149"/>
      <w:bookmarkStart w:id="2575" w:name="_Toc34747402"/>
      <w:bookmarkStart w:id="2576" w:name="_Toc69255845"/>
      <w:r>
        <w:t xml:space="preserve">Figure </w:t>
      </w:r>
      <w:r w:rsidR="00406B64">
        <w:fldChar w:fldCharType="begin"/>
      </w:r>
      <w:r w:rsidR="00406B64">
        <w:instrText xml:space="preserve"> SEQ Figure \* ARABIC </w:instrText>
      </w:r>
      <w:r w:rsidR="00406B64">
        <w:fldChar w:fldCharType="separate"/>
      </w:r>
      <w:r w:rsidR="00C4720B">
        <w:rPr>
          <w:noProof/>
        </w:rPr>
        <w:t>79</w:t>
      </w:r>
      <w:r w:rsidR="00406B64">
        <w:fldChar w:fldCharType="end"/>
      </w:r>
      <w:bookmarkEnd w:id="2572"/>
      <w:r>
        <w:t>: The Three Regions of a Hemming</w:t>
      </w:r>
      <w:bookmarkEnd w:id="2573"/>
      <w:bookmarkEnd w:id="2574"/>
      <w:bookmarkEnd w:id="2575"/>
      <w:bookmarkEnd w:id="2576"/>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195B9C1D" w:rsidR="000E64EA" w:rsidRPr="00EB3687" w:rsidRDefault="000E64EA" w:rsidP="000E64EA">
      <w:pPr>
        <w:pStyle w:val="Caption"/>
        <w:rPr>
          <w:noProof/>
          <w:lang w:eastAsia="en-GB"/>
        </w:rPr>
      </w:pPr>
      <w:bookmarkStart w:id="2577" w:name="_Ref413850590"/>
      <w:bookmarkStart w:id="2578" w:name="_Toc413861953"/>
      <w:bookmarkStart w:id="2579" w:name="_Toc3557150"/>
      <w:bookmarkStart w:id="2580" w:name="_Toc34747403"/>
      <w:bookmarkStart w:id="2581" w:name="_Toc69255846"/>
      <w:r>
        <w:t xml:space="preserve">Figure </w:t>
      </w:r>
      <w:r w:rsidR="00406B64">
        <w:fldChar w:fldCharType="begin"/>
      </w:r>
      <w:r w:rsidR="00406B64">
        <w:instrText xml:space="preserve"> SEQ Figure \* ARABIC </w:instrText>
      </w:r>
      <w:r w:rsidR="00406B64">
        <w:fldChar w:fldCharType="separate"/>
      </w:r>
      <w:r w:rsidR="00C4720B">
        <w:rPr>
          <w:noProof/>
        </w:rPr>
        <w:t>80</w:t>
      </w:r>
      <w:r w:rsidR="00406B64">
        <w:fldChar w:fldCharType="end"/>
      </w:r>
      <w:bookmarkEnd w:id="257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578"/>
      <w:bookmarkEnd w:id="2579"/>
      <w:bookmarkEnd w:id="2580"/>
      <w:bookmarkEnd w:id="258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16D340B6" w:rsidR="000E64EA" w:rsidRPr="00803403" w:rsidRDefault="000E64EA" w:rsidP="000E64EA">
      <w:pPr>
        <w:pStyle w:val="Caption"/>
      </w:pPr>
      <w:bookmarkStart w:id="2582" w:name="_Toc413861954"/>
      <w:bookmarkStart w:id="2583" w:name="_Toc3557151"/>
      <w:bookmarkStart w:id="2584" w:name="_Toc34747404"/>
      <w:bookmarkStart w:id="2585" w:name="_Toc69255847"/>
      <w:r w:rsidRPr="005231A8">
        <w:t xml:space="preserve">Figure </w:t>
      </w:r>
      <w:r w:rsidR="00406B64">
        <w:fldChar w:fldCharType="begin"/>
      </w:r>
      <w:r w:rsidR="00406B64">
        <w:instrText xml:space="preserve"> SEQ Figure \* ARABIC </w:instrText>
      </w:r>
      <w:r w:rsidR="00406B64">
        <w:fldChar w:fldCharType="separate"/>
      </w:r>
      <w:r w:rsidR="00C4720B">
        <w:rPr>
          <w:noProof/>
        </w:rPr>
        <w:t>81</w:t>
      </w:r>
      <w:r w:rsidR="00406B64">
        <w:fldChar w:fldCharType="end"/>
      </w:r>
      <w:r w:rsidRPr="005231A8">
        <w:t>: Adhesive Path Differs from Root Path</w:t>
      </w:r>
      <w:bookmarkEnd w:id="2582"/>
      <w:bookmarkEnd w:id="2583"/>
      <w:bookmarkEnd w:id="2584"/>
      <w:bookmarkEnd w:id="2585"/>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679B8CD" w:rsidR="000E64EA" w:rsidRPr="00EB3687" w:rsidRDefault="000E64EA" w:rsidP="000E64EA">
      <w:pPr>
        <w:pStyle w:val="Caption"/>
        <w:rPr>
          <w:noProof/>
          <w:lang w:eastAsia="en-GB"/>
        </w:rPr>
      </w:pPr>
      <w:bookmarkStart w:id="2586" w:name="_Toc3557152"/>
      <w:bookmarkStart w:id="2587" w:name="_Toc34747405"/>
      <w:bookmarkStart w:id="2588" w:name="_Toc69255848"/>
      <w:r>
        <w:t xml:space="preserve">Figure </w:t>
      </w:r>
      <w:r w:rsidR="00406B64">
        <w:fldChar w:fldCharType="begin"/>
      </w:r>
      <w:r w:rsidR="00406B64">
        <w:instrText xml:space="preserve"> SEQ Figure \* ARABIC </w:instrText>
      </w:r>
      <w:r w:rsidR="00406B64">
        <w:fldChar w:fldCharType="separate"/>
      </w:r>
      <w:r w:rsidR="00C4720B">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586"/>
      <w:bookmarkEnd w:id="2587"/>
      <w:bookmarkEnd w:id="2588"/>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2589" w:name="_Toc413861932"/>
      <w:bookmarkStart w:id="2590" w:name="_Toc3557068"/>
      <w:bookmarkStart w:id="2591" w:name="_Toc34747318"/>
      <w:bookmarkStart w:id="2592" w:name="_Toc6925458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589"/>
      <w:bookmarkEnd w:id="2590"/>
      <w:bookmarkEnd w:id="2591"/>
      <w:bookmarkEnd w:id="259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6AEC2D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r w:rsidR="00C4720B" w:rsidRPr="00C4720B">
              <w:rPr>
                <w:rFonts w:ascii="Courier New" w:hAnsi="Courier New" w:cs="Courier New"/>
                <w:b/>
                <w:sz w:val="16"/>
                <w:szCs w:val="34"/>
                <w:highlight w:val="white"/>
              </w:rPr>
              <w:t>quality_control</w:t>
            </w:r>
            <w:r>
              <w:rPr>
                <w:sz w:val="20"/>
                <w:szCs w:val="20"/>
              </w:rPr>
              <w:fldChar w:fldCharType="end"/>
            </w:r>
          </w:p>
        </w:tc>
      </w:tr>
    </w:tbl>
    <w:p w14:paraId="5C964DFC" w14:textId="6A0C2947" w:rsidR="000E64EA" w:rsidRPr="00226A3F" w:rsidRDefault="0079141E" w:rsidP="0079141E">
      <w:pPr>
        <w:pStyle w:val="Caption"/>
        <w:spacing w:before="120"/>
        <w:rPr>
          <w:rFonts w:cs="Calibri"/>
          <w:lang w:eastAsia="zh-CN"/>
        </w:rPr>
      </w:pPr>
      <w:bookmarkStart w:id="2593" w:name="_Toc3566529"/>
      <w:bookmarkStart w:id="2594" w:name="_Toc34747531"/>
      <w:bookmarkStart w:id="2595" w:name="_Toc69254965"/>
      <w:r>
        <w:t xml:space="preserve">Table </w:t>
      </w:r>
      <w:r w:rsidR="00ED469A">
        <w:fldChar w:fldCharType="begin"/>
      </w:r>
      <w:r w:rsidR="00ED469A">
        <w:instrText xml:space="preserve"> SEQ Table \* ARABIC </w:instrText>
      </w:r>
      <w:r w:rsidR="00ED469A">
        <w:fldChar w:fldCharType="separate"/>
      </w:r>
      <w:r w:rsidR="00C4720B">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593"/>
      <w:bookmarkEnd w:id="2594"/>
      <w:bookmarkEnd w:id="259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83A026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750CB061"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11B735E" w14:textId="524EC00D" w:rsidR="00F3716C" w:rsidRDefault="00F3716C" w:rsidP="0079141E">
      <w:pPr>
        <w:pStyle w:val="Caption"/>
        <w:spacing w:before="120"/>
      </w:pPr>
      <w:bookmarkStart w:id="2596" w:name="_Toc3566530"/>
      <w:bookmarkStart w:id="2597" w:name="_Toc34747532"/>
      <w:bookmarkStart w:id="2598" w:name="_Toc69254966"/>
      <w:r>
        <w:t xml:space="preserve">Table </w:t>
      </w:r>
      <w:r w:rsidR="00ED469A">
        <w:fldChar w:fldCharType="begin"/>
      </w:r>
      <w:r w:rsidR="00ED469A">
        <w:instrText xml:space="preserve"> SEQ Table \* ARABIC </w:instrText>
      </w:r>
      <w:r w:rsidR="00ED469A">
        <w:fldChar w:fldCharType="separate"/>
      </w:r>
      <w:r w:rsidR="00C4720B">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596"/>
      <w:bookmarkEnd w:id="2597"/>
      <w:bookmarkEnd w:id="2598"/>
    </w:p>
    <w:p w14:paraId="3525AC33" w14:textId="3B6D8779" w:rsidR="000E64EA" w:rsidRPr="00226A3F" w:rsidRDefault="000E64EA" w:rsidP="0079141E">
      <w:pPr>
        <w:pStyle w:val="Heading5"/>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23D5AD83"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599"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C4720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C4720B" w:rsidRPr="007055D9">
        <w:t>L</w:t>
      </w:r>
      <w:r w:rsidR="00C4720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D5DDBAF" w:rsidR="000E64EA" w:rsidRDefault="000E64EA" w:rsidP="00584B8A">
      <w:pPr>
        <w:jc w:val="both"/>
      </w:pPr>
      <w:r w:rsidRPr="009C0E9B">
        <w:rPr>
          <w:szCs w:val="22"/>
        </w:rPr>
        <w:t xml:space="preserve">This follows the </w:t>
      </w:r>
      <w:del w:id="2600"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C4720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C4720B" w:rsidRPr="007055D9">
        <w:t xml:space="preserve">User Specific Data </w:t>
      </w:r>
      <w:r w:rsidR="00C4720B" w:rsidRPr="00C4720B">
        <w:rPr>
          <w:rStyle w:val="Emphasis"/>
        </w:rPr>
        <w:t>&lt;appdata</w:t>
      </w:r>
      <w:ins w:id="2601" w:author="Dr. Carsten Franke" w:date="2021-01-27T10:49:00Z">
        <w:r w:rsidR="00C4720B" w:rsidRPr="00C4720B">
          <w:rPr>
            <w:rStyle w:val="Emphasis"/>
          </w:rPr>
          <w:t>/</w:t>
        </w:r>
      </w:ins>
      <w:r w:rsidR="00C4720B" w:rsidRPr="00C4720B">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2A1C2424" w:rsidR="00670B99" w:rsidRPr="009C0E9B" w:rsidRDefault="00670B99" w:rsidP="00670B99">
      <w:pPr>
        <w:jc w:val="both"/>
        <w:rPr>
          <w:b/>
          <w:szCs w:val="22"/>
        </w:rPr>
      </w:pPr>
      <w:r w:rsidRPr="009C0E9B">
        <w:rPr>
          <w:szCs w:val="22"/>
        </w:rPr>
        <w:t xml:space="preserve">This follows the </w:t>
      </w:r>
      <w:del w:id="2602"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C4720B">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C4720B" w:rsidRPr="007055D9">
        <w:t xml:space="preserve">Finite Element Specific Data </w:t>
      </w:r>
      <w:r w:rsidR="00C4720B" w:rsidRPr="00C4720B">
        <w:rPr>
          <w:rFonts w:ascii="Courier New" w:hAnsi="Courier New" w:cs="Courier New"/>
          <w:b/>
          <w:i/>
          <w:szCs w:val="22"/>
        </w:rPr>
        <w:t>&lt;femdata/&gt;</w:t>
      </w:r>
      <w:r w:rsidR="00573FA5">
        <w:rPr>
          <w:szCs w:val="22"/>
        </w:rPr>
        <w:fldChar w:fldCharType="end"/>
      </w:r>
      <w:r>
        <w:t>.</w:t>
      </w:r>
    </w:p>
    <w:p w14:paraId="0C656495" w14:textId="018AA337" w:rsidR="000E64EA" w:rsidRPr="00226A3F" w:rsidRDefault="000E64EA" w:rsidP="000E64EA">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0FDF710" w:rsidR="000E64EA" w:rsidRDefault="000E64EA" w:rsidP="00F3716C">
      <w:pPr>
        <w:pStyle w:val="Caption"/>
        <w:spacing w:before="120"/>
      </w:pPr>
      <w:bookmarkStart w:id="2603" w:name="_Toc413861979"/>
      <w:bookmarkStart w:id="2604" w:name="_Toc3566531"/>
      <w:bookmarkStart w:id="2605" w:name="_Toc34747533"/>
      <w:bookmarkStart w:id="2606" w:name="_Toc69254967"/>
      <w:r>
        <w:t xml:space="preserve">Table </w:t>
      </w:r>
      <w:r w:rsidR="00ED469A">
        <w:fldChar w:fldCharType="begin"/>
      </w:r>
      <w:r w:rsidR="00ED469A">
        <w:instrText xml:space="preserve"> SEQ Table \* ARABIC </w:instrText>
      </w:r>
      <w:r w:rsidR="00ED469A">
        <w:fldChar w:fldCharType="separate"/>
      </w:r>
      <w:r w:rsidR="00C4720B">
        <w:rPr>
          <w:noProof/>
        </w:rPr>
        <w:t>131</w:t>
      </w:r>
      <w:r w:rsidR="00ED469A">
        <w:fldChar w:fldCharType="end"/>
      </w:r>
      <w:r>
        <w:t xml:space="preserve">: Attributes of element </w:t>
      </w:r>
      <w:r w:rsidRPr="00F51947">
        <w:rPr>
          <w:rStyle w:val="elementdeftypeChar"/>
          <w:b/>
        </w:rPr>
        <w:t>&lt;hemming/&gt;</w:t>
      </w:r>
      <w:bookmarkEnd w:id="2603"/>
      <w:bookmarkEnd w:id="2604"/>
      <w:bookmarkEnd w:id="2605"/>
      <w:bookmarkEnd w:id="2606"/>
    </w:p>
    <w:p w14:paraId="4B6CACA5" w14:textId="77777777" w:rsidR="0079141E" w:rsidRPr="0079141E" w:rsidRDefault="0079141E" w:rsidP="007A6E34">
      <w:pPr>
        <w:pStyle w:val="ListParagraph"/>
        <w:numPr>
          <w:ilvl w:val="0"/>
          <w:numId w:val="44"/>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1C72D0E7" w:rsidR="00F51947" w:rsidRPr="0079141E" w:rsidRDefault="000E64EA" w:rsidP="007A6E34">
      <w:pPr>
        <w:pStyle w:val="ListParagraph"/>
        <w:numPr>
          <w:ilvl w:val="0"/>
          <w:numId w:val="44"/>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C4720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C4720B" w:rsidRPr="00C4720B">
        <w:rPr>
          <w:lang w:val="en-US"/>
        </w:rPr>
        <w:t>Element</w:t>
      </w:r>
      <w:r w:rsidR="00C4720B" w:rsidRPr="00C4720B">
        <w:rPr>
          <w:rStyle w:val="Emphasis"/>
          <w:i w:val="0"/>
          <w:lang w:val="en-US"/>
        </w:rPr>
        <w:t xml:space="preserve"> &lt;part/&gt;</w:t>
      </w:r>
      <w:r w:rsidR="0079141E">
        <w:rPr>
          <w:lang w:val="en-US"/>
        </w:rPr>
        <w:fldChar w:fldCharType="end"/>
      </w:r>
      <w:r w:rsidR="0079141E">
        <w:rPr>
          <w:lang w:val="en-US"/>
        </w:rPr>
        <w:t>.</w:t>
      </w:r>
    </w:p>
    <w:p w14:paraId="528DA1DB" w14:textId="7B912D46"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C4720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C4720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64A3394F" w:rsidR="000E64EA" w:rsidRDefault="000E64EA" w:rsidP="0079141E">
      <w:pPr>
        <w:pStyle w:val="Caption"/>
        <w:spacing w:before="120"/>
      </w:pPr>
      <w:bookmarkStart w:id="2607" w:name="_Toc413861980"/>
      <w:bookmarkStart w:id="2608" w:name="_Toc3566532"/>
      <w:bookmarkStart w:id="2609" w:name="_Toc34747534"/>
      <w:bookmarkStart w:id="2610" w:name="_Toc69254968"/>
      <w:r>
        <w:t xml:space="preserve">Table </w:t>
      </w:r>
      <w:r w:rsidR="00ED469A">
        <w:fldChar w:fldCharType="begin"/>
      </w:r>
      <w:r w:rsidR="00ED469A">
        <w:instrText xml:space="preserve"> SEQ Table \* ARABIC </w:instrText>
      </w:r>
      <w:r w:rsidR="00ED469A">
        <w:fldChar w:fldCharType="separate"/>
      </w:r>
      <w:r w:rsidR="00C4720B">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607"/>
      <w:bookmarkEnd w:id="2608"/>
      <w:bookmarkEnd w:id="2609"/>
      <w:bookmarkEnd w:id="2610"/>
    </w:p>
    <w:p w14:paraId="74F3648E" w14:textId="792EF04F" w:rsidR="000E64EA" w:rsidRPr="00EB3687" w:rsidRDefault="000E64EA" w:rsidP="000E64EA">
      <w:pPr>
        <w:pStyle w:val="Heading5"/>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9EABC6" w:rsidR="000E64EA" w:rsidRDefault="000E64EA" w:rsidP="00F3716C">
      <w:pPr>
        <w:pStyle w:val="Caption"/>
        <w:spacing w:before="120"/>
      </w:pPr>
      <w:bookmarkStart w:id="2611" w:name="_Toc413861981"/>
      <w:bookmarkStart w:id="2612" w:name="_Toc3566533"/>
      <w:bookmarkStart w:id="2613" w:name="_Toc34747535"/>
      <w:bookmarkStart w:id="2614" w:name="_Toc69254969"/>
      <w:r>
        <w:t xml:space="preserve">Table </w:t>
      </w:r>
      <w:r w:rsidR="00ED469A">
        <w:fldChar w:fldCharType="begin"/>
      </w:r>
      <w:r w:rsidR="00ED469A">
        <w:instrText xml:space="preserve"> SEQ Table \* ARABIC </w:instrText>
      </w:r>
      <w:r w:rsidR="00ED469A">
        <w:fldChar w:fldCharType="separate"/>
      </w:r>
      <w:r w:rsidR="00C4720B">
        <w:rPr>
          <w:noProof/>
        </w:rPr>
        <w:t>133</w:t>
      </w:r>
      <w:r w:rsidR="00ED469A">
        <w:fldChar w:fldCharType="end"/>
      </w:r>
      <w:r>
        <w:t>: Attributes of element</w:t>
      </w:r>
      <w:r w:rsidRPr="00226A3F">
        <w:t xml:space="preserve"> </w:t>
      </w:r>
      <w:r w:rsidRPr="0079141E">
        <w:rPr>
          <w:rStyle w:val="elementdeftypeChar"/>
          <w:b/>
        </w:rPr>
        <w:t>&lt;region/&gt;</w:t>
      </w:r>
      <w:bookmarkEnd w:id="2611"/>
      <w:bookmarkEnd w:id="2612"/>
      <w:bookmarkEnd w:id="2613"/>
      <w:bookmarkEnd w:id="2614"/>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7D318513" w:rsidR="000E64EA" w:rsidRDefault="000E64EA" w:rsidP="007A6E34">
      <w:pPr>
        <w:numPr>
          <w:ilvl w:val="0"/>
          <w:numId w:val="25"/>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C4720B">
        <w:t xml:space="preserve">Figure </w:t>
      </w:r>
      <w:r w:rsidR="00C4720B">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5D523FA0" w:rsidR="00C45A3A" w:rsidRPr="0033379A" w:rsidRDefault="005D57A7" w:rsidP="007A6E34">
      <w:pPr>
        <w:pStyle w:val="ListParagraph"/>
        <w:numPr>
          <w:ilvl w:val="0"/>
          <w:numId w:val="25"/>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4720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72A6BD9A" w:rsidR="00C45A3A" w:rsidRPr="00C45A3A" w:rsidRDefault="00E03C1C" w:rsidP="007A6E34">
      <w:pPr>
        <w:numPr>
          <w:ilvl w:val="0"/>
          <w:numId w:val="25"/>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4720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12AAF5B9" w:rsidR="009C0E9B" w:rsidRDefault="00763630" w:rsidP="00F3716C">
      <w:pPr>
        <w:pStyle w:val="Caption"/>
        <w:spacing w:before="120"/>
        <w:rPr>
          <w:rFonts w:cs="Courier New"/>
          <w:szCs w:val="22"/>
        </w:rPr>
      </w:pPr>
      <w:bookmarkStart w:id="2615" w:name="_Toc3566534"/>
      <w:bookmarkStart w:id="2616" w:name="_Toc34747536"/>
      <w:bookmarkStart w:id="2617" w:name="_Toc69254970"/>
      <w:r>
        <w:t xml:space="preserve">Table </w:t>
      </w:r>
      <w:r w:rsidR="00ED469A">
        <w:fldChar w:fldCharType="begin"/>
      </w:r>
      <w:r w:rsidR="00ED469A">
        <w:instrText xml:space="preserve"> SEQ Table \* ARABIC </w:instrText>
      </w:r>
      <w:r w:rsidR="00ED469A">
        <w:fldChar w:fldCharType="separate"/>
      </w:r>
      <w:r w:rsidR="00C4720B">
        <w:rPr>
          <w:noProof/>
        </w:rPr>
        <w:t>134</w:t>
      </w:r>
      <w:r w:rsidR="00ED469A">
        <w:fldChar w:fldCharType="end"/>
      </w:r>
      <w:r>
        <w:t>: Nested elements of element</w:t>
      </w:r>
      <w:r w:rsidRPr="00226A3F">
        <w:t xml:space="preserve"> </w:t>
      </w:r>
      <w:r w:rsidRPr="0079141E">
        <w:rPr>
          <w:rStyle w:val="elementdeftypeChar"/>
          <w:b/>
        </w:rPr>
        <w:t>&lt;region/&gt;</w:t>
      </w:r>
      <w:bookmarkEnd w:id="2615"/>
      <w:bookmarkEnd w:id="2616"/>
      <w:bookmarkEnd w:id="2617"/>
      <w:r w:rsidRPr="0079141E">
        <w:rPr>
          <w:rStyle w:val="elementdeftypeChar"/>
          <w:b/>
        </w:rPr>
        <w:t xml:space="preserve"> </w:t>
      </w:r>
    </w:p>
    <w:p w14:paraId="00161AAF" w14:textId="7706EAE0"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C4720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C4720B" w:rsidRPr="00226A3F">
        <w:t xml:space="preserve">Adhesive </w:t>
      </w:r>
      <w:r w:rsidR="00C4720B">
        <w:t>F</w:t>
      </w:r>
      <w:r w:rsidR="00C4720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618" w:name="_Toc428537321"/>
      <w:bookmarkStart w:id="2619" w:name="_Toc428969643"/>
      <w:bookmarkStart w:id="2620" w:name="_Toc429053034"/>
      <w:bookmarkStart w:id="2621" w:name="_Toc428537324"/>
      <w:bookmarkStart w:id="2622" w:name="_Toc428969646"/>
      <w:bookmarkStart w:id="2623" w:name="_Toc429053037"/>
      <w:bookmarkStart w:id="2624" w:name="_Toc428537325"/>
      <w:bookmarkStart w:id="2625" w:name="_Toc428969647"/>
      <w:bookmarkStart w:id="2626" w:name="_Toc429053038"/>
      <w:bookmarkStart w:id="2627" w:name="_Toc428537328"/>
      <w:bookmarkStart w:id="2628" w:name="_Toc428969650"/>
      <w:bookmarkStart w:id="2629" w:name="_Toc429053041"/>
      <w:bookmarkStart w:id="2630" w:name="_Toc428537330"/>
      <w:bookmarkStart w:id="2631" w:name="_Toc428969652"/>
      <w:bookmarkStart w:id="2632" w:name="_Toc429053043"/>
      <w:bookmarkStart w:id="2633" w:name="_Toc3557069"/>
      <w:bookmarkStart w:id="2634" w:name="_Toc34747319"/>
      <w:bookmarkStart w:id="2635" w:name="_Toc69254588"/>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r w:rsidRPr="00226A3F">
        <w:t>Sequence Connections</w:t>
      </w:r>
      <w:bookmarkEnd w:id="2566"/>
      <w:bookmarkEnd w:id="2633"/>
      <w:bookmarkEnd w:id="2634"/>
      <w:bookmarkEnd w:id="2635"/>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DCECE34" w:rsidR="00C107D0" w:rsidRPr="00226A3F" w:rsidRDefault="00C107D0" w:rsidP="00B83A12">
      <w:pPr>
        <w:pStyle w:val="Caption"/>
      </w:pPr>
      <w:bookmarkStart w:id="2636" w:name="_Toc413359638"/>
      <w:bookmarkStart w:id="2637" w:name="_Toc3557153"/>
      <w:bookmarkStart w:id="2638" w:name="_Toc34747406"/>
      <w:bookmarkStart w:id="2639" w:name="_Toc69255849"/>
      <w:r>
        <w:t xml:space="preserve">Figure </w:t>
      </w:r>
      <w:r w:rsidR="00406B64">
        <w:fldChar w:fldCharType="begin"/>
      </w:r>
      <w:r w:rsidR="00406B64">
        <w:instrText xml:space="preserve"> SEQ Figure \* ARABIC </w:instrText>
      </w:r>
      <w:r w:rsidR="00406B64">
        <w:fldChar w:fldCharType="separate"/>
      </w:r>
      <w:r w:rsidR="00C4720B">
        <w:rPr>
          <w:noProof/>
        </w:rPr>
        <w:t>83</w:t>
      </w:r>
      <w:r w:rsidR="00406B64">
        <w:fldChar w:fldCharType="end"/>
      </w:r>
      <w:r>
        <w:t>: Sequence without margin</w:t>
      </w:r>
      <w:bookmarkEnd w:id="2636"/>
      <w:bookmarkEnd w:id="2637"/>
      <w:bookmarkEnd w:id="2638"/>
      <w:bookmarkEnd w:id="2639"/>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84B1842" w:rsidR="00C107D0" w:rsidRPr="000F7EEA" w:rsidRDefault="00C107D0" w:rsidP="00B83A12">
      <w:pPr>
        <w:pStyle w:val="Caption"/>
        <w:rPr>
          <w:noProof/>
          <w:lang w:eastAsia="en-GB"/>
        </w:rPr>
      </w:pPr>
      <w:bookmarkStart w:id="2640" w:name="_Toc413359639"/>
      <w:bookmarkStart w:id="2641" w:name="_Toc3557154"/>
      <w:bookmarkStart w:id="2642" w:name="_Toc34747407"/>
      <w:bookmarkStart w:id="2643" w:name="_Toc69255850"/>
      <w:r>
        <w:t xml:space="preserve">Figure </w:t>
      </w:r>
      <w:r w:rsidR="00406B64">
        <w:fldChar w:fldCharType="begin"/>
      </w:r>
      <w:r w:rsidR="00406B64">
        <w:instrText xml:space="preserve"> SEQ Figure \* ARABIC </w:instrText>
      </w:r>
      <w:r w:rsidR="00406B64">
        <w:fldChar w:fldCharType="separate"/>
      </w:r>
      <w:r w:rsidR="00C4720B">
        <w:rPr>
          <w:noProof/>
        </w:rPr>
        <w:t>84</w:t>
      </w:r>
      <w:r w:rsidR="00406B64">
        <w:fldChar w:fldCharType="end"/>
      </w:r>
      <w:r>
        <w:t>: Sequence with</w:t>
      </w:r>
      <w:r w:rsidRPr="003F0822">
        <w:t xml:space="preserve"> margin</w:t>
      </w:r>
      <w:bookmarkEnd w:id="2640"/>
      <w:r w:rsidR="00307532">
        <w:t xml:space="preserve"> and spacing</w:t>
      </w:r>
      <w:bookmarkEnd w:id="2641"/>
      <w:bookmarkEnd w:id="2642"/>
      <w:bookmarkEnd w:id="2643"/>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7B6C42" w:rsidR="00C107D0" w:rsidRPr="000F7EEA" w:rsidRDefault="00753715" w:rsidP="00753715">
      <w:pPr>
        <w:pStyle w:val="Caption"/>
        <w:rPr>
          <w:noProof/>
          <w:lang w:eastAsia="en-GB"/>
        </w:rPr>
      </w:pPr>
      <w:bookmarkStart w:id="2644" w:name="_Toc3557155"/>
      <w:bookmarkStart w:id="2645" w:name="_Toc34747408"/>
      <w:bookmarkStart w:id="2646" w:name="_Toc69255851"/>
      <w:r>
        <w:t xml:space="preserve">Figure </w:t>
      </w:r>
      <w:r>
        <w:fldChar w:fldCharType="begin"/>
      </w:r>
      <w:r>
        <w:instrText xml:space="preserve"> SEQ Figure \* ARABIC </w:instrText>
      </w:r>
      <w:r>
        <w:fldChar w:fldCharType="separate"/>
      </w:r>
      <w:r w:rsidR="00C4720B">
        <w:rPr>
          <w:noProof/>
        </w:rPr>
        <w:t>85</w:t>
      </w:r>
      <w:r>
        <w:fldChar w:fldCharType="end"/>
      </w:r>
      <w:r w:rsidR="00307532">
        <w:t>: Margin relaxation</w:t>
      </w:r>
      <w:bookmarkEnd w:id="2644"/>
      <w:bookmarkEnd w:id="2645"/>
      <w:bookmarkEnd w:id="2646"/>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6742E7F6" w:rsidR="00C107D0" w:rsidRPr="000F7EEA" w:rsidRDefault="00753715" w:rsidP="00753715">
      <w:pPr>
        <w:pStyle w:val="Caption"/>
        <w:rPr>
          <w:noProof/>
          <w:lang w:eastAsia="en-GB"/>
        </w:rPr>
      </w:pPr>
      <w:bookmarkStart w:id="2647" w:name="_Toc3557156"/>
      <w:bookmarkStart w:id="2648" w:name="_Toc34747409"/>
      <w:bookmarkStart w:id="2649" w:name="_Toc69255852"/>
      <w:r>
        <w:t xml:space="preserve">Figure </w:t>
      </w:r>
      <w:r>
        <w:fldChar w:fldCharType="begin"/>
      </w:r>
      <w:r>
        <w:instrText xml:space="preserve"> SEQ Figure \* ARABIC </w:instrText>
      </w:r>
      <w:r>
        <w:fldChar w:fldCharType="separate"/>
      </w:r>
      <w:r w:rsidR="00C4720B">
        <w:rPr>
          <w:noProof/>
        </w:rPr>
        <w:t>86</w:t>
      </w:r>
      <w:r>
        <w:fldChar w:fldCharType="end"/>
      </w:r>
      <w:r w:rsidR="00307532">
        <w:t>: Spacing relaxation</w:t>
      </w:r>
      <w:bookmarkEnd w:id="2647"/>
      <w:bookmarkEnd w:id="2648"/>
      <w:bookmarkEnd w:id="2649"/>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31F0F5"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7DA809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4C6A8CB" w14:textId="72A4E3E1" w:rsidR="00C107D0" w:rsidRPr="00226A3F" w:rsidRDefault="00683218" w:rsidP="00683218">
      <w:pPr>
        <w:pStyle w:val="Caption"/>
        <w:spacing w:before="120"/>
      </w:pPr>
      <w:bookmarkStart w:id="2650" w:name="_Toc3566535"/>
      <w:bookmarkStart w:id="2651" w:name="_Toc34747537"/>
      <w:bookmarkStart w:id="2652" w:name="_Toc69254971"/>
      <w:r>
        <w:t xml:space="preserve">Table </w:t>
      </w:r>
      <w:r w:rsidR="00ED469A">
        <w:fldChar w:fldCharType="begin"/>
      </w:r>
      <w:r w:rsidR="00ED469A">
        <w:instrText xml:space="preserve"> SEQ Table \* ARABIC </w:instrText>
      </w:r>
      <w:r w:rsidR="00ED469A">
        <w:fldChar w:fldCharType="separate"/>
      </w:r>
      <w:r w:rsidR="00C4720B">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650"/>
      <w:bookmarkEnd w:id="2651"/>
      <w:bookmarkEnd w:id="2652"/>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708C4BB" w:rsidR="000E64EA" w:rsidRDefault="00683218" w:rsidP="00683218">
      <w:pPr>
        <w:pStyle w:val="Caption"/>
        <w:spacing w:before="120"/>
      </w:pPr>
      <w:bookmarkStart w:id="2653" w:name="_Toc3566536"/>
      <w:bookmarkStart w:id="2654" w:name="_Toc34747538"/>
      <w:bookmarkStart w:id="2655" w:name="_Toc69254972"/>
      <w:r>
        <w:t xml:space="preserve">Table </w:t>
      </w:r>
      <w:r w:rsidR="00ED469A">
        <w:fldChar w:fldCharType="begin"/>
      </w:r>
      <w:r w:rsidR="00ED469A">
        <w:instrText xml:space="preserve"> SEQ Table \* ARABIC </w:instrText>
      </w:r>
      <w:r w:rsidR="00ED469A">
        <w:fldChar w:fldCharType="separate"/>
      </w:r>
      <w:r w:rsidR="00C4720B">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653"/>
      <w:bookmarkEnd w:id="2654"/>
      <w:bookmarkEnd w:id="2655"/>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A774DB7" w:rsidR="00C107D0" w:rsidRPr="00226A3F" w:rsidRDefault="00124F20" w:rsidP="00683218">
      <w:pPr>
        <w:pStyle w:val="Caption"/>
        <w:spacing w:before="120"/>
      </w:pPr>
      <w:bookmarkStart w:id="2656" w:name="_Toc3566537"/>
      <w:bookmarkStart w:id="2657" w:name="_Toc34747539"/>
      <w:bookmarkStart w:id="2658" w:name="_Toc69254973"/>
      <w:r>
        <w:t xml:space="preserve">Table </w:t>
      </w:r>
      <w:r w:rsidR="00ED469A">
        <w:fldChar w:fldCharType="begin"/>
      </w:r>
      <w:r w:rsidR="00ED469A">
        <w:instrText xml:space="preserve"> SEQ Table \* ARABIC </w:instrText>
      </w:r>
      <w:r w:rsidR="00ED469A">
        <w:fldChar w:fldCharType="separate"/>
      </w:r>
      <w:r w:rsidR="00C4720B">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656"/>
      <w:bookmarkEnd w:id="2657"/>
      <w:bookmarkEnd w:id="2658"/>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659" w:name="_Toc413359618"/>
      <w:bookmarkStart w:id="2660" w:name="_Toc3557070"/>
      <w:bookmarkStart w:id="2661" w:name="_Toc34747320"/>
      <w:bookmarkStart w:id="2662" w:name="_Toc69254589"/>
      <w:bookmarkStart w:id="2663" w:name="_Toc338938922"/>
      <w:bookmarkStart w:id="2664" w:name="_Toc338939258"/>
      <w:bookmarkEnd w:id="2504"/>
      <w:bookmarkEnd w:id="2505"/>
      <w:bookmarkEnd w:id="2506"/>
      <w:r w:rsidRPr="00226A3F">
        <w:lastRenderedPageBreak/>
        <w:t>2D connections</w:t>
      </w:r>
      <w:bookmarkEnd w:id="2659"/>
      <w:bookmarkEnd w:id="2660"/>
      <w:bookmarkEnd w:id="2661"/>
      <w:bookmarkEnd w:id="2662"/>
    </w:p>
    <w:p w14:paraId="20394566" w14:textId="77777777" w:rsidR="00042E3F" w:rsidRPr="00226A3F" w:rsidRDefault="00042E3F" w:rsidP="00042E3F">
      <w:pPr>
        <w:pStyle w:val="Heading2"/>
      </w:pPr>
      <w:bookmarkStart w:id="2665" w:name="_Toc413359619"/>
      <w:bookmarkStart w:id="2666" w:name="_Toc3557071"/>
      <w:bookmarkStart w:id="2667" w:name="_Toc34747321"/>
      <w:bookmarkStart w:id="2668" w:name="_Toc69254590"/>
      <w:r w:rsidRPr="00226A3F">
        <w:t>Generic Definitions</w:t>
      </w:r>
      <w:bookmarkEnd w:id="2665"/>
      <w:bookmarkEnd w:id="2666"/>
      <w:bookmarkEnd w:id="2667"/>
      <w:bookmarkEnd w:id="2668"/>
    </w:p>
    <w:p w14:paraId="50281300" w14:textId="77777777" w:rsidR="00042E3F" w:rsidRPr="00226A3F" w:rsidRDefault="00042E3F" w:rsidP="00327322">
      <w:pPr>
        <w:pStyle w:val="Heading3"/>
      </w:pPr>
      <w:bookmarkStart w:id="2669" w:name="_Toc413359620"/>
      <w:bookmarkStart w:id="2670" w:name="_Toc3557072"/>
      <w:bookmarkStart w:id="2671" w:name="_Toc34747322"/>
      <w:bookmarkStart w:id="2672" w:name="_Toc69254591"/>
      <w:r w:rsidRPr="00226A3F">
        <w:t>Identification</w:t>
      </w:r>
      <w:bookmarkEnd w:id="2669"/>
      <w:bookmarkEnd w:id="2670"/>
      <w:bookmarkEnd w:id="2671"/>
      <w:bookmarkEnd w:id="267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5A4A721"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r w:rsidR="00C4720B" w:rsidRPr="00C4720B">
              <w:rPr>
                <w:rFonts w:ascii="Courier New" w:hAnsi="Courier New" w:cs="Courier New"/>
                <w:b/>
                <w:sz w:val="16"/>
                <w:szCs w:val="34"/>
                <w:highlight w:val="white"/>
              </w:rPr>
              <w:t>quality_control</w:t>
            </w:r>
            <w:r>
              <w:rPr>
                <w:sz w:val="20"/>
                <w:szCs w:val="20"/>
              </w:rPr>
              <w:fldChar w:fldCharType="end"/>
            </w:r>
          </w:p>
        </w:tc>
      </w:tr>
    </w:tbl>
    <w:p w14:paraId="108D5DC5" w14:textId="6B4ED3BB" w:rsidR="004D7FAE" w:rsidRDefault="004D7FAE" w:rsidP="00F94FF6">
      <w:pPr>
        <w:pStyle w:val="Caption"/>
        <w:spacing w:before="120"/>
      </w:pPr>
      <w:bookmarkStart w:id="2673" w:name="_Toc3566538"/>
      <w:bookmarkStart w:id="2674" w:name="_Toc34747540"/>
      <w:bookmarkStart w:id="2675" w:name="_Toc69254974"/>
      <w:r>
        <w:t xml:space="preserve">Table </w:t>
      </w:r>
      <w:r w:rsidR="00ED469A">
        <w:fldChar w:fldCharType="begin"/>
      </w:r>
      <w:r w:rsidR="00ED469A">
        <w:instrText xml:space="preserve"> SEQ Table \* ARABIC </w:instrText>
      </w:r>
      <w:r w:rsidR="00ED469A">
        <w:fldChar w:fldCharType="separate"/>
      </w:r>
      <w:r w:rsidR="00C4720B">
        <w:rPr>
          <w:noProof/>
        </w:rPr>
        <w:t>138</w:t>
      </w:r>
      <w:r w:rsidR="00ED469A">
        <w:fldChar w:fldCharType="end"/>
      </w:r>
      <w:r w:rsidR="00F94FF6">
        <w:t xml:space="preserve">: Attributes of </w:t>
      </w:r>
      <w:r w:rsidR="00F94FF6" w:rsidRPr="00F94FF6">
        <w:rPr>
          <w:rStyle w:val="elementdeftypeChar"/>
          <w:b/>
        </w:rPr>
        <w:t>&lt;connection_2d/&gt;</w:t>
      </w:r>
      <w:bookmarkEnd w:id="2673"/>
      <w:bookmarkEnd w:id="2674"/>
      <w:bookmarkEnd w:id="2675"/>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676" w:name="_Toc413359621"/>
      <w:bookmarkStart w:id="2677" w:name="_Toc3557073"/>
      <w:bookmarkStart w:id="2678" w:name="_Toc34747323"/>
      <w:bookmarkStart w:id="2679" w:name="_Toc69254592"/>
      <w:r w:rsidRPr="00226A3F">
        <w:t>Connection Face</w:t>
      </w:r>
      <w:bookmarkEnd w:id="2676"/>
      <w:bookmarkEnd w:id="2677"/>
      <w:bookmarkEnd w:id="2678"/>
      <w:bookmarkEnd w:id="2679"/>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DF49FA4" w:rsidR="004D270F" w:rsidRDefault="004D270F" w:rsidP="00F94FF6">
      <w:pPr>
        <w:pStyle w:val="Caption"/>
        <w:spacing w:before="120"/>
      </w:pPr>
      <w:bookmarkStart w:id="2680" w:name="_Toc3566539"/>
      <w:bookmarkStart w:id="2681" w:name="_Toc34747541"/>
      <w:bookmarkStart w:id="2682" w:name="_Toc69254975"/>
      <w:r>
        <w:t xml:space="preserve">Table </w:t>
      </w:r>
      <w:r w:rsidR="00ED469A">
        <w:fldChar w:fldCharType="begin"/>
      </w:r>
      <w:r w:rsidR="00ED469A">
        <w:instrText xml:space="preserve"> SEQ Table \* ARABIC </w:instrText>
      </w:r>
      <w:r w:rsidR="00ED469A">
        <w:fldChar w:fldCharType="separate"/>
      </w:r>
      <w:r w:rsidR="00C4720B">
        <w:rPr>
          <w:noProof/>
        </w:rPr>
        <w:t>139</w:t>
      </w:r>
      <w:r w:rsidR="00ED469A">
        <w:fldChar w:fldCharType="end"/>
      </w:r>
      <w:r>
        <w:t xml:space="preserve">: Nested elements of </w:t>
      </w:r>
      <w:r w:rsidRPr="004D270F">
        <w:rPr>
          <w:rStyle w:val="elementdeftypeChar"/>
          <w:b/>
        </w:rPr>
        <w:t>&lt;loc_list&gt;</w:t>
      </w:r>
      <w:bookmarkEnd w:id="2680"/>
      <w:bookmarkEnd w:id="2681"/>
      <w:bookmarkEnd w:id="2682"/>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B75CB7F" w:rsidR="004D270F" w:rsidRDefault="004D270F" w:rsidP="004D270F">
      <w:pPr>
        <w:pStyle w:val="Caption"/>
        <w:spacing w:before="120"/>
      </w:pPr>
      <w:bookmarkStart w:id="2683" w:name="_Toc3566540"/>
      <w:bookmarkStart w:id="2684" w:name="_Toc34747542"/>
      <w:bookmarkStart w:id="2685" w:name="_Toc69254976"/>
      <w:r>
        <w:t xml:space="preserve">Table </w:t>
      </w:r>
      <w:r w:rsidR="00ED469A">
        <w:fldChar w:fldCharType="begin"/>
      </w:r>
      <w:r w:rsidR="00ED469A">
        <w:instrText xml:space="preserve"> SEQ Table \* ARABIC </w:instrText>
      </w:r>
      <w:r w:rsidR="00ED469A">
        <w:fldChar w:fldCharType="separate"/>
      </w:r>
      <w:r w:rsidR="00C4720B">
        <w:rPr>
          <w:noProof/>
        </w:rPr>
        <w:t>140</w:t>
      </w:r>
      <w:r w:rsidR="00ED469A">
        <w:fldChar w:fldCharType="end"/>
      </w:r>
      <w:r>
        <w:t xml:space="preserve">: Attributes of element </w:t>
      </w:r>
      <w:r w:rsidRPr="004D270F">
        <w:rPr>
          <w:rStyle w:val="elementdeftypeChar"/>
          <w:b/>
        </w:rPr>
        <w:t>&lt;loc/&gt;</w:t>
      </w:r>
      <w:bookmarkEnd w:id="2683"/>
      <w:bookmarkEnd w:id="2684"/>
      <w:bookmarkEnd w:id="2685"/>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7D99FA8" w:rsidR="004444F9" w:rsidRDefault="004444F9" w:rsidP="00A913FE">
      <w:pPr>
        <w:pStyle w:val="Caption"/>
        <w:spacing w:before="120"/>
      </w:pPr>
      <w:bookmarkStart w:id="2686" w:name="_Toc3566541"/>
      <w:bookmarkStart w:id="2687" w:name="_Toc34747543"/>
      <w:bookmarkStart w:id="2688" w:name="_Toc69254977"/>
      <w:r>
        <w:t xml:space="preserve">Table </w:t>
      </w:r>
      <w:r w:rsidR="00ED469A">
        <w:fldChar w:fldCharType="begin"/>
      </w:r>
      <w:r w:rsidR="00ED469A">
        <w:instrText xml:space="preserve"> SEQ Table \* ARABIC </w:instrText>
      </w:r>
      <w:r w:rsidR="00ED469A">
        <w:fldChar w:fldCharType="separate"/>
      </w:r>
      <w:r w:rsidR="00C4720B">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686"/>
      <w:bookmarkEnd w:id="2687"/>
      <w:bookmarkEnd w:id="2688"/>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1B15FAE5" w:rsidR="00042E3F" w:rsidRPr="00226A3F" w:rsidRDefault="004444F9" w:rsidP="00A913FE">
      <w:pPr>
        <w:pStyle w:val="Caption"/>
        <w:spacing w:before="120"/>
      </w:pPr>
      <w:bookmarkStart w:id="2689" w:name="_Toc3566542"/>
      <w:bookmarkStart w:id="2690" w:name="_Toc34747544"/>
      <w:bookmarkStart w:id="2691" w:name="_Toc69254978"/>
      <w:r>
        <w:t xml:space="preserve">Table </w:t>
      </w:r>
      <w:r w:rsidR="00ED469A">
        <w:fldChar w:fldCharType="begin"/>
      </w:r>
      <w:r w:rsidR="00ED469A">
        <w:instrText xml:space="preserve"> SEQ Table \* ARABIC </w:instrText>
      </w:r>
      <w:r w:rsidR="00ED469A">
        <w:fldChar w:fldCharType="separate"/>
      </w:r>
      <w:r w:rsidR="00C4720B">
        <w:rPr>
          <w:noProof/>
        </w:rPr>
        <w:t>142</w:t>
      </w:r>
      <w:r w:rsidR="00ED469A">
        <w:fldChar w:fldCharType="end"/>
      </w:r>
      <w:r>
        <w:t>: Attributes of element</w:t>
      </w:r>
      <w:r w:rsidRPr="00226A3F">
        <w:t xml:space="preserve"> </w:t>
      </w:r>
      <w:r w:rsidRPr="00F94FF6">
        <w:rPr>
          <w:rStyle w:val="elementdeftypeChar"/>
          <w:b/>
        </w:rPr>
        <w:t>&lt;face/&gt;</w:t>
      </w:r>
      <w:bookmarkEnd w:id="2689"/>
      <w:bookmarkEnd w:id="2690"/>
      <w:bookmarkEnd w:id="2691"/>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2001.557  14.435</w:t>
      </w:r>
      <w:proofErr w:type="gramEnd"/>
      <w:r w:rsidRPr="00D977AB">
        <w:rPr>
          <w:rFonts w:ascii="Courier New" w:hAnsi="Courier New"/>
          <w:sz w:val="16"/>
        </w:rPr>
        <w:t xml:space="preserve">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1994.802  14.435</w:t>
      </w:r>
      <w:proofErr w:type="gramEnd"/>
      <w:r w:rsidRPr="00D977AB">
        <w:rPr>
          <w:rFonts w:ascii="Courier New" w:hAnsi="Courier New"/>
          <w:sz w:val="16"/>
        </w:rPr>
        <w:t xml:space="preserve">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1994.790  0.0436</w:t>
      </w:r>
      <w:proofErr w:type="gramEnd"/>
      <w:r w:rsidRPr="00D977AB">
        <w:rPr>
          <w:rFonts w:ascii="Courier New" w:hAnsi="Courier New"/>
          <w:sz w:val="16"/>
        </w:rPr>
        <w:t xml:space="preserve">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2001.547  0.0545</w:t>
      </w:r>
      <w:proofErr w:type="gramEnd"/>
      <w:r w:rsidRPr="00D977AB">
        <w:rPr>
          <w:rFonts w:ascii="Courier New" w:hAnsi="Courier New"/>
          <w:sz w:val="16"/>
        </w:rPr>
        <w:t xml:space="preserve">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2008.298  14.435</w:t>
      </w:r>
      <w:proofErr w:type="gramEnd"/>
      <w:r w:rsidRPr="00D977AB">
        <w:rPr>
          <w:rFonts w:ascii="Courier New" w:hAnsi="Courier New"/>
          <w:sz w:val="16"/>
        </w:rPr>
        <w:t xml:space="preserve">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692" w:name="_Toc413359622"/>
      <w:bookmarkStart w:id="2693" w:name="_Toc3557074"/>
      <w:bookmarkStart w:id="2694" w:name="_Toc34747324"/>
      <w:bookmarkStart w:id="2695" w:name="_Toc69254593"/>
      <w:r w:rsidRPr="00226A3F">
        <w:t>Type Specification</w:t>
      </w:r>
      <w:bookmarkEnd w:id="2692"/>
      <w:bookmarkEnd w:id="2693"/>
      <w:bookmarkEnd w:id="2694"/>
      <w:bookmarkEnd w:id="2695"/>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E439AA3"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3C445565" w14:textId="44FDC6F0" w:rsidR="00042E3F" w:rsidRDefault="004D7FAE" w:rsidP="00F94FF6">
      <w:pPr>
        <w:pStyle w:val="Caption"/>
        <w:spacing w:before="120"/>
      </w:pPr>
      <w:bookmarkStart w:id="2696" w:name="_Toc3566543"/>
      <w:bookmarkStart w:id="2697" w:name="_Toc34747545"/>
      <w:bookmarkStart w:id="2698" w:name="_Toc69254979"/>
      <w:r>
        <w:t xml:space="preserve">Table </w:t>
      </w:r>
      <w:r w:rsidR="00ED469A">
        <w:fldChar w:fldCharType="begin"/>
      </w:r>
      <w:r w:rsidR="00ED469A">
        <w:instrText xml:space="preserve"> SEQ Table \* ARABIC </w:instrText>
      </w:r>
      <w:r w:rsidR="00ED469A">
        <w:fldChar w:fldCharType="separate"/>
      </w:r>
      <w:r w:rsidR="00C4720B">
        <w:rPr>
          <w:noProof/>
        </w:rPr>
        <w:t>143</w:t>
      </w:r>
      <w:r w:rsidR="00ED469A">
        <w:fldChar w:fldCharType="end"/>
      </w:r>
      <w:r w:rsidR="00F94FF6">
        <w:t xml:space="preserve">: Nested elements of </w:t>
      </w:r>
      <w:r w:rsidR="00F94FF6" w:rsidRPr="00F94FF6">
        <w:rPr>
          <w:rStyle w:val="elementdeftypeChar"/>
          <w:b/>
        </w:rPr>
        <w:t>&lt;connection_2d/&gt;</w:t>
      </w:r>
      <w:bookmarkEnd w:id="2696"/>
      <w:bookmarkEnd w:id="2697"/>
      <w:bookmarkEnd w:id="2698"/>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699" w:name="_Toc413359623"/>
      <w:bookmarkStart w:id="2700" w:name="_Ref414345836"/>
      <w:bookmarkStart w:id="2701" w:name="_Ref414345889"/>
      <w:bookmarkStart w:id="2702" w:name="_Ref414350043"/>
      <w:bookmarkStart w:id="2703" w:name="_Ref429051261"/>
      <w:bookmarkStart w:id="2704" w:name="_Toc3557075"/>
      <w:bookmarkStart w:id="2705" w:name="_Toc34747325"/>
      <w:bookmarkStart w:id="2706" w:name="_Toc69254594"/>
      <w:r w:rsidRPr="00226A3F">
        <w:lastRenderedPageBreak/>
        <w:t xml:space="preserve">Adhesive </w:t>
      </w:r>
      <w:r>
        <w:t>F</w:t>
      </w:r>
      <w:r w:rsidRPr="00226A3F">
        <w:t>aces</w:t>
      </w:r>
      <w:bookmarkEnd w:id="2699"/>
      <w:bookmarkEnd w:id="2700"/>
      <w:bookmarkEnd w:id="2701"/>
      <w:bookmarkEnd w:id="2702"/>
      <w:bookmarkEnd w:id="2703"/>
      <w:bookmarkEnd w:id="2704"/>
      <w:bookmarkEnd w:id="2705"/>
      <w:bookmarkEnd w:id="2706"/>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C74637F" w:rsidR="00042E3F" w:rsidRPr="00226A3F" w:rsidRDefault="00042E3F" w:rsidP="00042E3F">
      <w:pPr>
        <w:pStyle w:val="Caption"/>
      </w:pPr>
      <w:bookmarkStart w:id="2707" w:name="_Toc413359640"/>
      <w:bookmarkStart w:id="2708" w:name="_Toc3557157"/>
      <w:bookmarkStart w:id="2709" w:name="_Toc34747410"/>
      <w:bookmarkStart w:id="2710" w:name="_Toc69255853"/>
      <w:r>
        <w:t xml:space="preserve">Figure </w:t>
      </w:r>
      <w:r w:rsidR="00406B64">
        <w:fldChar w:fldCharType="begin"/>
      </w:r>
      <w:r w:rsidR="00406B64">
        <w:instrText xml:space="preserve"> SEQ Figure \* ARABIC </w:instrText>
      </w:r>
      <w:r w:rsidR="00406B64">
        <w:fldChar w:fldCharType="separate"/>
      </w:r>
      <w:r w:rsidR="00C4720B">
        <w:rPr>
          <w:noProof/>
        </w:rPr>
        <w:t>87</w:t>
      </w:r>
      <w:r w:rsidR="00406B64">
        <w:fldChar w:fldCharType="end"/>
      </w:r>
      <w:r>
        <w:t>: Picture of an adhesive face</w:t>
      </w:r>
      <w:bookmarkEnd w:id="2707"/>
      <w:bookmarkEnd w:id="2708"/>
      <w:bookmarkEnd w:id="2709"/>
      <w:bookmarkEnd w:id="2710"/>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44DFBBD"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C4720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C4720B" w:rsidRPr="00BD20ED">
              <w:rPr>
                <w:szCs w:val="34"/>
              </w:rPr>
              <w:t xml:space="preserve">Attribute </w:t>
            </w:r>
            <w:r w:rsidR="00C4720B" w:rsidRPr="00C4720B">
              <w:rPr>
                <w:rFonts w:ascii="Courier New" w:hAnsi="Courier New" w:cs="Courier New"/>
                <w:b/>
                <w:sz w:val="18"/>
                <w:szCs w:val="34"/>
                <w:highlight w:val="white"/>
              </w:rPr>
              <w:t>quality_control</w:t>
            </w:r>
            <w:r w:rsidR="009B79C9">
              <w:rPr>
                <w:sz w:val="20"/>
                <w:szCs w:val="20"/>
              </w:rPr>
              <w:fldChar w:fldCharType="end"/>
            </w:r>
          </w:p>
        </w:tc>
      </w:tr>
    </w:tbl>
    <w:p w14:paraId="5A8690AF" w14:textId="478F2507" w:rsidR="00042E3F" w:rsidRPr="00226A3F" w:rsidRDefault="002E0AE1" w:rsidP="00A913FE">
      <w:pPr>
        <w:pStyle w:val="Caption"/>
        <w:spacing w:before="120"/>
        <w:rPr>
          <w:rFonts w:cs="Calibri"/>
          <w:lang w:eastAsia="zh-CN"/>
        </w:rPr>
      </w:pPr>
      <w:bookmarkStart w:id="2711" w:name="_Toc3566544"/>
      <w:bookmarkStart w:id="2712" w:name="_Toc34747546"/>
      <w:bookmarkStart w:id="2713" w:name="_Toc69254980"/>
      <w:r>
        <w:t xml:space="preserve">Table </w:t>
      </w:r>
      <w:r w:rsidR="00ED469A">
        <w:fldChar w:fldCharType="begin"/>
      </w:r>
      <w:r w:rsidR="00ED469A">
        <w:instrText xml:space="preserve"> SEQ Table \* ARABIC </w:instrText>
      </w:r>
      <w:r w:rsidR="00ED469A">
        <w:fldChar w:fldCharType="separate"/>
      </w:r>
      <w:r w:rsidR="00C4720B">
        <w:rPr>
          <w:noProof/>
        </w:rPr>
        <w:t>144</w:t>
      </w:r>
      <w:r w:rsidR="00ED469A">
        <w:fldChar w:fldCharType="end"/>
      </w:r>
      <w:r>
        <w:t>: Attributes of element</w:t>
      </w:r>
      <w:r w:rsidRPr="00226A3F">
        <w:t xml:space="preserve"> </w:t>
      </w:r>
      <w:r w:rsidRPr="00F94FF6">
        <w:rPr>
          <w:rStyle w:val="elementdeftypeChar"/>
          <w:b/>
        </w:rPr>
        <w:t>&lt;connection_2d/&gt;</w:t>
      </w:r>
      <w:bookmarkEnd w:id="2711"/>
      <w:bookmarkEnd w:id="2712"/>
      <w:bookmarkEnd w:id="2713"/>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B00EB7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63C93BED" w14:textId="170598BD" w:rsidR="00042E3F" w:rsidRPr="00226A3F" w:rsidRDefault="002E0AE1" w:rsidP="00A913FE">
      <w:pPr>
        <w:pStyle w:val="Caption"/>
        <w:spacing w:before="120"/>
      </w:pPr>
      <w:bookmarkStart w:id="2714" w:name="_Toc3566545"/>
      <w:bookmarkStart w:id="2715" w:name="_Toc34747547"/>
      <w:bookmarkStart w:id="2716" w:name="_Toc69254981"/>
      <w:r>
        <w:t xml:space="preserve">Table </w:t>
      </w:r>
      <w:r w:rsidR="00ED469A">
        <w:fldChar w:fldCharType="begin"/>
      </w:r>
      <w:r w:rsidR="00ED469A">
        <w:instrText xml:space="preserve"> SEQ Table \* ARABIC </w:instrText>
      </w:r>
      <w:r w:rsidR="00ED469A">
        <w:fldChar w:fldCharType="separate"/>
      </w:r>
      <w:r w:rsidR="00C4720B">
        <w:rPr>
          <w:noProof/>
        </w:rPr>
        <w:t>145</w:t>
      </w:r>
      <w:r w:rsidR="00ED469A">
        <w:fldChar w:fldCharType="end"/>
      </w:r>
      <w:r>
        <w:t>: Nested elements of element</w:t>
      </w:r>
      <w:r w:rsidRPr="00226A3F">
        <w:t xml:space="preserve"> </w:t>
      </w:r>
      <w:r w:rsidRPr="00F94FF6">
        <w:rPr>
          <w:rStyle w:val="elementdeftypeChar"/>
          <w:b/>
        </w:rPr>
        <w:t>&lt;connection_2d/&gt;</w:t>
      </w:r>
      <w:bookmarkEnd w:id="2714"/>
      <w:bookmarkEnd w:id="2715"/>
      <w:bookmarkEnd w:id="2716"/>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AB24F3A" w:rsidR="00042E3F" w:rsidRPr="00226A3F" w:rsidRDefault="00042E3F" w:rsidP="00A913FE">
      <w:pPr>
        <w:pStyle w:val="Caption"/>
        <w:spacing w:before="120"/>
      </w:pPr>
      <w:bookmarkStart w:id="2717" w:name="_Toc413359658"/>
      <w:bookmarkStart w:id="2718" w:name="_Toc3566546"/>
      <w:bookmarkStart w:id="2719" w:name="_Toc34747548"/>
      <w:bookmarkStart w:id="2720" w:name="_Toc69254982"/>
      <w:r>
        <w:t xml:space="preserve">Table </w:t>
      </w:r>
      <w:r w:rsidR="00ED469A">
        <w:fldChar w:fldCharType="begin"/>
      </w:r>
      <w:r w:rsidR="00ED469A">
        <w:instrText xml:space="preserve"> SEQ Table \* ARABIC </w:instrText>
      </w:r>
      <w:r w:rsidR="00ED469A">
        <w:fldChar w:fldCharType="separate"/>
      </w:r>
      <w:r w:rsidR="00C4720B">
        <w:rPr>
          <w:noProof/>
        </w:rPr>
        <w:t>146</w:t>
      </w:r>
      <w:r w:rsidR="00ED469A">
        <w:fldChar w:fldCharType="end"/>
      </w:r>
      <w:r>
        <w:t xml:space="preserve">: Attributes of element </w:t>
      </w:r>
      <w:r w:rsidRPr="00F94FF6">
        <w:rPr>
          <w:rStyle w:val="elementdeftypeChar"/>
          <w:b/>
        </w:rPr>
        <w:t>&lt;adhesive_face/&gt;</w:t>
      </w:r>
      <w:bookmarkEnd w:id="2717"/>
      <w:bookmarkEnd w:id="2718"/>
      <w:bookmarkEnd w:id="2719"/>
      <w:bookmarkEnd w:id="2720"/>
    </w:p>
    <w:p w14:paraId="272B3FB9" w14:textId="77777777" w:rsidR="00042E3F" w:rsidRPr="00B14291" w:rsidRDefault="00042E3F" w:rsidP="007A6E34">
      <w:pPr>
        <w:pStyle w:val="ListParagraph"/>
        <w:numPr>
          <w:ilvl w:val="0"/>
          <w:numId w:val="37"/>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Paragraph"/>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Heading1"/>
      </w:pPr>
      <w:bookmarkStart w:id="2721" w:name="_Toc69254595"/>
      <w:r>
        <w:lastRenderedPageBreak/>
        <w:t>Appendix</w:t>
      </w:r>
      <w:bookmarkEnd w:id="2721"/>
    </w:p>
    <w:p w14:paraId="55BAD4F7" w14:textId="6C8B7707" w:rsidR="00DD05D8" w:rsidRDefault="00DD05D8" w:rsidP="00DD05D8">
      <w:pPr>
        <w:pStyle w:val="Heading2"/>
      </w:pPr>
      <w:bookmarkStart w:id="2722" w:name="_Ref69238344"/>
      <w:bookmarkStart w:id="2723" w:name="_Toc69254596"/>
      <w:r>
        <w:t xml:space="preserve">Derivation of </w:t>
      </w:r>
      <w:r w:rsidR="00C4720B">
        <w:t>F</w:t>
      </w:r>
      <w:r>
        <w:t>ormulae used for Regular Intermittent Welds</w:t>
      </w:r>
      <w:bookmarkEnd w:id="2722"/>
      <w:bookmarkEnd w:id="2723"/>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692402B2" w:rsidR="00DD05D8" w:rsidRDefault="00DD05D8" w:rsidP="00DD05D8">
      <w:pPr>
        <w:pStyle w:val="Caption"/>
      </w:pPr>
      <w:bookmarkStart w:id="2724" w:name="_Toc69255854"/>
      <w:r>
        <w:t xml:space="preserve">Figure </w:t>
      </w:r>
      <w:r>
        <w:fldChar w:fldCharType="begin"/>
      </w:r>
      <w:r>
        <w:instrText xml:space="preserve"> SEQ Figure \* ARABIC </w:instrText>
      </w:r>
      <w:r>
        <w:fldChar w:fldCharType="separate"/>
      </w:r>
      <w:r w:rsidR="00C4720B">
        <w:rPr>
          <w:noProof/>
        </w:rPr>
        <w:t>88</w:t>
      </w:r>
      <w:r>
        <w:fldChar w:fldCharType="end"/>
      </w:r>
      <w:r>
        <w:t>: 'length', 'spacing', 'first_spacing' and 'last_spacing' are the terms needed to define a regular intermittent weld</w:t>
      </w:r>
      <w:ins w:id="2725" w:author="Dr. Carsten Franke" w:date="2021-04-14T01:20:00Z">
        <w:r w:rsidR="00F21DA3">
          <w:t>.</w:t>
        </w:r>
        <w:bookmarkEnd w:id="2724"/>
        <w:r w:rsidR="00F21DA3">
          <w:t xml:space="preserve"> </w:t>
        </w:r>
      </w:ins>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688ABD17" w:rsidR="00DD05D8" w:rsidRDefault="00DD05D8" w:rsidP="00DD05D8">
      <w:pPr>
        <w:pStyle w:val="Caption"/>
      </w:pPr>
      <w:bookmarkStart w:id="2726" w:name="_Toc69255855"/>
      <w:r>
        <w:t xml:space="preserve">Figure </w:t>
      </w:r>
      <w:r>
        <w:fldChar w:fldCharType="begin"/>
      </w:r>
      <w:r>
        <w:instrText xml:space="preserve"> SEQ Figure \* ARABIC </w:instrText>
      </w:r>
      <w:r>
        <w:fldChar w:fldCharType="separate"/>
      </w:r>
      <w:r w:rsidR="00C4720B">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726"/>
    </w:p>
    <w:p w14:paraId="5684868B" w14:textId="77777777" w:rsidR="00DD05D8" w:rsidRDefault="00DD05D8" w:rsidP="00DD05D8"/>
    <w:p w14:paraId="352A6B19" w14:textId="77777777" w:rsidR="00DD05D8" w:rsidRDefault="00DD05D8" w:rsidP="00DD05D8">
      <w:r>
        <w:t>where:</w:t>
      </w:r>
    </w:p>
    <w:tbl>
      <w:tblPr>
        <w:tblStyle w:val="TableGrid"/>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489C06DC" w14:textId="77777777" w:rsidR="00DD05D8" w:rsidRDefault="00DD05D8" w:rsidP="003E0390">
            <w:r>
              <w:t xml:space="preserve">The "total length" of the of the &lt;loc_list&gt;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00881532" w14:textId="77777777" w:rsidR="00DD05D8" w:rsidRDefault="00DD05D8" w:rsidP="003E0390">
            <w:r>
              <w:t>"first_spacing"</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4D40B21D" w14:textId="77777777" w:rsidR="00DD05D8" w:rsidRDefault="00DD05D8" w:rsidP="003E0390">
            <w:r>
              <w:t>"last_spacing"</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4D6B6EFD" w:rsidR="00DD05D8" w:rsidRDefault="00925630" w:rsidP="00925630">
            <w:ins w:id="2727" w:author="nick" w:date="2021-04-19T23:47:00Z">
              <w:r w:rsidRPr="000C5051">
                <w:rPr>
                  <w:highlight w:val="yellow"/>
                </w:rPr>
                <w:t>"num_segments",</w:t>
              </w:r>
              <w:r>
                <w:t xml:space="preserve"> </w:t>
              </w:r>
            </w:ins>
            <w:del w:id="2728" w:author="nick" w:date="2021-04-19T23:47:00Z">
              <w:r w:rsidR="00DD05D8" w:rsidDel="00925630">
                <w:delText xml:space="preserve">The </w:delText>
              </w:r>
            </w:del>
            <w:ins w:id="2729" w:author="nick" w:date="2021-04-19T23:47:00Z">
              <w:r>
                <w:t>the</w:t>
              </w:r>
              <w:r>
                <w:t xml:space="preserve"> </w:t>
              </w:r>
            </w:ins>
            <w:r w:rsidR="00DD05D8">
              <w:t>number of segments.</w:t>
            </w:r>
            <w:r w:rsidR="00DD05D8">
              <w:br/>
            </w:r>
            <w:proofErr w:type="gramStart"/>
            <w:r w:rsidR="00DD05D8">
              <w:rPr>
                <w:rFonts w:ascii="Book Antiqua" w:hAnsi="Book Antiqua"/>
                <w:i/>
                <w:sz w:val="24"/>
              </w:rPr>
              <w:t>n</w:t>
            </w:r>
            <w:proofErr w:type="gramEnd"/>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Consider a connection line of total length L</w:t>
      </w:r>
      <w:r>
        <w:rPr>
          <w:vertAlign w:val="subscript"/>
        </w:rPr>
        <w:t>total</w:t>
      </w:r>
      <w:r>
        <w:t xml:space="preserve">. </w:t>
      </w:r>
      <w:r>
        <w:br/>
        <w:t>The effective welded length, L, is:</w:t>
      </w:r>
    </w:p>
    <w:p w14:paraId="0BA5CFF7" w14:textId="77777777" w:rsidR="00DD05D8" w:rsidRDefault="003E0390" w:rsidP="00DD05D8">
      <w:pPr>
        <w:jc w:val="center"/>
        <w:rPr>
          <w:ins w:id="2730" w:author="nick" w:date="2021-04-11T11:31:00Z"/>
        </w:rPr>
      </w:pPr>
      <m:oMathPara>
        <m:oMath>
          <m:sSub>
            <m:sSubPr>
              <m:ctrlPr>
                <w:ins w:id="2731" w:author="nick" w:date="2021-04-11T11:31:00Z">
                  <w:rPr>
                    <w:rFonts w:ascii="Cambria Math" w:hAnsi="Cambria Math"/>
                    <w:i/>
                  </w:rPr>
                </w:ins>
              </m:ctrlPr>
            </m:sSubPr>
            <m:e>
              <m:r>
                <w:ins w:id="2732" w:author="nick" w:date="2021-04-11T11:31:00Z">
                  <w:rPr>
                    <w:rFonts w:ascii="Cambria Math" w:hAnsi="Cambria Math"/>
                  </w:rPr>
                  <m:t>L=L</m:t>
                </w:ins>
              </m:r>
            </m:e>
            <m:sub>
              <m:r>
                <w:ins w:id="2733" w:author="nick" w:date="2021-04-11T11:31:00Z">
                  <w:rPr>
                    <w:rFonts w:ascii="Cambria Math" w:hAnsi="Cambria Math"/>
                  </w:rPr>
                  <m:t>total</m:t>
                </w:ins>
              </m:r>
            </m:sub>
          </m:sSub>
          <m:r>
            <w:ins w:id="2734" w:author="nick" w:date="2021-04-11T11:31:00Z">
              <w:rPr>
                <w:rFonts w:ascii="Cambria Math" w:hAnsi="Cambria Math"/>
              </w:rPr>
              <m:t>-</m:t>
            </w:ins>
          </m:r>
          <m:sSub>
            <m:sSubPr>
              <m:ctrlPr>
                <w:ins w:id="2735" w:author="nick" w:date="2021-04-11T11:38:00Z">
                  <w:rPr>
                    <w:rFonts w:ascii="Cambria Math" w:hAnsi="Cambria Math"/>
                    <w:i/>
                  </w:rPr>
                </w:ins>
              </m:ctrlPr>
            </m:sSubPr>
            <m:e>
              <m:r>
                <w:ins w:id="2736" w:author="nick" w:date="2021-04-11T11:38:00Z">
                  <w:rPr>
                    <w:rFonts w:ascii="Cambria Math" w:hAnsi="Cambria Math"/>
                  </w:rPr>
                  <m:t>m</m:t>
                </w:ins>
              </m:r>
            </m:e>
            <m:sub>
              <m:r>
                <w:ins w:id="2737" w:author="nick" w:date="2021-04-11T11:38:00Z">
                  <w:rPr>
                    <w:rFonts w:ascii="Cambria Math" w:hAnsi="Cambria Math"/>
                  </w:rPr>
                  <m:t>first</m:t>
                </w:ins>
              </m:r>
            </m:sub>
          </m:sSub>
          <m:r>
            <w:ins w:id="2738" w:author="nick" w:date="2021-04-11T11:31:00Z">
              <w:rPr>
                <w:rFonts w:ascii="Cambria Math" w:hAnsi="Cambria Math"/>
              </w:rPr>
              <m:t>-</m:t>
            </w:ins>
          </m:r>
          <m:sSub>
            <m:sSubPr>
              <m:ctrlPr>
                <w:ins w:id="2739" w:author="nick" w:date="2021-04-11T11:38:00Z">
                  <w:rPr>
                    <w:rFonts w:ascii="Cambria Math" w:hAnsi="Cambria Math"/>
                    <w:i/>
                  </w:rPr>
                </w:ins>
              </m:ctrlPr>
            </m:sSubPr>
            <m:e>
              <m:r>
                <w:ins w:id="2740" w:author="nick" w:date="2021-04-11T11:38:00Z">
                  <w:rPr>
                    <w:rFonts w:ascii="Cambria Math" w:hAnsi="Cambria Math"/>
                  </w:rPr>
                  <m:t>m</m:t>
                </w:ins>
              </m:r>
            </m:e>
            <m:sub>
              <m:r>
                <w:ins w:id="2741"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leGrid"/>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0A751412" w:rsidR="00DD05D8" w:rsidRDefault="00DD05D8" w:rsidP="003E0390">
            <w:pPr>
              <w:pStyle w:val="Caption"/>
              <w:jc w:val="right"/>
            </w:pPr>
            <w:bookmarkStart w:id="2742" w:name="_Ref69246368"/>
            <w:r>
              <w:t xml:space="preserve">Equation </w:t>
            </w:r>
            <w:r>
              <w:fldChar w:fldCharType="begin"/>
            </w:r>
            <w:r>
              <w:instrText xml:space="preserve"> SEQ Equation \* ARABIC </w:instrText>
            </w:r>
            <w:r>
              <w:fldChar w:fldCharType="separate"/>
            </w:r>
            <w:r w:rsidR="00C4720B">
              <w:rPr>
                <w:noProof/>
              </w:rPr>
              <w:t>1</w:t>
            </w:r>
            <w:r>
              <w:fldChar w:fldCharType="end"/>
            </w:r>
            <w:bookmarkEnd w:id="2742"/>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5B0B7EAC" w:rsidR="00DD05D8" w:rsidRDefault="00DD05D8" w:rsidP="003E0390">
            <w:pPr>
              <w:pStyle w:val="Caption"/>
              <w:jc w:val="right"/>
            </w:pPr>
            <w:bookmarkStart w:id="2743" w:name="_Ref69243596"/>
            <w:r>
              <w:t xml:space="preserve">Equation </w:t>
            </w:r>
            <w:r>
              <w:fldChar w:fldCharType="begin"/>
            </w:r>
            <w:r>
              <w:instrText xml:space="preserve"> SEQ Equation \* ARABIC </w:instrText>
            </w:r>
            <w:r>
              <w:fldChar w:fldCharType="separate"/>
            </w:r>
            <w:r w:rsidR="00C4720B">
              <w:rPr>
                <w:noProof/>
              </w:rPr>
              <w:t>2</w:t>
            </w:r>
            <w:r>
              <w:fldChar w:fldCharType="end"/>
            </w:r>
            <w:bookmarkEnd w:id="2743"/>
          </w:p>
        </w:tc>
      </w:tr>
    </w:tbl>
    <w:p w14:paraId="569DD3C6" w14:textId="2D8DC331" w:rsidR="00DD05D8" w:rsidDel="00925630" w:rsidRDefault="00DD05D8" w:rsidP="00DD05D8">
      <w:pPr>
        <w:rPr>
          <w:del w:id="2744" w:author="nick" w:date="2021-04-19T23:50:00Z"/>
        </w:rPr>
      </w:pPr>
      <w:del w:id="2745" w:author="nick" w:date="2021-04-19T23:50:00Z">
        <w:r w:rsidDel="00925630">
          <w:delText>reordering,</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3BC48C1D" w14:textId="3B6A7627" w:rsidTr="003E0390">
        <w:trPr>
          <w:del w:id="2746" w:author="nick" w:date="2021-04-19T23:50:00Z"/>
        </w:trPr>
        <w:tc>
          <w:tcPr>
            <w:tcW w:w="3095" w:type="dxa"/>
            <w:vAlign w:val="center"/>
          </w:tcPr>
          <w:p w14:paraId="7FD23010" w14:textId="3285FC21" w:rsidR="00DD05D8" w:rsidDel="00925630" w:rsidRDefault="00DD05D8" w:rsidP="003E0390">
            <w:pPr>
              <w:jc w:val="center"/>
              <w:rPr>
                <w:del w:id="2747" w:author="nick" w:date="2021-04-19T23:50:00Z"/>
              </w:rPr>
            </w:pPr>
          </w:p>
        </w:tc>
        <w:tc>
          <w:tcPr>
            <w:tcW w:w="3095" w:type="dxa"/>
            <w:vAlign w:val="center"/>
          </w:tcPr>
          <w:p w14:paraId="3D8ACD8C" w14:textId="7649FB05" w:rsidR="00DD05D8" w:rsidDel="00925630" w:rsidRDefault="003E0390" w:rsidP="003E0390">
            <w:pPr>
              <w:jc w:val="center"/>
              <w:rPr>
                <w:del w:id="2748" w:author="nick" w:date="2021-04-19T23:50:00Z"/>
              </w:rPr>
            </w:pPr>
            <m:oMath>
              <m:box>
                <m:boxPr>
                  <m:opEmu m:val="1"/>
                  <m:ctrlPr>
                    <w:del w:id="2749" w:author="nick" w:date="2021-04-19T23:50:00Z">
                      <w:rPr>
                        <w:rFonts w:ascii="Cambria Math" w:hAnsi="Cambria Math"/>
                        <w:i/>
                      </w:rPr>
                    </w:del>
                  </m:ctrlPr>
                </m:boxPr>
                <m:e>
                  <m:groupChr>
                    <m:groupChrPr>
                      <m:chr m:val="⇒"/>
                      <m:vertJc m:val="bot"/>
                      <m:ctrlPr>
                        <w:del w:id="2750" w:author="nick" w:date="2021-04-19T23:50:00Z">
                          <w:rPr>
                            <w:rFonts w:ascii="Cambria Math" w:hAnsi="Cambria Math"/>
                            <w:i/>
                          </w:rPr>
                        </w:del>
                      </m:ctrlPr>
                    </m:groupChrPr>
                    <m:e/>
                  </m:groupChr>
                </m:e>
              </m:box>
            </m:oMath>
            <w:del w:id="2751" w:author="nick" w:date="2021-04-19T23:50:00Z">
              <w:r w:rsidR="00DD05D8" w:rsidDel="00925630">
                <w:delText xml:space="preserve"> </w:delText>
              </w:r>
              <m:oMath>
                <m:r>
                  <w:rPr>
                    <w:rFonts w:ascii="Cambria Math" w:hAnsi="Cambria Math"/>
                  </w:rPr>
                  <m:t>L=n</m:t>
                </m:r>
                <m:d>
                  <m:dPr>
                    <m:ctrlPr>
                      <w:rPr>
                        <w:rFonts w:ascii="Cambria Math" w:hAnsi="Cambria Math"/>
                        <w:i/>
                      </w:rPr>
                    </m:ctrlPr>
                  </m:dPr>
                  <m:e>
                    <m:r>
                      <w:rPr>
                        <w:rFonts w:ascii="Cambria Math" w:hAnsi="Cambria Math"/>
                      </w:rPr>
                      <m:t>l+s</m:t>
                    </m:r>
                  </m:e>
                </m:d>
                <m:r>
                  <w:rPr>
                    <w:rFonts w:ascii="Cambria Math" w:hAnsi="Cambria Math"/>
                  </w:rPr>
                  <m:t>-s</m:t>
                </m:r>
              </m:oMath>
            </w:del>
          </w:p>
        </w:tc>
        <w:tc>
          <w:tcPr>
            <w:tcW w:w="3096" w:type="dxa"/>
            <w:tcBorders>
              <w:left w:val="nil"/>
            </w:tcBorders>
            <w:vAlign w:val="center"/>
          </w:tcPr>
          <w:p w14:paraId="10FC57E4" w14:textId="0F2FE4D5" w:rsidR="00DD05D8" w:rsidDel="00925630" w:rsidRDefault="00DD05D8" w:rsidP="003E0390">
            <w:pPr>
              <w:pStyle w:val="Caption"/>
              <w:jc w:val="right"/>
              <w:rPr>
                <w:del w:id="2752" w:author="nick" w:date="2021-04-19T23:50:00Z"/>
              </w:rPr>
            </w:pPr>
          </w:p>
        </w:tc>
      </w:tr>
    </w:tbl>
    <w:p w14:paraId="7E3FF68B" w14:textId="6C2E125A" w:rsidR="00DD05D8" w:rsidRPr="00E275F6" w:rsidDel="00925630" w:rsidRDefault="003E0390" w:rsidP="00DD05D8">
      <w:pPr>
        <w:jc w:val="center"/>
        <w:rPr>
          <w:del w:id="2753" w:author="nick" w:date="2021-04-19T23:50:00Z"/>
        </w:rPr>
      </w:pPr>
      <m:oMathPara>
        <m:oMathParaPr>
          <m:jc m:val="center"/>
        </m:oMathParaPr>
        <m:oMath>
          <m:box>
            <m:boxPr>
              <m:opEmu m:val="1"/>
              <m:ctrlPr>
                <w:del w:id="2754" w:author="nick" w:date="2021-04-19T23:50:00Z">
                  <w:rPr>
                    <w:rFonts w:ascii="Cambria Math" w:hAnsi="Cambria Math"/>
                    <w:i/>
                  </w:rPr>
                </w:del>
              </m:ctrlPr>
            </m:boxPr>
            <m:e>
              <m:groupChr>
                <m:groupChrPr>
                  <m:chr m:val="⇒"/>
                  <m:vertJc m:val="bot"/>
                  <m:ctrlPr>
                    <w:del w:id="2755" w:author="nick" w:date="2021-04-19T23:50:00Z">
                      <w:rPr>
                        <w:rFonts w:ascii="Cambria Math" w:hAnsi="Cambria Math"/>
                        <w:i/>
                      </w:rPr>
                    </w:del>
                  </m:ctrlPr>
                </m:groupChrPr>
                <m:e/>
              </m:groupChr>
            </m:e>
          </m:box>
          <m:r>
            <w:del w:id="2756" w:author="nick" w:date="2021-04-19T23:50:00Z">
              <w:rPr>
                <w:rFonts w:ascii="Cambria Math" w:hAnsi="Cambria Math"/>
              </w:rPr>
              <m:t xml:space="preserve">n= </m:t>
            </w:del>
          </m:r>
          <m:f>
            <m:fPr>
              <m:ctrlPr>
                <w:del w:id="2757" w:author="nick" w:date="2021-04-19T23:50:00Z">
                  <w:rPr>
                    <w:rFonts w:ascii="Cambria Math" w:hAnsi="Cambria Math"/>
                    <w:i/>
                  </w:rPr>
                </w:del>
              </m:ctrlPr>
            </m:fPr>
            <m:num>
              <m:r>
                <w:del w:id="2758" w:author="nick" w:date="2021-04-19T23:50:00Z">
                  <w:rPr>
                    <w:rFonts w:ascii="Cambria Math" w:hAnsi="Cambria Math"/>
                  </w:rPr>
                  <m:t>L+s</m:t>
                </w:del>
              </m:r>
            </m:num>
            <m:den>
              <m:r>
                <w:del w:id="2759" w:author="nick" w:date="2021-04-19T23:50:00Z">
                  <w:rPr>
                    <w:rFonts w:ascii="Cambria Math" w:hAnsi="Cambria Math"/>
                  </w:rPr>
                  <m:t>l+s</m:t>
                </w:del>
              </m:r>
            </m:den>
          </m:f>
        </m:oMath>
      </m:oMathPara>
    </w:p>
    <w:p w14:paraId="76E233AB" w14:textId="175F216A" w:rsidR="00DD05D8" w:rsidDel="00925630" w:rsidRDefault="00DD05D8" w:rsidP="00DD05D8">
      <w:pPr>
        <w:rPr>
          <w:del w:id="2760" w:author="nick" w:date="2021-04-19T23:50:00Z"/>
        </w:rPr>
      </w:pPr>
      <w:del w:id="2761" w:author="nick" w:date="2021-04-19T23:50:00Z">
        <w:r w:rsidDel="00925630">
          <w:delText xml:space="preserve">but </w:delText>
        </w:r>
        <w:r w:rsidDel="00925630">
          <w:rPr>
            <w:rFonts w:ascii="Book Antiqua" w:hAnsi="Book Antiqua"/>
            <w:i/>
            <w:sz w:val="24"/>
          </w:rPr>
          <w:delText>n</w:delText>
        </w:r>
        <w:r w:rsidDel="00925630">
          <w:delText xml:space="preserve"> must be integer</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6DB71185" w14:textId="4145AF0E" w:rsidTr="003E0390">
        <w:trPr>
          <w:del w:id="2762" w:author="nick" w:date="2021-04-19T23:50:00Z"/>
        </w:trPr>
        <w:tc>
          <w:tcPr>
            <w:tcW w:w="3095" w:type="dxa"/>
          </w:tcPr>
          <w:p w14:paraId="5EE52D04" w14:textId="043E4046" w:rsidR="00DD05D8" w:rsidDel="00925630" w:rsidRDefault="003E0390" w:rsidP="003E0390">
            <w:pPr>
              <w:jc w:val="center"/>
              <w:rPr>
                <w:del w:id="2763" w:author="nick" w:date="2021-04-19T23:50:00Z"/>
              </w:rPr>
            </w:pPr>
            <m:oMathPara>
              <m:oMath>
                <m:box>
                  <m:boxPr>
                    <m:opEmu m:val="1"/>
                    <m:ctrlPr>
                      <w:del w:id="2764" w:author="nick" w:date="2021-04-19T23:50:00Z">
                        <w:rPr>
                          <w:rFonts w:ascii="Cambria Math" w:hAnsi="Cambria Math"/>
                          <w:i/>
                        </w:rPr>
                      </w:del>
                    </m:ctrlPr>
                  </m:boxPr>
                  <m:e>
                    <m:groupChr>
                      <m:groupChrPr>
                        <m:chr m:val="⇒"/>
                        <m:vertJc m:val="bot"/>
                        <m:ctrlPr>
                          <w:del w:id="2765" w:author="nick" w:date="2021-04-19T23:50:00Z">
                            <w:rPr>
                              <w:rFonts w:ascii="Cambria Math" w:hAnsi="Cambria Math"/>
                              <w:i/>
                            </w:rPr>
                          </w:del>
                        </m:ctrlPr>
                      </m:groupChrPr>
                      <m:e/>
                    </m:groupChr>
                  </m:e>
                </m:box>
              </m:oMath>
            </m:oMathPara>
          </w:p>
        </w:tc>
        <w:tc>
          <w:tcPr>
            <w:tcW w:w="3095" w:type="dxa"/>
          </w:tcPr>
          <w:p w14:paraId="18FCE313" w14:textId="4F7C953C" w:rsidR="00DD05D8" w:rsidDel="00925630" w:rsidRDefault="00DD05D8" w:rsidP="003E0390">
            <w:pPr>
              <w:jc w:val="center"/>
              <w:rPr>
                <w:del w:id="2766" w:author="nick" w:date="2021-04-19T23:50:00Z"/>
              </w:rPr>
            </w:pPr>
            <m:oMathPara>
              <m:oMath>
                <m:r>
                  <w:del w:id="2767" w:author="nick" w:date="2021-04-19T23:50:00Z">
                    <w:rPr>
                      <w:rFonts w:ascii="Cambria Math" w:hAnsi="Cambria Math"/>
                    </w:rPr>
                    <m:t xml:space="preserve">n= round </m:t>
                  </w:del>
                </m:r>
                <m:d>
                  <m:dPr>
                    <m:ctrlPr>
                      <w:del w:id="2768" w:author="nick" w:date="2021-04-19T23:50:00Z">
                        <w:rPr>
                          <w:rFonts w:ascii="Cambria Math" w:hAnsi="Cambria Math"/>
                          <w:i/>
                        </w:rPr>
                      </w:del>
                    </m:ctrlPr>
                  </m:dPr>
                  <m:e>
                    <m:f>
                      <m:fPr>
                        <m:ctrlPr>
                          <w:del w:id="2769" w:author="nick" w:date="2021-04-19T23:50:00Z">
                            <w:rPr>
                              <w:rFonts w:ascii="Cambria Math" w:hAnsi="Cambria Math"/>
                              <w:i/>
                            </w:rPr>
                          </w:del>
                        </m:ctrlPr>
                      </m:fPr>
                      <m:num>
                        <m:r>
                          <w:del w:id="2770" w:author="nick" w:date="2021-04-19T23:50:00Z">
                            <w:rPr>
                              <w:rFonts w:ascii="Cambria Math" w:hAnsi="Cambria Math"/>
                            </w:rPr>
                            <m:t>L+s</m:t>
                          </w:del>
                        </m:r>
                      </m:num>
                      <m:den>
                        <m:r>
                          <w:del w:id="2771" w:author="nick" w:date="2021-04-19T23:50:00Z">
                            <w:rPr>
                              <w:rFonts w:ascii="Cambria Math" w:hAnsi="Cambria Math"/>
                            </w:rPr>
                            <m:t>l+s</m:t>
                          </w:del>
                        </m:r>
                      </m:den>
                    </m:f>
                  </m:e>
                </m:d>
              </m:oMath>
            </m:oMathPara>
          </w:p>
        </w:tc>
        <w:tc>
          <w:tcPr>
            <w:tcW w:w="3096" w:type="dxa"/>
          </w:tcPr>
          <w:p w14:paraId="38A0039B" w14:textId="79760FB6" w:rsidR="00DD05D8" w:rsidDel="00925630" w:rsidRDefault="00DD05D8" w:rsidP="003E0390">
            <w:pPr>
              <w:jc w:val="center"/>
              <w:rPr>
                <w:del w:id="2772" w:author="nick" w:date="2021-04-19T23:50:00Z"/>
              </w:rPr>
            </w:pPr>
          </w:p>
        </w:tc>
      </w:tr>
    </w:tbl>
    <w:p w14:paraId="23280EB5" w14:textId="77777777" w:rsidR="00DD05D8" w:rsidRDefault="00DD05D8" w:rsidP="00DD05D8">
      <w:pPr>
        <w:rPr>
          <w:rFonts w:ascii="Book Antiqua" w:hAnsi="Book Antiqua"/>
          <w:i/>
          <w:sz w:val="24"/>
        </w:rPr>
      </w:pPr>
    </w:p>
    <w:p w14:paraId="2547122A" w14:textId="58CFD358" w:rsidR="00925630" w:rsidRDefault="00DD05D8" w:rsidP="00925630">
      <w:pPr>
        <w:rPr>
          <w:ins w:id="2773" w:author="nick" w:date="2021-04-19T23:51:00Z"/>
        </w:rPr>
      </w:pPr>
      <w:proofErr w:type="gramStart"/>
      <w:r>
        <w:rPr>
          <w:rFonts w:ascii="Book Antiqua" w:hAnsi="Book Antiqua"/>
          <w:i/>
          <w:sz w:val="24"/>
        </w:rPr>
        <w:t>n</w:t>
      </w:r>
      <w:proofErr w:type="gramEnd"/>
      <w:r>
        <w:t xml:space="preserve"> is t</w:t>
      </w:r>
      <w:r w:rsidRPr="00DC2C7A">
        <w:t xml:space="preserve">he </w:t>
      </w:r>
      <w:ins w:id="2774" w:author="nick" w:date="2021-04-19T23:51:00Z">
        <w:r w:rsidR="00925630">
          <w:t xml:space="preserve">prescribed </w:t>
        </w:r>
      </w:ins>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del w:id="2775" w:author="nick" w:date="2021-04-19T23:51:00Z">
        <w:r w:rsidDel="00925630">
          <w:delText xml:space="preserve">Therefore, </w:delText>
        </w:r>
        <w:r w:rsidRPr="00DC2C7A" w:rsidDel="00925630">
          <w:rPr>
            <w:rFonts w:ascii="Book Antiqua" w:hAnsi="Book Antiqua"/>
            <w:i/>
            <w:sz w:val="24"/>
          </w:rPr>
          <w:delText>n</w:delText>
        </w:r>
        <w:r w:rsidDel="00925630">
          <w:delText xml:space="preserve"> is rounded so that the </w:delText>
        </w:r>
        <w:r w:rsidRPr="00DC2C7A" w:rsidDel="00925630">
          <w:rPr>
            <w:i/>
          </w:rPr>
          <w:delText>adjusted</w:delText>
        </w:r>
        <w:r w:rsidDel="00925630">
          <w:delText xml:space="preserve"> length and spacing are as close to the original values as possible.</w:delText>
        </w:r>
      </w:del>
      <w:ins w:id="2776" w:author="nick" w:date="2021-04-19T23:51:00Z">
        <w:r w:rsidR="00925630" w:rsidRPr="00925630">
          <w:t xml:space="preserve"> </w:t>
        </w:r>
        <w:r w:rsidR="00925630" w:rsidRPr="000C5051">
          <w:rPr>
            <w:highlight w:val="yellow"/>
          </w:rPr>
          <w:t xml:space="preserve">Therefore, the length </w:t>
        </w:r>
      </w:ins>
      <w:ins w:id="2777" w:author="nick" w:date="2021-04-19T23:52:00Z">
        <w:r w:rsidR="000C5051" w:rsidRPr="000C5051">
          <w:rPr>
            <w:highlight w:val="yellow"/>
          </w:rPr>
          <w:t xml:space="preserve">and/or </w:t>
        </w:r>
      </w:ins>
      <w:ins w:id="2778" w:author="nick" w:date="2021-04-19T23:51:00Z">
        <w:r w:rsidR="00925630" w:rsidRPr="000C5051">
          <w:rPr>
            <w:highlight w:val="yellow"/>
          </w:rPr>
          <w:t xml:space="preserve">spacing </w:t>
        </w:r>
      </w:ins>
      <w:proofErr w:type="gramStart"/>
      <w:ins w:id="2779" w:author="nick" w:date="2021-04-19T23:52:00Z">
        <w:r w:rsidR="000C5051" w:rsidRPr="000C5051">
          <w:rPr>
            <w:highlight w:val="yellow"/>
          </w:rPr>
          <w:t>is</w:t>
        </w:r>
        <w:proofErr w:type="gramEnd"/>
        <w:r w:rsidR="000C5051" w:rsidRPr="000C5051">
          <w:rPr>
            <w:highlight w:val="yellow"/>
          </w:rPr>
          <w:t xml:space="preserve"> </w:t>
        </w:r>
        <w:r w:rsidR="000C5051" w:rsidRPr="000C5051">
          <w:rPr>
            <w:i/>
            <w:highlight w:val="yellow"/>
          </w:rPr>
          <w:t>adjusted</w:t>
        </w:r>
        <w:r w:rsidR="000C5051">
          <w:t>.</w:t>
        </w:r>
      </w:ins>
    </w:p>
    <w:p w14:paraId="52C9051A" w14:textId="07496226" w:rsidR="00DD05D8" w:rsidRDefault="00DD05D8" w:rsidP="00DD05D8"/>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Default="00DD05D8" w:rsidP="00DD05D8">
      <w:pPr>
        <w:pStyle w:val="ListParagraph"/>
        <w:numPr>
          <w:ilvl w:val="0"/>
          <w:numId w:val="59"/>
        </w:numPr>
      </w:pPr>
      <w:r>
        <w:t>keep length– adjust the spacing:</w:t>
      </w:r>
      <w: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51A62343"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3E0390"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3E0390"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Default="00DD05D8" w:rsidP="00DD05D8">
      <w:pPr>
        <w:pStyle w:val="ListParagraph"/>
        <w:numPr>
          <w:ilvl w:val="0"/>
          <w:numId w:val="59"/>
        </w:numPr>
      </w:pPr>
      <w:r>
        <w:t>keep spacing – adjust the length:</w:t>
      </w:r>
      <w: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6BDE7825"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3E0390"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3E0390"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Paragraph"/>
      </w:pPr>
    </w:p>
    <w:p w14:paraId="612A698D" w14:textId="77777777" w:rsidR="00DD05D8" w:rsidRDefault="00DD05D8" w:rsidP="00DD05D8">
      <w:pPr>
        <w:pStyle w:val="ListParagraph"/>
        <w:numPr>
          <w:ilvl w:val="0"/>
          <w:numId w:val="59"/>
        </w:numPr>
      </w:pPr>
      <w:r>
        <w:t>keep density – adjust length and spacing:</w:t>
      </w:r>
    </w:p>
    <w:p w14:paraId="3320259C" w14:textId="77777777" w:rsidR="00DD05D8" w:rsidRDefault="00DD05D8" w:rsidP="00DD05D8">
      <w:pPr>
        <w:pStyle w:val="ListParagrap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3AAB1050" w:rsidR="00DD05D8" w:rsidRDefault="00DD05D8" w:rsidP="003E0390">
            <w:pPr>
              <w:jc w:val="center"/>
            </w:pPr>
            <w:r>
              <w:lastRenderedPageBreak/>
              <w:fldChar w:fldCharType="begin"/>
            </w:r>
            <w:r>
              <w:instrText xml:space="preserve"> REF _Ref69246368 \h </w:instrText>
            </w:r>
            <w:r>
              <w:fldChar w:fldCharType="separate"/>
            </w:r>
            <w:r w:rsidR="00C4720B">
              <w:t xml:space="preserve">Equation </w:t>
            </w:r>
            <w:r w:rsidR="00C4720B">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3E0390"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3E0390"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7516D67F" w:rsidR="00DD05D8" w:rsidRPr="00AB3D78" w:rsidRDefault="00DD05D8" w:rsidP="003E0390">
            <w:pPr>
              <w:pStyle w:val="Caption"/>
              <w:jc w:val="right"/>
            </w:pPr>
            <w:bookmarkStart w:id="2780" w:name="_Ref69248254"/>
            <w:r>
              <w:t xml:space="preserve">Equation </w:t>
            </w:r>
            <w:r>
              <w:fldChar w:fldCharType="begin"/>
            </w:r>
            <w:r>
              <w:instrText xml:space="preserve"> SEQ Equation \* ARABIC </w:instrText>
            </w:r>
            <w:r>
              <w:fldChar w:fldCharType="separate"/>
            </w:r>
            <w:r w:rsidR="00C4720B">
              <w:rPr>
                <w:noProof/>
              </w:rPr>
              <w:t>3</w:t>
            </w:r>
            <w:r>
              <w:fldChar w:fldCharType="end"/>
            </w:r>
            <w:bookmarkEnd w:id="2780"/>
          </w:p>
        </w:tc>
      </w:tr>
      <w:tr w:rsidR="00DD05D8" w14:paraId="5EB54149" w14:textId="77777777" w:rsidTr="003E0390">
        <w:tc>
          <w:tcPr>
            <w:tcW w:w="2903" w:type="dxa"/>
            <w:vAlign w:val="center"/>
          </w:tcPr>
          <w:p w14:paraId="0F4D3EFF" w14:textId="3584299A"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 xml:space="preserve"> becomes:</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3E0390"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E2E5B8C" w:rsidR="00DD05D8" w:rsidRDefault="00DD05D8" w:rsidP="003E0390">
            <w:pPr>
              <w:keepNext/>
              <w:jc w:val="center"/>
            </w:pPr>
            <w:r>
              <w:t xml:space="preserve">substituted </w:t>
            </w:r>
            <w:r>
              <w:fldChar w:fldCharType="begin"/>
            </w:r>
            <w:r>
              <w:instrText xml:space="preserve"> REF _Ref69248254 \h </w:instrText>
            </w:r>
            <w:r>
              <w:fldChar w:fldCharType="separate"/>
            </w:r>
            <w:r w:rsidR="00C4720B">
              <w:t xml:space="preserve">Equation </w:t>
            </w:r>
            <w:r w:rsidR="00C4720B">
              <w:rPr>
                <w:noProof/>
              </w:rPr>
              <w:t>3</w:t>
            </w:r>
            <w:r>
              <w:fldChar w:fldCharType="end"/>
            </w:r>
          </w:p>
        </w:tc>
      </w:tr>
      <w:tr w:rsidR="00DD05D8" w14:paraId="017C2F18" w14:textId="77777777" w:rsidTr="003E0390">
        <w:tc>
          <w:tcPr>
            <w:tcW w:w="2903" w:type="dxa"/>
          </w:tcPr>
          <w:p w14:paraId="36C06C05" w14:textId="77777777" w:rsidR="00DD05D8" w:rsidRPr="00A72019" w:rsidRDefault="003E0390"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3E0390"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3E0390"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3E0390"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Heading1"/>
        <w:tabs>
          <w:tab w:val="clear" w:pos="432"/>
          <w:tab w:val="num" w:pos="567"/>
        </w:tabs>
      </w:pPr>
      <w:bookmarkStart w:id="2781" w:name="_Toc3557076"/>
      <w:bookmarkStart w:id="2782" w:name="_Toc34747326"/>
      <w:bookmarkStart w:id="2783" w:name="_Toc69254597"/>
      <w:r w:rsidRPr="007055D9">
        <w:lastRenderedPageBreak/>
        <w:t>Future extensions</w:t>
      </w:r>
      <w:bookmarkEnd w:id="2493"/>
      <w:bookmarkEnd w:id="2663"/>
      <w:bookmarkEnd w:id="2664"/>
      <w:bookmarkEnd w:id="2781"/>
      <w:bookmarkEnd w:id="2782"/>
      <w:bookmarkEnd w:id="2783"/>
    </w:p>
    <w:p w14:paraId="73353AE4" w14:textId="77777777" w:rsidR="00C107D0" w:rsidRPr="00226A3F" w:rsidRDefault="00C107D0" w:rsidP="00235336">
      <w:pPr>
        <w:jc w:val="both"/>
      </w:pPr>
      <w:bookmarkStart w:id="2784" w:name="_Toc338938925"/>
      <w:bookmarkStart w:id="2785" w:name="_Toc338939261"/>
      <w:r w:rsidRPr="00226A3F">
        <w:t>So far, only the above</w:t>
      </w:r>
      <w:del w:id="2786"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787" w:name="_Toc338938923"/>
      <w:bookmarkStart w:id="2788" w:name="_Toc338939259"/>
      <w:bookmarkStart w:id="2789" w:name="_Toc413359625"/>
      <w:bookmarkStart w:id="2790" w:name="_Toc3557077"/>
      <w:bookmarkStart w:id="2791" w:name="_Toc34747327"/>
      <w:bookmarkStart w:id="2792" w:name="_Toc69254598"/>
      <w:r w:rsidRPr="00226A3F">
        <w:t>Additional parameters for spot and seam welds</w:t>
      </w:r>
      <w:bookmarkEnd w:id="2787"/>
      <w:bookmarkEnd w:id="2788"/>
      <w:bookmarkEnd w:id="2789"/>
      <w:bookmarkEnd w:id="2790"/>
      <w:bookmarkEnd w:id="2791"/>
      <w:bookmarkEnd w:id="279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793" w:name="_Ref338846673"/>
      <w:bookmarkStart w:id="2794" w:name="_Toc338938924"/>
      <w:bookmarkStart w:id="2795" w:name="_Toc338939260"/>
      <w:bookmarkStart w:id="2796" w:name="_Toc413359626"/>
      <w:bookmarkStart w:id="2797" w:name="_Toc3557078"/>
      <w:bookmarkStart w:id="2798" w:name="_Toc34747328"/>
      <w:bookmarkStart w:id="2799" w:name="_Toc69254599"/>
      <w:r w:rsidRPr="00226A3F">
        <w:t>Other relevant and new joint types</w:t>
      </w:r>
      <w:bookmarkEnd w:id="2793"/>
      <w:bookmarkEnd w:id="2794"/>
      <w:bookmarkEnd w:id="2795"/>
      <w:bookmarkEnd w:id="2796"/>
      <w:bookmarkEnd w:id="2797"/>
      <w:bookmarkEnd w:id="2798"/>
      <w:bookmarkEnd w:id="279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800" w:name="_Toc3557079"/>
      <w:bookmarkStart w:id="2801" w:name="_Toc34747329"/>
      <w:bookmarkStart w:id="2802" w:name="_Toc69254600"/>
      <w:r w:rsidRPr="009F23CF">
        <w:lastRenderedPageBreak/>
        <w:t>Disclaimer</w:t>
      </w:r>
      <w:bookmarkEnd w:id="2800"/>
      <w:bookmarkEnd w:id="2801"/>
      <w:bookmarkEnd w:id="2802"/>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803" w:name="_Toc3557080"/>
      <w:bookmarkStart w:id="2804" w:name="_Toc34747330"/>
      <w:bookmarkStart w:id="2805" w:name="_Toc69254601"/>
      <w:r w:rsidRPr="007055D9">
        <w:lastRenderedPageBreak/>
        <w:t>References</w:t>
      </w:r>
      <w:bookmarkEnd w:id="2494"/>
      <w:bookmarkEnd w:id="2495"/>
      <w:bookmarkEnd w:id="2784"/>
      <w:bookmarkEnd w:id="2785"/>
      <w:bookmarkEnd w:id="2803"/>
      <w:bookmarkEnd w:id="2804"/>
      <w:bookmarkEnd w:id="2805"/>
    </w:p>
    <w:p w14:paraId="70EC254B" w14:textId="77777777" w:rsidR="00C107D0" w:rsidRPr="00226A3F" w:rsidRDefault="00255787" w:rsidP="00C107D0">
      <w:pPr>
        <w:pStyle w:val="Bibliography"/>
        <w:rPr>
          <w:kern w:val="22"/>
        </w:rPr>
      </w:pPr>
      <w:bookmarkStart w:id="2806" w:name="ReferenceHuf2001"/>
      <w:r w:rsidRPr="007055D9">
        <w:t>[</w:t>
      </w:r>
      <w:r w:rsidR="007A7FDF" w:rsidRPr="007055D9">
        <w:t>1</w:t>
      </w:r>
      <w:r w:rsidRPr="007055D9">
        <w:t>]</w:t>
      </w:r>
      <w:bookmarkEnd w:id="280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807" w:name="ReferenceZha2005"/>
      <w:r w:rsidRPr="00226A3F">
        <w:rPr>
          <w:kern w:val="22"/>
        </w:rPr>
        <w:t>[2]</w:t>
      </w:r>
      <w:bookmarkEnd w:id="2807"/>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808" w:name="ReferenceGai2006"/>
      <w:r w:rsidRPr="00226A3F">
        <w:rPr>
          <w:kern w:val="22"/>
        </w:rPr>
        <w:t>[3]</w:t>
      </w:r>
      <w:bookmarkEnd w:id="280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809" w:name="ReferenceBet2008"/>
      <w:r w:rsidRPr="00226A3F">
        <w:rPr>
          <w:kern w:val="22"/>
        </w:rPr>
        <w:t>[4]</w:t>
      </w:r>
      <w:bookmarkEnd w:id="2809"/>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810" w:name="ReferenceMik20061"/>
      <w:r w:rsidRPr="00226A3F">
        <w:rPr>
          <w:kern w:val="22"/>
        </w:rPr>
        <w:t>[5]</w:t>
      </w:r>
      <w:bookmarkEnd w:id="281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Bibliography"/>
        <w:rPr>
          <w:kern w:val="22"/>
        </w:rPr>
      </w:pPr>
      <w:bookmarkStart w:id="2811" w:name="CiteFATXML"/>
      <w:r w:rsidRPr="00D977AB">
        <w:t>[</w:t>
      </w:r>
      <w:r w:rsidR="00AF1592" w:rsidRPr="00D977AB">
        <w:t>7</w:t>
      </w:r>
      <w:r w:rsidRPr="00D977AB">
        <w:t>]</w:t>
      </w:r>
      <w:bookmarkEnd w:id="2811"/>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Bibliography"/>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0AD118E" w:rsidR="003F6C95" w:rsidRPr="00D977AB" w:rsidRDefault="003F6C95" w:rsidP="00120600">
      <w:pPr>
        <w:pStyle w:val="Bibliography"/>
        <w:rPr>
          <w:kern w:val="22"/>
        </w:rPr>
      </w:pPr>
      <w:r w:rsidRPr="00D977AB">
        <w:rPr>
          <w:rFonts w:asciiTheme="minorHAnsi" w:hAnsiTheme="minorHAnsi"/>
          <w:b/>
          <w:kern w:val="22"/>
          <w:szCs w:val="22"/>
        </w:rPr>
        <w:tab/>
      </w:r>
      <w:hyperlink r:id="rId201"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2"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875817" w:rsidR="001F4F5F"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2812"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754B4C95" w:rsidR="002A50E0" w:rsidRDefault="00B47F08" w:rsidP="00120600">
      <w:pPr>
        <w:pStyle w:val="Bibliography"/>
        <w:spacing w:before="120"/>
        <w:rPr>
          <w:ins w:id="2813" w:author="Dr. Carsten Franke" w:date="2021-04-12T19:55:00Z"/>
          <w:noProof/>
          <w:kern w:val="22"/>
        </w:rPr>
      </w:pPr>
      <w:ins w:id="2814" w:author="Dr. Carsten Franke" w:date="2021-04-12T10:28:00Z">
        <w:r w:rsidRPr="00B17E85">
          <w:rPr>
            <w:kern w:val="22"/>
          </w:rPr>
          <w:t>[</w:t>
        </w:r>
        <w:r>
          <w:rPr>
            <w:kern w:val="22"/>
          </w:rPr>
          <w:t>9</w:t>
        </w:r>
        <w:r w:rsidRPr="00B17E85">
          <w:rPr>
            <w:kern w:val="22"/>
          </w:rPr>
          <w:t>]</w:t>
        </w:r>
        <w:r w:rsidRPr="00B17E85">
          <w:rPr>
            <w:kern w:val="22"/>
          </w:rPr>
          <w:tab/>
        </w:r>
      </w:ins>
      <w:ins w:id="2815"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816" w:author="Dr. Carsten Franke" w:date="2021-04-12T19:55:00Z">
        <w:r w:rsidR="002A50E0">
          <w:rPr>
            <w:noProof/>
            <w:kern w:val="22"/>
          </w:rPr>
          <w:t>May</w:t>
        </w:r>
      </w:ins>
      <w:ins w:id="2817" w:author="Dr. Carsten Franke" w:date="2021-04-12T10:27:00Z">
        <w:r w:rsidRPr="00226A3F">
          <w:rPr>
            <w:noProof/>
            <w:kern w:val="22"/>
          </w:rPr>
          <w:t xml:space="preserve"> </w:t>
        </w:r>
        <w:r w:rsidRPr="00F72843">
          <w:rPr>
            <w:b/>
            <w:noProof/>
            <w:kern w:val="22"/>
          </w:rPr>
          <w:t>20</w:t>
        </w:r>
      </w:ins>
      <w:ins w:id="2818" w:author="Dr. Carsten Franke" w:date="2021-04-12T19:56:00Z">
        <w:r w:rsidR="002A50E0">
          <w:rPr>
            <w:b/>
            <w:noProof/>
            <w:kern w:val="22"/>
          </w:rPr>
          <w:t>16</w:t>
        </w:r>
      </w:ins>
      <w:ins w:id="2819" w:author="Dr. Carsten Franke" w:date="2021-04-12T10:27:00Z">
        <w:r w:rsidRPr="00226A3F">
          <w:rPr>
            <w:noProof/>
            <w:kern w:val="22"/>
          </w:rPr>
          <w:t>.</w:t>
        </w:r>
      </w:ins>
      <w:ins w:id="2820"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4C5F559" w:rsidR="002A50E0" w:rsidRDefault="002A50E0" w:rsidP="002A50E0">
      <w:pPr>
        <w:pStyle w:val="Bibliography"/>
        <w:spacing w:before="120"/>
        <w:rPr>
          <w:ins w:id="2821" w:author="Dr. Carsten Franke" w:date="2021-04-12T19:55:00Z"/>
          <w:noProof/>
          <w:kern w:val="22"/>
        </w:rPr>
      </w:pPr>
      <w:ins w:id="2822"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823" w:author="Dr. Carsten Franke" w:date="2021-04-12T19:57:00Z">
        <w:r>
          <w:rPr>
            <w:noProof/>
            <w:kern w:val="22"/>
          </w:rPr>
          <w:t>1</w:t>
        </w:r>
      </w:ins>
      <w:ins w:id="2824"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825"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Bibliography"/>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9" w:author="Dr. Carsten Franke" w:date="2021-01-27T11:49:00Z" w:initials="CF">
    <w:p w14:paraId="250B9745" w14:textId="3EE1EA78" w:rsidR="003E0390" w:rsidRDefault="003E0390">
      <w:pPr>
        <w:pStyle w:val="CommentText"/>
      </w:pPr>
      <w:r>
        <w:rPr>
          <w:rStyle w:val="CommentReference"/>
        </w:rPr>
        <w:annotationRef/>
      </w:r>
      <w:r>
        <w:t xml:space="preserve">Discussion of 2021-01-08 revealed that </w:t>
      </w:r>
      <w:r>
        <w:rPr>
          <w:rStyle w:val="HTMLCode"/>
        </w:rPr>
        <w:t>&lt;appdata/&gt;</w:t>
      </w:r>
      <w:r>
        <w:t xml:space="preserve"> definition on page 33 needs some review wrt. the word "</w:t>
      </w:r>
      <w:r>
        <w:rPr>
          <w:rStyle w:val="Strong"/>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705" w:author="m.kalaitzaki" w:date="2020-04-19T18:58:00Z" w:initials="m">
    <w:p w14:paraId="4C00160C" w14:textId="7BC23355" w:rsidR="003E0390" w:rsidRPr="00B14B2C" w:rsidRDefault="003E0390">
      <w:pPr>
        <w:pStyle w:val="CommentText"/>
      </w:pPr>
      <w:r>
        <w:rPr>
          <w:rStyle w:val="CommentReference"/>
        </w:rPr>
        <w:annotationRef/>
      </w:r>
      <w:r>
        <w:t>Perhaps a check sh</w:t>
      </w:r>
      <w:r w:rsidRPr="0033379A">
        <w:t>ο</w:t>
      </w:r>
      <w:r>
        <w:t>uld be added to assert that max_grip &gt; min_grip</w:t>
      </w:r>
    </w:p>
  </w:comment>
  <w:comment w:id="704" w:author="Dr. Carsten Franke" w:date="2020-04-19T18:58:00Z" w:initials="CF">
    <w:p w14:paraId="12973899" w14:textId="1B336903" w:rsidR="003E0390" w:rsidRDefault="003E0390">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3E0390" w:rsidRDefault="003E0390">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3E0390" w:rsidRDefault="003E0390" w:rsidP="007A6E34">
      <w:pPr>
        <w:pStyle w:val="CommentText"/>
        <w:numPr>
          <w:ilvl w:val="0"/>
          <w:numId w:val="51"/>
        </w:numPr>
      </w:pPr>
      <w:r>
        <w:t xml:space="preserve">I suggest to have them "all or none" – and to discuss this with the AK, on next occasion! </w:t>
      </w:r>
    </w:p>
  </w:comment>
  <w:comment w:id="1241" w:author="Dr. Carsten Franke" w:date="2021-04-14T01:31:00Z" w:initials="CF">
    <w:p w14:paraId="2FF0E568" w14:textId="77FFD0B3" w:rsidR="003E0390" w:rsidRDefault="003E0390">
      <w:pPr>
        <w:pStyle w:val="CommentText"/>
      </w:pPr>
      <w:r>
        <w:rPr>
          <w:rStyle w:val="CommentReference"/>
        </w:rPr>
        <w:annotationRef/>
      </w:r>
      <w:r>
        <w:t xml:space="preserve">Link does not work any more. Hence, paragraph deleted. </w:t>
      </w:r>
    </w:p>
  </w:comment>
  <w:comment w:id="1286" w:author="Dr. Carsten Franke" w:date="2021-04-14T01:33:00Z" w:initials="CF">
    <w:p w14:paraId="6508CDDE" w14:textId="30BA9631" w:rsidR="003E0390" w:rsidRDefault="003E0390">
      <w:pPr>
        <w:pStyle w:val="CommentText"/>
      </w:pPr>
      <w:r>
        <w:rPr>
          <w:rStyle w:val="CommentReference"/>
        </w:rPr>
        <w:annotationRef/>
      </w:r>
      <w:r>
        <w:t xml:space="preserve">Hyperlink does not work any more. </w:t>
      </w:r>
    </w:p>
  </w:comment>
  <w:comment w:id="1294" w:author="Dr. Carsten Franke" w:date="2021-04-14T01:35:00Z" w:initials="CF">
    <w:p w14:paraId="420F924D" w14:textId="13CB9E84" w:rsidR="003E0390" w:rsidRDefault="003E0390">
      <w:pPr>
        <w:pStyle w:val="CommentText"/>
      </w:pPr>
      <w:r>
        <w:rPr>
          <w:rStyle w:val="CommentReference"/>
        </w:rPr>
        <w:annotationRef/>
      </w:r>
      <w:r>
        <w:t xml:space="preserve">Hyperlink does not work any more. </w:t>
      </w:r>
    </w:p>
  </w:comment>
  <w:comment w:id="1519" w:author="nick" w:date="2021-04-11T11:19:00Z" w:initials="n">
    <w:p w14:paraId="17217D49" w14:textId="77777777" w:rsidR="003E0390" w:rsidRDefault="003E0390">
      <w:pPr>
        <w:pStyle w:val="CommentText"/>
      </w:pPr>
      <w:r>
        <w:rPr>
          <w:rStyle w:val="CommentReference"/>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3E0390" w:rsidRDefault="003E0390">
      <w:pPr>
        <w:pStyle w:val="CommentText"/>
      </w:pPr>
    </w:p>
    <w:p w14:paraId="5742BCD8" w14:textId="60257D2F" w:rsidR="003E0390" w:rsidRDefault="003E0390">
      <w:pPr>
        <w:pStyle w:val="CommentText"/>
      </w:pPr>
      <w:r>
        <w:t xml:space="preserve">Read the corresponding section below. </w:t>
      </w:r>
    </w:p>
  </w:comment>
  <w:comment w:id="1640" w:author="Dr. Carsten Franke" w:date="2021-04-12T21:19:00Z" w:initials="CF">
    <w:p w14:paraId="74A4D801" w14:textId="28447E8D" w:rsidR="003E0390" w:rsidRDefault="003E0390">
      <w:pPr>
        <w:pStyle w:val="CommentText"/>
      </w:pPr>
      <w:r>
        <w:rPr>
          <w:rStyle w:val="CommentReference"/>
        </w:rPr>
        <w:annotationRef/>
      </w:r>
      <w:r>
        <w:t xml:space="preserve">As for my understanding “longer” must not happen, since we wrote next to the section’s beginning: </w:t>
      </w:r>
      <w:r>
        <w:br/>
        <w:t>“i</w:t>
      </w:r>
      <w:r w:rsidRPr="000E12AA">
        <w:t xml:space="preserve">t is the responsibility of the </w:t>
      </w:r>
      <w:r>
        <w:t xml:space="preserve">χMCF </w:t>
      </w:r>
      <w:r w:rsidRPr="000E12AA">
        <w:t xml:space="preserve">creating system that </w:t>
      </w:r>
      <w:r w:rsidRPr="003F17CA">
        <w:rPr>
          <w:b/>
        </w:rPr>
        <w:t>chopped final segments do not occur</w:t>
      </w:r>
      <w:r>
        <w:t xml:space="preserve">.” and “3. </w:t>
      </w:r>
      <w:r w:rsidRPr="009A6281">
        <w:rPr>
          <w:b/>
        </w:rPr>
        <w:t>Excess of</w:t>
      </w:r>
      <w:r>
        <w:t xml:space="preserve"> segments at the end of a seam weld </w:t>
      </w:r>
      <w:r w:rsidRPr="009A6281">
        <w:rPr>
          <w:b/>
        </w:rPr>
        <w:t>is not allowed</w:t>
      </w:r>
      <w:r>
        <w:t xml:space="preserve">.”. </w:t>
      </w:r>
      <w:r>
        <w:br/>
        <w:t>(Well, up to rounding errors.)</w:t>
      </w:r>
      <w:r>
        <w:br/>
        <w:t xml:space="preserve">Hence, it can only be that sections and spacings are too short altogether and hence the one, the other or both must be </w:t>
      </w:r>
      <w:r w:rsidRPr="003F17CA">
        <w:rPr>
          <w:i/>
        </w:rPr>
        <w:t>stretched</w:t>
      </w:r>
      <w:r>
        <w:t xml:space="preserve">, not shrunk. </w:t>
      </w:r>
    </w:p>
  </w:comment>
  <w:comment w:id="1653" w:author="nick" w:date="2021-04-11T03:53:00Z" w:initials="n">
    <w:p w14:paraId="1C9836D1" w14:textId="77777777" w:rsidR="003E0390" w:rsidRDefault="003E0390">
      <w:pPr>
        <w:pStyle w:val="CommentText"/>
      </w:pPr>
      <w:r>
        <w:rPr>
          <w:rStyle w:val="CommentReference"/>
        </w:rPr>
        <w:annotationRef/>
      </w:r>
      <w:r>
        <w:t xml:space="preserve">In order to calculate </w:t>
      </w:r>
      <w:r>
        <w:rPr>
          <w:lang w:val="el-GR"/>
        </w:rPr>
        <w:t>Δ</w:t>
      </w:r>
      <w:r>
        <w:t>, one must know the original length and then get the 'N'. Unfortunately, N is unknown.</w:t>
      </w:r>
    </w:p>
    <w:p w14:paraId="29135012" w14:textId="721E15E3" w:rsidR="003E0390" w:rsidRDefault="003E0390">
      <w:pPr>
        <w:pStyle w:val="CommentText"/>
      </w:pPr>
      <w:r>
        <w:t>You could use the derivations in comment:</w:t>
      </w:r>
    </w:p>
    <w:p w14:paraId="073AAAEA" w14:textId="7EAD2B33" w:rsidR="003E0390" w:rsidRDefault="003E0390">
      <w:pPr>
        <w:pStyle w:val="CommentText"/>
      </w:pPr>
      <w:hyperlink r:id="rId1" w:anchor="issuecomment-774135014" w:history="1">
        <w:r w:rsidRPr="00210EC6">
          <w:rPr>
            <w:rStyle w:val="Hyperlink"/>
          </w:rPr>
          <w:t>https://github.com/economidis-nick/createXSDforxMCF/issues/53#issuecomment-774135014</w:t>
        </w:r>
      </w:hyperlink>
    </w:p>
    <w:p w14:paraId="545F3FC2" w14:textId="77777777" w:rsidR="003E0390" w:rsidRDefault="003E0390">
      <w:pPr>
        <w:pStyle w:val="CommentText"/>
      </w:pPr>
    </w:p>
    <w:p w14:paraId="6C9F6C33" w14:textId="7D986A92" w:rsidR="003E0390" w:rsidRPr="00AE4E72" w:rsidRDefault="003E0390">
      <w:pPr>
        <w:pStyle w:val="CommentText"/>
      </w:pPr>
      <w:r>
        <w:t>There, N=</w:t>
      </w:r>
      <w:proofErr w:type="gramStart"/>
      <w:r>
        <w:t>round(</w:t>
      </w:r>
      <w:proofErr w:type="gramEnd"/>
      <w:r>
        <w:t xml:space="preserve">  (L</w:t>
      </w:r>
      <w:r w:rsidRPr="00AE4E72">
        <w:rPr>
          <w:vertAlign w:val="subscript"/>
        </w:rPr>
        <w:t>effective</w:t>
      </w:r>
      <w:r>
        <w:tab/>
        <w:t>s)  / (l+s)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Ex w15:paraId="5742BCD8" w15:done="0"/>
  <w15:commentEx w15:paraId="74A4D801" w15:done="0"/>
  <w15:commentEx w15:paraId="6C9F6C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Extensible w16cex:durableId="241F37FB" w16cex:dateUtc="2021-04-12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Id w16cid:paraId="5742BCD8" w16cid:durableId="241E912F"/>
  <w16cid:commentId w16cid:paraId="74A4D801" w16cid:durableId="241F37FB"/>
  <w16cid:commentId w16cid:paraId="6C9F6C33" w16cid:durableId="241E913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1CE48F" w14:textId="77777777" w:rsidR="00A136DA" w:rsidRDefault="00A136DA">
      <w:r>
        <w:separator/>
      </w:r>
    </w:p>
  </w:endnote>
  <w:endnote w:type="continuationSeparator" w:id="0">
    <w:p w14:paraId="0C4FC096" w14:textId="77777777" w:rsidR="00A136DA" w:rsidRDefault="00A136DA">
      <w:r>
        <w:continuationSeparator/>
      </w:r>
    </w:p>
  </w:endnote>
  <w:endnote w:type="continuationNotice" w:id="1">
    <w:p w14:paraId="7E3B2FC6" w14:textId="77777777" w:rsidR="00A136DA" w:rsidRDefault="00A136D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3E039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3E0390" w:rsidRPr="00A713A1" w:rsidRDefault="003E0390" w:rsidP="00FC39A1">
          <w:pPr>
            <w:pStyle w:val="Footer"/>
            <w:rPr>
              <w:sz w:val="16"/>
              <w:szCs w:val="16"/>
            </w:rPr>
          </w:pPr>
        </w:p>
      </w:tc>
    </w:tr>
    <w:tr w:rsidR="003E039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4C3B49A0" w:rsidR="003E0390" w:rsidRPr="00823E25" w:rsidRDefault="003E0390"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827" w:author="nick" w:date="2021-04-19T23:21:00Z">
            <w:r>
              <w:rPr>
                <w:noProof/>
                <w:sz w:val="16"/>
                <w:szCs w:val="16"/>
              </w:rPr>
              <w:t>April 19, 2021</w:t>
            </w:r>
          </w:ins>
          <w:ins w:id="2828" w:author="Dr. Carsten Franke" w:date="2021-04-15T09:57:00Z">
            <w:del w:id="2829" w:author="nick" w:date="2021-04-19T23:21:00Z">
              <w:r w:rsidDel="003E0390">
                <w:rPr>
                  <w:noProof/>
                  <w:sz w:val="16"/>
                  <w:szCs w:val="16"/>
                </w:rPr>
                <w:delText>April 15, 2021</w:delText>
              </w:r>
            </w:del>
          </w:ins>
          <w:del w:id="2830" w:author="nick" w:date="2021-04-19T23:21:00Z">
            <w:r w:rsidDel="003E0390">
              <w:rPr>
                <w:noProof/>
                <w:sz w:val="16"/>
                <w:szCs w:val="16"/>
              </w:rPr>
              <w:delText>April 14,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3E0390" w:rsidRPr="00A713A1" w:rsidRDefault="003E0390"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822F3A">
            <w:rPr>
              <w:rStyle w:val="PageNumber"/>
              <w:noProof/>
              <w:sz w:val="16"/>
              <w:szCs w:val="16"/>
              <w:lang w:val="de-DE"/>
            </w:rPr>
            <w:t>114</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76853E6D" w:rsidR="003E0390" w:rsidRPr="00A713A1" w:rsidRDefault="003E0390"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3E0390" w:rsidRPr="00263F8C" w:rsidRDefault="003E0390"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3B7528" w14:textId="77777777" w:rsidR="00A136DA" w:rsidRDefault="00A136DA">
      <w:r>
        <w:separator/>
      </w:r>
    </w:p>
  </w:footnote>
  <w:footnote w:type="continuationSeparator" w:id="0">
    <w:p w14:paraId="23DE74F2" w14:textId="77777777" w:rsidR="00A136DA" w:rsidRDefault="00A136DA">
      <w:r>
        <w:continuationSeparator/>
      </w:r>
    </w:p>
  </w:footnote>
  <w:footnote w:type="continuationNotice" w:id="1">
    <w:p w14:paraId="31DC9D00" w14:textId="77777777" w:rsidR="00A136DA" w:rsidRDefault="00A136DA">
      <w:pPr>
        <w:spacing w:after="0"/>
      </w:pPr>
    </w:p>
  </w:footnote>
  <w:footnote w:id="2">
    <w:p w14:paraId="6F81E59D" w14:textId="7B35D24D" w:rsidR="003E0390" w:rsidRPr="00DB42BD" w:rsidRDefault="003E0390"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3E0390" w:rsidRPr="001C48A8" w:rsidRDefault="003E0390">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3E0390" w:rsidRPr="00E211E6" w:rsidRDefault="003E0390"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3E0390" w:rsidRPr="00860E71" w:rsidRDefault="003E0390"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3E0390" w:rsidRPr="005779C6" w:rsidRDefault="003E0390">
      <w:pPr>
        <w:pStyle w:val="FootnoteText"/>
      </w:pPr>
      <w:r>
        <w:rPr>
          <w:rStyle w:val="FootnoteReference"/>
        </w:rPr>
        <w:footnoteRef/>
      </w:r>
      <w:r>
        <w:t xml:space="preserve"> MEDINA support for v3.0 is unforeseen.</w:t>
      </w:r>
    </w:p>
  </w:footnote>
  <w:footnote w:id="7">
    <w:p w14:paraId="44B1FD77" w14:textId="77777777" w:rsidR="003E0390" w:rsidRPr="00E11D02" w:rsidRDefault="003E0390">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3E0390" w:rsidRPr="006E4DF4" w:rsidRDefault="003E0390">
      <w:pPr>
        <w:pStyle w:val="FootnoteText"/>
      </w:pPr>
      <w:r>
        <w:rPr>
          <w:rStyle w:val="FootnoteReference"/>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3E0390" w:rsidRPr="00A81382" w:rsidRDefault="003E0390">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3E0390" w:rsidRDefault="003E0390"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3E0390" w:rsidRDefault="003E0390">
      <w:pPr>
        <w:pStyle w:val="FootnoteText"/>
      </w:pPr>
      <w:r>
        <w:rPr>
          <w:rStyle w:val="FootnoteReference"/>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3E0390" w:rsidRPr="00B17E85" w:rsidRDefault="003E0390"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3E0390" w:rsidRPr="00F70171" w:rsidRDefault="003E0390"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3E0390" w:rsidRDefault="003E0390">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3E0390" w:rsidRPr="003974C3" w:rsidRDefault="003E0390"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3E0390" w:rsidRPr="00D74FE5" w:rsidRDefault="003E0390">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3E0390" w:rsidRPr="00E41964" w:rsidRDefault="003E0390">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3E0390" w:rsidRPr="00C01C5C" w:rsidRDefault="003E0390">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5CB692EF" w14:textId="77777777" w:rsidR="003E0390" w:rsidRPr="006C3E10" w:rsidRDefault="003E0390">
      <w:pPr>
        <w:pStyle w:val="FootnoteText"/>
        <w:rPr>
          <w:lang w:val="de-DE"/>
        </w:rPr>
      </w:pPr>
      <w:r>
        <w:rPr>
          <w:rStyle w:val="FootnoteReference"/>
        </w:rPr>
        <w:footnoteRef/>
      </w:r>
      <w:r w:rsidRPr="006C3E10">
        <w:rPr>
          <w:lang w:val="de-DE"/>
        </w:rPr>
        <w:t xml:space="preserve"> </w:t>
      </w:r>
      <w:r>
        <w:fldChar w:fldCharType="begin"/>
      </w:r>
      <w:r w:rsidRPr="003E0390">
        <w:rPr>
          <w:lang w:val="de-DE"/>
        </w:rPr>
        <w:instrText xml:space="preserve"> HYPERLINK "http://www.google.com/patents/EP1926918B1?cl=en" </w:instrText>
      </w:r>
      <w:r>
        <w:fldChar w:fldCharType="separate"/>
      </w:r>
      <w:r w:rsidRPr="006C3E10">
        <w:rPr>
          <w:rStyle w:val="Hyperlink"/>
          <w:lang w:val="de-DE"/>
        </w:rPr>
        <w:t>http://www.google.com/patents/EP1926918B1?cl=en</w:t>
      </w:r>
      <w:r>
        <w:rPr>
          <w:rStyle w:val="Hyperlink"/>
          <w:lang w:val="de-DE"/>
        </w:rPr>
        <w:fldChar w:fldCharType="end"/>
      </w:r>
    </w:p>
  </w:footnote>
  <w:footnote w:id="20">
    <w:p w14:paraId="56AF8D09" w14:textId="00EDE19A" w:rsidR="003E0390" w:rsidRDefault="003E0390">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484D58DD" w:rsidR="003E0390" w:rsidRPr="008420EC" w:rsidRDefault="003E0390" w:rsidP="00291FDE">
      <w:pPr>
        <w:pStyle w:val="FootnoteText"/>
        <w:rPr>
          <w:lang w:val="de-DE"/>
        </w:rPr>
      </w:pPr>
      <w:r>
        <w:rPr>
          <w:rStyle w:val="FootnoteReference"/>
        </w:rPr>
        <w:footnoteRef/>
      </w:r>
      <w:r>
        <w:t xml:space="preserve"> </w:t>
      </w:r>
      <w:r>
        <w:rPr>
          <w:lang w:val="de-DE"/>
        </w:rPr>
        <w:t xml:space="preserve">Here, the word „segment“ must not be confused with polygon edges, which were called „segments“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3E0390" w:rsidRPr="00BB3FF7" w:rsidRDefault="003E0390" w:rsidP="00624D39">
      <w:pPr>
        <w:pStyle w:val="FootnoteText"/>
        <w:rPr>
          <w:lang w:val="de-DE"/>
        </w:rPr>
      </w:pPr>
      <w:ins w:id="1406" w:author="Dr. Carsten Franke" w:date="2021-03-18T11:24:00Z">
        <w:r w:rsidRPr="00BB3FF7">
          <w:rPr>
            <w:rStyle w:val="FootnoteReference"/>
            <w:highlight w:val="yellow"/>
          </w:rPr>
          <w:footnoteRef/>
        </w:r>
        <w:r w:rsidRPr="00BB3FF7">
          <w:rPr>
            <w:highlight w:val="yellow"/>
          </w:rPr>
          <w:t xml:space="preserve"> </w:t>
        </w:r>
        <w:r w:rsidRPr="00BB3FF7">
          <w:rPr>
            <w:highlight w:val="yellow"/>
            <w:lang w:val="de-DE"/>
          </w:rPr>
          <w:t>Reference to corresponding new sec</w:t>
        </w:r>
      </w:ins>
      <w:ins w:id="1407" w:author="Dr. Carsten Franke" w:date="2021-03-18T11:25:00Z">
        <w:r w:rsidRPr="00BB3FF7">
          <w:rPr>
            <w:highlight w:val="yellow"/>
            <w:lang w:val="de-DE"/>
          </w:rPr>
          <w:t>tion to be added, as soon as this section comes into</w:t>
        </w:r>
        <w:r w:rsidRPr="00624D39">
          <w:rPr>
            <w:highlight w:val="yellow"/>
            <w:lang w:val="de-DE"/>
          </w:rPr>
          <w:t xml:space="preserve"> life. </w:t>
        </w:r>
      </w:ins>
      <w:ins w:id="1408" w:author="Dr. Carsten Franke" w:date="2021-04-09T20:34:00Z">
        <w:r w:rsidRPr="00624D39">
          <w:rPr>
            <w:highlight w:val="yellow"/>
            <w:lang w:val="de-DE"/>
          </w:rPr>
          <w:br/>
          <w:t xml:space="preserve">The new section could then be referenced e.g. by sections 8.1.2 Location, or 8.2.4.3.2 Welding Position. </w:t>
        </w:r>
        <w:r w:rsidRPr="00624D39">
          <w:rPr>
            <w:highlight w:val="yellow"/>
            <w:lang w:val="de-DE"/>
          </w:rPr>
          <w:t>Corresponding issue</w:t>
        </w:r>
      </w:ins>
      <w:ins w:id="1409" w:author="Dr. Carsten Franke" w:date="2021-04-09T20:35:00Z">
        <w:r w:rsidRPr="00624D39">
          <w:rPr>
            <w:highlight w:val="yellow"/>
            <w:lang w:val="de-DE"/>
          </w:rPr>
          <w:t xml:space="preserve"> is</w:t>
        </w:r>
      </w:ins>
      <w:ins w:id="1410" w:author="Dr. Carsten Franke" w:date="2021-04-09T20:34:00Z">
        <w:r w:rsidRPr="00624D39">
          <w:rPr>
            <w:highlight w:val="yellow"/>
            <w:lang w:val="de-DE"/>
          </w:rPr>
          <w:t xml:space="preserve"> </w:t>
        </w:r>
      </w:ins>
      <w:ins w:id="1411" w:author="Dr. Carsten Franke" w:date="2021-04-09T20:35:00Z">
        <w:r w:rsidRPr="00624D39">
          <w:rPr>
            <w:highlight w:val="yellow"/>
            <w:lang w:val="de-DE"/>
          </w:rPr>
          <w:fldChar w:fldCharType="begin"/>
        </w:r>
        <w:r w:rsidRPr="00624D39">
          <w:rPr>
            <w:highlight w:val="yellow"/>
            <w:lang w:val="de-DE"/>
          </w:rPr>
          <w:instrText xml:space="preserve"> HYPERLINK "</w:instrText>
        </w:r>
      </w:ins>
      <w:ins w:id="1412" w:author="Dr. Carsten Franke" w:date="2021-04-09T20:34:00Z">
        <w:r w:rsidRPr="00624D39">
          <w:rPr>
            <w:highlight w:val="yellow"/>
            <w:lang w:val="de-DE"/>
          </w:rPr>
          <w:instrText>https://github.com/economidis-nick/createXSDforxMCF/issues/62</w:instrText>
        </w:r>
      </w:ins>
      <w:ins w:id="1413" w:author="Dr. Carsten Franke" w:date="2021-04-09T20:35:00Z">
        <w:r w:rsidRPr="00624D39">
          <w:rPr>
            <w:highlight w:val="yellow"/>
            <w:lang w:val="de-DE"/>
          </w:rPr>
          <w:instrText xml:space="preserve">" </w:instrText>
        </w:r>
        <w:r w:rsidRPr="00624D39">
          <w:rPr>
            <w:highlight w:val="yellow"/>
            <w:lang w:val="de-DE"/>
          </w:rPr>
          <w:fldChar w:fldCharType="separate"/>
        </w:r>
      </w:ins>
      <w:ins w:id="1414" w:author="Dr. Carsten Franke" w:date="2021-04-09T20:34:00Z">
        <w:r w:rsidRPr="00624D39">
          <w:rPr>
            <w:rStyle w:val="Hyperlink"/>
            <w:highlight w:val="yellow"/>
            <w:lang w:val="de-DE"/>
          </w:rPr>
          <w:t>https://github.com/economidis-nick/createXSDforxMCF/issues/62</w:t>
        </w:r>
      </w:ins>
      <w:ins w:id="1415" w:author="Dr. Carsten Franke" w:date="2021-04-09T20:35:00Z">
        <w:r w:rsidRPr="00624D39">
          <w:rPr>
            <w:highlight w:val="yellow"/>
            <w:lang w:val="de-DE"/>
          </w:rPr>
          <w:fldChar w:fldCharType="end"/>
        </w:r>
      </w:ins>
      <w:ins w:id="1416" w:author="Dr. Carsten Franke" w:date="2021-04-09T20:34:00Z">
        <w:r w:rsidRPr="00624D39">
          <w:rPr>
            <w:highlight w:val="yellow"/>
            <w:lang w:val="de-DE"/>
          </w:rPr>
          <w:t>.</w:t>
        </w:r>
      </w:ins>
      <w:ins w:id="1417" w:author="Dr. Carsten Franke" w:date="2021-04-09T20:35:00Z">
        <w:r>
          <w:rPr>
            <w:lang w:val="de-DE"/>
          </w:rPr>
          <w:t xml:space="preserve"> </w:t>
        </w:r>
      </w:ins>
    </w:p>
  </w:footnote>
  <w:footnote w:id="23">
    <w:p w14:paraId="0B73204E" w14:textId="018E42F5" w:rsidR="003E0390" w:rsidRDefault="003E0390" w:rsidP="00107FB4">
      <w:pPr>
        <w:rPr>
          <w:ins w:id="1751" w:author="nick" w:date="2021-04-11T11:31:00Z"/>
          <w:lang w:val="de-DE"/>
        </w:rPr>
      </w:pPr>
      <w:bookmarkStart w:id="1752" w:name="_Hlk69116624"/>
      <w:ins w:id="1753" w:author="nick" w:date="2021-04-11T11:31:00Z">
        <w:r>
          <w:rPr>
            <w:rStyle w:val="FootnoteReference"/>
          </w:rPr>
          <w:footnoteRef/>
        </w:r>
        <w:r>
          <w:t xml:space="preserve"> The derivation of </w:t>
        </w:r>
        <w:proofErr w:type="gramStart"/>
        <w:r>
          <w:t>this formulae</w:t>
        </w:r>
        <w:proofErr w:type="gramEnd"/>
        <w:r>
          <w:t xml:space="preserve"> can be found in</w:t>
        </w:r>
      </w:ins>
      <w:ins w:id="1754" w:author="Dr. Carsten Franke" w:date="2021-04-14T01:04:00Z">
        <w:r>
          <w:t xml:space="preserve"> section </w:t>
        </w:r>
        <w:r>
          <w:fldChar w:fldCharType="begin"/>
        </w:r>
        <w:r>
          <w:instrText xml:space="preserve"> REF _Ref69238344 \r \h </w:instrText>
        </w:r>
      </w:ins>
      <w:r>
        <w:fldChar w:fldCharType="separate"/>
      </w:r>
      <w:ins w:id="1755" w:author="Dr. Carsten Franke" w:date="2021-04-14T01:04:00Z">
        <w:r>
          <w:t>10.1</w:t>
        </w:r>
        <w:r>
          <w:fldChar w:fldCharType="end"/>
        </w:r>
        <w:r>
          <w:t xml:space="preserve"> </w:t>
        </w:r>
        <w:r>
          <w:fldChar w:fldCharType="begin"/>
        </w:r>
        <w:r>
          <w:instrText xml:space="preserve"> REF _Ref69238344 \h </w:instrText>
        </w:r>
      </w:ins>
      <w:r>
        <w:fldChar w:fldCharType="separate"/>
      </w:r>
      <w:ins w:id="1756" w:author="Dr. Carsten Franke" w:date="2021-04-14T01:04:00Z">
        <w:r>
          <w:t>De</w:t>
        </w:r>
        <w:r>
          <w:t>r</w:t>
        </w:r>
        <w:r>
          <w:t>ivation of Formulae used for Regular Intermittent Welds</w:t>
        </w:r>
        <w:r>
          <w:fldChar w:fldCharType="end"/>
        </w:r>
      </w:ins>
      <w:r>
        <w:t xml:space="preserve">. </w:t>
      </w:r>
    </w:p>
    <w:bookmarkEnd w:id="1752"/>
    <w:p w14:paraId="5AAB1472" w14:textId="77777777" w:rsidR="003E0390" w:rsidRDefault="003E0390" w:rsidP="00107FB4">
      <w:pPr>
        <w:pStyle w:val="FootnoteText"/>
        <w:rPr>
          <w:ins w:id="1757" w:author="nick" w:date="2021-04-11T11:31:00Z"/>
          <w:lang w:val="de-DE"/>
        </w:rPr>
      </w:pPr>
    </w:p>
  </w:footnote>
  <w:footnote w:id="24">
    <w:p w14:paraId="65624952" w14:textId="22F38ABB" w:rsidR="003E0390" w:rsidRDefault="003E0390">
      <w:pPr>
        <w:pStyle w:val="FootnoteText"/>
      </w:pPr>
      <w:r>
        <w:rPr>
          <w:rStyle w:val="FootnoteReference"/>
        </w:rPr>
        <w:footnoteRef/>
      </w:r>
      <w:r>
        <w:t xml:space="preserve"> four-sheet overlap welds have been encountered, even though they are not explicitly depicted in this document.</w:t>
      </w:r>
    </w:p>
  </w:footnote>
  <w:footnote w:id="25">
    <w:p w14:paraId="72C54970" w14:textId="5F6B6F98" w:rsidR="003E0390" w:rsidRDefault="003E0390">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ins w:id="2318" w:author="Dr. Carsten Franke" w:date="2021-04-12T18:45:00Z">
        <w:r>
          <w:t xml:space="preserve">Figure </w:t>
        </w:r>
        <w:r>
          <w:rPr>
            <w:noProof/>
          </w:rPr>
          <w:t>73</w:t>
        </w:r>
      </w:ins>
      <w:del w:id="2319"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3E0390" w:rsidRDefault="003E0390">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ins w:id="2374" w:author="Dr. Carsten Franke" w:date="2021-04-12T18:45:00Z">
        <w:r>
          <w:t xml:space="preserve">Figure </w:t>
        </w:r>
        <w:r>
          <w:rPr>
            <w:noProof/>
          </w:rPr>
          <w:t>74</w:t>
        </w:r>
      </w:ins>
      <w:del w:id="2375"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3E0390" w:rsidRPr="00FA0EDB" w:rsidRDefault="003E0390">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3E0390" w14:paraId="4D6F4B17" w14:textId="77777777" w:rsidTr="00A713A1">
      <w:trPr>
        <w:trHeight w:val="355"/>
      </w:trPr>
      <w:tc>
        <w:tcPr>
          <w:tcW w:w="2500" w:type="pct"/>
          <w:shd w:val="clear" w:color="auto" w:fill="auto"/>
          <w:vAlign w:val="bottom"/>
        </w:tcPr>
        <w:p w14:paraId="62C79BAD" w14:textId="77777777" w:rsidR="003E0390" w:rsidRPr="000C0927" w:rsidRDefault="003E0390"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1A32E5CB" w:rsidR="003E0390" w:rsidRPr="000C0927" w:rsidRDefault="003E0390" w:rsidP="0051248B">
          <w:pPr>
            <w:pStyle w:val="Header"/>
            <w:jc w:val="right"/>
            <w:rPr>
              <w:lang w:val="en-US"/>
            </w:rPr>
          </w:pPr>
          <w:r w:rsidRPr="000C0927">
            <w:rPr>
              <w:lang w:val="en-US"/>
            </w:rPr>
            <w:t xml:space="preserve">Version </w:t>
          </w:r>
          <w:r>
            <w:rPr>
              <w:lang w:val="en-US"/>
            </w:rPr>
            <w:t>3</w:t>
          </w:r>
          <w:r w:rsidRPr="000C0927">
            <w:rPr>
              <w:lang w:val="en-US"/>
            </w:rPr>
            <w:t>.</w:t>
          </w:r>
          <w:r>
            <w:rPr>
              <w:lang w:val="en-US"/>
            </w:rPr>
            <w:t>1</w:t>
          </w:r>
          <w:ins w:id="2826" w:author="Dr. Carsten Franke" w:date="2021-02-01T12:29:00Z">
            <w:r>
              <w:rPr>
                <w:lang w:val="en-US"/>
              </w:rPr>
              <w:t>.1</w:t>
            </w:r>
          </w:ins>
        </w:p>
      </w:tc>
    </w:tr>
  </w:tbl>
  <w:p w14:paraId="41A09A8E" w14:textId="77777777" w:rsidR="003E0390" w:rsidRPr="00263F8C" w:rsidRDefault="003E0390"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6D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1D3B90"/>
    <w:pPr>
      <w:keepNext/>
      <w:spacing w:before="240" w:after="60"/>
      <w:outlineLvl w:val="4"/>
      <w:pPrChange w:id="0" w:author="Dr. Carsten Franke" w:date="2021-04-14T01:16:00Z">
        <w:pPr>
          <w:spacing w:before="240" w:after="60"/>
          <w:outlineLvl w:val="4"/>
        </w:pPr>
      </w:pPrChange>
    </w:pPr>
    <w:rPr>
      <w:b/>
      <w:bCs/>
      <w:i/>
      <w:iCs/>
      <w:sz w:val="24"/>
      <w:szCs w:val="26"/>
      <w:lang w:val="x-none"/>
      <w:rPrChange w:id="0" w:author="Dr. Carsten Franke" w:date="2021-04-14T01:16:00Z">
        <w:rPr>
          <w:rFonts w:ascii="Calibri" w:hAnsi="Calibri"/>
          <w:b/>
          <w:bCs/>
          <w:i/>
          <w:iCs/>
          <w:sz w:val="24"/>
          <w:szCs w:val="26"/>
          <w:lang w:val="x-none" w:eastAsia="de-DE" w:bidi="ar-SA"/>
        </w:rPr>
      </w:rPrChang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pPr>
      <w:pPrChange w:id="1" w:author="Dr. Carsten Franke" w:date="2021-02-18T11:38:00Z">
        <w:pPr>
          <w:spacing w:after="120"/>
        </w:pPr>
      </w:pPrChange>
    </w:pPr>
    <w:rPr>
      <w:rPrChange w:id="1" w:author="Dr. Carsten Franke" w:date="2021-02-18T11:38:00Z">
        <w:rPr>
          <w:rFonts w:ascii="Calibri" w:hAnsi="Calibri"/>
          <w:sz w:val="22"/>
          <w:szCs w:val="24"/>
          <w:lang w:val="en-US" w:eastAsia="de-DE" w:bidi="ar-SA"/>
        </w:rPr>
      </w:rPrChange>
    </w:rPr>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1D3B90"/>
    <w:rPr>
      <w:rFonts w:ascii="Calibri" w:hAnsi="Calibri"/>
      <w:b/>
      <w:bCs/>
      <w:i/>
      <w:iCs/>
      <w:sz w:val="24"/>
      <w:szCs w:val="26"/>
      <w:lang w:val="x-none"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NichtaufgelsteErwhnung4">
    <w:name w:val="Nicht aufgelöste Erwähnung4"/>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 w:type="character" w:customStyle="1" w:styleId="UnresolvedMention">
    <w:name w:val="Unresolved Mention"/>
    <w:basedOn w:val="DefaultParagraphFont"/>
    <w:uiPriority w:val="99"/>
    <w:semiHidden/>
    <w:unhideWhenUsed/>
    <w:rsid w:val="00C65237"/>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1D3B90"/>
    <w:pPr>
      <w:keepNext/>
      <w:spacing w:before="240" w:after="60"/>
      <w:outlineLvl w:val="4"/>
      <w:pPrChange w:id="2" w:author="Dr. Carsten Franke" w:date="2021-04-14T01:16:00Z">
        <w:pPr>
          <w:spacing w:before="240" w:after="60"/>
          <w:outlineLvl w:val="4"/>
        </w:pPr>
      </w:pPrChange>
    </w:pPr>
    <w:rPr>
      <w:b/>
      <w:bCs/>
      <w:i/>
      <w:iCs/>
      <w:sz w:val="24"/>
      <w:szCs w:val="26"/>
      <w:lang w:val="x-none"/>
      <w:rPrChange w:id="2" w:author="Dr. Carsten Franke" w:date="2021-04-14T01:16:00Z">
        <w:rPr>
          <w:rFonts w:ascii="Calibri" w:hAnsi="Calibri"/>
          <w:b/>
          <w:bCs/>
          <w:i/>
          <w:iCs/>
          <w:sz w:val="24"/>
          <w:szCs w:val="26"/>
          <w:lang w:val="x-none" w:eastAsia="de-DE" w:bidi="ar-SA"/>
        </w:rPr>
      </w:rPrChang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pPr>
      <w:pPrChange w:id="3" w:author="Dr. Carsten Franke" w:date="2021-02-18T11:38:00Z">
        <w:pPr>
          <w:spacing w:after="120"/>
        </w:pPr>
      </w:pPrChange>
    </w:pPr>
    <w:rPr>
      <w:rPrChange w:id="3" w:author="Dr. Carsten Franke" w:date="2021-02-18T11:38:00Z">
        <w:rPr>
          <w:rFonts w:ascii="Calibri" w:hAnsi="Calibri"/>
          <w:sz w:val="22"/>
          <w:szCs w:val="24"/>
          <w:lang w:val="en-US" w:eastAsia="de-DE" w:bidi="ar-SA"/>
        </w:rPr>
      </w:rPrChange>
    </w:rPr>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1D3B90"/>
    <w:rPr>
      <w:rFonts w:ascii="Calibri" w:hAnsi="Calibri"/>
      <w:b/>
      <w:bCs/>
      <w:i/>
      <w:iCs/>
      <w:sz w:val="24"/>
      <w:szCs w:val="26"/>
      <w:lang w:val="x-none"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NichtaufgelsteErwhnung4">
    <w:name w:val="Nicht aufgelöste Erwähnung4"/>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 w:type="character" w:customStyle="1" w:styleId="UnresolvedMention">
    <w:name w:val="Unresolved Mention"/>
    <w:basedOn w:val="DefaultParagraphFon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11.png"/><Relationship Id="rId63" Type="http://schemas.openxmlformats.org/officeDocument/2006/relationships/image" Target="media/image29.png"/><Relationship Id="rId84" Type="http://schemas.openxmlformats.org/officeDocument/2006/relationships/image" Target="media/image42.png"/><Relationship Id="rId138" Type="http://schemas.openxmlformats.org/officeDocument/2006/relationships/image" Target="media/image84.png"/><Relationship Id="rId159" Type="http://schemas.openxmlformats.org/officeDocument/2006/relationships/image" Target="media/image103.png"/><Relationship Id="rId170" Type="http://schemas.openxmlformats.org/officeDocument/2006/relationships/image" Target="media/image112.png"/><Relationship Id="rId191" Type="http://schemas.openxmlformats.org/officeDocument/2006/relationships/image" Target="media/image127.png"/><Relationship Id="rId205" Type="http://schemas.openxmlformats.org/officeDocument/2006/relationships/footer" Target="footer1.xml"/><Relationship Id="rId107" Type="http://schemas.openxmlformats.org/officeDocument/2006/relationships/image" Target="media/image58.png"/><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image" Target="media/image4.emf"/><Relationship Id="rId53" Type="http://schemas.openxmlformats.org/officeDocument/2006/relationships/hyperlink" Target="http://www.google.com/patents/US7810231" TargetMode="External"/><Relationship Id="rId74" Type="http://schemas.openxmlformats.org/officeDocument/2006/relationships/hyperlink" Target="https://de.tox-pressotechnik.com/assets/countries/DE/pdf/TOX_Functional_Elements_85_de.pdf" TargetMode="External"/><Relationship Id="rId128" Type="http://schemas.openxmlformats.org/officeDocument/2006/relationships/image" Target="media/image74.JPG"/><Relationship Id="rId149" Type="http://schemas.openxmlformats.org/officeDocument/2006/relationships/image" Target="media/image95.png"/><Relationship Id="rId5" Type="http://schemas.openxmlformats.org/officeDocument/2006/relationships/settings" Target="settings.xml"/><Relationship Id="rId95" Type="http://schemas.openxmlformats.org/officeDocument/2006/relationships/image" Target="media/image49.jpeg"/><Relationship Id="rId160" Type="http://schemas.openxmlformats.org/officeDocument/2006/relationships/image" Target="media/image104.png"/><Relationship Id="rId181" Type="http://schemas.openxmlformats.org/officeDocument/2006/relationships/image" Target="media/image119.png"/><Relationship Id="rId22"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2.png"/><Relationship Id="rId64" Type="http://schemas.openxmlformats.org/officeDocument/2006/relationships/image" Target="media/image30.png"/><Relationship Id="rId118" Type="http://schemas.microsoft.com/office/2007/relationships/hdphoto" Target="media/hdphoto1.wdp"/><Relationship Id="rId139" Type="http://schemas.openxmlformats.org/officeDocument/2006/relationships/image" Target="media/image85.png"/><Relationship Id="rId85" Type="http://schemas.openxmlformats.org/officeDocument/2006/relationships/image" Target="media/image43.png"/><Relationship Id="rId150" Type="http://schemas.openxmlformats.org/officeDocument/2006/relationships/image" Target="media/image96.png"/><Relationship Id="rId171" Type="http://schemas.openxmlformats.org/officeDocument/2006/relationships/image" Target="media/image113.png"/><Relationship Id="rId192" Type="http://schemas.openxmlformats.org/officeDocument/2006/relationships/image" Target="media/image128.png"/><Relationship Id="rId206" Type="http://schemas.openxmlformats.org/officeDocument/2006/relationships/fontTable" Target="fontTable.xml"/><Relationship Id="rId12" Type="http://schemas.openxmlformats.org/officeDocument/2006/relationships/hyperlink" Target="file:///C:\Franke\Kunden\VDA-AK_25\xMCF_at_GitHub\createXSDforxMCF\V3.1.1\Documentation_xMCF_File_v3.1.1.docx" TargetMode="External"/><Relationship Id="rId33" Type="http://schemas.openxmlformats.org/officeDocument/2006/relationships/oleObject" Target="embeddings/oleObject2.bin"/><Relationship Id="rId108" Type="http://schemas.openxmlformats.org/officeDocument/2006/relationships/hyperlink" Target="http://en.wikipedia.org/wiki/File:Hairpin_clip.png" TargetMode="External"/><Relationship Id="rId129" Type="http://schemas.openxmlformats.org/officeDocument/2006/relationships/image" Target="media/image75.png"/><Relationship Id="rId54" Type="http://schemas.openxmlformats.org/officeDocument/2006/relationships/image" Target="media/image20.png"/><Relationship Id="rId75" Type="http://schemas.openxmlformats.org/officeDocument/2006/relationships/image" Target="media/image38.png"/><Relationship Id="rId96" Type="http://schemas.openxmlformats.org/officeDocument/2006/relationships/image" Target="media/image50.png"/><Relationship Id="rId140" Type="http://schemas.openxmlformats.org/officeDocument/2006/relationships/image" Target="media/image86.emf"/><Relationship Id="rId161" Type="http://schemas.openxmlformats.org/officeDocument/2006/relationships/image" Target="media/image105.png"/><Relationship Id="rId182" Type="http://schemas.openxmlformats.org/officeDocument/2006/relationships/oleObject" Target="embeddings/oleObject9.bin"/><Relationship Id="rId6" Type="http://schemas.openxmlformats.org/officeDocument/2006/relationships/webSettings" Target="webSettings.xml"/><Relationship Id="rId23" Type="http://schemas.openxmlformats.org/officeDocument/2006/relationships/hyperlink" Target="file:///C:\Franke\Kunden\VDA-AK_25\xMCF_at_GitHub\createXSDforxMCF\V3.1.1\Documentation_xMCF_File_v3.1.1.docx" TargetMode="External"/><Relationship Id="rId119" Type="http://schemas.openxmlformats.org/officeDocument/2006/relationships/hyperlink" Target="http://www.boellhoff.de" TargetMode="External"/><Relationship Id="rId44" Type="http://schemas.openxmlformats.org/officeDocument/2006/relationships/hyperlink" Target="http://sfsintecusa.com/files/2011/09/Rivet-Brochure-Feb-2011.pdf" TargetMode="External"/><Relationship Id="rId65" Type="http://schemas.openxmlformats.org/officeDocument/2006/relationships/image" Target="media/image31.png"/><Relationship Id="rId86" Type="http://schemas.openxmlformats.org/officeDocument/2006/relationships/hyperlink" Target="http://upload.wikimedia.org/wikipedia/commons/0/00/Lead_and_pitch.png" TargetMode="External"/><Relationship Id="rId130" Type="http://schemas.openxmlformats.org/officeDocument/2006/relationships/image" Target="media/image76.png"/><Relationship Id="rId151" Type="http://schemas.openxmlformats.org/officeDocument/2006/relationships/image" Target="media/image97.png"/><Relationship Id="rId172" Type="http://schemas.openxmlformats.org/officeDocument/2006/relationships/image" Target="media/image114.png"/><Relationship Id="rId193" Type="http://schemas.openxmlformats.org/officeDocument/2006/relationships/image" Target="media/image129.png"/><Relationship Id="rId207" Type="http://schemas.openxmlformats.org/officeDocument/2006/relationships/theme" Target="theme/theme1.xml"/><Relationship Id="rId13" Type="http://schemas.openxmlformats.org/officeDocument/2006/relationships/hyperlink" Target="file:///C:\Franke\Kunden\VDA-AK_25\xMCF_at_GitHub\createXSDforxMCF\V3.1.1\Documentation_xMCF_File_v3.1.1.docx" TargetMode="External"/><Relationship Id="rId109" Type="http://schemas.openxmlformats.org/officeDocument/2006/relationships/image" Target="media/image59.png"/><Relationship Id="rId34" Type="http://schemas.openxmlformats.org/officeDocument/2006/relationships/image" Target="media/image5.png"/><Relationship Id="rId55" Type="http://schemas.openxmlformats.org/officeDocument/2006/relationships/image" Target="media/image21.png"/><Relationship Id="rId76" Type="http://schemas.openxmlformats.org/officeDocument/2006/relationships/hyperlink" Target="https://en.wikipedia.org/wiki/Nut_(hardware)" TargetMode="External"/><Relationship Id="rId97" Type="http://schemas.openxmlformats.org/officeDocument/2006/relationships/hyperlink" Target="http://www.ejot-avdel.se/sites/default/files/product/files/Brochure_EJOT_FDS_en.pdf" TargetMode="External"/><Relationship Id="rId120" Type="http://schemas.openxmlformats.org/officeDocument/2006/relationships/image" Target="media/image66.jpeg"/><Relationship Id="rId141" Type="http://schemas.openxmlformats.org/officeDocument/2006/relationships/image" Target="media/image87.png"/><Relationship Id="rId7" Type="http://schemas.openxmlformats.org/officeDocument/2006/relationships/footnotes" Target="footnotes.xml"/><Relationship Id="rId162" Type="http://schemas.openxmlformats.org/officeDocument/2006/relationships/image" Target="media/image106.png"/><Relationship Id="rId183" Type="http://schemas.openxmlformats.org/officeDocument/2006/relationships/image" Target="media/image120.png"/><Relationship Id="rId24" Type="http://schemas.openxmlformats.org/officeDocument/2006/relationships/hyperlink" Target="file:///C:\Franke\Kunden\VDA-AK_25\xMCF_at_GitHub\createXSDforxMCF\V3.1.1\Documentation_xMCF_File_v3.1.1.docx" TargetMode="External"/><Relationship Id="rId45" Type="http://schemas.openxmlformats.org/officeDocument/2006/relationships/image" Target="media/image13.gif"/><Relationship Id="rId66" Type="http://schemas.openxmlformats.org/officeDocument/2006/relationships/hyperlink" Target="http://www.rivet.com/Catalog_CompleteVersion/ImpactOnly-2-03-12.pdf" TargetMode="External"/><Relationship Id="rId87" Type="http://schemas.openxmlformats.org/officeDocument/2006/relationships/hyperlink" Target="https://en.wikipedia.org/wiki/Parameter" TargetMode="External"/><Relationship Id="rId110" Type="http://schemas.openxmlformats.org/officeDocument/2006/relationships/hyperlink" Target="http://commons.wikimedia.org/wiki/File:Circlips_interieur.png" TargetMode="External"/><Relationship Id="rId131" Type="http://schemas.openxmlformats.org/officeDocument/2006/relationships/image" Target="media/image77.png"/><Relationship Id="rId61" Type="http://schemas.openxmlformats.org/officeDocument/2006/relationships/image" Target="media/image27.png"/><Relationship Id="rId82" Type="http://schemas.openxmlformats.org/officeDocument/2006/relationships/hyperlink" Target="http://en.wikipedia.org/wiki/en:Creative_Commons" TargetMode="External"/><Relationship Id="rId152" Type="http://schemas.openxmlformats.org/officeDocument/2006/relationships/image" Target="media/image98.png"/><Relationship Id="rId173" Type="http://schemas.openxmlformats.org/officeDocument/2006/relationships/oleObject" Target="embeddings/oleObject7.bin"/><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hyperlink" Target="http://www.vda.de/de/publikationen/publikationen_downloads/index.html" TargetMode="External"/><Relationship Id="rId208" Type="http://schemas.microsoft.com/office/2011/relationships/people" Target="people.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2.png"/><Relationship Id="rId35" Type="http://schemas.openxmlformats.org/officeDocument/2006/relationships/image" Target="media/image6.png"/><Relationship Id="rId56" Type="http://schemas.openxmlformats.org/officeDocument/2006/relationships/image" Target="media/image22.png"/><Relationship Id="rId77" Type="http://schemas.openxmlformats.org/officeDocument/2006/relationships/image" Target="media/image39.png"/><Relationship Id="rId100" Type="http://schemas.openxmlformats.org/officeDocument/2006/relationships/image" Target="media/image53.gif"/><Relationship Id="rId105" Type="http://schemas.openxmlformats.org/officeDocument/2006/relationships/hyperlink" Target="http://www.emersonindustrial.com/en-US/documentcenter/BransonUltrasonics/Plastic%20Joining/Non-Ultrasonics/Thermal%20Staking%20Design%20Guide%20pgs.pdf" TargetMode="External"/><Relationship Id="rId126" Type="http://schemas.openxmlformats.org/officeDocument/2006/relationships/image" Target="media/image72.jpeg"/><Relationship Id="rId147" Type="http://schemas.openxmlformats.org/officeDocument/2006/relationships/image" Target="media/image93.png"/><Relationship Id="rId168"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6.png"/><Relationship Id="rId93" Type="http://schemas.openxmlformats.org/officeDocument/2006/relationships/hyperlink" Target="http://en.wikipedia.org/wiki/Friction_drilling" TargetMode="External"/><Relationship Id="rId98" Type="http://schemas.openxmlformats.org/officeDocument/2006/relationships/image" Target="media/image51.png"/><Relationship Id="rId121" Type="http://schemas.openxmlformats.org/officeDocument/2006/relationships/image" Target="media/image67.jpeg"/><Relationship Id="rId142" Type="http://schemas.openxmlformats.org/officeDocument/2006/relationships/image" Target="media/image88.png"/><Relationship Id="rId163" Type="http://schemas.openxmlformats.org/officeDocument/2006/relationships/image" Target="media/image107.png"/><Relationship Id="rId184" Type="http://schemas.openxmlformats.org/officeDocument/2006/relationships/image" Target="media/image121.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image" Target="media/image14.jpeg"/><Relationship Id="rId67" Type="http://schemas.openxmlformats.org/officeDocument/2006/relationships/image" Target="media/image32.png"/><Relationship Id="rId116" Type="http://schemas.openxmlformats.org/officeDocument/2006/relationships/hyperlink" Target="http://www.boellhoff.de/files/jpg2/RIVTAC-Alu-Hybrid-low.jpg" TargetMode="External"/><Relationship Id="rId137" Type="http://schemas.openxmlformats.org/officeDocument/2006/relationships/image" Target="media/image83.png"/><Relationship Id="rId158" Type="http://schemas.openxmlformats.org/officeDocument/2006/relationships/oleObject" Target="embeddings/oleObject4.bin"/><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10.png"/><Relationship Id="rId62" Type="http://schemas.openxmlformats.org/officeDocument/2006/relationships/image" Target="media/image28.png"/><Relationship Id="rId83" Type="http://schemas.openxmlformats.org/officeDocument/2006/relationships/hyperlink" Target="http://creativecommons.org/licenses/by-sa/3.0/deed.en" TargetMode="External"/><Relationship Id="rId88" Type="http://schemas.openxmlformats.org/officeDocument/2006/relationships/image" Target="media/image44.png"/><Relationship Id="rId111" Type="http://schemas.openxmlformats.org/officeDocument/2006/relationships/image" Target="media/image60.png"/><Relationship Id="rId132" Type="http://schemas.openxmlformats.org/officeDocument/2006/relationships/image" Target="media/image78.png"/><Relationship Id="rId153" Type="http://schemas.openxmlformats.org/officeDocument/2006/relationships/image" Target="media/image99.png"/><Relationship Id="rId174" Type="http://schemas.openxmlformats.org/officeDocument/2006/relationships/image" Target="media/image115.png"/><Relationship Id="rId179" Type="http://schemas.openxmlformats.org/officeDocument/2006/relationships/oleObject" Target="embeddings/oleObject8.bin"/><Relationship Id="rId195" Type="http://schemas.openxmlformats.org/officeDocument/2006/relationships/image" Target="media/image131.png"/><Relationship Id="rId209" Type="http://schemas.microsoft.com/office/2018/08/relationships/commentsExtensible" Target="commentsExtensible.xml"/><Relationship Id="rId190" Type="http://schemas.openxmlformats.org/officeDocument/2006/relationships/image" Target="media/image126.png"/><Relationship Id="rId204" Type="http://schemas.openxmlformats.org/officeDocument/2006/relationships/header" Target="header1.xm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image" Target="media/image7.png"/><Relationship Id="rId57" Type="http://schemas.openxmlformats.org/officeDocument/2006/relationships/image" Target="media/image23.png"/><Relationship Id="rId106" Type="http://schemas.openxmlformats.org/officeDocument/2006/relationships/hyperlink" Target="https://upload.wikimedia.org/wikipedia/commons/0/03/Hairpin_clip.png" TargetMode="External"/><Relationship Id="rId127" Type="http://schemas.openxmlformats.org/officeDocument/2006/relationships/image" Target="media/image73.jpeg"/><Relationship Id="rId10" Type="http://schemas.openxmlformats.org/officeDocument/2006/relationships/oleObject" Target="embeddings/oleObject1.bin"/><Relationship Id="rId31" Type="http://schemas.openxmlformats.org/officeDocument/2006/relationships/image" Target="media/image3.png"/><Relationship Id="rId52" Type="http://schemas.openxmlformats.org/officeDocument/2006/relationships/image" Target="media/image19.png"/><Relationship Id="rId73" Type="http://schemas.openxmlformats.org/officeDocument/2006/relationships/image" Target="media/image37.png"/><Relationship Id="rId78" Type="http://schemas.openxmlformats.org/officeDocument/2006/relationships/image" Target="media/image40.png"/><Relationship Id="rId94" Type="http://schemas.openxmlformats.org/officeDocument/2006/relationships/hyperlink" Target="http://www.unique-design.co.uk/flow-drilling/" TargetMode="External"/><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68.jpe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image" Target="media/image108.png"/><Relationship Id="rId169" Type="http://schemas.openxmlformats.org/officeDocument/2006/relationships/oleObject" Target="embeddings/oleObject6.bin"/><Relationship Id="rId185" Type="http://schemas.openxmlformats.org/officeDocument/2006/relationships/oleObject" Target="embeddings/oleObject10.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18.png"/><Relationship Id="rId210" Type="http://schemas.microsoft.com/office/2011/relationships/commentsExtended" Target="commentsExtended.xm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hyperlink" Target="http://www.stanleyengineeredfastening.com/brands/pop/rivets/selection-factors" TargetMode="External"/><Relationship Id="rId68" Type="http://schemas.openxmlformats.org/officeDocument/2006/relationships/image" Target="media/image33.png"/><Relationship Id="rId89" Type="http://schemas.openxmlformats.org/officeDocument/2006/relationships/image" Target="media/image45.png"/><Relationship Id="rId112" Type="http://schemas.openxmlformats.org/officeDocument/2006/relationships/image" Target="media/image61.png"/><Relationship Id="rId133" Type="http://schemas.openxmlformats.org/officeDocument/2006/relationships/image" Target="media/image79.png"/><Relationship Id="rId154" Type="http://schemas.openxmlformats.org/officeDocument/2006/relationships/image" Target="media/image100.wmf"/><Relationship Id="rId175" Type="http://schemas.openxmlformats.org/officeDocument/2006/relationships/image" Target="media/image116.png"/><Relationship Id="rId196" Type="http://schemas.openxmlformats.org/officeDocument/2006/relationships/image" Target="media/image132.png"/><Relationship Id="rId200" Type="http://schemas.openxmlformats.org/officeDocument/2006/relationships/image" Target="media/image136.png"/><Relationship Id="rId16" Type="http://schemas.openxmlformats.org/officeDocument/2006/relationships/hyperlink" Target="file:///C:\Franke\Kunden\VDA-AK_25\xMCF_at_GitHub\createXSDforxMCF\V3.1.1\Documentation_xMCF_File_v3.1.1.docx" TargetMode="External"/><Relationship Id="rId37" Type="http://schemas.openxmlformats.org/officeDocument/2006/relationships/hyperlink" Target="http://en.wikipedia.org/wiki/ISO_8601" TargetMode="External"/><Relationship Id="rId58" Type="http://schemas.openxmlformats.org/officeDocument/2006/relationships/image" Target="media/image24.png"/><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image" Target="media/image69.jpeg"/><Relationship Id="rId144" Type="http://schemas.openxmlformats.org/officeDocument/2006/relationships/image" Target="media/image90.png"/><Relationship Id="rId90" Type="http://schemas.openxmlformats.org/officeDocument/2006/relationships/image" Target="media/image46.png"/><Relationship Id="rId165" Type="http://schemas.openxmlformats.org/officeDocument/2006/relationships/image" Target="media/image109.wmf"/><Relationship Id="rId186" Type="http://schemas.openxmlformats.org/officeDocument/2006/relationships/image" Target="media/image122.png"/><Relationship Id="rId211" Type="http://schemas.microsoft.com/office/2016/09/relationships/commentsIds" Target="commentsIds.xml"/><Relationship Id="rId27" Type="http://schemas.openxmlformats.org/officeDocument/2006/relationships/hyperlink" Target="file:///C:\Franke\Kunden\VDA-AK_25\xMCF_at_GitHub\createXSDforxMCF\V3.1.1\Documentation_xMCF_File_v3.1.1.docx" TargetMode="External"/><Relationship Id="rId48" Type="http://schemas.openxmlformats.org/officeDocument/2006/relationships/image" Target="media/image15.png"/><Relationship Id="rId69" Type="http://schemas.openxmlformats.org/officeDocument/2006/relationships/image" Target="media/image34.png"/><Relationship Id="rId113" Type="http://schemas.openxmlformats.org/officeDocument/2006/relationships/image" Target="media/image62.png"/><Relationship Id="rId134" Type="http://schemas.openxmlformats.org/officeDocument/2006/relationships/image" Target="media/image80.png"/><Relationship Id="rId80" Type="http://schemas.openxmlformats.org/officeDocument/2006/relationships/image" Target="http://upload.wikimedia.org/wikipedia/commons/thumb/6/61/Screw_head_types.svg/400px-Screw_head_types.svg.png" TargetMode="External"/><Relationship Id="rId155" Type="http://schemas.openxmlformats.org/officeDocument/2006/relationships/oleObject" Target="embeddings/oleObject3.bin"/><Relationship Id="rId197" Type="http://schemas.openxmlformats.org/officeDocument/2006/relationships/image" Target="media/image133.png"/><Relationship Id="rId201" Type="http://schemas.openxmlformats.org/officeDocument/2006/relationships/hyperlink" Target="http://www.vda.de/de/publikationen/publikationen_downloads/index.html" TargetMode="External"/><Relationship Id="rId17" Type="http://schemas.openxmlformats.org/officeDocument/2006/relationships/hyperlink" Target="file:///C:\Franke\Kunden\VDA-AK_25\xMCF_at_GitHub\createXSDforxMCF\V3.1.1\Documentation_xMCF_File_v3.1.1.docx" TargetMode="External"/><Relationship Id="rId38" Type="http://schemas.openxmlformats.org/officeDocument/2006/relationships/comments" Target="comments.xml"/><Relationship Id="rId59" Type="http://schemas.openxmlformats.org/officeDocument/2006/relationships/image" Target="media/image25.png"/><Relationship Id="rId103" Type="http://schemas.openxmlformats.org/officeDocument/2006/relationships/image" Target="media/image56.png"/><Relationship Id="rId124" Type="http://schemas.openxmlformats.org/officeDocument/2006/relationships/image" Target="media/image70.jpeg"/><Relationship Id="rId70" Type="http://schemas.openxmlformats.org/officeDocument/2006/relationships/image" Target="media/image35.png"/><Relationship Id="rId91" Type="http://schemas.openxmlformats.org/officeDocument/2006/relationships/image" Target="media/image47.png"/><Relationship Id="rId145" Type="http://schemas.openxmlformats.org/officeDocument/2006/relationships/image" Target="media/image91.png"/><Relationship Id="rId166" Type="http://schemas.openxmlformats.org/officeDocument/2006/relationships/oleObject" Target="embeddings/oleObject5.bin"/><Relationship Id="rId187" Type="http://schemas.openxmlformats.org/officeDocument/2006/relationships/image" Target="media/image123.png"/><Relationship Id="rId1" Type="http://schemas.openxmlformats.org/officeDocument/2006/relationships/customXml" Target="../customXml/item1.xm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image" Target="media/image16.png"/><Relationship Id="rId114" Type="http://schemas.openxmlformats.org/officeDocument/2006/relationships/image" Target="media/image63.png"/><Relationship Id="rId60" Type="http://schemas.openxmlformats.org/officeDocument/2006/relationships/image" Target="media/image26.png"/><Relationship Id="rId81" Type="http://schemas.openxmlformats.org/officeDocument/2006/relationships/hyperlink" Target="http://commons.wikimedia.org/wiki/File:Screw_head_types.svg" TargetMode="External"/><Relationship Id="rId135" Type="http://schemas.openxmlformats.org/officeDocument/2006/relationships/image" Target="media/image81.png"/><Relationship Id="rId156" Type="http://schemas.openxmlformats.org/officeDocument/2006/relationships/image" Target="media/image101.png"/><Relationship Id="rId198" Type="http://schemas.openxmlformats.org/officeDocument/2006/relationships/image" Target="media/image134.png"/><Relationship Id="rId202" Type="http://schemas.openxmlformats.org/officeDocument/2006/relationships/hyperlink" Target="https://www.vda.de/de/services/Publikationen/fatxml-format-version-v1.2.html" TargetMode="External"/><Relationship Id="rId18" Type="http://schemas.openxmlformats.org/officeDocument/2006/relationships/hyperlink" Target="file:///C:\Franke\Kunden\VDA-AK_25\xMCF_at_GitHub\createXSDforxMCF\V3.1.1\Documentation_xMCF_File_v3.1.1.docx" TargetMode="External"/><Relationship Id="rId39" Type="http://schemas.openxmlformats.org/officeDocument/2006/relationships/image" Target="media/image8.png"/><Relationship Id="rId50" Type="http://schemas.openxmlformats.org/officeDocument/2006/relationships/image" Target="media/image17.png"/><Relationship Id="rId104" Type="http://schemas.openxmlformats.org/officeDocument/2006/relationships/image" Target="media/image57.png"/><Relationship Id="rId125" Type="http://schemas.openxmlformats.org/officeDocument/2006/relationships/image" Target="media/image71.jpeg"/><Relationship Id="rId146" Type="http://schemas.openxmlformats.org/officeDocument/2006/relationships/image" Target="media/image92.png"/><Relationship Id="rId167" Type="http://schemas.openxmlformats.org/officeDocument/2006/relationships/image" Target="media/image110.png"/><Relationship Id="rId188" Type="http://schemas.openxmlformats.org/officeDocument/2006/relationships/image" Target="media/image124.png"/><Relationship Id="rId71" Type="http://schemas.openxmlformats.org/officeDocument/2006/relationships/hyperlink" Target="https://www.google.com.ar/patents/EP0967044A2?cl=en&amp;hl=de"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file:///C:\Franke\Kunden\VDA-AK_25\xMCF_at_GitHub\createXSDforxMCF\V3.1.1\Documentation_xMCF_File_v3.1.1.docx" TargetMode="External"/><Relationship Id="rId40" Type="http://schemas.openxmlformats.org/officeDocument/2006/relationships/image" Target="media/image9.png"/><Relationship Id="rId115" Type="http://schemas.openxmlformats.org/officeDocument/2006/relationships/image" Target="media/image64.jpeg"/><Relationship Id="rId136" Type="http://schemas.openxmlformats.org/officeDocument/2006/relationships/image" Target="media/image82.png"/><Relationship Id="rId157" Type="http://schemas.openxmlformats.org/officeDocument/2006/relationships/image" Target="media/image102.png"/><Relationship Id="rId178"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6603E3-1B97-4CDF-BB0B-EE70F24D4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44</TotalTime>
  <Pages>177</Pages>
  <Words>47972</Words>
  <Characters>273447</Characters>
  <Application>Microsoft Office Word</Application>
  <DocSecurity>0</DocSecurity>
  <Lines>2278</Lines>
  <Paragraphs>641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320778</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77</cp:revision>
  <cp:lastPrinted>2015-03-23T01:59:00Z</cp:lastPrinted>
  <dcterms:created xsi:type="dcterms:W3CDTF">2021-04-11T08:34:00Z</dcterms:created>
  <dcterms:modified xsi:type="dcterms:W3CDTF">2021-04-19T21:05:00Z</dcterms:modified>
</cp:coreProperties>
</file>