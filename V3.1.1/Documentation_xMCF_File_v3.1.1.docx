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07A4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095903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507A4A">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507A4A">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507A4A">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507A4A">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507A4A">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507A4A">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507A4A">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507A4A">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507A4A">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507A4A">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507A4A">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507A4A">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507A4A">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507A4A">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507A4A">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507A4A">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507A4A">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507A4A">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507A4A">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507A4A">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507A4A">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507A4A">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507A4A">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507A4A">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507A4A">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507A4A">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507A4A">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507A4A">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507A4A">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507A4A">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507A4A">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507A4A">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507A4A">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507A4A">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507A4A">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507A4A">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507A4A">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507A4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507A4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507A4A">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507A4A">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507A4A">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507A4A">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507A4A">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507A4A">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507A4A">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507A4A">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507A4A">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507A4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507A4A">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507A4A">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507A4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507A4A">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507A4A">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507A4A">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507A4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507A4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507A4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507A4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507A4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507A4A">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9"/>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0959027"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7"/>
      <w:bookmarkEnd w:id="128"/>
      <w:bookmarkEnd w:id="12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eneral information</w:t>
      </w:r>
      <w:bookmarkEnd w:id="138"/>
      <w:bookmarkEnd w:id="139"/>
      <w:bookmarkEnd w:id="14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e.g.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e.g.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1"/>
      <w:bookmarkEnd w:id="572"/>
      <w:bookmarkEnd w:id="573"/>
      <w:bookmarkEnd w:id="57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3"/>
      <w:bookmarkEnd w:id="644"/>
      <w:bookmarkEnd w:id="645"/>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4" w:name="_Toc3566462"/>
      <w:bookmarkStart w:id="1165" w:name="_Toc34747463"/>
      <w:bookmarkStart w:id="116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4"/>
      <w:bookmarkEnd w:id="1165"/>
      <w:bookmarkEnd w:id="116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7" w:name="_Toc428456270"/>
      <w:bookmarkStart w:id="1168" w:name="_Toc428537233"/>
      <w:bookmarkStart w:id="1169" w:name="_Toc428969552"/>
      <w:bookmarkStart w:id="1170" w:name="_Toc429052943"/>
      <w:bookmarkStart w:id="1171" w:name="_Toc413359596"/>
      <w:bookmarkStart w:id="1172" w:name="_Toc3556988"/>
      <w:bookmarkStart w:id="1173" w:name="_Toc34747238"/>
      <w:bookmarkStart w:id="1174" w:name="_Toc69254504"/>
      <w:bookmarkStart w:id="1175" w:name="_Ref401160443"/>
      <w:bookmarkStart w:id="1176" w:name="_Ref401160449"/>
      <w:bookmarkStart w:id="1177" w:name="_Ref401160453"/>
      <w:bookmarkEnd w:id="1167"/>
      <w:bookmarkEnd w:id="1168"/>
      <w:bookmarkEnd w:id="1169"/>
      <w:bookmarkEnd w:id="1170"/>
      <w:r w:rsidRPr="00226A3F">
        <w:t>Bolt</w:t>
      </w:r>
      <w:bookmarkEnd w:id="1171"/>
      <w:bookmarkEnd w:id="1172"/>
      <w:bookmarkEnd w:id="1173"/>
      <w:bookmarkEnd w:id="1174"/>
      <w:r w:rsidRPr="00226A3F">
        <w:t xml:space="preserve"> </w:t>
      </w:r>
      <w:bookmarkEnd w:id="1175"/>
      <w:bookmarkEnd w:id="1176"/>
      <w:bookmarkEnd w:id="11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8" w:name="_Toc3566463"/>
      <w:bookmarkStart w:id="1179" w:name="_Toc34747464"/>
      <w:bookmarkStart w:id="118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8"/>
      <w:bookmarkEnd w:id="1179"/>
      <w:bookmarkEnd w:id="1180"/>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1" w:name="_Toc3566464"/>
      <w:bookmarkStart w:id="1182" w:name="_Toc34747465"/>
      <w:bookmarkStart w:id="1183"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1"/>
      <w:bookmarkEnd w:id="1182"/>
      <w:bookmarkEnd w:id="118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4" w:author="Dr. Carsten Franke" w:date="2021-04-14T01:28:00Z">
        <w:r w:rsidR="00CF2C02">
          <w:t xml:space="preserve">the </w:t>
        </w:r>
      </w:ins>
      <w:r>
        <w:t>definition of</w:t>
      </w:r>
      <w:ins w:id="1185"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69254505"/>
      <w:bookmarkEnd w:id="1186"/>
      <w:bookmarkEnd w:id="1187"/>
      <w:bookmarkEnd w:id="1188"/>
      <w:bookmarkEnd w:id="1189"/>
      <w:r>
        <w:t>Possible Bolt and Screw Assemblies</w:t>
      </w:r>
      <w:bookmarkEnd w:id="1190"/>
      <w:bookmarkEnd w:id="1191"/>
      <w:bookmarkEnd w:id="119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3" w:name="_Toc3557101"/>
      <w:bookmarkStart w:id="1194" w:name="_Toc34747352"/>
      <w:bookmarkStart w:id="1195"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3"/>
      <w:bookmarkEnd w:id="1194"/>
      <w:bookmarkEnd w:id="11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6" w:name="_Ref3568949"/>
      <w:bookmarkStart w:id="1197" w:name="_Toc3557102"/>
      <w:bookmarkStart w:id="1198" w:name="_Ref3568942"/>
      <w:bookmarkStart w:id="1199" w:name="_Toc34747353"/>
      <w:bookmarkStart w:id="1200"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6"/>
      <w:r>
        <w:t>: Bolt with free nut</w:t>
      </w:r>
      <w:bookmarkEnd w:id="1197"/>
      <w:bookmarkEnd w:id="1198"/>
      <w:bookmarkEnd w:id="1199"/>
      <w:bookmarkEnd w:id="120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1" w:name="_Ref3568964"/>
      <w:bookmarkStart w:id="1202" w:name="_Toc3557103"/>
      <w:bookmarkStart w:id="1203" w:name="_Toc34747354"/>
      <w:bookmarkStart w:id="1204"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1"/>
      <w:r>
        <w:t>: Screw</w:t>
      </w:r>
      <w:bookmarkEnd w:id="1202"/>
      <w:bookmarkEnd w:id="1203"/>
      <w:bookmarkEnd w:id="120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5" w:name="_Toc3557104"/>
      <w:bookmarkStart w:id="1206" w:name="_Toc34747355"/>
      <w:bookmarkStart w:id="1207"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5"/>
      <w:bookmarkEnd w:id="1206"/>
      <w:bookmarkEnd w:id="12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8" w:name="_Toc3557105"/>
      <w:bookmarkStart w:id="1209" w:name="_Toc34747356"/>
      <w:bookmarkStart w:id="1210"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8"/>
      <w:bookmarkEnd w:id="1209"/>
      <w:bookmarkEnd w:id="121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1" w:name="_Toc428456274"/>
      <w:bookmarkStart w:id="1212" w:name="_Toc428537237"/>
      <w:bookmarkStart w:id="1213" w:name="_Toc428969556"/>
      <w:bookmarkStart w:id="1214" w:name="_Toc429052947"/>
      <w:bookmarkStart w:id="1215" w:name="_Toc428456275"/>
      <w:bookmarkStart w:id="1216" w:name="_Toc428537238"/>
      <w:bookmarkStart w:id="1217" w:name="_Toc428969557"/>
      <w:bookmarkStart w:id="1218" w:name="_Toc429052948"/>
      <w:bookmarkStart w:id="1219" w:name="_Toc413359597"/>
      <w:bookmarkStart w:id="1220" w:name="_Toc3556990"/>
      <w:bookmarkStart w:id="1221" w:name="_Toc34747240"/>
      <w:bookmarkStart w:id="1222" w:name="_Toc69254506"/>
      <w:bookmarkEnd w:id="1211"/>
      <w:bookmarkEnd w:id="1212"/>
      <w:bookmarkEnd w:id="1213"/>
      <w:bookmarkEnd w:id="1214"/>
      <w:bookmarkEnd w:id="1215"/>
      <w:bookmarkEnd w:id="1216"/>
      <w:bookmarkEnd w:id="1217"/>
      <w:bookmarkEnd w:id="1218"/>
      <w:r w:rsidRPr="00226A3F">
        <w:t>Screw</w:t>
      </w:r>
      <w:bookmarkEnd w:id="1219"/>
      <w:bookmarkEnd w:id="1220"/>
      <w:bookmarkEnd w:id="1221"/>
      <w:bookmarkEnd w:id="12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3" w:name="_Toc3566465"/>
      <w:bookmarkStart w:id="1224" w:name="_Toc34747466"/>
      <w:bookmarkStart w:id="1225"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3"/>
      <w:bookmarkEnd w:id="1224"/>
      <w:bookmarkEnd w:id="1225"/>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6" w:name="_Toc3566466"/>
      <w:bookmarkStart w:id="1227" w:name="_Toc34747467"/>
      <w:bookmarkStart w:id="1228"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6"/>
      <w:bookmarkEnd w:id="1227"/>
      <w:bookmarkEnd w:id="12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9" w:name="_Toc3556991"/>
      <w:bookmarkStart w:id="1230" w:name="_Toc34747241"/>
      <w:bookmarkStart w:id="1231" w:name="_Toc69254507"/>
      <w:r>
        <w:t>7.5.7.1 Flow Drilled Screws</w:t>
      </w:r>
      <w:r w:rsidR="00EF4929">
        <w:t xml:space="preserve"> (FDS)</w:t>
      </w:r>
      <w:bookmarkEnd w:id="1229"/>
      <w:bookmarkEnd w:id="1230"/>
      <w:bookmarkEnd w:id="1231"/>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507A4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2" w:name="_Toc3557106"/>
      <w:bookmarkStart w:id="1233" w:name="_Toc34747357"/>
      <w:bookmarkStart w:id="1234"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2"/>
      <w:bookmarkEnd w:id="1233"/>
      <w:bookmarkEnd w:id="1234"/>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5" w:name="_Toc3557107"/>
      <w:bookmarkStart w:id="1236" w:name="_Toc34747358"/>
      <w:bookmarkStart w:id="1237"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5"/>
      <w:bookmarkEnd w:id="1236"/>
      <w:bookmarkEnd w:id="1237"/>
    </w:p>
    <w:p w14:paraId="436498E1" w14:textId="2A5E9F70" w:rsidR="00EF4929" w:rsidDel="004C2D9F" w:rsidRDefault="00EF4929" w:rsidP="00EF4929">
      <w:pPr>
        <w:rPr>
          <w:del w:id="1238" w:author="Dr. Carsten Franke" w:date="2021-04-14T01:31:00Z"/>
        </w:rPr>
      </w:pPr>
      <w:commentRangeStart w:id="1239"/>
      <w:del w:id="1240"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9"/>
        <w:r w:rsidR="004C2D9F" w:rsidDel="004C2D9F">
          <w:rPr>
            <w:rStyle w:val="Kommentarzeichen"/>
            <w:lang w:eastAsia="x-none"/>
          </w:rPr>
          <w:commentReference w:id="1239"/>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1" w:name="_Toc3566467"/>
      <w:bookmarkStart w:id="1242" w:name="_Toc34747468"/>
      <w:bookmarkStart w:id="124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1"/>
      <w:bookmarkEnd w:id="1242"/>
      <w:bookmarkEnd w:id="124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4" w:name="_Toc3557108"/>
      <w:bookmarkStart w:id="1245" w:name="_Toc34747359"/>
      <w:bookmarkStart w:id="1246"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4"/>
      <w:bookmarkEnd w:id="1245"/>
      <w:bookmarkEnd w:id="124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7" w:name="_Toc3557109"/>
      <w:bookmarkStart w:id="1248" w:name="_Toc34747360"/>
      <w:bookmarkStart w:id="1249"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7"/>
      <w:bookmarkEnd w:id="1248"/>
      <w:bookmarkEnd w:id="12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0" w:name="_Toc413359598"/>
      <w:bookmarkStart w:id="1251" w:name="_Toc3556992"/>
      <w:bookmarkStart w:id="1252" w:name="_Toc34747242"/>
      <w:bookmarkStart w:id="1253" w:name="_Toc69254508"/>
      <w:r w:rsidRPr="000F30B3">
        <w:t>Gum Drops</w:t>
      </w:r>
      <w:bookmarkEnd w:id="1250"/>
      <w:bookmarkEnd w:id="1251"/>
      <w:bookmarkEnd w:id="1252"/>
      <w:bookmarkEnd w:id="12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4" w:name="_Toc3566468"/>
      <w:bookmarkStart w:id="1255" w:name="_Toc34747469"/>
      <w:bookmarkStart w:id="125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4"/>
      <w:bookmarkEnd w:id="1255"/>
      <w:bookmarkEnd w:id="12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7" w:name="_Toc3566469"/>
      <w:bookmarkStart w:id="1258" w:name="_Toc34747470"/>
      <w:bookmarkStart w:id="125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7"/>
      <w:bookmarkEnd w:id="1258"/>
      <w:bookmarkEnd w:id="125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0" w:name="_Toc428456279"/>
      <w:bookmarkStart w:id="1261" w:name="_Toc3556993"/>
      <w:bookmarkStart w:id="1262" w:name="_Toc34747243"/>
      <w:bookmarkStart w:id="1263" w:name="_Toc69254509"/>
      <w:bookmarkEnd w:id="1260"/>
      <w:r>
        <w:t>Clinches</w:t>
      </w:r>
      <w:bookmarkEnd w:id="1261"/>
      <w:bookmarkEnd w:id="1262"/>
      <w:bookmarkEnd w:id="12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4" w:name="_Toc3557110"/>
      <w:bookmarkStart w:id="1265" w:name="_Toc34747361"/>
      <w:bookmarkStart w:id="1266"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4"/>
      <w:bookmarkEnd w:id="1265"/>
      <w:bookmarkEnd w:id="126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7" w:name="_Ref428794448"/>
      <w:bookmarkStart w:id="1268" w:name="_Ref428794398"/>
      <w:bookmarkStart w:id="1269" w:name="_Toc3557111"/>
      <w:bookmarkStart w:id="1270" w:name="_Toc34747362"/>
      <w:bookmarkStart w:id="1271"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7"/>
      <w:r>
        <w:t xml:space="preserve">: </w:t>
      </w:r>
      <w:r w:rsidRPr="00D67DC2">
        <w:t>Clinch Joint Dimensions</w:t>
      </w:r>
      <w:bookmarkEnd w:id="1268"/>
      <w:bookmarkEnd w:id="1269"/>
      <w:bookmarkEnd w:id="1270"/>
      <w:bookmarkEnd w:id="127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2" w:name="_Ref428798660"/>
      <w:bookmarkStart w:id="1273" w:name="_Toc3557112"/>
      <w:bookmarkStart w:id="1274" w:name="_Toc34747363"/>
      <w:bookmarkStart w:id="1275"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2"/>
      <w:r>
        <w:t>: TOX (left) and BTM’s Tog-L-Loc system</w:t>
      </w:r>
      <w:r>
        <w:rPr>
          <w:rStyle w:val="Funotenzeichen"/>
        </w:rPr>
        <w:footnoteReference w:id="17"/>
      </w:r>
      <w:bookmarkEnd w:id="1273"/>
      <w:bookmarkEnd w:id="1274"/>
      <w:bookmarkEnd w:id="1275"/>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6" w:author="Dr. Carsten Franke" w:date="2021-04-14T01:33:00Z">
        <w:r w:rsidDel="002A4A8F">
          <w:rPr>
            <w:rFonts w:cs="Calibri"/>
            <w:szCs w:val="22"/>
            <w:lang w:eastAsia="en-GB"/>
          </w:rPr>
          <w:delText xml:space="preserve">3 </w:delText>
        </w:r>
      </w:del>
      <w:ins w:id="1277"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8" w:name="_Toc3566470"/>
      <w:bookmarkStart w:id="1279" w:name="_Toc34747471"/>
      <w:bookmarkStart w:id="1280"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8"/>
      <w:bookmarkEnd w:id="1279"/>
      <w:bookmarkEnd w:id="12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1" w:name="_Toc3566471"/>
      <w:bookmarkStart w:id="1282" w:name="_Toc34747472"/>
      <w:bookmarkStart w:id="1283"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1"/>
      <w:bookmarkEnd w:id="1282"/>
      <w:bookmarkEnd w:id="1283"/>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4"/>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sidR="00A25D9C">
        <w:rPr>
          <w:rStyle w:val="Kommentarzeichen"/>
          <w:rFonts w:eastAsia="Times New Roman"/>
          <w:lang w:val="en-US" w:eastAsia="x-none"/>
        </w:rPr>
        <w:commentReference w:id="1284"/>
      </w:r>
      <w:ins w:id="128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6" w:name="_Toc3566472"/>
      <w:bookmarkStart w:id="1287" w:name="_Toc34747473"/>
      <w:bookmarkStart w:id="1288"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6"/>
      <w:bookmarkEnd w:id="1287"/>
      <w:bookmarkEnd w:id="128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9" w:name="_Toc3556994"/>
      <w:bookmarkStart w:id="1290" w:name="_Toc34747244"/>
      <w:bookmarkStart w:id="1291" w:name="_Toc69254510"/>
      <w:r w:rsidRPr="00BF4695">
        <w:t>Heat Stakes / Thermal Stakes</w:t>
      </w:r>
      <w:bookmarkEnd w:id="1289"/>
      <w:bookmarkEnd w:id="1290"/>
      <w:bookmarkEnd w:id="129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2"/>
      <w:r w:rsidR="001A4367">
        <w:rPr>
          <w:rStyle w:val="Kommentarzeichen"/>
          <w:lang w:eastAsia="x-none"/>
        </w:rPr>
        <w:commentReference w:id="1292"/>
      </w:r>
      <w:ins w:id="129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507A4A"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4" w:name="_Toc3557113"/>
      <w:bookmarkStart w:id="1295" w:name="_Toc34747364"/>
      <w:bookmarkStart w:id="129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4"/>
      <w:bookmarkEnd w:id="1295"/>
      <w:bookmarkEnd w:id="129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7" w:name="_Toc3566473"/>
      <w:bookmarkStart w:id="1298" w:name="_Toc34747474"/>
      <w:bookmarkStart w:id="129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7"/>
      <w:bookmarkEnd w:id="1298"/>
      <w:bookmarkEnd w:id="129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0" w:name="_Toc3566474"/>
      <w:bookmarkStart w:id="1301" w:name="_Toc34747475"/>
      <w:bookmarkStart w:id="130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0"/>
      <w:bookmarkEnd w:id="1301"/>
      <w:bookmarkEnd w:id="130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3" w:name="_Toc3556995"/>
      <w:bookmarkStart w:id="1304" w:name="_Toc34747245"/>
      <w:bookmarkStart w:id="1305" w:name="_Toc69254511"/>
      <w:r>
        <w:t>Clips/</w:t>
      </w:r>
      <w:r w:rsidR="00BF4695" w:rsidRPr="00BF4695">
        <w:t>Snap Joints</w:t>
      </w:r>
      <w:bookmarkEnd w:id="1303"/>
      <w:bookmarkEnd w:id="1304"/>
      <w:bookmarkEnd w:id="13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6" w:name="_Toc3557114"/>
      <w:bookmarkStart w:id="1307" w:name="_Toc34747365"/>
      <w:bookmarkStart w:id="130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6"/>
      <w:r w:rsidR="00194316">
        <w:t>"</w:t>
      </w:r>
      <w:bookmarkEnd w:id="1307"/>
      <w:bookmarkEnd w:id="130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9" w:name="_Toc3557115"/>
      <w:bookmarkStart w:id="1310" w:name="_Toc34747366"/>
      <w:bookmarkStart w:id="131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9"/>
      <w:bookmarkEnd w:id="1310"/>
      <w:bookmarkEnd w:id="131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2" w:name="_Toc3557116"/>
      <w:bookmarkStart w:id="1313" w:name="_Ref7727027"/>
      <w:bookmarkStart w:id="1314" w:name="_Toc34747367"/>
      <w:bookmarkStart w:id="131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2"/>
      <w:bookmarkEnd w:id="1313"/>
      <w:bookmarkEnd w:id="1314"/>
      <w:bookmarkEnd w:id="131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6" w:name="_Toc3557117"/>
      <w:bookmarkStart w:id="1317" w:name="_Toc34747368"/>
      <w:bookmarkStart w:id="131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6"/>
      <w:bookmarkEnd w:id="1317"/>
      <w:bookmarkEnd w:id="131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9" w:name="_Toc3566475"/>
      <w:bookmarkStart w:id="1320" w:name="_Toc34747476"/>
      <w:bookmarkStart w:id="132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9"/>
      <w:bookmarkEnd w:id="1320"/>
      <w:bookmarkEnd w:id="132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2" w:name="_Toc3566476"/>
      <w:bookmarkStart w:id="1323" w:name="_Toc34747477"/>
      <w:bookmarkStart w:id="132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2"/>
      <w:bookmarkEnd w:id="1323"/>
      <w:bookmarkEnd w:id="132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5" w:name="_Toc3566477"/>
      <w:bookmarkStart w:id="1326" w:name="_Toc34747478"/>
      <w:bookmarkStart w:id="132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5"/>
      <w:bookmarkEnd w:id="1326"/>
      <w:bookmarkEnd w:id="132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8" w:name="_Toc3556996"/>
      <w:bookmarkStart w:id="1329" w:name="_Toc34747246"/>
      <w:bookmarkStart w:id="1330" w:name="_Toc69254512"/>
      <w:r w:rsidRPr="00BF4695">
        <w:t>Nails</w:t>
      </w:r>
      <w:bookmarkEnd w:id="1328"/>
      <w:bookmarkEnd w:id="1329"/>
      <w:bookmarkEnd w:id="13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1" w:name="_Toc3557118"/>
      <w:bookmarkStart w:id="1332" w:name="_Toc34747369"/>
      <w:bookmarkStart w:id="133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1"/>
      <w:bookmarkEnd w:id="1332"/>
      <w:bookmarkEnd w:id="1333"/>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4"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5" w:name="_Toc3557119"/>
      <w:bookmarkStart w:id="1336" w:name="_Toc34747370"/>
      <w:bookmarkStart w:id="1337"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5"/>
      <w:bookmarkEnd w:id="1336"/>
      <w:bookmarkEnd w:id="133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8" w:name="_Toc3566478"/>
      <w:bookmarkStart w:id="1339" w:name="_Toc34747479"/>
      <w:bookmarkStart w:id="1340"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8"/>
      <w:bookmarkEnd w:id="1339"/>
      <w:bookmarkEnd w:id="134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1" w:name="_Toc3566479"/>
      <w:bookmarkStart w:id="1342" w:name="_Toc34747480"/>
      <w:bookmarkStart w:id="1343"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1"/>
      <w:bookmarkEnd w:id="1342"/>
      <w:bookmarkEnd w:id="1343"/>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4" w:name="_Toc3566480"/>
      <w:bookmarkStart w:id="1345" w:name="_Toc34747481"/>
      <w:bookmarkStart w:id="1346"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4"/>
      <w:bookmarkEnd w:id="1345"/>
      <w:bookmarkEnd w:id="134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7" w:name="_Toc69254513"/>
      <w:bookmarkStart w:id="1348" w:name="_Toc27753609"/>
      <w:r>
        <w:t>Rotation Joints</w:t>
      </w:r>
      <w:bookmarkEnd w:id="134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9"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0"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0"/>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1"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2" w:name="_Toc69254514"/>
      <w:r>
        <w:t>ROTAV</w:t>
      </w:r>
      <w:bookmarkEnd w:id="135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3"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3"/>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4"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5"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5"/>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6"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34747247"/>
      <w:bookmarkStart w:id="1372" w:name="_Toc69254515"/>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bookmarkEnd w:id="1372"/>
    </w:p>
    <w:p w14:paraId="4A529AC5" w14:textId="77777777" w:rsidR="00911496" w:rsidRDefault="00246BE4" w:rsidP="00246BE4">
      <w:pPr>
        <w:pStyle w:val="berschrift2"/>
      </w:pPr>
      <w:bookmarkStart w:id="1373" w:name="_Toc3556998"/>
      <w:bookmarkStart w:id="1374" w:name="_Toc34747248"/>
      <w:bookmarkStart w:id="1375" w:name="_Toc69254516"/>
      <w:bookmarkStart w:id="1376" w:name="_Toc338938902"/>
      <w:bookmarkStart w:id="1377" w:name="_Toc338939098"/>
      <w:r w:rsidRPr="00246BE4">
        <w:t>Generic Definitions</w:t>
      </w:r>
      <w:bookmarkEnd w:id="1373"/>
      <w:bookmarkEnd w:id="1374"/>
      <w:bookmarkEnd w:id="1375"/>
    </w:p>
    <w:p w14:paraId="5E086748" w14:textId="77777777" w:rsidR="007D6B05" w:rsidRDefault="007D6B05" w:rsidP="00327322">
      <w:pPr>
        <w:pStyle w:val="berschrift3"/>
      </w:pPr>
      <w:bookmarkStart w:id="1378" w:name="_Toc3556999"/>
      <w:bookmarkStart w:id="1379" w:name="_Toc34747249"/>
      <w:bookmarkStart w:id="1380" w:name="_Toc69254517"/>
      <w:r>
        <w:t>Identification</w:t>
      </w:r>
      <w:bookmarkEnd w:id="1378"/>
      <w:bookmarkEnd w:id="1379"/>
      <w:bookmarkEnd w:id="138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1" w:name="_Ref414571413"/>
      <w:bookmarkStart w:id="1382" w:name="_Ref429050458"/>
      <w:bookmarkStart w:id="1383" w:name="_Toc3557000"/>
      <w:bookmarkStart w:id="1384" w:name="_Toc34747250"/>
      <w:bookmarkStart w:id="1385" w:name="_Toc69254518"/>
      <w:r w:rsidRPr="007055D9">
        <w:t>L</w:t>
      </w:r>
      <w:bookmarkEnd w:id="1381"/>
      <w:r w:rsidR="00246BE4">
        <w:t>ocation</w:t>
      </w:r>
      <w:bookmarkEnd w:id="1382"/>
      <w:bookmarkEnd w:id="1383"/>
      <w:bookmarkEnd w:id="1384"/>
      <w:bookmarkEnd w:id="1385"/>
    </w:p>
    <w:p w14:paraId="67B38DD6" w14:textId="6C8CA660" w:rsidR="007D6B05" w:rsidRDefault="007D6B05" w:rsidP="007D6B05">
      <w:pPr>
        <w:jc w:val="both"/>
      </w:pPr>
      <w:r w:rsidRPr="007055D9">
        <w:t xml:space="preserve">The definition of the connection line is described as a series of points </w:t>
      </w:r>
      <w:ins w:id="1386" w:author="Dr. Carsten Franke" w:date="2021-02-17T13:52:00Z">
        <w:r w:rsidR="00064214" w:rsidRPr="00064214">
          <w:rPr>
            <w:highlight w:val="yellow"/>
          </w:rPr>
          <w:t>(vertices)</w:t>
        </w:r>
        <w:r w:rsidR="00064214">
          <w:t xml:space="preserve"> </w:t>
        </w:r>
      </w:ins>
      <w:r w:rsidRPr="007055D9">
        <w:t>and thus split into segments</w:t>
      </w:r>
      <w:ins w:id="138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8" w:name="_Toc3566481"/>
      <w:bookmarkStart w:id="1389" w:name="_Toc34747482"/>
      <w:bookmarkStart w:id="139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8"/>
      <w:bookmarkEnd w:id="1389"/>
      <w:bookmarkEnd w:id="1390"/>
    </w:p>
    <w:p w14:paraId="5242F264" w14:textId="4880333E" w:rsidR="00FC3371" w:rsidRDefault="005C5466" w:rsidP="007D6B05">
      <w:pPr>
        <w:jc w:val="both"/>
      </w:pPr>
      <w:r>
        <w:t xml:space="preserve">A </w:t>
      </w:r>
      <w:del w:id="139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3" w:name="_Toc3566482"/>
      <w:bookmarkStart w:id="1394" w:name="_Toc34747483"/>
      <w:bookmarkStart w:id="139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3"/>
      <w:bookmarkEnd w:id="1394"/>
      <w:bookmarkEnd w:id="139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6" w:name="_Toc3566483"/>
      <w:bookmarkStart w:id="1397" w:name="_Toc34747484"/>
      <w:bookmarkStart w:id="139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6"/>
      <w:bookmarkEnd w:id="1397"/>
      <w:bookmarkEnd w:id="13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9" w:name="_Toc432343680"/>
      <w:bookmarkStart w:id="1400" w:name="_Ref69114607"/>
      <w:bookmarkStart w:id="1401" w:name="_Ref69114623"/>
      <w:bookmarkStart w:id="1402" w:name="_Toc69254519"/>
      <w:bookmarkStart w:id="1403" w:name="_Toc3557001"/>
      <w:bookmarkStart w:id="1404" w:name="_Toc34747251"/>
      <w:r w:rsidRPr="00037F3D">
        <w:t>Intermittent</w:t>
      </w:r>
      <w:r w:rsidR="00747A5E" w:rsidRPr="00037F3D">
        <w:t xml:space="preserve"> Connection Lines</w:t>
      </w:r>
      <w:bookmarkEnd w:id="1399"/>
      <w:bookmarkEnd w:id="1400"/>
      <w:bookmarkEnd w:id="1401"/>
      <w:bookmarkEnd w:id="140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7" w:author="nick" w:date="2021-04-11T10:36:00Z"/>
        </w:rPr>
      </w:pPr>
      <w:proofErr w:type="spellStart"/>
      <w:ins w:id="1418" w:author="nick" w:date="2021-04-11T10:36:00Z">
        <w:r>
          <w:t>Terminology</w:t>
        </w:r>
        <w:proofErr w:type="spellEnd"/>
        <w:r>
          <w:t>:</w:t>
        </w:r>
      </w:ins>
    </w:p>
    <w:p w14:paraId="6BC85D5C" w14:textId="77777777" w:rsidR="005C6487" w:rsidRDefault="005C6487" w:rsidP="005C6487">
      <w:pPr>
        <w:keepNext/>
        <w:spacing w:before="120"/>
        <w:jc w:val="center"/>
        <w:rPr>
          <w:ins w:id="1419" w:author="nick" w:date="2021-04-11T10:36:00Z"/>
        </w:rPr>
      </w:pPr>
      <w:ins w:id="1420"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1" w:author="nick" w:date="2021-04-11T10:36:00Z"/>
        </w:rPr>
      </w:pPr>
      <w:bookmarkStart w:id="1422" w:name="_Toc69255811"/>
      <w:ins w:id="1423" w:author="nick" w:date="2021-04-11T10:36:00Z">
        <w:r>
          <w:t xml:space="preserve">Figure </w:t>
        </w:r>
        <w:r>
          <w:fldChar w:fldCharType="begin"/>
        </w:r>
        <w:r>
          <w:instrText xml:space="preserve"> SEQ Figure \* ARABIC </w:instrText>
        </w:r>
        <w:r>
          <w:fldChar w:fldCharType="separate"/>
        </w:r>
      </w:ins>
      <w:r w:rsidR="00C4720B">
        <w:rPr>
          <w:noProof/>
        </w:rPr>
        <w:t>45</w:t>
      </w:r>
      <w:ins w:id="1424" w:author="nick" w:date="2021-04-11T10:36:00Z">
        <w:r>
          <w:fldChar w:fldCharType="end"/>
        </w:r>
        <w:r>
          <w:t xml:space="preserve">: </w:t>
        </w:r>
      </w:ins>
      <w:r w:rsidR="00B638D8">
        <w:t>T</w:t>
      </w:r>
      <w:ins w:id="1425" w:author="nick" w:date="2021-04-11T10:36:00Z">
        <w:r>
          <w:t>erminology of a regular intermittent weld</w:t>
        </w:r>
        <w:bookmarkEnd w:id="1422"/>
      </w:ins>
    </w:p>
    <w:p w14:paraId="58BC2EFA" w14:textId="4623F200" w:rsidR="005C6487" w:rsidRDefault="005C6487" w:rsidP="005C6487">
      <w:pPr>
        <w:rPr>
          <w:ins w:id="1426" w:author="nick" w:date="2021-04-11T10:36:00Z"/>
        </w:rPr>
      </w:pPr>
      <w:ins w:id="1427" w:author="nick" w:date="2021-04-11T10:36:00Z">
        <w:r>
          <w:t>In the example above, the connection line has a '</w:t>
        </w:r>
        <w:r w:rsidRPr="000D3CFE">
          <w:rPr>
            <w:b/>
          </w:rPr>
          <w:t>total length</w:t>
        </w:r>
        <w:r>
          <w:rPr>
            <w:b/>
          </w:rPr>
          <w:t>'</w:t>
        </w:r>
        <w:r>
          <w:t xml:space="preserve"> of 17. </w:t>
        </w:r>
      </w:ins>
      <w:ins w:id="1428" w:author="nick" w:date="2021-04-20T00:01:00Z">
        <w:r w:rsidR="000C5051" w:rsidRPr="00822F3A">
          <w:rPr>
            <w:highlight w:val="yellow"/>
          </w:rPr>
          <w:t xml:space="preserve">The </w:t>
        </w:r>
      </w:ins>
      <w:ins w:id="1429" w:author="nick" w:date="2021-04-20T00:02:00Z">
        <w:r w:rsidR="00822F3A" w:rsidRPr="00822F3A">
          <w:rPr>
            <w:b/>
            <w:highlight w:val="yellow"/>
          </w:rPr>
          <w:t>'</w:t>
        </w:r>
      </w:ins>
      <w:ins w:id="1430" w:author="nick" w:date="2021-04-20T00:01:00Z">
        <w:r w:rsidR="000C5051" w:rsidRPr="00822F3A">
          <w:rPr>
            <w:b/>
            <w:highlight w:val="yellow"/>
          </w:rPr>
          <w:t>number of segments</w:t>
        </w:r>
      </w:ins>
      <w:ins w:id="1431" w:author="nick" w:date="2021-04-20T00:02:00Z">
        <w:r w:rsidR="00822F3A" w:rsidRPr="00822F3A">
          <w:rPr>
            <w:b/>
            <w:highlight w:val="yellow"/>
          </w:rPr>
          <w:t>'</w:t>
        </w:r>
      </w:ins>
      <w:ins w:id="1432" w:author="nick" w:date="2021-04-20T00:01:00Z">
        <w:r w:rsidR="000C5051" w:rsidRPr="00822F3A">
          <w:rPr>
            <w:highlight w:val="yellow"/>
          </w:rPr>
          <w:t xml:space="preserve"> i</w:t>
        </w:r>
      </w:ins>
      <w:ins w:id="1433" w:author="nick" w:date="2021-04-11T10:36:00Z">
        <w:r w:rsidRPr="00822F3A">
          <w:rPr>
            <w:highlight w:val="yellow"/>
          </w:rPr>
          <w:t xml:space="preserve">t is welded </w:t>
        </w:r>
      </w:ins>
      <w:ins w:id="1434" w:author="nick" w:date="2021-04-20T00:01:00Z">
        <w:r w:rsidR="00822F3A" w:rsidRPr="00822F3A">
          <w:rPr>
            <w:highlight w:val="yellow"/>
          </w:rPr>
          <w:t>is 4</w:t>
        </w:r>
      </w:ins>
      <w:ins w:id="1435" w:author="nick" w:date="2021-04-20T00:02:00Z">
        <w:r w:rsidR="00822F3A" w:rsidRPr="00822F3A">
          <w:rPr>
            <w:highlight w:val="yellow"/>
          </w:rPr>
          <w:t xml:space="preserve"> </w:t>
        </w:r>
      </w:ins>
      <w:ins w:id="1436" w:author="nick" w:date="2021-04-11T10:36:00Z">
        <w:r w:rsidRPr="00822F3A">
          <w:rPr>
            <w:highlight w:val="yellow"/>
          </w:rPr>
          <w:t>equal '</w:t>
        </w:r>
        <w:r w:rsidRPr="00822F3A">
          <w:rPr>
            <w:b/>
            <w:highlight w:val="yellow"/>
          </w:rPr>
          <w:t>segments'</w:t>
        </w:r>
      </w:ins>
      <w:ins w:id="1437" w:author="nick" w:date="2021-04-20T00:02:00Z">
        <w:r w:rsidR="00822F3A" w:rsidRPr="00822F3A">
          <w:rPr>
            <w:highlight w:val="yellow"/>
          </w:rPr>
          <w:t>, each</w:t>
        </w:r>
      </w:ins>
      <w:ins w:id="1438"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39" w:author="nick" w:date="2021-04-11T10:36:00Z"/>
        </w:rPr>
      </w:pPr>
      <w:ins w:id="1440"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41" w:author="nick" w:date="2021-04-11T10:36:00Z"/>
        </w:rPr>
      </w:pPr>
      <w:bookmarkStart w:id="1442" w:name="_Toc69255812"/>
      <w:ins w:id="1443" w:author="nick" w:date="2021-04-11T10:36:00Z">
        <w:r>
          <w:t xml:space="preserve">Figure </w:t>
        </w:r>
        <w:r>
          <w:fldChar w:fldCharType="begin"/>
        </w:r>
        <w:r>
          <w:instrText xml:space="preserve"> SEQ Figure \* ARABIC </w:instrText>
        </w:r>
        <w:r>
          <w:fldChar w:fldCharType="separate"/>
        </w:r>
      </w:ins>
      <w:r w:rsidR="00C4720B">
        <w:rPr>
          <w:noProof/>
        </w:rPr>
        <w:t>46</w:t>
      </w:r>
      <w:ins w:id="1444" w:author="nick" w:date="2021-04-11T10:36:00Z">
        <w:r>
          <w:fldChar w:fldCharType="end"/>
        </w:r>
        <w:r>
          <w:t xml:space="preserve">: </w:t>
        </w:r>
      </w:ins>
      <w:r w:rsidR="00B638D8">
        <w:t>R</w:t>
      </w:r>
      <w:ins w:id="1445" w:author="nick" w:date="2021-04-11T10:36:00Z">
        <w:r>
          <w:t xml:space="preserve">egular intermittent weld with </w:t>
        </w:r>
      </w:ins>
      <w:ins w:id="1446" w:author="nick" w:date="2021-04-11T10:40:00Z">
        <w:r w:rsidR="00A12303">
          <w:t>first spacing and last spacing</w:t>
        </w:r>
      </w:ins>
      <w:bookmarkEnd w:id="1442"/>
    </w:p>
    <w:p w14:paraId="121EE936" w14:textId="6A06ECAD" w:rsidR="005C6487" w:rsidRDefault="005C6487" w:rsidP="005C6487">
      <w:pPr>
        <w:rPr>
          <w:ins w:id="1447" w:author="nick" w:date="2021-04-11T10:37:00Z"/>
        </w:rPr>
      </w:pPr>
      <w:ins w:id="1448" w:author="nick" w:date="2021-04-11T10:36:00Z">
        <w:r>
          <w:t xml:space="preserve">In the above diagram, the welded segments have a </w:t>
        </w:r>
      </w:ins>
      <w:ins w:id="1449" w:author="nick" w:date="2021-04-11T10:56:00Z">
        <w:r w:rsidR="0002783D">
          <w:t xml:space="preserve">special </w:t>
        </w:r>
      </w:ins>
      <w:ins w:id="1450" w:author="nick" w:date="2021-04-11T10:36:00Z">
        <w:r>
          <w:t>'</w:t>
        </w:r>
      </w:ins>
      <w:ins w:id="1451" w:author="nick" w:date="2021-04-11T10:56:00Z">
        <w:r w:rsidR="0002783D">
          <w:rPr>
            <w:b/>
          </w:rPr>
          <w:t>first spacing</w:t>
        </w:r>
      </w:ins>
      <w:ins w:id="1452" w:author="nick" w:date="2021-04-11T10:36:00Z">
        <w:r w:rsidRPr="00B61BA2">
          <w:rPr>
            <w:b/>
          </w:rPr>
          <w:t>'</w:t>
        </w:r>
        <w:r>
          <w:t xml:space="preserve"> of 4 and a </w:t>
        </w:r>
        <w:r w:rsidRPr="00B61BA2">
          <w:t>'</w:t>
        </w:r>
      </w:ins>
      <w:ins w:id="1453" w:author="nick" w:date="2021-04-11T10:56:00Z">
        <w:r w:rsidR="0002783D">
          <w:rPr>
            <w:b/>
          </w:rPr>
          <w:t>last spacing</w:t>
        </w:r>
      </w:ins>
      <w:ins w:id="1454" w:author="nick" w:date="2021-04-11T10:36:00Z">
        <w:r w:rsidRPr="00B61BA2">
          <w:rPr>
            <w:b/>
          </w:rPr>
          <w:t>'</w:t>
        </w:r>
        <w:r>
          <w:t xml:space="preserve"> of 1</w:t>
        </w:r>
      </w:ins>
      <w:ins w:id="1455" w:author="nick" w:date="2021-04-11T10:56:00Z">
        <w:r w:rsidR="0002783D">
          <w:t>,</w:t>
        </w:r>
      </w:ins>
      <w:ins w:id="1456" w:author="nick" w:date="2021-04-11T10:36:00Z">
        <w:r>
          <w:t xml:space="preserve"> at the </w:t>
        </w:r>
      </w:ins>
      <w:ins w:id="1457" w:author="nick" w:date="2021-04-11T10:56:00Z">
        <w:r w:rsidR="0002783D">
          <w:t>beginning and end</w:t>
        </w:r>
      </w:ins>
      <w:ins w:id="1458" w:author="nick" w:date="2021-04-11T10:36:00Z">
        <w:r>
          <w:t xml:space="preserve"> of the connection line</w:t>
        </w:r>
      </w:ins>
      <w:ins w:id="1459" w:author="Dr. Carsten Franke" w:date="2021-04-12T10:39:00Z">
        <w:r w:rsidR="007E6469">
          <w:t>,</w:t>
        </w:r>
      </w:ins>
      <w:ins w:id="1460" w:author="nick" w:date="2021-04-11T10:57:00Z">
        <w:r w:rsidR="0002783D">
          <w:t xml:space="preserve"> respectively</w:t>
        </w:r>
      </w:ins>
      <w:ins w:id="1461" w:author="nick" w:date="2021-04-11T10:36:00Z">
        <w:r>
          <w:t xml:space="preserve">. Note that </w:t>
        </w:r>
        <w:r w:rsidRPr="009D2590">
          <w:rPr>
            <w:b/>
          </w:rPr>
          <w:t>'spacing'</w:t>
        </w:r>
        <w:r>
          <w:t xml:space="preserve"> is the gap between </w:t>
        </w:r>
        <w:r w:rsidRPr="009D2590">
          <w:rPr>
            <w:i/>
          </w:rPr>
          <w:t>successive</w:t>
        </w:r>
        <w:r>
          <w:t xml:space="preserve"> welds</w:t>
        </w:r>
      </w:ins>
      <w:ins w:id="1462" w:author="Dr. Carsten Franke" w:date="2021-04-12T09:48:00Z">
        <w:r w:rsidR="001D6425">
          <w:t>,</w:t>
        </w:r>
      </w:ins>
      <w:ins w:id="1463" w:author="nick" w:date="2021-04-11T10:36:00Z">
        <w:del w:id="1464" w:author="Dr. Carsten Franke" w:date="2021-04-12T09:48:00Z">
          <w:r w:rsidDel="001D6425">
            <w:delText>.</w:delText>
          </w:r>
        </w:del>
        <w:r>
          <w:t xml:space="preserve"> </w:t>
        </w:r>
      </w:ins>
      <w:ins w:id="1465" w:author="Dr. Carsten Franke" w:date="2021-04-12T09:48:00Z">
        <w:r w:rsidR="001D6425">
          <w:t>i</w:t>
        </w:r>
      </w:ins>
      <w:ins w:id="1466" w:author="nick" w:date="2021-04-11T10:36:00Z">
        <w:del w:id="1467" w:author="Dr. Carsten Franke" w:date="2021-04-12T09:48:00Z">
          <w:r w:rsidDel="001D6425">
            <w:delText>I</w:delText>
          </w:r>
        </w:del>
        <w:r>
          <w:t xml:space="preserve">n contrast </w:t>
        </w:r>
      </w:ins>
      <w:ins w:id="1468" w:author="nick" w:date="2021-04-11T10:58:00Z">
        <w:r w:rsidR="0002783D">
          <w:t xml:space="preserve">with </w:t>
        </w:r>
      </w:ins>
      <w:ins w:id="1469" w:author="nick" w:date="2021-04-11T10:36:00Z">
        <w:r>
          <w:t xml:space="preserve">the gap </w:t>
        </w:r>
      </w:ins>
      <w:ins w:id="1470" w:author="nick" w:date="2021-04-11T10:58:00Z">
        <w:r w:rsidR="0002783D">
          <w:t xml:space="preserve">at </w:t>
        </w:r>
      </w:ins>
      <w:ins w:id="1471" w:author="nick" w:date="2021-04-11T10:36:00Z">
        <w:r>
          <w:t>the begin and end of the connection line.</w:t>
        </w:r>
      </w:ins>
    </w:p>
    <w:p w14:paraId="4290D38F" w14:textId="6B0429E1" w:rsidR="00A12303" w:rsidRDefault="00A12303" w:rsidP="00A12303">
      <w:pPr>
        <w:rPr>
          <w:ins w:id="1472" w:author="nick" w:date="2021-04-11T10:37:00Z"/>
        </w:rPr>
      </w:pPr>
      <w:ins w:id="1473" w:author="nick" w:date="2021-04-11T10:37:00Z">
        <w:r>
          <w:t xml:space="preserve">The </w:t>
        </w:r>
        <w:r w:rsidRPr="00F41434">
          <w:rPr>
            <w:b/>
          </w:rPr>
          <w:t>'density'</w:t>
        </w:r>
        <w:r>
          <w:t xml:space="preserve"> </w:t>
        </w:r>
      </w:ins>
      <w:ins w:id="1474" w:author="Dr. Carsten Franke" w:date="2021-04-12T09:51:00Z">
        <w:r w:rsidR="001D6425" w:rsidRPr="001D6425">
          <w:rPr>
            <w:i/>
          </w:rPr>
          <w:t>d</w:t>
        </w:r>
        <w:r w:rsidR="001D6425">
          <w:t xml:space="preserve"> </w:t>
        </w:r>
      </w:ins>
      <w:ins w:id="1475" w:author="nick" w:date="2021-04-11T10:37:00Z">
        <w:r>
          <w:t>of the welded portion of the weld is defined as:</w:t>
        </w:r>
      </w:ins>
    </w:p>
    <w:p w14:paraId="4910E054" w14:textId="6DF044EE" w:rsidR="00A12303" w:rsidRDefault="00A12303" w:rsidP="00A12303">
      <w:pPr>
        <w:rPr>
          <w:ins w:id="1476" w:author="nick" w:date="2021-04-11T10:37:00Z"/>
        </w:rPr>
      </w:pPr>
      <m:oMathPara>
        <m:oMath>
          <m:r>
            <w:ins w:id="1477" w:author="nick" w:date="2021-04-11T10:37:00Z">
              <w:rPr>
                <w:rFonts w:ascii="Cambria Math" w:hAnsi="Cambria Math"/>
              </w:rPr>
              <m:t>d</m:t>
            </w:ins>
          </m:r>
          <m:r>
            <m:rPr>
              <m:sty m:val="p"/>
            </m:rPr>
            <w:rPr>
              <w:rFonts w:ascii="Cambria Math" w:hAnsi="Cambria Math" w:cs="Cambria Math"/>
            </w:rPr>
            <m:t>≔</m:t>
          </m:r>
          <m:f>
            <m:fPr>
              <m:ctrlPr>
                <w:ins w:id="1478" w:author="nick" w:date="2021-04-11T10:37:00Z">
                  <w:rPr>
                    <w:rFonts w:ascii="Cambria Math" w:hAnsi="Cambria Math"/>
                  </w:rPr>
                </w:ins>
              </m:ctrlPr>
            </m:fPr>
            <m:num>
              <m:r>
                <w:ins w:id="1479" w:author="nick" w:date="2021-04-11T10:37:00Z">
                  <m:rPr>
                    <m:sty m:val="p"/>
                  </m:rPr>
                  <w:rPr>
                    <w:rFonts w:ascii="Cambria Math" w:hAnsi="Cambria Math" w:cs="Cambria Math"/>
                  </w:rPr>
                  <m:t>length</m:t>
                </w:ins>
              </m:r>
            </m:num>
            <m:den>
              <m:r>
                <w:ins w:id="1480"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1" w:author="nick" w:date="2021-04-11T10:37:00Z"/>
        </w:rPr>
      </w:pPr>
      <w:ins w:id="1482" w:author="nick" w:date="2021-04-11T10:37:00Z">
        <w:r>
          <w:t>For the example above, the density of the welded line is 2/5</w:t>
        </w:r>
      </w:ins>
      <w:ins w:id="1483" w:author="Dr. Carsten Franke" w:date="2021-04-14T01:38:00Z">
        <w:r w:rsidR="001A4367">
          <w:t xml:space="preserve">. </w:t>
        </w:r>
      </w:ins>
    </w:p>
    <w:p w14:paraId="58D6C6AE" w14:textId="77777777" w:rsidR="00A12303" w:rsidRDefault="00A12303" w:rsidP="005C6487">
      <w:pPr>
        <w:rPr>
          <w:ins w:id="1484"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6"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7"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8" w:author="Dr. Carsten Franke" w:date="2021-04-12T10:35:00Z">
              <w:r w:rsidR="00B47F08">
                <w:rPr>
                  <w:rFonts w:cs="Calibri"/>
                  <w:sz w:val="20"/>
                  <w:szCs w:val="20"/>
                </w:rPr>
                <w:t>≥</w:t>
              </w:r>
            </w:ins>
            <w:ins w:id="1489" w:author="Dr. Carsten Franke" w:date="2021-04-12T10:34:00Z">
              <w:r w:rsidR="00B47F08">
                <w:rPr>
                  <w:sz w:val="20"/>
                  <w:szCs w:val="20"/>
                </w:rPr>
                <w:t xml:space="preserve"> </w:t>
              </w:r>
            </w:ins>
            <w:ins w:id="1490"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1"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2"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93" w:name="_Ref68888312"/>
      <w:bookmarkStart w:id="1494"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4"/>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5" w:author="nick" w:date="2021-04-19T23:34:00Z"/>
        </w:trPr>
        <w:tc>
          <w:tcPr>
            <w:tcW w:w="1558" w:type="dxa"/>
            <w:shd w:val="clear" w:color="auto" w:fill="auto"/>
          </w:tcPr>
          <w:p w14:paraId="0BDC5AD7" w14:textId="052AE08C" w:rsidR="003E0390" w:rsidRPr="00822F3A" w:rsidRDefault="003E0390" w:rsidP="00135AD3">
            <w:pPr>
              <w:rPr>
                <w:ins w:id="1496" w:author="nick" w:date="2021-04-19T23:34:00Z"/>
                <w:sz w:val="20"/>
                <w:szCs w:val="20"/>
                <w:highlight w:val="yellow"/>
              </w:rPr>
            </w:pPr>
            <w:proofErr w:type="spellStart"/>
            <w:ins w:id="1497"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498" w:author="nick" w:date="2021-04-19T23:34:00Z"/>
                <w:sz w:val="20"/>
                <w:szCs w:val="20"/>
                <w:highlight w:val="yellow"/>
              </w:rPr>
            </w:pPr>
            <w:ins w:id="1499"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0" w:author="nick" w:date="2021-04-19T23:34:00Z"/>
                <w:sz w:val="20"/>
                <w:szCs w:val="20"/>
                <w:highlight w:val="yellow"/>
              </w:rPr>
            </w:pPr>
            <w:ins w:id="1501"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2" w:author="nick" w:date="2021-04-19T23:34:00Z"/>
                <w:sz w:val="20"/>
                <w:szCs w:val="20"/>
                <w:highlight w:val="yellow"/>
              </w:rPr>
            </w:pPr>
            <w:ins w:id="1503"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4" w:author="nick" w:date="2021-04-19T23:34:00Z"/>
                <w:sz w:val="20"/>
                <w:szCs w:val="20"/>
              </w:rPr>
            </w:pPr>
          </w:p>
        </w:tc>
      </w:tr>
      <w:tr w:rsidR="001A0C84" w:rsidRPr="00226A3F" w14:paraId="367F9ED2" w14:textId="77777777" w:rsidTr="003B062F">
        <w:trPr>
          <w:cantSplit/>
          <w:jc w:val="center"/>
          <w:ins w:id="1505" w:author="Dr. Carsten Franke" w:date="2021-04-09T18:51:00Z"/>
        </w:trPr>
        <w:tc>
          <w:tcPr>
            <w:tcW w:w="1558" w:type="dxa"/>
            <w:shd w:val="clear" w:color="auto" w:fill="auto"/>
          </w:tcPr>
          <w:p w14:paraId="0280D87E" w14:textId="36467DC4" w:rsidR="001A0C84" w:rsidRPr="00F90632" w:rsidRDefault="001A0C84" w:rsidP="00135AD3">
            <w:pPr>
              <w:rPr>
                <w:ins w:id="1506"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7" w:author="Dr. Carsten Franke" w:date="2021-04-09T18:51:00Z"/>
                <w:sz w:val="20"/>
                <w:szCs w:val="20"/>
              </w:rPr>
            </w:pPr>
            <w:ins w:id="1508"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09" w:author="Dr. Carsten Franke" w:date="2021-04-09T18:51:00Z"/>
                <w:sz w:val="20"/>
                <w:szCs w:val="20"/>
              </w:rPr>
            </w:pPr>
            <w:ins w:id="1510" w:author="Dr. Carsten Franke" w:date="2021-04-12T10:35:00Z">
              <w:r>
                <w:rPr>
                  <w:sz w:val="20"/>
                  <w:szCs w:val="20"/>
                </w:rPr>
                <w:t>&gt; 0</w:t>
              </w:r>
            </w:ins>
            <w:ins w:id="1511" w:author="nick" w:date="2021-04-11T11:07:00Z">
              <w:del w:id="1512"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3"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4" w:author="Dr. Carsten Franke" w:date="2021-04-09T18:51:00Z"/>
                <w:sz w:val="20"/>
                <w:szCs w:val="20"/>
              </w:rPr>
            </w:pPr>
            <w:ins w:id="1515"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6" w:author="Dr. Carsten Franke" w:date="2021-04-09T18:51:00Z"/>
                <w:sz w:val="20"/>
                <w:szCs w:val="20"/>
              </w:rPr>
            </w:pPr>
            <w:bookmarkStart w:id="1517" w:name="_Hlk69116746"/>
            <w:commentRangeStart w:id="1518"/>
            <w:ins w:id="1519" w:author="Dr. Carsten Franke" w:date="2021-04-09T19:30:00Z">
              <w:del w:id="1520" w:author="nick" w:date="2021-04-11T11:17:00Z">
                <w:r w:rsidDel="00144CA8">
                  <w:rPr>
                    <w:sz w:val="20"/>
                    <w:szCs w:val="20"/>
                  </w:rPr>
                  <w:delText xml:space="preserve">   f</w:delText>
                </w:r>
              </w:del>
            </w:ins>
            <w:ins w:id="1521" w:author="Dr. Carsten Franke" w:date="2021-04-09T19:29:00Z">
              <w:del w:id="1522"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3" w:author="Dr. Carsten Franke" w:date="2021-04-09T19:30:00Z">
              <w:del w:id="1524" w:author="nick" w:date="2021-04-11T11:17:00Z">
                <w:r w:rsidDel="00144CA8">
                  <w:rPr>
                    <w:sz w:val="20"/>
                    <w:szCs w:val="20"/>
                  </w:rPr>
                  <w:br/>
                </w:r>
                <w:r w:rsidRPr="001A0C84" w:rsidDel="00144CA8">
                  <w:rPr>
                    <w:sz w:val="20"/>
                    <w:szCs w:val="20"/>
                  </w:rPr>
                  <w:delText>≤</w:delText>
                </w:r>
              </w:del>
            </w:ins>
            <w:ins w:id="1525" w:author="Dr. Carsten Franke" w:date="2021-04-09T19:24:00Z">
              <w:del w:id="1526" w:author="nick" w:date="2021-04-11T11:17:00Z">
                <w:r w:rsidDel="00144CA8">
                  <w:rPr>
                    <w:sz w:val="20"/>
                    <w:szCs w:val="20"/>
                  </w:rPr>
                  <w:delText xml:space="preserve"> </w:delText>
                </w:r>
              </w:del>
            </w:ins>
            <w:ins w:id="1527" w:author="Dr. Carsten Franke" w:date="2021-04-09T19:30:00Z">
              <w:del w:id="1528" w:author="nick" w:date="2021-04-11T11:17:00Z">
                <w:r w:rsidDel="00144CA8">
                  <w:rPr>
                    <w:sz w:val="20"/>
                    <w:szCs w:val="20"/>
                  </w:rPr>
                  <w:delText>L</w:delText>
                </w:r>
              </w:del>
            </w:ins>
            <w:ins w:id="1529" w:author="Dr. Carsten Franke" w:date="2021-04-09T19:24:00Z">
              <w:del w:id="1530" w:author="nick" w:date="2021-04-11T11:17:00Z">
                <w:r w:rsidDel="00144CA8">
                  <w:rPr>
                    <w:sz w:val="20"/>
                    <w:szCs w:val="20"/>
                  </w:rPr>
                  <w:delText xml:space="preserve"> </w:delText>
                </w:r>
              </w:del>
            </w:ins>
            <w:commentRangeEnd w:id="1518"/>
            <w:r w:rsidR="00144CA8">
              <w:rPr>
                <w:rStyle w:val="Kommentarzeichen"/>
                <w:lang w:eastAsia="x-none"/>
              </w:rPr>
              <w:commentReference w:id="1518"/>
            </w:r>
            <w:bookmarkEnd w:id="1517"/>
          </w:p>
        </w:tc>
      </w:tr>
      <w:tr w:rsidR="001A0C84" w:rsidRPr="00226A3F" w14:paraId="379AC0C4" w14:textId="77777777" w:rsidTr="003B062F">
        <w:trPr>
          <w:cantSplit/>
          <w:jc w:val="center"/>
          <w:ins w:id="1531" w:author="Dr. Carsten Franke" w:date="2021-04-09T18:51:00Z"/>
        </w:trPr>
        <w:tc>
          <w:tcPr>
            <w:tcW w:w="1558" w:type="dxa"/>
            <w:shd w:val="clear" w:color="auto" w:fill="auto"/>
          </w:tcPr>
          <w:p w14:paraId="58FCA23F" w14:textId="31D6F265" w:rsidR="001A0C84" w:rsidRPr="00F90632" w:rsidRDefault="001A0C84" w:rsidP="00135AD3">
            <w:pPr>
              <w:rPr>
                <w:ins w:id="1532" w:author="Dr. Carsten Franke" w:date="2021-04-09T18:51:00Z"/>
                <w:sz w:val="20"/>
                <w:szCs w:val="20"/>
              </w:rPr>
            </w:pPr>
            <w:ins w:id="1533"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4" w:author="Dr. Carsten Franke" w:date="2021-04-09T18:51:00Z"/>
                <w:sz w:val="20"/>
                <w:szCs w:val="20"/>
              </w:rPr>
            </w:pPr>
            <w:ins w:id="1535"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6" w:author="Dr. Carsten Franke" w:date="2021-04-09T18:51:00Z"/>
                <w:sz w:val="20"/>
                <w:szCs w:val="20"/>
              </w:rPr>
            </w:pPr>
            <w:ins w:id="1537" w:author="Dr. Carsten Franke" w:date="2021-04-12T10:35:00Z">
              <w:r>
                <w:rPr>
                  <w:sz w:val="20"/>
                  <w:szCs w:val="20"/>
                </w:rPr>
                <w:t>&gt; 0</w:t>
              </w:r>
            </w:ins>
            <w:ins w:id="1538" w:author="nick" w:date="2021-04-11T11:07:00Z">
              <w:del w:id="153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0"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1" w:author="Dr. Carsten Franke" w:date="2021-04-09T18:51:00Z"/>
                <w:sz w:val="20"/>
                <w:szCs w:val="20"/>
              </w:rPr>
            </w:pPr>
            <w:ins w:id="1542"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3" w:author="Dr. Carsten Franke" w:date="2021-04-09T18:51:00Z"/>
                <w:sz w:val="20"/>
                <w:szCs w:val="20"/>
              </w:rPr>
            </w:pPr>
          </w:p>
        </w:tc>
      </w:tr>
      <w:tr w:rsidR="001A0C84" w:rsidRPr="00226A3F" w14:paraId="46BFCC66" w14:textId="77777777" w:rsidTr="003B062F">
        <w:trPr>
          <w:cantSplit/>
          <w:jc w:val="center"/>
          <w:ins w:id="1544" w:author="Dr. Carsten Franke" w:date="2021-04-09T19:16:00Z"/>
        </w:trPr>
        <w:tc>
          <w:tcPr>
            <w:tcW w:w="1558" w:type="dxa"/>
            <w:shd w:val="clear" w:color="auto" w:fill="auto"/>
          </w:tcPr>
          <w:p w14:paraId="620EBC24" w14:textId="0DAE9D48" w:rsidR="001A0C84" w:rsidRPr="00F90632" w:rsidRDefault="001A0C84" w:rsidP="00135AD3">
            <w:pPr>
              <w:rPr>
                <w:ins w:id="1545" w:author="Dr. Carsten Franke" w:date="2021-04-09T19:16:00Z"/>
                <w:sz w:val="20"/>
                <w:szCs w:val="20"/>
              </w:rPr>
            </w:pPr>
            <w:proofErr w:type="spellStart"/>
            <w:ins w:id="1546" w:author="Dr. Carsten Franke" w:date="2021-04-09T19:26:00Z">
              <w:r w:rsidRPr="00E22006">
                <w:rPr>
                  <w:sz w:val="20"/>
                  <w:szCs w:val="20"/>
                </w:rPr>
                <w:t>first_spacing</w:t>
              </w:r>
            </w:ins>
            <w:proofErr w:type="spellEnd"/>
            <w:ins w:id="1547"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8" w:author="Dr. Carsten Franke" w:date="2021-04-09T19:16:00Z"/>
                <w:sz w:val="20"/>
                <w:szCs w:val="20"/>
              </w:rPr>
            </w:pPr>
            <w:ins w:id="1549"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0" w:author="Dr. Carsten Franke" w:date="2021-04-09T19:16:00Z"/>
                <w:sz w:val="20"/>
                <w:szCs w:val="20"/>
              </w:rPr>
            </w:pPr>
            <w:ins w:id="1551" w:author="Dr. Carsten Franke" w:date="2021-04-12T10:35:00Z">
              <w:r>
                <w:rPr>
                  <w:rFonts w:cs="Calibri"/>
                  <w:sz w:val="20"/>
                  <w:szCs w:val="20"/>
                </w:rPr>
                <w:t>≥</w:t>
              </w:r>
              <w:r w:rsidRPr="00460A9F">
                <w:rPr>
                  <w:sz w:val="20"/>
                  <w:szCs w:val="20"/>
                </w:rPr>
                <w:t xml:space="preserve"> 0.0</w:t>
              </w:r>
            </w:ins>
            <w:ins w:id="1552" w:author="nick" w:date="2021-04-11T11:07:00Z">
              <w:del w:id="155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4" w:author="Dr. Carsten Franke" w:date="2021-04-09T19:24:00Z">
              <w:r w:rsidR="001A0C84">
                <w:rPr>
                  <w:sz w:val="20"/>
                  <w:szCs w:val="20"/>
                </w:rPr>
                <w:t xml:space="preserve"> </w:t>
              </w:r>
            </w:ins>
            <w:ins w:id="1555"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6" w:author="Dr. Carsten Franke" w:date="2021-04-09T19:16:00Z"/>
                <w:sz w:val="20"/>
                <w:szCs w:val="20"/>
              </w:rPr>
            </w:pPr>
            <w:ins w:id="1557" w:author="Dr. Carsten Franke" w:date="2021-04-09T19:25:00Z">
              <w:r w:rsidRPr="00E22006">
                <w:rPr>
                  <w:sz w:val="20"/>
                  <w:szCs w:val="20"/>
                </w:rPr>
                <w:t>Optional</w:t>
              </w:r>
            </w:ins>
            <w:ins w:id="1558"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59" w:author="Dr. Carsten Franke" w:date="2021-04-09T19:16:00Z"/>
                <w:sz w:val="20"/>
                <w:szCs w:val="20"/>
              </w:rPr>
            </w:pPr>
          </w:p>
        </w:tc>
      </w:tr>
      <w:tr w:rsidR="001A0C84" w:rsidRPr="00226A3F" w14:paraId="1F79AC77" w14:textId="77777777" w:rsidTr="003B062F">
        <w:trPr>
          <w:cantSplit/>
          <w:jc w:val="center"/>
          <w:ins w:id="1560" w:author="Dr. Carsten Franke" w:date="2021-04-09T19:16:00Z"/>
        </w:trPr>
        <w:tc>
          <w:tcPr>
            <w:tcW w:w="1558" w:type="dxa"/>
            <w:shd w:val="clear" w:color="auto" w:fill="auto"/>
          </w:tcPr>
          <w:p w14:paraId="4EE7A412" w14:textId="5B1107B6" w:rsidR="001A0C84" w:rsidRPr="00F90632" w:rsidRDefault="001A0C84" w:rsidP="00135AD3">
            <w:pPr>
              <w:rPr>
                <w:ins w:id="1561" w:author="Dr. Carsten Franke" w:date="2021-04-09T19:16:00Z"/>
                <w:sz w:val="20"/>
                <w:szCs w:val="20"/>
              </w:rPr>
            </w:pPr>
            <w:proofErr w:type="spellStart"/>
            <w:ins w:id="1562" w:author="Dr. Carsten Franke" w:date="2021-04-09T19:27:00Z">
              <w:r>
                <w:rPr>
                  <w:sz w:val="20"/>
                  <w:szCs w:val="20"/>
                </w:rPr>
                <w:t>la</w:t>
              </w:r>
              <w:r w:rsidRPr="00E22006">
                <w:rPr>
                  <w:sz w:val="20"/>
                  <w:szCs w:val="20"/>
                </w:rPr>
                <w:t>st_spacing</w:t>
              </w:r>
            </w:ins>
            <w:proofErr w:type="spellEnd"/>
            <w:ins w:id="1563"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4" w:author="Dr. Carsten Franke" w:date="2021-04-09T19:16:00Z"/>
                <w:sz w:val="20"/>
                <w:szCs w:val="20"/>
              </w:rPr>
            </w:pPr>
            <w:ins w:id="1565"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6" w:author="Dr. Carsten Franke" w:date="2021-04-09T19:16:00Z"/>
                <w:sz w:val="20"/>
                <w:szCs w:val="20"/>
              </w:rPr>
            </w:pPr>
            <w:ins w:id="1567" w:author="Dr. Carsten Franke" w:date="2021-04-12T10:36:00Z">
              <w:r>
                <w:rPr>
                  <w:rFonts w:cs="Calibri"/>
                  <w:sz w:val="20"/>
                  <w:szCs w:val="20"/>
                </w:rPr>
                <w:t>≥</w:t>
              </w:r>
              <w:r w:rsidRPr="00460A9F">
                <w:rPr>
                  <w:sz w:val="20"/>
                  <w:szCs w:val="20"/>
                </w:rPr>
                <w:t xml:space="preserve"> 0.0</w:t>
              </w:r>
            </w:ins>
            <w:ins w:id="1568" w:author="nick" w:date="2021-04-11T11:07:00Z">
              <w:del w:id="1569"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0" w:author="Dr. Carsten Franke" w:date="2021-04-09T19:35:00Z">
              <w:r w:rsidR="00E37155">
                <w:rPr>
                  <w:sz w:val="20"/>
                  <w:szCs w:val="20"/>
                </w:rPr>
                <w:t xml:space="preserve"> </w:t>
              </w:r>
              <w:r w:rsidR="00E37155">
                <w:rPr>
                  <w:sz w:val="20"/>
                  <w:szCs w:val="20"/>
                </w:rPr>
                <w:br/>
                <w:t>(default: 0)</w:t>
              </w:r>
            </w:ins>
            <w:ins w:id="1571"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2" w:author="Dr. Carsten Franke" w:date="2021-04-09T19:16:00Z"/>
                <w:sz w:val="20"/>
                <w:szCs w:val="20"/>
              </w:rPr>
            </w:pPr>
            <w:ins w:id="1573" w:author="Dr. Carsten Franke" w:date="2021-04-09T19:25:00Z">
              <w:r w:rsidRPr="00E22006">
                <w:rPr>
                  <w:sz w:val="20"/>
                  <w:szCs w:val="20"/>
                </w:rPr>
                <w:t>Optional</w:t>
              </w:r>
            </w:ins>
            <w:ins w:id="1574"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5" w:author="Dr. Carsten Franke" w:date="2021-04-09T19:16:00Z"/>
                <w:sz w:val="20"/>
                <w:szCs w:val="20"/>
              </w:rPr>
            </w:pPr>
          </w:p>
        </w:tc>
      </w:tr>
      <w:tr w:rsidR="00E72B41" w:rsidRPr="00226A3F" w14:paraId="7DE6DFD6" w14:textId="77777777" w:rsidTr="003B062F">
        <w:trPr>
          <w:cantSplit/>
          <w:jc w:val="center"/>
          <w:ins w:id="1576" w:author="Dr. Carsten Franke" w:date="2021-04-09T18:51:00Z"/>
        </w:trPr>
        <w:tc>
          <w:tcPr>
            <w:tcW w:w="1558" w:type="dxa"/>
            <w:shd w:val="clear" w:color="auto" w:fill="auto"/>
          </w:tcPr>
          <w:p w14:paraId="7B478538" w14:textId="37459358" w:rsidR="00E72B41" w:rsidRPr="00F90632" w:rsidRDefault="00203B40" w:rsidP="00B47F08">
            <w:pPr>
              <w:rPr>
                <w:ins w:id="1577" w:author="Dr. Carsten Franke" w:date="2021-04-09T18:51:00Z"/>
                <w:sz w:val="20"/>
                <w:szCs w:val="20"/>
              </w:rPr>
            </w:pPr>
            <w:ins w:id="1578" w:author="Dr. Carsten Franke" w:date="2021-04-09T19:31:00Z">
              <w:r>
                <w:rPr>
                  <w:sz w:val="20"/>
                  <w:szCs w:val="20"/>
                </w:rPr>
                <w:t>keep</w:t>
              </w:r>
            </w:ins>
            <w:ins w:id="1579"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0" w:author="Dr. Carsten Franke" w:date="2021-04-09T18:51:00Z"/>
                <w:sz w:val="20"/>
                <w:szCs w:val="20"/>
              </w:rPr>
            </w:pPr>
            <w:ins w:id="1581"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2" w:author="Dr. Carsten Franke" w:date="2021-04-09T18:51:00Z"/>
                <w:sz w:val="20"/>
                <w:szCs w:val="20"/>
              </w:rPr>
            </w:pPr>
            <w:ins w:id="1583" w:author="Dr. Carsten Franke" w:date="2021-04-09T19:33:00Z">
              <w:r>
                <w:rPr>
                  <w:sz w:val="20"/>
                  <w:szCs w:val="20"/>
                </w:rPr>
                <w:t>s</w:t>
              </w:r>
            </w:ins>
            <w:ins w:id="1584" w:author="Dr. Carsten Franke" w:date="2021-04-09T19:32:00Z">
              <w:r w:rsidRPr="00EF23E1">
                <w:rPr>
                  <w:sz w:val="20"/>
                  <w:szCs w:val="20"/>
                </w:rPr>
                <w:t>pacing</w:t>
              </w:r>
            </w:ins>
            <w:ins w:id="1585" w:author="Dr. Carsten Franke" w:date="2021-04-09T19:33:00Z">
              <w:r>
                <w:rPr>
                  <w:sz w:val="20"/>
                  <w:szCs w:val="20"/>
                </w:rPr>
                <w:t xml:space="preserve">, </w:t>
              </w:r>
              <w:r>
                <w:rPr>
                  <w:sz w:val="20"/>
                  <w:szCs w:val="20"/>
                </w:rPr>
                <w:br/>
              </w:r>
            </w:ins>
            <w:ins w:id="1586" w:author="Dr. Carsten Franke" w:date="2021-04-09T19:32:00Z">
              <w:r w:rsidRPr="00EF23E1">
                <w:rPr>
                  <w:sz w:val="20"/>
                  <w:szCs w:val="20"/>
                </w:rPr>
                <w:t>length</w:t>
              </w:r>
            </w:ins>
            <w:ins w:id="1587" w:author="Dr. Carsten Franke" w:date="2021-04-09T19:33:00Z">
              <w:r>
                <w:rPr>
                  <w:sz w:val="20"/>
                  <w:szCs w:val="20"/>
                </w:rPr>
                <w:t xml:space="preserve">, </w:t>
              </w:r>
              <w:r>
                <w:rPr>
                  <w:sz w:val="20"/>
                  <w:szCs w:val="20"/>
                </w:rPr>
                <w:br/>
              </w:r>
            </w:ins>
            <w:ins w:id="1588" w:author="Dr. Carsten Franke" w:date="2021-04-09T19:32:00Z">
              <w:r w:rsidRPr="00EF23E1">
                <w:rPr>
                  <w:sz w:val="20"/>
                  <w:szCs w:val="20"/>
                </w:rPr>
                <w:t>density</w:t>
              </w:r>
            </w:ins>
            <w:ins w:id="1589" w:author="Dr. Carsten Franke" w:date="2021-04-09T19:24:00Z">
              <w:r w:rsidR="00E22006">
                <w:rPr>
                  <w:sz w:val="20"/>
                  <w:szCs w:val="20"/>
                </w:rPr>
                <w:t xml:space="preserve"> </w:t>
              </w:r>
            </w:ins>
            <w:ins w:id="1590"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1" w:author="Dr. Carsten Franke" w:date="2021-04-09T18:51:00Z"/>
                <w:sz w:val="20"/>
                <w:szCs w:val="20"/>
              </w:rPr>
            </w:pPr>
            <w:ins w:id="1592" w:author="Dr. Carsten Franke" w:date="2021-04-09T19:25:00Z">
              <w:r w:rsidRPr="00E22006">
                <w:rPr>
                  <w:sz w:val="20"/>
                  <w:szCs w:val="20"/>
                </w:rPr>
                <w:t>Optional</w:t>
              </w:r>
            </w:ins>
            <w:ins w:id="1593"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4" w:author="Dr. Carsten Franke" w:date="2021-04-09T18:51:00Z"/>
                <w:sz w:val="20"/>
                <w:szCs w:val="20"/>
              </w:rPr>
            </w:pPr>
            <w:ins w:id="1595" w:author="Dr. Carsten Franke" w:date="2021-04-09T19:24:00Z">
              <w:r>
                <w:rPr>
                  <w:sz w:val="20"/>
                  <w:szCs w:val="20"/>
                </w:rPr>
                <w:t xml:space="preserve"> </w:t>
              </w:r>
            </w:ins>
          </w:p>
        </w:tc>
      </w:tr>
      <w:tr w:rsidR="008B1FAC" w:rsidRPr="00226A3F" w14:paraId="6A4EDB1A" w14:textId="77777777" w:rsidTr="003B062F">
        <w:trPr>
          <w:cantSplit/>
          <w:jc w:val="center"/>
          <w:ins w:id="1596" w:author="nick" w:date="2021-04-11T11:09:00Z"/>
        </w:trPr>
        <w:tc>
          <w:tcPr>
            <w:tcW w:w="1558" w:type="dxa"/>
            <w:shd w:val="clear" w:color="auto" w:fill="auto"/>
          </w:tcPr>
          <w:p w14:paraId="792003FC" w14:textId="1A26BCDC" w:rsidR="008B1FAC" w:rsidRDefault="008B1FAC" w:rsidP="00B47F08">
            <w:pPr>
              <w:rPr>
                <w:ins w:id="1597" w:author="nick" w:date="2021-04-11T11:09:00Z"/>
                <w:sz w:val="20"/>
                <w:szCs w:val="20"/>
              </w:rPr>
            </w:pPr>
            <w:proofErr w:type="spellStart"/>
            <w:ins w:id="1598"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99" w:author="nick" w:date="2021-04-11T11:09:00Z"/>
                <w:sz w:val="20"/>
                <w:szCs w:val="20"/>
              </w:rPr>
            </w:pPr>
            <w:ins w:id="1600"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1" w:author="nick" w:date="2021-04-11T11:09:00Z"/>
                <w:sz w:val="20"/>
                <w:szCs w:val="20"/>
                <w:highlight w:val="yellow"/>
              </w:rPr>
            </w:pPr>
            <w:ins w:id="1602" w:author="nick" w:date="2021-04-11T11:09:00Z">
              <w:r w:rsidRPr="00EA5C12">
                <w:rPr>
                  <w:rFonts w:cs="Calibri"/>
                  <w:sz w:val="20"/>
                  <w:szCs w:val="20"/>
                  <w:highlight w:val="yellow"/>
                </w:rPr>
                <w:t>≥</w:t>
              </w:r>
              <w:r w:rsidRPr="00EA5C12">
                <w:rPr>
                  <w:sz w:val="20"/>
                  <w:szCs w:val="20"/>
                  <w:highlight w:val="yellow"/>
                </w:rPr>
                <w:t xml:space="preserve"> 0.0</w:t>
              </w:r>
            </w:ins>
            <w:ins w:id="1603"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4" w:author="nick" w:date="2021-04-11T11:09:00Z"/>
                <w:sz w:val="20"/>
                <w:szCs w:val="20"/>
                <w:highlight w:val="yellow"/>
              </w:rPr>
            </w:pPr>
            <w:ins w:id="1605" w:author="nick" w:date="2021-04-11T11:10:00Z">
              <w:r w:rsidRPr="00EA5C12">
                <w:rPr>
                  <w:sz w:val="20"/>
                  <w:szCs w:val="20"/>
                  <w:highlight w:val="yellow"/>
                </w:rPr>
                <w:t>(</w:t>
              </w:r>
            </w:ins>
            <w:ins w:id="1606" w:author="nick" w:date="2021-04-11T11:09:00Z">
              <w:r w:rsidRPr="00EA5C12">
                <w:rPr>
                  <w:sz w:val="20"/>
                  <w:szCs w:val="20"/>
                  <w:highlight w:val="yellow"/>
                </w:rPr>
                <w:t>default</w:t>
              </w:r>
            </w:ins>
            <w:ins w:id="1607" w:author="nick" w:date="2021-04-11T11:10:00Z">
              <w:r w:rsidRPr="00EA5C12">
                <w:rPr>
                  <w:sz w:val="20"/>
                  <w:szCs w:val="20"/>
                  <w:highlight w:val="yellow"/>
                </w:rPr>
                <w:t xml:space="preserve">: </w:t>
              </w:r>
            </w:ins>
            <w:ins w:id="1608" w:author="nick" w:date="2021-04-20T00:16:00Z">
              <w:r w:rsidR="00EA5C12" w:rsidRPr="00EA5C12">
                <w:rPr>
                  <w:sz w:val="20"/>
                  <w:szCs w:val="20"/>
                  <w:highlight w:val="yellow"/>
                </w:rPr>
                <w:t>0.0</w:t>
              </w:r>
            </w:ins>
            <w:ins w:id="1609" w:author="nick" w:date="2021-04-20T00:15:00Z">
              <w:r w:rsidR="00EA5C12" w:rsidRPr="00EA5C12">
                <w:rPr>
                  <w:rFonts w:cs="Calibri"/>
                  <w:sz w:val="20"/>
                  <w:szCs w:val="20"/>
                  <w:highlight w:val="yellow"/>
                </w:rPr>
                <w:t>1</w:t>
              </w:r>
            </w:ins>
            <w:ins w:id="1610" w:author="nick" w:date="2021-04-11T11:10:00Z">
              <w:r w:rsidRPr="00EA5C12">
                <w:rPr>
                  <w:rFonts w:cs="Calibri"/>
                  <w:sz w:val="20"/>
                  <w:szCs w:val="20"/>
                  <w:highlight w:val="yellow"/>
                </w:rPr>
                <w:t>)</w:t>
              </w:r>
            </w:ins>
            <w:ins w:id="1611"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2" w:author="nick" w:date="2021-04-11T11:09:00Z"/>
                <w:sz w:val="20"/>
                <w:szCs w:val="20"/>
              </w:rPr>
            </w:pPr>
            <w:ins w:id="1613"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4" w:author="nick" w:date="2021-04-20T00:18:00Z"/>
                <w:sz w:val="20"/>
                <w:szCs w:val="20"/>
                <w:highlight w:val="yellow"/>
              </w:rPr>
            </w:pPr>
            <w:ins w:id="1615" w:author="nick" w:date="2021-04-20T00:17:00Z">
              <w:r w:rsidRPr="00EA5C12">
                <w:rPr>
                  <w:sz w:val="20"/>
                  <w:szCs w:val="20"/>
                  <w:highlight w:val="yellow"/>
                </w:rPr>
                <w:t>Defaults to "</w:t>
              </w:r>
              <w:proofErr w:type="spellStart"/>
              <w:r w:rsidRPr="00EA5C12">
                <w:rPr>
                  <w:sz w:val="20"/>
                  <w:szCs w:val="20"/>
                  <w:highlight w:val="yellow"/>
                </w:rPr>
                <w:t>max_percentage_of_compensation</w:t>
              </w:r>
              <w:proofErr w:type="spellEnd"/>
              <w:r w:rsidRPr="00EA5C12">
                <w:rPr>
                  <w:sz w:val="20"/>
                  <w:szCs w:val="20"/>
                  <w:highlight w:val="yellow"/>
                </w:rPr>
                <w:t>" if none is specified.</w:t>
              </w:r>
            </w:ins>
          </w:p>
          <w:p w14:paraId="00D4445A" w14:textId="609703C8" w:rsidR="00EA5C12" w:rsidRDefault="00EA5C12" w:rsidP="0029160F">
            <w:pPr>
              <w:rPr>
                <w:ins w:id="1616" w:author="nick" w:date="2021-04-11T11:09:00Z"/>
                <w:sz w:val="20"/>
                <w:szCs w:val="20"/>
              </w:rPr>
            </w:pPr>
            <w:ins w:id="1617"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18" w:author="nick" w:date="2021-04-20T00:19:00Z">
              <w:r w:rsidRPr="00EA5C12">
                <w:rPr>
                  <w:sz w:val="20"/>
                  <w:szCs w:val="20"/>
                  <w:highlight w:val="yellow"/>
                </w:rPr>
                <w:t>may be specified</w:t>
              </w:r>
            </w:ins>
            <w:ins w:id="1619" w:author="nick" w:date="2021-04-20T00:18:00Z">
              <w:r w:rsidRPr="00EA5C12">
                <w:rPr>
                  <w:sz w:val="20"/>
                  <w:szCs w:val="20"/>
                  <w:highlight w:val="yellow"/>
                </w:rPr>
                <w:t>.</w:t>
              </w:r>
            </w:ins>
            <w:ins w:id="1620" w:author="Dr. Carsten Franke" w:date="2021-04-26T16:17:00Z">
              <w:r w:rsidR="0029160F">
                <w:rPr>
                  <w:sz w:val="20"/>
                  <w:szCs w:val="20"/>
                </w:rPr>
                <w:t xml:space="preserve"> </w:t>
              </w:r>
            </w:ins>
          </w:p>
        </w:tc>
      </w:tr>
      <w:tr w:rsidR="008B1FAC" w:rsidRPr="00226A3F" w14:paraId="0E654584" w14:textId="77777777" w:rsidTr="003B062F">
        <w:trPr>
          <w:cantSplit/>
          <w:jc w:val="center"/>
          <w:ins w:id="1621" w:author="nick" w:date="2021-04-11T11:09:00Z"/>
        </w:trPr>
        <w:tc>
          <w:tcPr>
            <w:tcW w:w="1558" w:type="dxa"/>
            <w:shd w:val="clear" w:color="auto" w:fill="auto"/>
          </w:tcPr>
          <w:p w14:paraId="6E386D4E" w14:textId="5330EDC3" w:rsidR="008B1FAC" w:rsidRDefault="008B1FAC" w:rsidP="00B47F08">
            <w:pPr>
              <w:rPr>
                <w:ins w:id="1622" w:author="nick" w:date="2021-04-11T11:09:00Z"/>
                <w:sz w:val="20"/>
                <w:szCs w:val="20"/>
              </w:rPr>
            </w:pPr>
            <w:proofErr w:type="spellStart"/>
            <w:ins w:id="1623"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4" w:author="nick" w:date="2021-04-11T11:09:00Z"/>
                <w:sz w:val="20"/>
                <w:szCs w:val="20"/>
              </w:rPr>
            </w:pPr>
            <w:ins w:id="1625"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6" w:author="nick" w:date="2021-04-11T11:09:00Z"/>
                <w:sz w:val="20"/>
                <w:szCs w:val="20"/>
                <w:highlight w:val="yellow"/>
              </w:rPr>
            </w:pPr>
            <w:ins w:id="1627"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28" w:author="nick" w:date="2021-04-11T11:09:00Z"/>
                <w:sz w:val="20"/>
                <w:szCs w:val="20"/>
              </w:rPr>
            </w:pPr>
            <w:ins w:id="1629"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0" w:author="nick" w:date="2021-04-11T11:09:00Z"/>
                <w:sz w:val="20"/>
                <w:szCs w:val="20"/>
              </w:rPr>
            </w:pPr>
          </w:p>
        </w:tc>
      </w:tr>
    </w:tbl>
    <w:p w14:paraId="1D2620EF" w14:textId="672ED0A2" w:rsidR="00E72B41" w:rsidRDefault="00E72B41" w:rsidP="00E72B41">
      <w:pPr>
        <w:pStyle w:val="Beschriftung"/>
        <w:spacing w:before="120"/>
      </w:pPr>
      <w:bookmarkStart w:id="1631"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1"/>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32" w:author="nick" w:date="2021-04-19T23:35:00Z"/>
          <w:rStyle w:val="elementdeftypeChar"/>
          <w:rFonts w:asciiTheme="minorHAnsi" w:hAnsiTheme="minorHAnsi" w:cstheme="minorHAnsi"/>
          <w:b w:val="0"/>
          <w:bCs w:val="0"/>
          <w:i w:val="0"/>
          <w:sz w:val="22"/>
          <w:szCs w:val="22"/>
          <w:highlight w:val="yellow"/>
          <w:lang w:val="de-DE"/>
        </w:rPr>
      </w:pPr>
      <w:proofErr w:type="spellStart"/>
      <w:ins w:id="1633"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4" w:author="nick" w:date="2021-04-11T11:23:00Z"/>
          <w:rFonts w:asciiTheme="minorHAnsi" w:hAnsiTheme="minorHAnsi" w:cstheme="minorHAnsi"/>
        </w:rPr>
      </w:pPr>
      <w:ins w:id="1635" w:author="Dr. Carsten Franke" w:date="2021-04-09T19:38:00Z">
        <w:r w:rsidRPr="0009568A">
          <w:rPr>
            <w:rStyle w:val="elementdeftypeChar"/>
          </w:rPr>
          <w:t>keep</w:t>
        </w:r>
      </w:ins>
      <w:ins w:id="1636" w:author="Dr. Carsten Franke" w:date="2021-04-09T19:22:00Z">
        <w:r w:rsidR="00E22006" w:rsidRPr="0009568A">
          <w:rPr>
            <w:rFonts w:asciiTheme="minorHAnsi" w:hAnsiTheme="minorHAnsi" w:cstheme="minorHAnsi"/>
          </w:rPr>
          <w:t xml:space="preserve">: </w:t>
        </w:r>
      </w:ins>
      <w:proofErr w:type="spellStart"/>
      <w:ins w:id="1637"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38"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39"/>
        <w:del w:id="1640" w:author="nick" w:date="2021-04-11T11:22:00Z">
          <w:r w:rsidR="00EE3D6D" w:rsidRPr="0009568A" w:rsidDel="00794457">
            <w:rPr>
              <w:rFonts w:asciiTheme="minorHAnsi" w:hAnsiTheme="minorHAnsi" w:cstheme="minorHAnsi"/>
            </w:rPr>
            <w:delText>shorter</w:delText>
          </w:r>
        </w:del>
      </w:ins>
      <w:proofErr w:type="spellStart"/>
      <w:ins w:id="1641" w:author="nick" w:date="2021-04-11T11:22:00Z">
        <w:r w:rsidR="00794457">
          <w:rPr>
            <w:rFonts w:asciiTheme="minorHAnsi" w:hAnsiTheme="minorHAnsi" w:cstheme="minorHAnsi"/>
          </w:rPr>
          <w:t>greater</w:t>
        </w:r>
      </w:ins>
      <w:commentRangeEnd w:id="1639"/>
      <w:proofErr w:type="spellEnd"/>
      <w:r w:rsidR="003F17CA">
        <w:rPr>
          <w:rStyle w:val="Kommentarzeichen"/>
          <w:rFonts w:eastAsia="Times New Roman"/>
          <w:lang w:val="en-US" w:eastAsia="x-none"/>
        </w:rPr>
        <w:commentReference w:id="1639"/>
      </w:r>
      <w:ins w:id="1642"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3"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4"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5" w:author="nick" w:date="2021-04-11T11:22:00Z">
          <w:r w:rsidR="00EE3D6D" w:rsidRPr="00796D13" w:rsidDel="00794457">
            <w:rPr>
              <w:rFonts w:asciiTheme="minorHAnsi" w:hAnsiTheme="minorHAnsi" w:cstheme="minorHAnsi"/>
            </w:rPr>
            <w:delText xml:space="preserve">, </w:delText>
          </w:r>
        </w:del>
      </w:ins>
      <w:ins w:id="1646" w:author="Dr. Carsten Franke" w:date="2021-04-09T19:41:00Z">
        <w:del w:id="1647" w:author="nick" w:date="2021-04-11T11:22:00Z">
          <w:r w:rsidR="00EE3D6D" w:rsidRPr="00796D13" w:rsidDel="00794457">
            <w:rPr>
              <w:rFonts w:asciiTheme="minorHAnsi" w:hAnsiTheme="minorHAnsi" w:cstheme="minorHAnsi"/>
            </w:rPr>
            <w:delText>as</w:delText>
          </w:r>
        </w:del>
      </w:ins>
      <w:ins w:id="1648" w:author="Dr. Carsten Franke" w:date="2021-04-09T19:40:00Z">
        <w:del w:id="1649" w:author="nick" w:date="2021-04-11T11:22:00Z">
          <w:r w:rsidR="00EE3D6D" w:rsidRPr="00796D13" w:rsidDel="00794457">
            <w:rPr>
              <w:rFonts w:asciiTheme="minorHAnsi" w:hAnsiTheme="minorHAnsi" w:cstheme="minorHAnsi"/>
            </w:rPr>
            <w:delText xml:space="preserve"> formula</w:delText>
          </w:r>
        </w:del>
      </w:ins>
      <w:ins w:id="1650" w:author="Dr. Carsten Franke" w:date="2021-04-09T19:41:00Z">
        <w:del w:id="1651"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2"/>
          <w:r w:rsidR="00EE3D6D" w:rsidRPr="00796D13" w:rsidDel="00794457">
            <w:rPr>
              <w:rFonts w:asciiTheme="minorHAnsi" w:hAnsiTheme="minorHAnsi" w:cstheme="minorHAnsi"/>
            </w:rPr>
            <w:delText xml:space="preserve">Δ </w:delText>
          </w:r>
        </w:del>
      </w:ins>
      <w:ins w:id="1653" w:author="Dr. Carsten Franke" w:date="2021-04-09T19:44:00Z">
        <w:del w:id="1654" w:author="nick" w:date="2021-04-11T11:22:00Z">
          <w:r w:rsidR="006812D2" w:rsidRPr="00796D13" w:rsidDel="00794457">
            <w:rPr>
              <w:rFonts w:asciiTheme="minorHAnsi" w:hAnsiTheme="minorHAnsi" w:cstheme="minorHAnsi"/>
            </w:rPr>
            <w:delText xml:space="preserve"> </w:delText>
          </w:r>
        </w:del>
      </w:ins>
      <w:ins w:id="1655" w:author="Dr. Carsten Franke" w:date="2021-04-09T19:41:00Z">
        <w:del w:id="1656" w:author="nick" w:date="2021-04-11T11:22:00Z">
          <w:r w:rsidR="00EE3D6D" w:rsidRPr="00796D13" w:rsidDel="00794457">
            <w:rPr>
              <w:rFonts w:ascii="Cambria Math" w:hAnsi="Cambria Math" w:cs="Cambria Math"/>
            </w:rPr>
            <w:delText>≔</w:delText>
          </w:r>
        </w:del>
      </w:ins>
      <w:ins w:id="1657" w:author="Dr. Carsten Franke" w:date="2021-04-09T19:44:00Z">
        <w:del w:id="1658" w:author="nick" w:date="2021-04-11T11:22:00Z">
          <w:r w:rsidR="006812D2" w:rsidRPr="00796D13" w:rsidDel="00794457">
            <w:rPr>
              <w:rFonts w:asciiTheme="minorHAnsi" w:hAnsiTheme="minorHAnsi" w:cstheme="minorHAnsi"/>
            </w:rPr>
            <w:delText xml:space="preserve"> </w:delText>
          </w:r>
        </w:del>
      </w:ins>
      <w:ins w:id="1659" w:author="Dr. Carsten Franke" w:date="2021-04-09T19:41:00Z">
        <w:del w:id="1660" w:author="nick" w:date="2021-04-11T11:22:00Z">
          <w:r w:rsidR="00EE3D6D" w:rsidRPr="00796D13" w:rsidDel="00794457">
            <w:rPr>
              <w:rFonts w:asciiTheme="minorHAnsi" w:hAnsiTheme="minorHAnsi" w:cstheme="minorHAnsi"/>
            </w:rPr>
            <w:delText xml:space="preserve"> L </w:delText>
          </w:r>
        </w:del>
      </w:ins>
      <w:ins w:id="1661" w:author="Dr. Carsten Franke" w:date="2021-04-09T19:42:00Z">
        <w:del w:id="1662" w:author="nick" w:date="2021-04-11T11:22:00Z">
          <w:r w:rsidR="00EE3D6D" w:rsidRPr="00796D13" w:rsidDel="00794457">
            <w:rPr>
              <w:rFonts w:asciiTheme="minorHAnsi" w:hAnsiTheme="minorHAnsi" w:cstheme="minorHAnsi"/>
            </w:rPr>
            <w:delText>-</w:delText>
          </w:r>
        </w:del>
      </w:ins>
      <w:ins w:id="1663" w:author="Dr. Carsten Franke" w:date="2021-04-09T19:41:00Z">
        <w:del w:id="1664" w:author="nick" w:date="2021-04-11T11:22:00Z">
          <w:r w:rsidR="00EE3D6D" w:rsidRPr="00796D13" w:rsidDel="00794457">
            <w:rPr>
              <w:rFonts w:asciiTheme="minorHAnsi" w:hAnsiTheme="minorHAnsi" w:cstheme="minorHAnsi"/>
            </w:rPr>
            <w:delText xml:space="preserve"> (</w:delText>
          </w:r>
        </w:del>
      </w:ins>
      <w:ins w:id="1665" w:author="Dr. Carsten Franke" w:date="2021-04-09T19:42:00Z">
        <w:del w:id="1666" w:author="nick" w:date="2021-04-11T11:22:00Z">
          <w:r w:rsidR="00EE3D6D" w:rsidRPr="00796D13" w:rsidDel="00794457">
            <w:rPr>
              <w:rFonts w:asciiTheme="minorHAnsi" w:hAnsiTheme="minorHAnsi" w:cstheme="minorHAnsi"/>
            </w:rPr>
            <w:delText>first_spacing + N × length + (N-1) × spacing + last_spacing</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w:delText>
          </w:r>
        </w:del>
      </w:ins>
      <w:ins w:id="1669" w:author="Dr. Carsten Franke" w:date="2021-04-09T19:44:00Z">
        <w:del w:id="1670" w:author="nick" w:date="2021-04-11T11:22:00Z">
          <w:r w:rsidR="006812D2" w:rsidRPr="00796D13" w:rsidDel="00794457">
            <w:rPr>
              <w:rFonts w:asciiTheme="minorHAnsi" w:hAnsiTheme="minorHAnsi" w:cstheme="minorHAnsi"/>
            </w:rPr>
            <w:delText xml:space="preserve"> </w:delText>
          </w:r>
        </w:del>
      </w:ins>
      <w:ins w:id="1671" w:author="Dr. Carsten Franke" w:date="2021-04-09T19:41:00Z">
        <w:del w:id="1672" w:author="nick" w:date="2021-04-11T11:22:00Z">
          <w:r w:rsidR="00EE3D6D" w:rsidRPr="00796D13" w:rsidDel="00794457">
            <w:rPr>
              <w:rFonts w:asciiTheme="minorHAnsi" w:hAnsiTheme="minorHAnsi" w:cstheme="minorHAnsi"/>
            </w:rPr>
            <w:delText>&gt;</w:delText>
          </w:r>
        </w:del>
      </w:ins>
      <w:ins w:id="1673" w:author="Dr. Carsten Franke" w:date="2021-04-09T19:44:00Z">
        <w:del w:id="1674" w:author="nick" w:date="2021-04-11T11:22:00Z">
          <w:r w:rsidR="006812D2" w:rsidRPr="00796D13" w:rsidDel="00794457">
            <w:rPr>
              <w:rFonts w:asciiTheme="minorHAnsi" w:hAnsiTheme="minorHAnsi" w:cstheme="minorHAnsi"/>
            </w:rPr>
            <w:delText xml:space="preserve"> </w:delText>
          </w:r>
        </w:del>
      </w:ins>
      <w:ins w:id="1675" w:author="Dr. Carsten Franke" w:date="2021-04-09T19:41:00Z">
        <w:del w:id="1676" w:author="nick" w:date="2021-04-11T11:22:00Z">
          <w:r w:rsidR="00EE3D6D" w:rsidRPr="00796D13" w:rsidDel="00794457">
            <w:rPr>
              <w:rFonts w:asciiTheme="minorHAnsi" w:hAnsiTheme="minorHAnsi" w:cstheme="minorHAnsi"/>
            </w:rPr>
            <w:delText xml:space="preserve"> 0</w:delText>
          </w:r>
        </w:del>
      </w:ins>
      <w:ins w:id="1677" w:author="nick" w:date="2021-04-11T11:22:00Z">
        <w:r w:rsidR="00794457">
          <w:rPr>
            <w:rFonts w:asciiTheme="minorHAnsi" w:hAnsiTheme="minorHAnsi" w:cstheme="minorHAnsi"/>
          </w:rPr>
          <w:t>.</w:t>
        </w:r>
      </w:ins>
      <w:ins w:id="1678" w:author="Dr. Carsten Franke" w:date="2021-04-09T19:22:00Z">
        <w:r w:rsidR="00E22006" w:rsidRPr="00796D13">
          <w:rPr>
            <w:rFonts w:asciiTheme="minorHAnsi" w:hAnsiTheme="minorHAnsi" w:cstheme="minorHAnsi"/>
          </w:rPr>
          <w:t xml:space="preserve">. </w:t>
        </w:r>
      </w:ins>
      <w:commentRangeEnd w:id="1652"/>
      <w:r w:rsidR="00AE4E72">
        <w:rPr>
          <w:rStyle w:val="Kommentarzeichen"/>
          <w:rFonts w:eastAsia="Times New Roman"/>
          <w:lang w:val="en-US" w:eastAsia="x-none"/>
        </w:rPr>
        <w:commentReference w:id="1652"/>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4443848C" w14:textId="70BAE338" w:rsidR="00AF3E3C" w:rsidRDefault="00AF3E3C" w:rsidP="00694542">
      <w:pPr>
        <w:spacing w:before="120"/>
        <w:jc w:val="both"/>
        <w:rPr>
          <w:ins w:id="1679" w:author="Dr. Carsten Franke" w:date="2021-04-15T11:18:00Z"/>
          <w:rFonts w:asciiTheme="minorHAnsi" w:hAnsiTheme="minorHAnsi" w:cstheme="minorHAnsi"/>
        </w:rPr>
      </w:pPr>
      <w:ins w:id="1680" w:author="Dr. Carsten Franke" w:date="2021-04-15T11:18:00Z">
        <w:r w:rsidRPr="00AF3E3C">
          <w:rPr>
            <w:rFonts w:asciiTheme="minorHAnsi" w:hAnsiTheme="minorHAnsi" w:cstheme="minorHAnsi"/>
            <w:highlight w:val="yellow"/>
          </w:rPr>
          <w:t>Due to discussion of 2021-04-15, we</w:t>
        </w:r>
      </w:ins>
      <w:ins w:id="1681" w:author="Dr. Carsten Franke" w:date="2021-04-15T11:19:00Z">
        <w:r w:rsidRPr="00AF3E3C">
          <w:rPr>
            <w:rFonts w:asciiTheme="minorHAnsi" w:hAnsiTheme="minorHAnsi" w:cstheme="minorHAnsi"/>
            <w:highlight w:val="yellow"/>
          </w:rPr>
          <w:t xml:space="preserve"> </w:t>
        </w:r>
      </w:ins>
      <w:ins w:id="1682" w:author="Dr. Carsten Franke" w:date="2021-04-15T11:18:00Z">
        <w:r w:rsidRPr="00AF3E3C">
          <w:rPr>
            <w:rFonts w:asciiTheme="minorHAnsi" w:hAnsiTheme="minorHAnsi" w:cstheme="minorHAnsi"/>
            <w:highlight w:val="yellow"/>
          </w:rPr>
          <w:t xml:space="preserve">need to add </w:t>
        </w:r>
      </w:ins>
      <w:ins w:id="1683"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w:t>
        </w:r>
        <w:proofErr w:type="spellStart"/>
        <w:r w:rsidRPr="00AF3E3C">
          <w:rPr>
            <w:rStyle w:val="elementdeftypeChar"/>
            <w:highlight w:val="yellow"/>
          </w:rPr>
          <w:t>regular_segments</w:t>
        </w:r>
        <w:proofErr w:type="spellEnd"/>
        <w:r w:rsidRPr="00AF3E3C">
          <w:rPr>
            <w:rStyle w:val="elementdeftypeChar"/>
            <w:highlight w:val="yellow"/>
          </w:rPr>
          <w:t>/&gt;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84" w:author="Dr. Carsten Franke" w:date="2021-04-09T19:43:00Z"/>
          <w:rFonts w:asciiTheme="minorHAnsi" w:hAnsiTheme="minorHAnsi" w:cstheme="minorHAnsi"/>
        </w:rPr>
      </w:pPr>
      <w:ins w:id="1685" w:author="Dr. Carsten Franke" w:date="2021-04-09T19:42:00Z">
        <w:r w:rsidRPr="0009568A">
          <w:rPr>
            <w:rFonts w:asciiTheme="minorHAnsi" w:hAnsiTheme="minorHAnsi" w:cstheme="minorHAnsi"/>
          </w:rPr>
          <w:t>Semantics of the different possible values of</w:t>
        </w:r>
      </w:ins>
      <w:ins w:id="1686"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87" w:author="Dr. Carsten Franke" w:date="2021-04-09T19:44:00Z"/>
          <w:rFonts w:asciiTheme="minorHAnsi" w:hAnsiTheme="minorHAnsi" w:cstheme="minorHAnsi"/>
        </w:rPr>
      </w:pPr>
      <w:ins w:id="1688"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89"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90" w:author="nick" w:date="2021-04-11T11:29:00Z">
        <w:r w:rsidR="00EE4377">
          <w:rPr>
            <w:rFonts w:asciiTheme="minorHAnsi" w:hAnsiTheme="minorHAnsi" w:cstheme="minorHAnsi"/>
          </w:rPr>
          <w:t>Le</w:t>
        </w:r>
      </w:ins>
      <w:ins w:id="1691" w:author="Dr. Carsten Franke" w:date="2021-04-12T10:41:00Z">
        <w:r w:rsidR="007E6469">
          <w:rPr>
            <w:rFonts w:asciiTheme="minorHAnsi" w:hAnsiTheme="minorHAnsi" w:cstheme="minorHAnsi"/>
          </w:rPr>
          <w:t>n</w:t>
        </w:r>
      </w:ins>
      <w:ins w:id="1692"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93" w:author="Dr. Carsten Franke" w:date="2021-04-09T19:48:00Z">
        <w:del w:id="1694" w:author="nick" w:date="2021-04-11T11:29:00Z">
          <w:r w:rsidR="006812D2" w:rsidRPr="0009568A" w:rsidDel="00EE4377">
            <w:rPr>
              <w:rFonts w:asciiTheme="minorHAnsi" w:hAnsiTheme="minorHAnsi" w:cstheme="minorHAnsi"/>
            </w:rPr>
            <w:delText xml:space="preserve">Segment lengths are increased by </w:delText>
          </w:r>
        </w:del>
      </w:ins>
      <w:ins w:id="1695" w:author="Dr. Carsten Franke" w:date="2021-04-09T19:49:00Z">
        <w:del w:id="1696" w:author="nick" w:date="2021-04-11T11:29:00Z">
          <w:r w:rsidR="006812D2" w:rsidRPr="0009568A" w:rsidDel="00EE4377">
            <w:rPr>
              <w:rFonts w:asciiTheme="minorHAnsi" w:hAnsiTheme="minorHAnsi" w:cstheme="minorHAnsi"/>
            </w:rPr>
            <w:delText>Δ/N</w:delText>
          </w:r>
        </w:del>
      </w:ins>
      <w:ins w:id="1697" w:author="Dr. Carsten Franke" w:date="2021-04-09T19:44:00Z">
        <w:del w:id="1698"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99" w:author="Dr. Carsten Franke" w:date="2021-04-09T19:44:00Z"/>
          <w:rFonts w:asciiTheme="minorHAnsi" w:hAnsiTheme="minorHAnsi" w:cstheme="minorHAnsi"/>
        </w:rPr>
      </w:pPr>
      <w:ins w:id="1700" w:author="Dr. Carsten Franke" w:date="2021-04-09T19:44:00Z">
        <w:r w:rsidRPr="0009568A">
          <w:rPr>
            <w:rStyle w:val="elementdeftypeChar"/>
          </w:rPr>
          <w:t>length</w:t>
        </w:r>
        <w:r w:rsidRPr="0009568A">
          <w:rPr>
            <w:rFonts w:asciiTheme="minorHAnsi" w:hAnsiTheme="minorHAnsi" w:cstheme="minorHAnsi"/>
          </w:rPr>
          <w:t xml:space="preserve">: </w:t>
        </w:r>
      </w:ins>
      <w:ins w:id="1701"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02"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03" w:author="Dr. Carsten Franke" w:date="2021-04-09T19:55:00Z">
        <w:r w:rsidR="008B0601">
          <w:rPr>
            <w:rFonts w:asciiTheme="minorHAnsi" w:hAnsiTheme="minorHAnsi" w:cstheme="minorHAnsi"/>
          </w:rPr>
          <w:t>segment</w:t>
        </w:r>
      </w:ins>
      <w:ins w:id="1704"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05" w:author="nick" w:date="2021-04-11T11:29:00Z">
          <w:r w:rsidR="006812D2" w:rsidRPr="0009568A" w:rsidDel="00EE4377">
            <w:rPr>
              <w:rFonts w:asciiTheme="minorHAnsi" w:hAnsiTheme="minorHAnsi" w:cstheme="minorHAnsi"/>
            </w:rPr>
            <w:delText xml:space="preserve">are increased by </w:delText>
          </w:r>
        </w:del>
      </w:ins>
      <w:ins w:id="1706" w:author="Dr. Carsten Franke" w:date="2021-04-09T20:19:00Z">
        <w:del w:id="1707" w:author="nick" w:date="2021-04-11T11:29:00Z">
          <w:r w:rsidR="00DE55CF" w:rsidDel="00EE4377">
            <w:rPr>
              <w:rFonts w:asciiTheme="minorHAnsi" w:hAnsiTheme="minorHAnsi" w:cstheme="minorHAnsi"/>
            </w:rPr>
            <w:br/>
          </w:r>
        </w:del>
      </w:ins>
      <w:ins w:id="1708" w:author="Dr. Carsten Franke" w:date="2021-04-09T19:49:00Z">
        <w:del w:id="1709" w:author="nick" w:date="2021-04-11T11:29:00Z">
          <w:r w:rsidR="006812D2" w:rsidRPr="0009568A" w:rsidDel="00EE4377">
            <w:rPr>
              <w:rFonts w:asciiTheme="minorHAnsi" w:hAnsiTheme="minorHAnsi" w:cstheme="minorHAnsi"/>
            </w:rPr>
            <w:delText xml:space="preserve">Δ/(N-1). </w:delText>
          </w:r>
        </w:del>
      </w:ins>
      <w:ins w:id="1710" w:author="Dr. Carsten Franke" w:date="2021-04-09T19:50:00Z">
        <w:del w:id="1711" w:author="nick" w:date="2021-04-11T11:29:00Z">
          <w:r w:rsidR="006812D2" w:rsidRPr="0009568A" w:rsidDel="00EE4377">
            <w:rPr>
              <w:rFonts w:asciiTheme="minorHAnsi" w:hAnsiTheme="minorHAnsi" w:cstheme="minorHAnsi"/>
            </w:rPr>
            <w:delText>This option is only allowed, if N &gt; 1.</w:delText>
          </w:r>
        </w:del>
      </w:ins>
      <w:ins w:id="1712" w:author="Dr. Carsten Franke" w:date="2021-04-09T19:44:00Z">
        <w:del w:id="1713" w:author="nick" w:date="2021-04-11T11:29:00Z">
          <w:r w:rsidRPr="0009568A" w:rsidDel="00EE4377">
            <w:rPr>
              <w:rFonts w:asciiTheme="minorHAnsi" w:hAnsiTheme="minorHAnsi" w:cstheme="minorHAnsi"/>
            </w:rPr>
            <w:delText xml:space="preserve"> </w:delText>
          </w:r>
        </w:del>
      </w:ins>
      <w:ins w:id="1714"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15" w:author="nick" w:date="2021-04-11T11:31:00Z"/>
          <w:rFonts w:asciiTheme="minorHAnsi" w:hAnsiTheme="minorHAnsi" w:cstheme="minorHAnsi"/>
        </w:rPr>
      </w:pPr>
      <w:ins w:id="1716" w:author="Dr. Carsten Franke" w:date="2021-04-09T19:44:00Z">
        <w:r w:rsidRPr="0009568A">
          <w:rPr>
            <w:rStyle w:val="elementdeftypeChar"/>
          </w:rPr>
          <w:t>density</w:t>
        </w:r>
      </w:ins>
      <w:ins w:id="1717" w:author="Dr. Carsten Franke" w:date="2021-04-09T19:43:00Z">
        <w:r w:rsidRPr="0009568A">
          <w:rPr>
            <w:rFonts w:asciiTheme="minorHAnsi" w:hAnsiTheme="minorHAnsi" w:cstheme="minorHAnsi"/>
          </w:rPr>
          <w:t xml:space="preserve">: </w:t>
        </w:r>
      </w:ins>
      <w:proofErr w:type="spellStart"/>
      <w:ins w:id="1718"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19" w:author="Dr. Carsten Franke" w:date="2021-04-09T20:16:00Z">
        <w:r w:rsidR="00796D13" w:rsidRPr="001D6425">
          <w:rPr>
            <w:rFonts w:asciiTheme="minorHAnsi" w:hAnsiTheme="minorHAnsi" w:cstheme="minorHAnsi"/>
          </w:rPr>
          <w:t>density</w:t>
        </w:r>
      </w:ins>
      <w:proofErr w:type="spellEnd"/>
      <w:ins w:id="1720"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1" w:author="Dr. Carsten Franke" w:date="2021-04-09T19:54:00Z">
        <w:r w:rsidR="0009568A" w:rsidRPr="00A73740">
          <w:rPr>
            <w:rFonts w:asciiTheme="minorHAnsi" w:hAnsiTheme="minorHAnsi" w:cstheme="minorHAnsi"/>
          </w:rPr>
          <w:t xml:space="preserve"> </w:t>
        </w:r>
      </w:ins>
      <w:ins w:id="1722"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23" w:author="Dr. Carsten Franke" w:date="2021-04-09T19:43:00Z">
        <w:r w:rsidRPr="0009568A">
          <w:rPr>
            <w:rFonts w:asciiTheme="minorHAnsi" w:hAnsiTheme="minorHAnsi" w:cstheme="minorHAnsi"/>
          </w:rPr>
          <w:t xml:space="preserve">. </w:t>
        </w:r>
      </w:ins>
      <w:ins w:id="1724"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25"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26"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27"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8" w:author="nick" w:date="2021-04-11T11:30:00Z">
        <w:r w:rsidR="00EE4377">
          <w:rPr>
            <w:rFonts w:asciiTheme="minorHAnsi" w:hAnsiTheme="minorHAnsi" w:cstheme="minorHAnsi"/>
          </w:rPr>
          <w:t xml:space="preserve">the change </w:t>
        </w:r>
      </w:ins>
      <w:proofErr w:type="spellStart"/>
      <w:ins w:id="1729" w:author="Dr. Carsten Franke" w:date="2021-04-09T20:02:00Z">
        <w:r w:rsidR="00FF7031">
          <w:rPr>
            <w:rFonts w:asciiTheme="minorHAnsi" w:hAnsiTheme="minorHAnsi" w:cstheme="minorHAnsi"/>
          </w:rPr>
          <w:t>proportionally</w:t>
        </w:r>
      </w:ins>
      <w:proofErr w:type="spellEnd"/>
      <w:ins w:id="1730"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31" w:author="Dr. Carsten Franke" w:date="2021-04-09T20:02:00Z">
        <w:r w:rsidR="00FF7031">
          <w:rPr>
            <w:rFonts w:asciiTheme="minorHAnsi" w:hAnsiTheme="minorHAnsi" w:cstheme="minorHAnsi"/>
          </w:rPr>
          <w:t xml:space="preserve">. </w:t>
        </w:r>
      </w:ins>
      <w:ins w:id="1732" w:author="Dr. Carsten Franke" w:date="2021-04-09T20:16:00Z">
        <w:del w:id="1733" w:author="nick" w:date="2021-04-11T11:30:00Z">
          <w:r w:rsidR="00796D13" w:rsidDel="00EE4377">
            <w:rPr>
              <w:rFonts w:asciiTheme="minorHAnsi" w:hAnsiTheme="minorHAnsi" w:cstheme="minorHAnsi"/>
            </w:rPr>
            <w:delText xml:space="preserve">It follows that length and spacing are both to be increased by </w:delText>
          </w:r>
        </w:del>
      </w:ins>
      <w:ins w:id="1734" w:author="Dr. Carsten Franke" w:date="2021-04-09T20:18:00Z">
        <w:del w:id="1735" w:author="nick" w:date="2021-04-11T11:30:00Z">
          <w:r w:rsidR="00796D13" w:rsidDel="00EE4377">
            <w:rPr>
              <w:rFonts w:asciiTheme="minorHAnsi" w:hAnsiTheme="minorHAnsi" w:cstheme="minorHAnsi"/>
            </w:rPr>
            <w:delText>the sa</w:delText>
          </w:r>
        </w:del>
      </w:ins>
      <w:ins w:id="1736" w:author="Dr. Carsten Franke" w:date="2021-04-09T20:19:00Z">
        <w:del w:id="1737" w:author="nick" w:date="2021-04-11T11:30:00Z">
          <w:r w:rsidR="00796D13" w:rsidDel="00EE4377">
            <w:rPr>
              <w:rFonts w:asciiTheme="minorHAnsi" w:hAnsiTheme="minorHAnsi" w:cstheme="minorHAnsi"/>
            </w:rPr>
            <w:delText>me</w:delText>
          </w:r>
        </w:del>
      </w:ins>
      <w:ins w:id="1738" w:author="Dr. Carsten Franke" w:date="2021-04-09T20:16:00Z">
        <w:del w:id="1739" w:author="nick" w:date="2021-04-11T11:30:00Z">
          <w:r w:rsidR="00796D13" w:rsidDel="00EE4377">
            <w:rPr>
              <w:rFonts w:asciiTheme="minorHAnsi" w:hAnsiTheme="minorHAnsi" w:cstheme="minorHAnsi"/>
            </w:rPr>
            <w:delText xml:space="preserve"> factor</w:delText>
          </w:r>
        </w:del>
      </w:ins>
      <w:ins w:id="1740" w:author="Dr. Carsten Franke" w:date="2021-04-09T20:18:00Z">
        <w:del w:id="1741" w:author="nick" w:date="2021-04-11T11:30:00Z">
          <w:r w:rsidR="00796D13" w:rsidRPr="00796D13" w:rsidDel="00EE4377">
            <w:rPr>
              <w:rFonts w:asciiTheme="minorHAnsi" w:hAnsiTheme="minorHAnsi" w:cstheme="minorHAnsi"/>
            </w:rPr>
            <w:delText xml:space="preserve"> </w:delText>
          </w:r>
        </w:del>
      </w:ins>
      <w:ins w:id="1742" w:author="Dr. Carsten Franke" w:date="2021-04-09T20:19:00Z">
        <w:del w:id="1743"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4" w:author="Dr. Carsten Franke" w:date="2021-04-09T20:18:00Z">
        <w:del w:id="1745"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6" w:author="Dr. Carsten Franke" w:date="2021-04-09T20:17:00Z">
        <w:del w:id="1747" w:author="nick" w:date="2021-04-11T11:30:00Z">
          <w:r w:rsidR="00796D13" w:rsidDel="00EE4377">
            <w:rPr>
              <w:rFonts w:asciiTheme="minorHAnsi" w:hAnsiTheme="minorHAnsi" w:cstheme="minorHAnsi"/>
            </w:rPr>
            <w:delText xml:space="preserve">)  /  </w:delText>
          </w:r>
        </w:del>
      </w:ins>
      <w:ins w:id="1748" w:author="Dr. Carsten Franke" w:date="2021-04-09T20:18:00Z">
        <w:del w:id="1749"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507A4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7" w:author="nick" w:date="2021-04-19T23:38:00Z"/>
        </w:rPr>
      </w:pPr>
      <w:del w:id="1758"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59" w:author="nick" w:date="2021-04-19T23:38:00Z"/>
        </w:rPr>
      </w:pPr>
      <w:ins w:id="1760" w:author="Dr. Carsten Franke" w:date="2021-04-14T00:51:00Z">
        <w:del w:id="1761"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2" w:author="Dr. Carsten Franke" w:date="2021-04-14T00:52:00Z">
        <w:del w:id="1763" w:author="nick" w:date="2021-04-19T23:38:00Z">
          <w:r w:rsidDel="003E0390">
            <w:delText xml:space="preserve">s </w:delText>
          </w:r>
        </w:del>
      </w:ins>
      <w:ins w:id="1764" w:author="Dr. Carsten Franke" w:date="2021-04-14T00:53:00Z">
        <w:del w:id="1765" w:author="nick" w:date="2021-04-19T23:38:00Z">
          <w:r w:rsidRPr="007D5A45" w:rsidDel="003E0390">
            <w:delText>to the nearest integer</w:delText>
          </w:r>
          <w:r w:rsidDel="003E0390">
            <w:delText>.</w:delText>
          </w:r>
        </w:del>
      </w:ins>
      <w:ins w:id="1766" w:author="Dr. Carsten Franke" w:date="2021-04-14T00:51:00Z">
        <w:del w:id="1767" w:author="nick" w:date="2021-04-19T23:38:00Z">
          <w:r w:rsidDel="003E0390">
            <w:delText xml:space="preserve"> </w:delText>
          </w:r>
        </w:del>
      </w:ins>
    </w:p>
    <w:p w14:paraId="6F2E9828" w14:textId="7C8DDE3A" w:rsidR="003E0390" w:rsidRDefault="003E0390" w:rsidP="00107FB4">
      <w:pPr>
        <w:rPr>
          <w:ins w:id="1768" w:author="nick" w:date="2021-04-19T23:39:00Z"/>
        </w:rPr>
      </w:pPr>
      <w:ins w:id="1769"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0" w:author="nick" w:date="2021-04-19T23:40:00Z">
        <w:r w:rsidRPr="00822F3A">
          <w:rPr>
            <w:highlight w:val="yellow"/>
          </w:rPr>
          <w:t xml:space="preserve"> attribute</w:t>
        </w:r>
      </w:ins>
      <w:ins w:id="1771"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507A4A"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507A4A"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507A4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507A4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72"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7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73" w:author="nick" w:date="2021-04-20T00:10:00Z">
        <w:r w:rsidR="000C6D7F">
          <w:rPr>
            <w:b/>
            <w:color w:val="0070C0"/>
          </w:rPr>
          <w:t>num_segments</w:t>
        </w:r>
        <w:proofErr w:type="spellEnd"/>
        <w:r w:rsidR="000C6D7F">
          <w:rPr>
            <w:b/>
            <w:color w:val="0070C0"/>
          </w:rPr>
          <w:t>=</w:t>
        </w:r>
      </w:ins>
      <w:ins w:id="1774" w:author="nick" w:date="2021-04-20T00:28:00Z">
        <w:r w:rsidR="00A37697">
          <w:rPr>
            <w:b/>
            <w:color w:val="0070C0"/>
          </w:rPr>
          <w:t>"</w:t>
        </w:r>
      </w:ins>
      <w:ins w:id="1775" w:author="nick" w:date="2021-04-20T00:10:00Z">
        <w:r w:rsidR="000C6D7F">
          <w:rPr>
            <w:b/>
            <w:color w:val="0070C0"/>
          </w:rPr>
          <w:t>4</w:t>
        </w:r>
      </w:ins>
      <w:ins w:id="1776" w:author="nick" w:date="2021-04-20T00:28:00Z">
        <w:r w:rsidR="00A37697">
          <w:rPr>
            <w:b/>
            <w:color w:val="0070C0"/>
          </w:rPr>
          <w:t>"</w:t>
        </w:r>
      </w:ins>
      <w:ins w:id="1777"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78"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79"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80"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81"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82"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82"/>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83" w:author="Dr. Carsten Franke" w:date="2021-02-17T12:25:00Z"/>
        </w:rPr>
      </w:pPr>
    </w:p>
    <w:p w14:paraId="4030D49F" w14:textId="2271CC87" w:rsidR="00DD08B1" w:rsidRPr="007055D9" w:rsidRDefault="00657551" w:rsidP="00747A5E">
      <w:pPr>
        <w:jc w:val="both"/>
        <w:rPr>
          <w:ins w:id="1784" w:author="Dr. Carsten Franke" w:date="2021-02-17T12:25:00Z"/>
        </w:rPr>
      </w:pPr>
      <w:commentRangeStart w:id="1785"/>
      <w:ins w:id="1786" w:author="Dr. Carsten Franke" w:date="2021-04-12T23:17:00Z">
        <w:r w:rsidRPr="0044734C">
          <w:rPr>
            <w:highlight w:val="yellow"/>
          </w:rPr>
          <w:t>Question CF: I assume, it is</w:t>
        </w:r>
      </w:ins>
      <w:ins w:id="1787" w:author="Dr. Carsten Franke" w:date="2021-04-12T23:18:00Z">
        <w:r w:rsidRPr="0044734C">
          <w:rPr>
            <w:highlight w:val="yellow"/>
          </w:rPr>
          <w:t xml:space="preserve"> allowed </w:t>
        </w:r>
      </w:ins>
      <w:ins w:id="1788" w:author="Dr. Carsten Franke" w:date="2021-04-14T01:12:00Z">
        <w:r w:rsidR="0035641B">
          <w:rPr>
            <w:highlight w:val="yellow"/>
          </w:rPr>
          <w:t>a</w:t>
        </w:r>
      </w:ins>
      <w:ins w:id="1789" w:author="Dr. Carsten Franke" w:date="2021-04-12T23:18:00Z">
        <w:r w:rsidRPr="0044734C">
          <w:rPr>
            <w:highlight w:val="yellow"/>
          </w:rPr>
          <w:t>n</w:t>
        </w:r>
      </w:ins>
      <w:ins w:id="1790" w:author="Dr. Carsten Franke" w:date="2021-04-14T01:12:00Z">
        <w:r w:rsidR="0035641B">
          <w:rPr>
            <w:highlight w:val="yellow"/>
          </w:rPr>
          <w:t>d</w:t>
        </w:r>
      </w:ins>
      <w:ins w:id="1791"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2" w:author="Dr. Carsten Franke" w:date="2021-04-12T23:19:00Z">
        <w:r w:rsidR="0044734C" w:rsidRPr="0044734C">
          <w:rPr>
            <w:highlight w:val="yellow"/>
          </w:rPr>
          <w:t xml:space="preserve"> we sai</w:t>
        </w:r>
      </w:ins>
      <w:ins w:id="1793" w:author="Dr. Carsten Franke" w:date="2021-04-14T01:14:00Z">
        <w:r w:rsidR="0004386D">
          <w:rPr>
            <w:highlight w:val="yellow"/>
          </w:rPr>
          <w:t>d</w:t>
        </w:r>
      </w:ins>
      <w:ins w:id="1794"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5" w:author="Dr. Carsten Franke" w:date="2021-04-12T23:18:00Z">
        <w:r w:rsidRPr="0044734C">
          <w:rPr>
            <w:highlight w:val="yellow"/>
          </w:rPr>
          <w:t xml:space="preserve"> – </w:t>
        </w:r>
      </w:ins>
      <w:ins w:id="1796" w:author="Dr. Carsten Franke" w:date="2021-04-12T23:19:00Z">
        <w:r w:rsidR="0044734C" w:rsidRPr="0044734C">
          <w:rPr>
            <w:highlight w:val="yellow"/>
          </w:rPr>
          <w:t>Am I right</w:t>
        </w:r>
      </w:ins>
      <w:ins w:id="1797" w:author="Dr. Carsten Franke" w:date="2021-04-12T23:18:00Z">
        <w:r w:rsidRPr="0044734C">
          <w:rPr>
            <w:highlight w:val="yellow"/>
          </w:rPr>
          <w:t>?</w:t>
        </w:r>
        <w:r>
          <w:t xml:space="preserve"> </w:t>
        </w:r>
      </w:ins>
      <w:commentRangeEnd w:id="1785"/>
      <w:r w:rsidR="0094605A">
        <w:rPr>
          <w:rStyle w:val="Kommentarzeichen"/>
          <w:lang w:eastAsia="x-none"/>
        </w:rPr>
        <w:commentReference w:id="1785"/>
      </w:r>
    </w:p>
    <w:p w14:paraId="56E8C128" w14:textId="77777777" w:rsidR="00246BE4" w:rsidRPr="00246BE4" w:rsidRDefault="00246BE4" w:rsidP="00327322">
      <w:pPr>
        <w:pStyle w:val="berschrift3"/>
      </w:pPr>
      <w:bookmarkStart w:id="1798" w:name="_Toc69254520"/>
      <w:r>
        <w:t>Type Specification</w:t>
      </w:r>
      <w:bookmarkEnd w:id="1403"/>
      <w:bookmarkEnd w:id="1404"/>
      <w:bookmarkEnd w:id="179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99" w:name="_Toc3566484"/>
      <w:bookmarkStart w:id="1800" w:name="_Toc34747485"/>
      <w:bookmarkStart w:id="1801"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9"/>
      <w:bookmarkEnd w:id="1800"/>
      <w:bookmarkEnd w:id="180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02" w:name="_Toc3557002"/>
      <w:bookmarkStart w:id="1803" w:name="_Toc34747252"/>
      <w:bookmarkStart w:id="1804" w:name="_Toc69254521"/>
      <w:r w:rsidRPr="007055D9">
        <w:t>Seam Weld</w:t>
      </w:r>
      <w:bookmarkEnd w:id="419"/>
      <w:r w:rsidR="007F0EFE" w:rsidRPr="007055D9">
        <w:t>s</w:t>
      </w:r>
      <w:bookmarkEnd w:id="1376"/>
      <w:bookmarkEnd w:id="1377"/>
      <w:bookmarkEnd w:id="1802"/>
      <w:bookmarkEnd w:id="1803"/>
      <w:bookmarkEnd w:id="1804"/>
    </w:p>
    <w:p w14:paraId="57ED57DC" w14:textId="77777777" w:rsidR="00255787" w:rsidRPr="007055D9" w:rsidRDefault="00C6435A" w:rsidP="00327322">
      <w:pPr>
        <w:pStyle w:val="berschrift3"/>
      </w:pPr>
      <w:bookmarkStart w:id="1805" w:name="_Toc338938903"/>
      <w:bookmarkStart w:id="1806" w:name="_Toc338939099"/>
      <w:bookmarkStart w:id="1807" w:name="_Toc3557003"/>
      <w:bookmarkStart w:id="1808" w:name="_Toc34747253"/>
      <w:bookmarkStart w:id="1809" w:name="_Toc69254522"/>
      <w:r w:rsidRPr="007055D9">
        <w:t>Description and M</w:t>
      </w:r>
      <w:r w:rsidR="007F0EFE" w:rsidRPr="007055D9">
        <w:t>odeling Parameters</w:t>
      </w:r>
      <w:bookmarkEnd w:id="420"/>
      <w:bookmarkEnd w:id="1805"/>
      <w:bookmarkEnd w:id="1806"/>
      <w:bookmarkEnd w:id="1807"/>
      <w:bookmarkEnd w:id="1808"/>
      <w:bookmarkEnd w:id="180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10" w:name="_Ref428965482"/>
      <w:bookmarkStart w:id="1811" w:name="_Toc3557120"/>
      <w:bookmarkStart w:id="1812" w:name="_Toc34747371"/>
      <w:bookmarkStart w:id="1813"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4" w:name="_Ref428965475"/>
      <w:bookmarkEnd w:id="1810"/>
      <w:r w:rsidRPr="007055D9">
        <w:t>: Weld Line Changing</w:t>
      </w:r>
      <w:r w:rsidRPr="007055D9">
        <w:rPr>
          <w:noProof/>
        </w:rPr>
        <w:t xml:space="preserve"> from Y-Joint to Overlap-Joint</w:t>
      </w:r>
      <w:bookmarkEnd w:id="1811"/>
      <w:bookmarkEnd w:id="1812"/>
      <w:bookmarkEnd w:id="1813"/>
      <w:bookmarkEnd w:id="181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15" w:name="_Toc3557121"/>
      <w:bookmarkStart w:id="1816" w:name="_Toc34747372"/>
      <w:bookmarkStart w:id="1817"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5"/>
      <w:bookmarkEnd w:id="1816"/>
      <w:bookmarkEnd w:id="1817"/>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18" w:name="_Toc288196463"/>
      <w:bookmarkStart w:id="1819" w:name="_Toc288200761"/>
      <w:bookmarkStart w:id="1820" w:name="_Toc338938907"/>
      <w:bookmarkStart w:id="1821" w:name="_Toc338939104"/>
      <w:bookmarkStart w:id="1822" w:name="_Toc3557004"/>
      <w:bookmarkStart w:id="1823" w:name="_Toc34747254"/>
      <w:bookmarkStart w:id="1824" w:name="_Toc69254523"/>
      <w:bookmarkStart w:id="1825" w:name="_Toc288196487"/>
      <w:bookmarkStart w:id="1826" w:name="_Toc288200789"/>
      <w:bookmarkStart w:id="1827" w:name="_Toc338938910"/>
      <w:bookmarkStart w:id="1828" w:name="_Toc338939129"/>
      <w:r w:rsidRPr="007055D9">
        <w:t>Seam Weld</w:t>
      </w:r>
      <w:r w:rsidR="0006113C" w:rsidRPr="007055D9">
        <w:t xml:space="preserve"> Definition</w:t>
      </w:r>
      <w:bookmarkEnd w:id="1818"/>
      <w:bookmarkEnd w:id="1819"/>
      <w:bookmarkEnd w:id="1820"/>
      <w:bookmarkEnd w:id="1821"/>
      <w:r w:rsidR="0006113C" w:rsidRPr="007055D9">
        <w:t xml:space="preserve"> Overview</w:t>
      </w:r>
      <w:bookmarkEnd w:id="1822"/>
      <w:bookmarkEnd w:id="1823"/>
      <w:bookmarkEnd w:id="1824"/>
    </w:p>
    <w:p w14:paraId="4CD3C057" w14:textId="77B7CE38" w:rsidR="0006113C" w:rsidRPr="007055D9" w:rsidRDefault="0006113C" w:rsidP="002E1524">
      <w:pPr>
        <w:jc w:val="both"/>
      </w:pPr>
      <w:r w:rsidRPr="007055D9">
        <w:t>The weld definition depends on the type of the weld. For each of the different types</w:t>
      </w:r>
      <w:ins w:id="1829"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30"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31" w:name="_Toc3557122"/>
      <w:bookmarkStart w:id="1832" w:name="_Toc34747373"/>
      <w:bookmarkStart w:id="1833"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31"/>
      <w:bookmarkEnd w:id="1832"/>
      <w:bookmarkEnd w:id="1833"/>
    </w:p>
    <w:p w14:paraId="7F783786" w14:textId="77777777" w:rsidR="0006113C" w:rsidRPr="007055D9" w:rsidRDefault="0006113C" w:rsidP="00327322">
      <w:pPr>
        <w:pStyle w:val="berschrift3"/>
      </w:pPr>
      <w:bookmarkStart w:id="1834" w:name="_Toc3557005"/>
      <w:bookmarkStart w:id="1835" w:name="_Toc34747255"/>
      <w:bookmarkStart w:id="1836" w:name="_Toc69254524"/>
      <w:r w:rsidRPr="007055D9">
        <w:lastRenderedPageBreak/>
        <w:t>Specific XML Realization</w:t>
      </w:r>
      <w:bookmarkEnd w:id="1834"/>
      <w:bookmarkEnd w:id="1835"/>
      <w:bookmarkEnd w:id="183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7" w:name="XMLStructureSeamWelds"/>
      <w:bookmarkEnd w:id="183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38" w:name="_Toc3557123"/>
      <w:bookmarkStart w:id="1839" w:name="_Toc34747374"/>
      <w:bookmarkStart w:id="1840"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8"/>
      <w:bookmarkEnd w:id="1839"/>
      <w:bookmarkEnd w:id="1840"/>
    </w:p>
    <w:p w14:paraId="7AB87473" w14:textId="77777777" w:rsidR="00843EED" w:rsidRPr="007055D9" w:rsidRDefault="00843EED" w:rsidP="00327322">
      <w:pPr>
        <w:pStyle w:val="berschrift3"/>
        <w:tabs>
          <w:tab w:val="clear" w:pos="720"/>
        </w:tabs>
      </w:pPr>
      <w:bookmarkStart w:id="1841" w:name="_Toc3557006"/>
      <w:bookmarkStart w:id="1842" w:name="_Toc34747256"/>
      <w:bookmarkStart w:id="1843" w:name="_Toc69254525"/>
      <w:r w:rsidRPr="007055D9">
        <w:t>Generic Seam Weld Definition</w:t>
      </w:r>
      <w:bookmarkEnd w:id="1825"/>
      <w:bookmarkEnd w:id="1826"/>
      <w:bookmarkEnd w:id="1827"/>
      <w:bookmarkEnd w:id="1828"/>
      <w:bookmarkEnd w:id="1841"/>
      <w:bookmarkEnd w:id="1842"/>
      <w:bookmarkEnd w:id="1843"/>
    </w:p>
    <w:p w14:paraId="1158557E" w14:textId="77777777" w:rsidR="008C58F6" w:rsidRPr="007055D9" w:rsidRDefault="008C58F6" w:rsidP="008C58F6">
      <w:pPr>
        <w:pStyle w:val="berschrift4"/>
      </w:pPr>
      <w:bookmarkStart w:id="1844" w:name="_Toc3557007"/>
      <w:bookmarkStart w:id="1845" w:name="_Toc34747257"/>
      <w:bookmarkStart w:id="1846" w:name="_Toc69254526"/>
      <w:r w:rsidRPr="007055D9">
        <w:t>Identification</w:t>
      </w:r>
      <w:bookmarkEnd w:id="1844"/>
      <w:bookmarkEnd w:id="1845"/>
      <w:bookmarkEnd w:id="184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47" w:name="_Toc3566485"/>
      <w:bookmarkStart w:id="1848" w:name="_Toc34747486"/>
      <w:bookmarkStart w:id="1849"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7"/>
      <w:bookmarkEnd w:id="1848"/>
      <w:bookmarkEnd w:id="184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50"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51" w:name="_Ref414571756"/>
      <w:bookmarkStart w:id="1852" w:name="_Toc3557008"/>
      <w:bookmarkStart w:id="1853" w:name="_Toc34747258"/>
      <w:bookmarkStart w:id="1854" w:name="_Toc69254527"/>
      <w:r w:rsidRPr="007055D9">
        <w:lastRenderedPageBreak/>
        <w:t>Type</w:t>
      </w:r>
      <w:r w:rsidR="008C58F6" w:rsidRPr="007055D9">
        <w:t xml:space="preserve"> Specification</w:t>
      </w:r>
      <w:bookmarkEnd w:id="1851"/>
      <w:bookmarkEnd w:id="1852"/>
      <w:bookmarkEnd w:id="1853"/>
      <w:bookmarkEnd w:id="185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55" w:name="_Toc3566486"/>
      <w:bookmarkStart w:id="1856" w:name="_Toc34747487"/>
      <w:bookmarkStart w:id="1857" w:name="_Toc69254920"/>
      <w:bookmarkStart w:id="1858" w:name="_Toc338939134"/>
      <w:bookmarkStart w:id="1859" w:name="_Toc288196488"/>
      <w:bookmarkStart w:id="1860" w:name="_Toc288200790"/>
      <w:bookmarkStart w:id="1861"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55"/>
      <w:bookmarkEnd w:id="1856"/>
      <w:bookmarkEnd w:id="185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5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62"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63"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64"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65" w:author="Dr. Carsten Franke" w:date="2021-02-09T12:39:00Z">
        <w:r w:rsidR="002B7246">
          <w:t xml:space="preserve"> (M</w:t>
        </w:r>
        <w:r w:rsidR="002B7246" w:rsidRPr="002B7246">
          <w:t xml:space="preserve">ust </w:t>
        </w:r>
        <w:r w:rsidR="002B7246">
          <w:t>not be confused wi</w:t>
        </w:r>
      </w:ins>
      <w:ins w:id="1866" w:author="Dr. Carsten Franke" w:date="2021-02-09T12:40:00Z">
        <w:r w:rsidR="002B7246">
          <w:t>th cross section "</w:t>
        </w:r>
        <w:r w:rsidR="002B7246" w:rsidRPr="007055D9">
          <w:t>I</w:t>
        </w:r>
        <w:r w:rsidR="002B7246">
          <w:t xml:space="preserve">", cf. section </w:t>
        </w:r>
      </w:ins>
      <w:ins w:id="1867" w:author="Dr. Carsten Franke" w:date="2021-02-09T12:41:00Z">
        <w:r w:rsidR="002B7246">
          <w:fldChar w:fldCharType="begin"/>
        </w:r>
        <w:r w:rsidR="002B7246">
          <w:instrText xml:space="preserve"> REF _Ref397524978 \r \h </w:instrText>
        </w:r>
      </w:ins>
      <w:r w:rsidR="002B7246">
        <w:fldChar w:fldCharType="separate"/>
      </w:r>
      <w:r w:rsidR="00C4720B">
        <w:t>8.2.4.3.2</w:t>
      </w:r>
      <w:ins w:id="1868" w:author="Dr. Carsten Franke" w:date="2021-02-09T12:41:00Z">
        <w:r w:rsidR="002B7246">
          <w:fldChar w:fldCharType="end"/>
        </w:r>
        <w:r w:rsidR="002B7246">
          <w:t>!</w:t>
        </w:r>
      </w:ins>
      <w:ins w:id="1869"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870"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71"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72"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73"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874" w:author="Dr. Carsten Franke" w:date="2021-02-09T12:35:00Z">
        <w:r w:rsidR="00856BD3">
          <w:rPr>
            <w:rStyle w:val="XMLElement"/>
          </w:rPr>
          <w:t xml:space="preserve"> </w:t>
        </w:r>
      </w:ins>
    </w:p>
    <w:p w14:paraId="1D415643" w14:textId="77777777" w:rsidR="00911496" w:rsidRPr="007055D9" w:rsidRDefault="00911496" w:rsidP="00911496">
      <w:bookmarkStart w:id="1875" w:name="_Toc288196490"/>
      <w:bookmarkStart w:id="1876" w:name="_Toc288200792"/>
      <w:bookmarkStart w:id="1877" w:name="_Toc338939132"/>
      <w:bookmarkStart w:id="1878" w:name="_Toc288196468"/>
      <w:bookmarkStart w:id="1879" w:name="_Toc288200771"/>
      <w:bookmarkStart w:id="1880" w:name="_Toc338938904"/>
      <w:bookmarkStart w:id="1881" w:name="_Toc338939100"/>
      <w:bookmarkEnd w:id="1859"/>
      <w:bookmarkEnd w:id="1860"/>
      <w:bookmarkEnd w:id="186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82" w:name="_Toc3566487"/>
      <w:bookmarkStart w:id="1883" w:name="_Toc34747488"/>
      <w:bookmarkStart w:id="1884"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2"/>
      <w:bookmarkEnd w:id="1883"/>
      <w:bookmarkEnd w:id="188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85" w:name="_Toc3566488"/>
      <w:bookmarkStart w:id="1886" w:name="_Toc34747489"/>
      <w:bookmarkStart w:id="1887"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5"/>
      <w:bookmarkEnd w:id="1886"/>
      <w:bookmarkEnd w:id="188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88"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89" w:name="_Toc288196493"/>
      <w:bookmarkStart w:id="189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91" w:name="GenericSeamWeldWeldPosition"/>
      <w:bookmarkStart w:id="1892" w:name="GenericSeamWelParameters"/>
      <w:bookmarkStart w:id="1893" w:name="GenericSeamWeldSubType"/>
      <w:bookmarkStart w:id="1894" w:name="GenericSeamWeldWeldingPosition"/>
      <w:bookmarkStart w:id="1895" w:name="_Toc3557009"/>
      <w:bookmarkStart w:id="1896" w:name="_Toc34747259"/>
      <w:bookmarkStart w:id="1897" w:name="_Toc69254528"/>
      <w:bookmarkStart w:id="1898" w:name="_Toc338938905"/>
      <w:bookmarkStart w:id="1899" w:name="_Toc338939101"/>
      <w:bookmarkStart w:id="1900" w:name="_Toc338939136"/>
      <w:bookmarkEnd w:id="1875"/>
      <w:bookmarkEnd w:id="1876"/>
      <w:bookmarkEnd w:id="1877"/>
      <w:bookmarkEnd w:id="1878"/>
      <w:bookmarkEnd w:id="1879"/>
      <w:bookmarkEnd w:id="1880"/>
      <w:bookmarkEnd w:id="1881"/>
      <w:bookmarkEnd w:id="1889"/>
      <w:bookmarkEnd w:id="1890"/>
      <w:bookmarkEnd w:id="1891"/>
      <w:bookmarkEnd w:id="1892"/>
      <w:bookmarkEnd w:id="1893"/>
      <w:bookmarkEnd w:id="1894"/>
      <w:r>
        <w:t>W</w:t>
      </w:r>
      <w:r w:rsidR="00433A07">
        <w:t>eld Position and Sheet Metal Parameters</w:t>
      </w:r>
      <w:bookmarkEnd w:id="1895"/>
      <w:bookmarkEnd w:id="1896"/>
      <w:bookmarkEnd w:id="189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901" w:name="_Ref397587838"/>
      <w:bookmarkStart w:id="1902" w:name="_Toc3557124"/>
      <w:bookmarkStart w:id="1903" w:name="_Toc34747375"/>
      <w:bookmarkStart w:id="1904"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01"/>
      <w:r w:rsidRPr="007055D9">
        <w:t xml:space="preserve">: Sheet Parameters vs. </w:t>
      </w:r>
      <w:r w:rsidRPr="007055D9">
        <w:rPr>
          <w:noProof/>
        </w:rPr>
        <w:t xml:space="preserve"> Weld Position Parameters</w:t>
      </w:r>
      <w:bookmarkEnd w:id="1902"/>
      <w:bookmarkEnd w:id="1903"/>
      <w:bookmarkEnd w:id="1904"/>
    </w:p>
    <w:p w14:paraId="7C8D9624" w14:textId="77777777" w:rsidR="000E5FC5" w:rsidRDefault="000E5FC5" w:rsidP="00433A07">
      <w:pPr>
        <w:pStyle w:val="berschrift4"/>
        <w:numPr>
          <w:ilvl w:val="4"/>
          <w:numId w:val="1"/>
        </w:numPr>
        <w:ind w:left="1009" w:hanging="1009"/>
      </w:pPr>
      <w:bookmarkStart w:id="1905" w:name="_Toc3557010"/>
      <w:bookmarkStart w:id="1906" w:name="_Toc34747260"/>
      <w:bookmarkStart w:id="1907" w:name="_Toc69254529"/>
      <w:bookmarkStart w:id="1908" w:name="_Ref397525982"/>
      <w:r w:rsidRPr="007055D9">
        <w:t>Parameters Assigned to a Specific Sheet of the Flange</w:t>
      </w:r>
      <w:bookmarkEnd w:id="1905"/>
      <w:bookmarkEnd w:id="1906"/>
      <w:bookmarkEnd w:id="1907"/>
      <w:r w:rsidRPr="007055D9">
        <w:t xml:space="preserve"> </w:t>
      </w:r>
      <w:bookmarkEnd w:id="190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909" w:author="Dr. Carsten Franke" w:date="2021-02-03T12:08:00Z">
        <w:r w:rsidR="000E4A8B">
          <w:t>,</w:t>
        </w:r>
      </w:ins>
      <w:r w:rsidR="00007D4F">
        <w:t xml:space="preserve"> it defines as </w:t>
      </w:r>
      <w:ins w:id="1910" w:author="Dr. Carsten Franke" w:date="2021-02-03T12:10:00Z">
        <w:r w:rsidR="000E4A8B">
          <w:t xml:space="preserve">an </w:t>
        </w:r>
      </w:ins>
      <w:r w:rsidR="00007D4F">
        <w:t>attribute</w:t>
      </w:r>
      <w:del w:id="1911"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12" w:name="_Toc3566489"/>
      <w:bookmarkStart w:id="1913" w:name="_Toc34747490"/>
      <w:bookmarkStart w:id="1914"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12"/>
      <w:bookmarkEnd w:id="1913"/>
      <w:bookmarkEnd w:id="191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15" w:name="_Welding_Position"/>
      <w:bookmarkStart w:id="1916" w:name="_Ref397524978"/>
      <w:bookmarkStart w:id="1917" w:name="_Toc3557011"/>
      <w:bookmarkStart w:id="1918" w:name="_Toc34747261"/>
      <w:bookmarkStart w:id="1919" w:name="_Toc69254530"/>
      <w:bookmarkEnd w:id="1915"/>
      <w:r w:rsidRPr="007055D9">
        <w:t>Welding Position</w:t>
      </w:r>
      <w:bookmarkEnd w:id="1898"/>
      <w:bookmarkEnd w:id="1899"/>
      <w:bookmarkEnd w:id="1916"/>
      <w:bookmarkEnd w:id="1917"/>
      <w:bookmarkEnd w:id="1918"/>
      <w:bookmarkEnd w:id="1919"/>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20"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21" w:name="_Ref397529286"/>
      <w:bookmarkStart w:id="1922" w:name="_Toc3557125"/>
      <w:bookmarkStart w:id="1923" w:name="_Toc34747376"/>
      <w:bookmarkStart w:id="1924" w:name="_Toc69255819"/>
      <w:r w:rsidRPr="007055D9">
        <w:t xml:space="preserve">Figure </w:t>
      </w:r>
      <w:bookmarkStart w:id="1925"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21"/>
      <w:bookmarkEnd w:id="1925"/>
      <w:r w:rsidRPr="007055D9">
        <w:t>: Welding Position of a Y-Joint</w:t>
      </w:r>
      <w:bookmarkEnd w:id="1922"/>
      <w:bookmarkEnd w:id="1923"/>
      <w:bookmarkEnd w:id="1924"/>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2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26" w:name="_Toc288196495"/>
      <w:bookmarkStart w:id="1927" w:name="_Toc288200797"/>
      <w:bookmarkStart w:id="1928" w:name="_Toc338939138"/>
      <w:bookmarkEnd w:id="1900"/>
      <w:r w:rsidRPr="007055D9">
        <w:t xml:space="preserve">Element </w:t>
      </w:r>
      <w:r w:rsidR="00194316">
        <w:t>"</w:t>
      </w:r>
      <w:proofErr w:type="spellStart"/>
      <w:r w:rsidRPr="007055D9">
        <w:t>weld_position</w:t>
      </w:r>
      <w:bookmarkEnd w:id="1926"/>
      <w:bookmarkEnd w:id="1927"/>
      <w:bookmarkEnd w:id="1928"/>
      <w:proofErr w:type="spellEnd"/>
      <w:r w:rsidR="00194316">
        <w:t>"</w:t>
      </w:r>
    </w:p>
    <w:p w14:paraId="17C74D91" w14:textId="48454D28" w:rsidR="00344058" w:rsidRDefault="00B540EB" w:rsidP="003918DE">
      <w:pPr>
        <w:jc w:val="both"/>
        <w:rPr>
          <w:ins w:id="1929"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30" w:author="Dr. Carsten Franke" w:date="2021-04-12T10:06:00Z"/>
        </w:rPr>
      </w:pPr>
      <w:ins w:id="1931"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2"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3" w:author="Dr. Carsten Franke" w:date="2021-04-12T10:06:00Z"/>
                <w:b/>
                <w:i/>
              </w:rPr>
            </w:pPr>
            <w:ins w:id="1934"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5" w:author="Dr. Carsten Franke" w:date="2021-04-12T10:06:00Z"/>
                <w:b/>
                <w:i/>
              </w:rPr>
            </w:pPr>
            <w:ins w:id="1936"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7" w:author="Dr. Carsten Franke" w:date="2021-04-12T10:06:00Z"/>
                <w:b/>
                <w:i/>
              </w:rPr>
            </w:pPr>
            <w:ins w:id="1938"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9" w:author="Dr. Carsten Franke" w:date="2021-04-12T10:06:00Z"/>
                <w:b/>
                <w:i/>
              </w:rPr>
            </w:pPr>
            <w:ins w:id="1940" w:author="Dr. Carsten Franke" w:date="2021-04-12T10:06:00Z">
              <w:r w:rsidRPr="007055D9">
                <w:rPr>
                  <w:b/>
                  <w:i/>
                </w:rPr>
                <w:t>Constraint</w:t>
              </w:r>
            </w:ins>
          </w:p>
        </w:tc>
      </w:tr>
      <w:tr w:rsidR="00344058" w:rsidRPr="007055D9" w14:paraId="05E72E72" w14:textId="77777777" w:rsidTr="00471B1B">
        <w:trPr>
          <w:jc w:val="center"/>
          <w:ins w:id="1941"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2" w:author="Dr. Carsten Franke" w:date="2021-04-12T10:06:00Z"/>
                <w:sz w:val="20"/>
                <w:szCs w:val="20"/>
              </w:rPr>
            </w:pPr>
            <w:proofErr w:type="spellStart"/>
            <w:ins w:id="1943"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44" w:author="Dr. Carsten Franke" w:date="2021-04-12T10:06:00Z"/>
                <w:sz w:val="20"/>
                <w:szCs w:val="20"/>
              </w:rPr>
            </w:pPr>
            <w:ins w:id="1945" w:author="Dr. Carsten Franke" w:date="2021-04-12T10:07:00Z">
              <w:r>
                <w:rPr>
                  <w:sz w:val="20"/>
                  <w:szCs w:val="20"/>
                </w:rPr>
                <w:t>0</w:t>
              </w:r>
            </w:ins>
            <w:ins w:id="1946" w:author="Dr. Carsten Franke" w:date="2021-04-12T10:06:00Z">
              <w:r w:rsidRPr="006C3ECF">
                <w:rPr>
                  <w:sz w:val="20"/>
                  <w:szCs w:val="20"/>
                </w:rPr>
                <w:t xml:space="preserve"> </w:t>
              </w:r>
            </w:ins>
            <w:ins w:id="1947" w:author="Dr. Carsten Franke" w:date="2021-04-12T10:07:00Z">
              <w:r>
                <w:rPr>
                  <w:sz w:val="20"/>
                  <w:szCs w:val="20"/>
                </w:rPr>
                <w:t>-</w:t>
              </w:r>
            </w:ins>
            <w:ins w:id="1948" w:author="Dr. Carsten Franke" w:date="2021-04-12T10:06:00Z">
              <w:r w:rsidRPr="006C3ECF">
                <w:rPr>
                  <w:sz w:val="20"/>
                  <w:szCs w:val="20"/>
                </w:rPr>
                <w:t xml:space="preserve"> </w:t>
              </w:r>
            </w:ins>
            <w:ins w:id="1949"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50" w:author="Dr. Carsten Franke" w:date="2021-04-12T10:06:00Z"/>
                <w:sz w:val="20"/>
                <w:szCs w:val="20"/>
              </w:rPr>
            </w:pPr>
            <w:ins w:id="1951"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2" w:author="Dr. Carsten Franke" w:date="2021-04-12T10:06:00Z"/>
                <w:sz w:val="20"/>
                <w:szCs w:val="20"/>
              </w:rPr>
            </w:pPr>
            <w:ins w:id="1953" w:author="Dr. Carsten Franke" w:date="2021-04-12T10:08:00Z">
              <w:r>
                <w:rPr>
                  <w:sz w:val="20"/>
                  <w:szCs w:val="20"/>
                </w:rPr>
                <w:t xml:space="preserve">mutually exclusive </w:t>
              </w:r>
            </w:ins>
            <w:ins w:id="1954" w:author="Dr. Carsten Franke" w:date="2021-04-12T10:11:00Z">
              <w:r w:rsidR="00471B1B">
                <w:rPr>
                  <w:sz w:val="20"/>
                  <w:szCs w:val="20"/>
                </w:rPr>
                <w:t xml:space="preserve">– </w:t>
              </w:r>
            </w:ins>
            <w:ins w:id="1955"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6" w:author="Dr. Carsten Franke" w:date="2021-04-12T10:09:00Z">
              <w:r w:rsidR="00471B1B" w:rsidRPr="00471B1B">
                <w:rPr>
                  <w:sz w:val="20"/>
                  <w:szCs w:val="20"/>
                </w:rPr>
                <w:fldChar w:fldCharType="end"/>
              </w:r>
            </w:ins>
            <w:ins w:id="1957"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8" w:author="Dr. Carsten Franke" w:date="2021-04-12T10:10:00Z">
              <w:r w:rsidR="00471B1B" w:rsidRPr="00471B1B">
                <w:rPr>
                  <w:sz w:val="20"/>
                  <w:szCs w:val="20"/>
                </w:rPr>
                <w:fldChar w:fldCharType="end"/>
              </w:r>
            </w:ins>
            <w:ins w:id="1959"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60"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61" w:author="Dr. Carsten Franke" w:date="2021-04-12T10:06:00Z"/>
                <w:sz w:val="20"/>
                <w:szCs w:val="20"/>
              </w:rPr>
            </w:pPr>
            <w:proofErr w:type="spellStart"/>
            <w:ins w:id="1962"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3" w:author="Dr. Carsten Franke" w:date="2021-04-12T10:06:00Z"/>
                <w:sz w:val="20"/>
                <w:szCs w:val="20"/>
              </w:rPr>
            </w:pPr>
            <w:ins w:id="1964"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5" w:author="Dr. Carsten Franke" w:date="2021-04-12T10:06:00Z"/>
                <w:sz w:val="20"/>
                <w:szCs w:val="20"/>
              </w:rPr>
            </w:pPr>
            <w:ins w:id="1966"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7" w:author="Dr. Carsten Franke" w:date="2021-04-12T10:06:00Z"/>
                <w:sz w:val="20"/>
                <w:szCs w:val="20"/>
              </w:rPr>
            </w:pPr>
          </w:p>
        </w:tc>
      </w:tr>
    </w:tbl>
    <w:p w14:paraId="01A3A211" w14:textId="7EBDAED4" w:rsidR="00344058" w:rsidRDefault="00344058" w:rsidP="00344058">
      <w:pPr>
        <w:pStyle w:val="Beschriftung"/>
        <w:spacing w:before="120"/>
        <w:rPr>
          <w:ins w:id="1968" w:author="Dr. Carsten Franke" w:date="2021-04-12T10:06:00Z"/>
        </w:rPr>
      </w:pPr>
      <w:bookmarkStart w:id="1969" w:name="_Toc69254924"/>
      <w:ins w:id="1970" w:author="Dr. Carsten Franke" w:date="2021-04-12T10:06:00Z">
        <w:r>
          <w:t xml:space="preserve">Table </w:t>
        </w:r>
        <w:r>
          <w:fldChar w:fldCharType="begin"/>
        </w:r>
        <w:r>
          <w:instrText xml:space="preserve"> SEQ Table \* ARABIC </w:instrText>
        </w:r>
        <w:r>
          <w:fldChar w:fldCharType="separate"/>
        </w:r>
      </w:ins>
      <w:r w:rsidR="00C4720B">
        <w:rPr>
          <w:noProof/>
        </w:rPr>
        <w:t>88</w:t>
      </w:r>
      <w:ins w:id="1971"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9"/>
      </w:ins>
    </w:p>
    <w:p w14:paraId="4D873970" w14:textId="6C161B59" w:rsidR="00B540EB" w:rsidRPr="007055D9" w:rsidRDefault="00344058" w:rsidP="003918DE">
      <w:pPr>
        <w:jc w:val="both"/>
      </w:pPr>
      <w:ins w:id="1972"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73"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74" w:name="_Toc3566490"/>
      <w:bookmarkStart w:id="1975" w:name="_Toc34747491"/>
      <w:bookmarkStart w:id="1976"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74"/>
      <w:bookmarkEnd w:id="1975"/>
      <w:bookmarkEnd w:id="197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7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78" w:name="_Ref397529572"/>
      <w:bookmarkStart w:id="1979" w:name="Figure11"/>
      <w:bookmarkStart w:id="1980" w:name="_Toc3557126"/>
      <w:bookmarkStart w:id="1981" w:name="_Toc34747377"/>
      <w:bookmarkStart w:id="1982"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8"/>
      <w:bookmarkEnd w:id="1979"/>
      <w:r w:rsidRPr="007055D9">
        <w:t xml:space="preserve">: Welding Position </w:t>
      </w:r>
      <w:r>
        <w:t>vector direction and length</w:t>
      </w:r>
      <w:bookmarkEnd w:id="1980"/>
      <w:bookmarkEnd w:id="1981"/>
      <w:bookmarkEnd w:id="1982"/>
    </w:p>
    <w:p w14:paraId="39D4E066" w14:textId="088F097E" w:rsidR="00B540EB" w:rsidRPr="007055D9" w:rsidRDefault="00B540EB" w:rsidP="004F2F09">
      <w:pPr>
        <w:pStyle w:val="berschrift5"/>
      </w:pPr>
      <w:bookmarkStart w:id="1983" w:name="_Toc338939140"/>
      <w:bookmarkStart w:id="1984" w:name="_Toc338939137"/>
      <w:bookmarkStart w:id="1985" w:name="_Toc338938906"/>
      <w:bookmarkStart w:id="1986" w:name="_Toc338939103"/>
      <w:r w:rsidRPr="007055D9">
        <w:lastRenderedPageBreak/>
        <w:t xml:space="preserve">Attribute </w:t>
      </w:r>
      <w:r w:rsidR="00194316">
        <w:t>"</w:t>
      </w:r>
      <w:r w:rsidRPr="007055D9">
        <w:t>reference</w:t>
      </w:r>
      <w:bookmarkEnd w:id="198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87" w:author="Dr. Carsten Franke" w:date="2021-02-09T12:36:00Z">
        <w:r w:rsidR="00643A6A" w:rsidRPr="00D977AB">
          <w:rPr>
            <w:lang w:val="en-US"/>
          </w:rPr>
          <w:t xml:space="preserve"> </w:t>
        </w:r>
      </w:ins>
    </w:p>
    <w:p w14:paraId="717E8986" w14:textId="5DC3D5AF" w:rsidR="00456F63" w:rsidRDefault="00456F63" w:rsidP="00621D1B">
      <w:pPr>
        <w:jc w:val="both"/>
        <w:rPr>
          <w:ins w:id="1988"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9" w:author="Dr. Carsten Franke" w:date="2021-02-09T12:33:00Z">
        <w:r w:rsidR="00856BD3">
          <w:t xml:space="preserve"> </w:t>
        </w:r>
      </w:ins>
    </w:p>
    <w:p w14:paraId="3CE9735D" w14:textId="562D1DF8" w:rsidR="00856BD3" w:rsidRPr="007055D9" w:rsidRDefault="00856BD3" w:rsidP="00621D1B">
      <w:pPr>
        <w:jc w:val="both"/>
      </w:pPr>
      <w:ins w:id="1990"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91" w:author="Dr. Carsten Franke" w:date="2021-02-09T12:35:00Z">
        <w:r w:rsidRPr="006A21C5">
          <w:rPr>
            <w:rStyle w:val="XMLElement"/>
          </w:rPr>
          <w:t>i</w:t>
        </w:r>
        <w:r>
          <w:rPr>
            <w:rStyle w:val="XMLElement"/>
          </w:rPr>
          <w:t>_</w:t>
        </w:r>
        <w:r w:rsidRPr="006A21C5">
          <w:rPr>
            <w:rStyle w:val="XMLElement"/>
          </w:rPr>
          <w:t>weld</w:t>
        </w:r>
      </w:ins>
      <w:proofErr w:type="spellEnd"/>
      <w:ins w:id="1992" w:author="Dr. Carsten Franke" w:date="2021-02-09T12:34:00Z">
        <w:r>
          <w:t>"</w:t>
        </w:r>
      </w:ins>
      <w:ins w:id="1993" w:author="Dr. Carsten Franke" w:date="2021-02-09T12:35:00Z">
        <w:r>
          <w:t xml:space="preserve"> (</w:t>
        </w:r>
      </w:ins>
      <w:ins w:id="1994" w:author="Dr. Carsten Franke" w:date="2021-02-09T12:36:00Z">
        <w:r>
          <w:t>c</w:t>
        </w:r>
      </w:ins>
      <w:ins w:id="1995" w:author="Dr. Carsten Franke" w:date="2021-02-09T12:35:00Z">
        <w:r>
          <w:t>f. s</w:t>
        </w:r>
      </w:ins>
      <w:ins w:id="1996" w:author="Dr. Carsten Franke" w:date="2021-02-09T12:36:00Z">
        <w:r>
          <w:t xml:space="preserve">ection </w:t>
        </w:r>
        <w:r>
          <w:fldChar w:fldCharType="begin"/>
        </w:r>
        <w:r>
          <w:instrText xml:space="preserve"> REF _Ref414571756 \r \h </w:instrText>
        </w:r>
      </w:ins>
      <w:r>
        <w:fldChar w:fldCharType="separate"/>
      </w:r>
      <w:r w:rsidR="00C4720B">
        <w:t>8.2.4.2</w:t>
      </w:r>
      <w:ins w:id="1997"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8" w:author="Dr. Carsten Franke" w:date="2021-02-09T12:36:00Z">
        <w:r>
          <w:fldChar w:fldCharType="end"/>
        </w:r>
        <w:r>
          <w:t>)</w:t>
        </w:r>
      </w:ins>
      <w:ins w:id="1999" w:author="Dr. Carsten Franke" w:date="2021-02-09T12:34:00Z">
        <w:r>
          <w:t>!</w:t>
        </w:r>
      </w:ins>
      <w:ins w:id="2000"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2001" w:name="_Toc3566491"/>
      <w:bookmarkStart w:id="2002" w:name="_Toc34747492"/>
      <w:bookmarkStart w:id="2003" w:name="_Toc69254926"/>
      <w:bookmarkStart w:id="2004" w:name="_Toc338939148"/>
      <w:bookmarkStart w:id="2005" w:name="_Toc288196499"/>
      <w:bookmarkStart w:id="2006" w:name="_Toc288200801"/>
      <w:bookmarkEnd w:id="1984"/>
      <w:bookmarkEnd w:id="1985"/>
      <w:bookmarkEnd w:id="1986"/>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01"/>
      <w:r w:rsidR="00194316">
        <w:t>"</w:t>
      </w:r>
      <w:bookmarkEnd w:id="2002"/>
      <w:bookmarkEnd w:id="2003"/>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200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07" w:name="_Toc338939149"/>
      <w:r w:rsidRPr="007055D9">
        <w:t xml:space="preserve">Attribute </w:t>
      </w:r>
      <w:r w:rsidR="00194316">
        <w:t>"</w:t>
      </w:r>
      <w:proofErr w:type="spellStart"/>
      <w:r w:rsidRPr="007055D9">
        <w:t>penetration</w:t>
      </w:r>
      <w:bookmarkEnd w:id="2005"/>
      <w:bookmarkEnd w:id="2006"/>
      <w:bookmarkEnd w:id="200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08" w:name="ModelizationWeldDefinition"/>
      <w:bookmarkStart w:id="2009" w:name="WeldDefinition"/>
      <w:bookmarkStart w:id="2010" w:name="WeldDefinitionButtWeld"/>
      <w:bookmarkStart w:id="2011" w:name="_Toc288200762"/>
      <w:bookmarkStart w:id="2012" w:name="_Toc338939106"/>
      <w:bookmarkStart w:id="2013" w:name="_Toc3557012"/>
      <w:bookmarkStart w:id="2014" w:name="_Toc34747262"/>
      <w:bookmarkStart w:id="2015" w:name="_Toc69254531"/>
      <w:bookmarkStart w:id="2016" w:name="_Toc288196464"/>
      <w:bookmarkEnd w:id="2008"/>
      <w:bookmarkEnd w:id="2009"/>
      <w:bookmarkEnd w:id="2010"/>
      <w:r w:rsidRPr="007055D9">
        <w:t xml:space="preserve">Butt </w:t>
      </w:r>
      <w:bookmarkEnd w:id="2011"/>
      <w:r w:rsidR="003663AA" w:rsidRPr="007055D9">
        <w:t>Joint</w:t>
      </w:r>
      <w:bookmarkEnd w:id="2012"/>
      <w:bookmarkEnd w:id="2013"/>
      <w:bookmarkEnd w:id="2014"/>
      <w:bookmarkEnd w:id="201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17" w:name="_Toc3557013"/>
      <w:bookmarkStart w:id="2018" w:name="_Toc34747263"/>
      <w:bookmarkStart w:id="2019" w:name="_Toc69254532"/>
      <w:r w:rsidRPr="00654684">
        <w:rPr>
          <w:sz w:val="24"/>
        </w:rPr>
        <w:t xml:space="preserve">Sheet </w:t>
      </w:r>
      <w:r w:rsidR="00255787" w:rsidRPr="00654684">
        <w:rPr>
          <w:sz w:val="24"/>
        </w:rPr>
        <w:t>Parameters</w:t>
      </w:r>
      <w:bookmarkEnd w:id="2017"/>
      <w:bookmarkEnd w:id="2018"/>
      <w:bookmarkEnd w:id="201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Beschriftung"/>
                                <w:rPr>
                                  <w:noProof/>
                                  <w:szCs w:val="24"/>
                                </w:rPr>
                              </w:pPr>
                              <w:bookmarkStart w:id="2020" w:name="_Toc3557127"/>
                              <w:bookmarkStart w:id="2021" w:name="_Toc34747378"/>
                              <w:bookmarkStart w:id="2022"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0"/>
                              <w:bookmarkEnd w:id="2021"/>
                              <w:bookmarkEnd w:id="2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3E0390" w:rsidRPr="00362FDC" w:rsidRDefault="003E0390" w:rsidP="008F3D94">
                        <w:pPr>
                          <w:pStyle w:val="Beschriftung"/>
                          <w:rPr>
                            <w:noProof/>
                            <w:szCs w:val="24"/>
                          </w:rPr>
                        </w:pPr>
                        <w:bookmarkStart w:id="2023" w:name="_Toc3557127"/>
                        <w:bookmarkStart w:id="2024" w:name="_Toc34747378"/>
                        <w:bookmarkStart w:id="2025"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3"/>
                        <w:bookmarkEnd w:id="2024"/>
                        <w:bookmarkEnd w:id="202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26" w:name="_Toc3557014"/>
      <w:bookmarkStart w:id="2027" w:name="_Toc34747264"/>
      <w:bookmarkStart w:id="2028"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Beschriftung"/>
                                <w:rPr>
                                  <w:noProof/>
                                  <w:szCs w:val="24"/>
                                </w:rPr>
                              </w:pPr>
                              <w:bookmarkStart w:id="2029" w:name="_Toc3557128"/>
                              <w:bookmarkStart w:id="2030" w:name="_Toc34747379"/>
                              <w:bookmarkStart w:id="2031"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9"/>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3E0390" w:rsidRPr="006C6D3C" w:rsidRDefault="003E0390" w:rsidP="008F3D94">
                        <w:pPr>
                          <w:pStyle w:val="Beschriftung"/>
                          <w:rPr>
                            <w:noProof/>
                            <w:szCs w:val="24"/>
                          </w:rPr>
                        </w:pPr>
                        <w:bookmarkStart w:id="2032" w:name="_Toc3557128"/>
                        <w:bookmarkStart w:id="2033" w:name="_Toc34747379"/>
                        <w:bookmarkStart w:id="2034"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2"/>
                        <w:bookmarkEnd w:id="2033"/>
                        <w:bookmarkEnd w:id="2034"/>
                      </w:p>
                    </w:txbxContent>
                  </v:textbox>
                </v:shape>
              </v:group>
            </w:pict>
          </mc:Fallback>
        </mc:AlternateContent>
      </w:r>
      <w:r w:rsidR="00B50468" w:rsidRPr="00654684">
        <w:rPr>
          <w:sz w:val="24"/>
        </w:rPr>
        <w:t>Weld Parameters</w:t>
      </w:r>
      <w:bookmarkEnd w:id="2026"/>
      <w:bookmarkEnd w:id="2027"/>
      <w:bookmarkEnd w:id="20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35" w:name="_Toc3566492"/>
      <w:bookmarkStart w:id="2036" w:name="_Toc34747493"/>
      <w:bookmarkStart w:id="2037"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5"/>
      <w:bookmarkEnd w:id="2036"/>
      <w:bookmarkEnd w:id="2037"/>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38" w:name="_Toc338939151"/>
      <w:bookmarkStart w:id="2039" w:name="_Toc3557015"/>
      <w:bookmarkStart w:id="2040" w:name="_Toc34747265"/>
      <w:bookmarkStart w:id="2041" w:name="_Toc69254534"/>
      <w:r w:rsidRPr="007055D9">
        <w:t>Attributes</w:t>
      </w:r>
      <w:bookmarkEnd w:id="2038"/>
      <w:bookmarkEnd w:id="2039"/>
      <w:bookmarkEnd w:id="2040"/>
      <w:bookmarkEnd w:id="2041"/>
    </w:p>
    <w:p w14:paraId="2F9463C1" w14:textId="2C2DBF78" w:rsidR="0006113C" w:rsidRPr="007055D9" w:rsidRDefault="00850045" w:rsidP="001D3B90">
      <w:pPr>
        <w:pStyle w:val="berschrift5"/>
      </w:pPr>
      <w:bookmarkStart w:id="2042" w:name="_Toc338939153"/>
      <w:r w:rsidRPr="007055D9">
        <w:t xml:space="preserve">Attribute </w:t>
      </w:r>
      <w:r w:rsidR="00194316">
        <w:t>"</w:t>
      </w:r>
      <w:r w:rsidRPr="007055D9">
        <w:t>b</w:t>
      </w:r>
      <w:r w:rsidR="0006113C" w:rsidRPr="007055D9">
        <w:t>ase</w:t>
      </w:r>
      <w:bookmarkEnd w:id="204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43" w:name="_Toc338939154"/>
      <w:r w:rsidRPr="007055D9">
        <w:lastRenderedPageBreak/>
        <w:t xml:space="preserve">Attribute </w:t>
      </w:r>
      <w:r w:rsidR="00194316">
        <w:t>"</w:t>
      </w:r>
      <w:proofErr w:type="spellStart"/>
      <w:r w:rsidRPr="007055D9">
        <w:t>t</w:t>
      </w:r>
      <w:r w:rsidR="0006113C" w:rsidRPr="007055D9">
        <w:t>echnology</w:t>
      </w:r>
      <w:bookmarkEnd w:id="204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44" w:name="_Toc288196505"/>
      <w:bookmarkStart w:id="2045" w:name="_Toc288200807"/>
      <w:bookmarkStart w:id="2046" w:name="_Toc338939155"/>
      <w:bookmarkStart w:id="2047" w:name="_Toc3557016"/>
      <w:bookmarkStart w:id="2048" w:name="_Toc34747266"/>
      <w:bookmarkStart w:id="2049" w:name="_Toc69254535"/>
      <w:r w:rsidRPr="007055D9">
        <w:t xml:space="preserve">Element </w:t>
      </w:r>
      <w:r w:rsidR="00194316">
        <w:t>"</w:t>
      </w:r>
      <w:proofErr w:type="spellStart"/>
      <w:r w:rsidRPr="007055D9">
        <w:t>weld_position</w:t>
      </w:r>
      <w:bookmarkEnd w:id="2044"/>
      <w:bookmarkEnd w:id="2045"/>
      <w:bookmarkEnd w:id="2046"/>
      <w:bookmarkEnd w:id="2047"/>
      <w:proofErr w:type="spellEnd"/>
      <w:r w:rsidR="00194316">
        <w:t>"</w:t>
      </w:r>
      <w:bookmarkEnd w:id="2048"/>
      <w:bookmarkEnd w:id="204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50" w:name="_Toc3566493"/>
      <w:bookmarkStart w:id="2051" w:name="_Toc34747494"/>
      <w:bookmarkStart w:id="2052" w:name="_Toc69254928"/>
      <w:bookmarkStart w:id="2053" w:name="_Toc288196507"/>
      <w:bookmarkStart w:id="2054" w:name="_Toc288200809"/>
      <w:bookmarkStart w:id="2055"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50"/>
      <w:bookmarkEnd w:id="2051"/>
      <w:bookmarkEnd w:id="2052"/>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53"/>
      <w:bookmarkEnd w:id="2054"/>
      <w:bookmarkEnd w:id="205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56"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57" w:author="Dr. Carsten Franke" w:date="2021-02-09T12:43:00Z">
        <w:r w:rsidR="0071697E">
          <w:fldChar w:fldCharType="separate"/>
        </w:r>
      </w:ins>
      <w:r w:rsidR="00C4720B">
        <w:t>8.2.4.2</w:t>
      </w:r>
      <w:ins w:id="2058"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59" w:name="_Toc338939158"/>
      <w:r w:rsidRPr="007055D9">
        <w:t xml:space="preserve">Attribute </w:t>
      </w:r>
      <w:r w:rsidR="00194316">
        <w:t>"</w:t>
      </w:r>
      <w:proofErr w:type="spellStart"/>
      <w:r w:rsidRPr="007055D9">
        <w:t>width</w:t>
      </w:r>
      <w:bookmarkEnd w:id="205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60" w:name="_Toc338939159"/>
      <w:r w:rsidRPr="007055D9">
        <w:t xml:space="preserve">Attribute </w:t>
      </w:r>
      <w:r w:rsidR="00194316">
        <w:t>"</w:t>
      </w:r>
      <w:proofErr w:type="spellStart"/>
      <w:r w:rsidRPr="007055D9">
        <w:t>filler</w:t>
      </w:r>
      <w:bookmarkEnd w:id="206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1" w:name="WeldDefinitionCornerWeld"/>
      <w:bookmarkStart w:id="2062" w:name="_Toc288200763"/>
      <w:bookmarkStart w:id="2063" w:name="_Toc338939107"/>
      <w:bookmarkEnd w:id="206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4" w:name="_Toc414263397"/>
      <w:bookmarkStart w:id="2065" w:name="_Toc3557017"/>
      <w:bookmarkStart w:id="2066" w:name="_Toc34747267"/>
      <w:bookmarkStart w:id="2067" w:name="_Toc69254536"/>
      <w:bookmarkEnd w:id="2064"/>
      <w:r w:rsidRPr="007055D9">
        <w:t xml:space="preserve">Element </w:t>
      </w:r>
      <w:r w:rsidR="00194316">
        <w:t>"</w:t>
      </w:r>
      <w:proofErr w:type="spellStart"/>
      <w:r>
        <w:t>sheet_parameter</w:t>
      </w:r>
      <w:bookmarkEnd w:id="2065"/>
      <w:proofErr w:type="spellEnd"/>
      <w:r w:rsidR="00194316">
        <w:t>"</w:t>
      </w:r>
      <w:bookmarkEnd w:id="2066"/>
      <w:bookmarkEnd w:id="206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68" w:name="_Toc3566494"/>
      <w:bookmarkStart w:id="2069" w:name="_Toc34747495"/>
      <w:bookmarkStart w:id="2070"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68"/>
      <w:bookmarkEnd w:id="2069"/>
      <w:bookmarkEnd w:id="207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71" w:name="_Toc3557018"/>
      <w:bookmarkStart w:id="2072" w:name="_Toc34747268"/>
      <w:bookmarkStart w:id="2073" w:name="_Toc69254537"/>
      <w:r w:rsidRPr="007055D9">
        <w:lastRenderedPageBreak/>
        <w:t>Corner Weld</w:t>
      </w:r>
      <w:bookmarkEnd w:id="2062"/>
      <w:bookmarkEnd w:id="2063"/>
      <w:bookmarkEnd w:id="2071"/>
      <w:bookmarkEnd w:id="2072"/>
      <w:bookmarkEnd w:id="207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74" w:name="_Toc34747269"/>
      <w:bookmarkStart w:id="2075" w:name="_Toc69254538"/>
      <w:bookmarkStart w:id="2076"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Beschriftung"/>
                                <w:rPr>
                                  <w:noProof/>
                                  <w:szCs w:val="24"/>
                                </w:rPr>
                              </w:pPr>
                              <w:bookmarkStart w:id="2077" w:name="_Toc3557129"/>
                              <w:bookmarkStart w:id="2078" w:name="_Toc34747380"/>
                              <w:bookmarkStart w:id="2079"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3E0390" w:rsidRPr="00796AD7" w:rsidRDefault="003E0390" w:rsidP="008F3D94">
                        <w:pPr>
                          <w:pStyle w:val="Beschriftung"/>
                          <w:rPr>
                            <w:noProof/>
                            <w:szCs w:val="24"/>
                          </w:rPr>
                        </w:pPr>
                        <w:bookmarkStart w:id="2080" w:name="_Toc3557129"/>
                        <w:bookmarkStart w:id="2081" w:name="_Toc34747380"/>
                        <w:bookmarkStart w:id="2082"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0"/>
                        <w:bookmarkEnd w:id="2081"/>
                        <w:bookmarkEnd w:id="2082"/>
                      </w:p>
                    </w:txbxContent>
                  </v:textbox>
                </v:shape>
              </v:group>
            </w:pict>
          </mc:Fallback>
        </mc:AlternateContent>
      </w:r>
      <w:r w:rsidR="00E36602">
        <w:t>Simple Corner Weld</w:t>
      </w:r>
      <w:bookmarkEnd w:id="2074"/>
      <w:bookmarkEnd w:id="2075"/>
    </w:p>
    <w:p w14:paraId="19EDE5F7" w14:textId="78748519" w:rsidR="008A6190" w:rsidRPr="007055D9" w:rsidRDefault="008A6190" w:rsidP="00E36602">
      <w:pPr>
        <w:pStyle w:val="berschrift5"/>
      </w:pPr>
      <w:r w:rsidRPr="007055D9">
        <w:t>Sheet Parameters</w:t>
      </w:r>
      <w:bookmarkEnd w:id="207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83" w:name="_Toc3557020"/>
      <w:r w:rsidRPr="007055D9">
        <w:t>Weld Parameters</w:t>
      </w:r>
      <w:bookmarkEnd w:id="208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Beschriftung"/>
                                <w:rPr>
                                  <w:noProof/>
                                  <w:szCs w:val="24"/>
                                </w:rPr>
                              </w:pPr>
                              <w:bookmarkStart w:id="2084" w:name="_Toc3557130"/>
                              <w:bookmarkStart w:id="2085" w:name="_Toc34747381"/>
                              <w:bookmarkStart w:id="2086"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4"/>
                              <w:bookmarkEnd w:id="2085"/>
                              <w:bookmarkEnd w:id="20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3E0390" w:rsidRPr="00067927" w:rsidRDefault="003E0390" w:rsidP="008F3D94">
                        <w:pPr>
                          <w:pStyle w:val="Beschriftung"/>
                          <w:rPr>
                            <w:noProof/>
                            <w:szCs w:val="24"/>
                          </w:rPr>
                        </w:pPr>
                        <w:bookmarkStart w:id="2087" w:name="_Toc3557130"/>
                        <w:bookmarkStart w:id="2088" w:name="_Toc34747381"/>
                        <w:bookmarkStart w:id="2089"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7"/>
                        <w:bookmarkEnd w:id="2088"/>
                        <w:bookmarkEnd w:id="208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0959028"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90" w:name="_Toc3566495"/>
      <w:bookmarkStart w:id="2091" w:name="_Toc34747496"/>
      <w:bookmarkStart w:id="2092"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0"/>
      <w:bookmarkEnd w:id="2091"/>
      <w:bookmarkEnd w:id="209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93" w:name="_Toc34747270"/>
      <w:bookmarkStart w:id="2094" w:name="_Toc69254539"/>
      <w:r>
        <w:lastRenderedPageBreak/>
        <w:t>Double Corner Weld</w:t>
      </w:r>
      <w:bookmarkEnd w:id="2093"/>
      <w:bookmarkEnd w:id="2094"/>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5" w:author="Dr. Carsten Franke" w:date="2021-04-12T18:42:00Z"/>
        </w:trPr>
        <w:tc>
          <w:tcPr>
            <w:tcW w:w="4605" w:type="dxa"/>
            <w:shd w:val="clear" w:color="auto" w:fill="auto"/>
          </w:tcPr>
          <w:p w14:paraId="4DB6BDF5" w14:textId="0005B1B2" w:rsidR="00C330B4" w:rsidRDefault="00C330B4" w:rsidP="00C330B4">
            <w:pPr>
              <w:keepNext/>
              <w:jc w:val="center"/>
              <w:rPr>
                <w:ins w:id="2096" w:author="Dr. Carsten Franke" w:date="2021-04-12T18:42:00Z"/>
              </w:rPr>
            </w:pPr>
            <w:ins w:id="2097"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8" w:author="Dr. Carsten Franke" w:date="2021-04-12T18:42:00Z"/>
              </w:rPr>
            </w:pPr>
            <w:ins w:id="2099"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0"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0"/>
          </w:p>
        </w:tc>
        <w:tc>
          <w:tcPr>
            <w:tcW w:w="4605" w:type="dxa"/>
            <w:shd w:val="clear" w:color="auto" w:fill="auto"/>
          </w:tcPr>
          <w:p w14:paraId="7246F10E" w14:textId="6B2CFCA2" w:rsidR="00C330B4" w:rsidRPr="00C330B4" w:rsidRDefault="00C330B4" w:rsidP="00C330B4">
            <w:pPr>
              <w:jc w:val="center"/>
              <w:rPr>
                <w:sz w:val="20"/>
                <w:szCs w:val="20"/>
              </w:rPr>
            </w:pPr>
            <w:bookmarkStart w:id="2101"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1"/>
            <w:r w:rsidRPr="00C330B4">
              <w:rPr>
                <w:sz w:val="20"/>
                <w:szCs w:val="20"/>
              </w:rPr>
              <w:t xml:space="preserve"> </w:t>
            </w:r>
          </w:p>
        </w:tc>
      </w:tr>
    </w:tbl>
    <w:p w14:paraId="63995DE2" w14:textId="77777777" w:rsidR="00C330B4" w:rsidRDefault="00C330B4" w:rsidP="00E36602">
      <w:pPr>
        <w:jc w:val="both"/>
        <w:rPr>
          <w:ins w:id="2102"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0959029"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103" w:name="_Toc34747497"/>
      <w:bookmarkStart w:id="2104"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3"/>
      <w:bookmarkEnd w:id="2104"/>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05" w:name="_Toc338939161"/>
      <w:bookmarkStart w:id="2106" w:name="_Toc3557021"/>
      <w:bookmarkStart w:id="2107" w:name="_Toc34747271"/>
      <w:bookmarkStart w:id="2108" w:name="_Toc69254540"/>
      <w:r w:rsidRPr="007055D9">
        <w:t>Attributes</w:t>
      </w:r>
      <w:bookmarkEnd w:id="2105"/>
      <w:bookmarkEnd w:id="2106"/>
      <w:bookmarkEnd w:id="2107"/>
      <w:bookmarkEnd w:id="2108"/>
    </w:p>
    <w:p w14:paraId="22FDBBD1" w14:textId="5050C61D" w:rsidR="0006113C" w:rsidRPr="007055D9" w:rsidRDefault="00242481" w:rsidP="001759F7">
      <w:pPr>
        <w:pStyle w:val="berschrift5"/>
      </w:pPr>
      <w:bookmarkStart w:id="2109" w:name="_Toc338939163"/>
      <w:r w:rsidRPr="007055D9">
        <w:t xml:space="preserve">Attribute </w:t>
      </w:r>
      <w:r w:rsidR="00194316">
        <w:t>"</w:t>
      </w:r>
      <w:r w:rsidRPr="007055D9">
        <w:t>b</w:t>
      </w:r>
      <w:r w:rsidR="0006113C" w:rsidRPr="007055D9">
        <w:t>ase</w:t>
      </w:r>
      <w:bookmarkEnd w:id="210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10" w:name="_Toc338939164"/>
      <w:r w:rsidRPr="007055D9">
        <w:t xml:space="preserve">Attribute </w:t>
      </w:r>
      <w:r w:rsidR="00194316">
        <w:t>"</w:t>
      </w:r>
      <w:proofErr w:type="spellStart"/>
      <w:r w:rsidRPr="007055D9">
        <w:t>t</w:t>
      </w:r>
      <w:r w:rsidR="0006113C" w:rsidRPr="007055D9">
        <w:t>echnology</w:t>
      </w:r>
      <w:bookmarkEnd w:id="211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11" w:name="_Toc338939165"/>
      <w:bookmarkStart w:id="2112" w:name="_Toc3557022"/>
      <w:bookmarkStart w:id="2113" w:name="_Toc34747272"/>
      <w:bookmarkStart w:id="2114" w:name="_Toc69254541"/>
      <w:r w:rsidRPr="007055D9">
        <w:t xml:space="preserve">Element </w:t>
      </w:r>
      <w:r w:rsidR="00194316">
        <w:t>"</w:t>
      </w:r>
      <w:proofErr w:type="spellStart"/>
      <w:r w:rsidRPr="007055D9">
        <w:t>weld_position</w:t>
      </w:r>
      <w:bookmarkEnd w:id="2111"/>
      <w:bookmarkEnd w:id="2112"/>
      <w:proofErr w:type="spellEnd"/>
      <w:r w:rsidR="00194316">
        <w:t>"</w:t>
      </w:r>
      <w:bookmarkEnd w:id="2113"/>
      <w:bookmarkEnd w:id="211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15" w:name="_Toc3566496"/>
      <w:bookmarkStart w:id="2116" w:name="_Toc34747498"/>
      <w:bookmarkStart w:id="2117" w:name="_Toc69254932"/>
      <w:bookmarkStart w:id="2118"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15"/>
      <w:bookmarkEnd w:id="2116"/>
      <w:bookmarkEnd w:id="2117"/>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1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19" w:name="_Toc338939168"/>
      <w:r w:rsidRPr="007055D9">
        <w:t xml:space="preserve">Attribute </w:t>
      </w:r>
      <w:r w:rsidR="00194316">
        <w:t>"</w:t>
      </w:r>
      <w:proofErr w:type="spellStart"/>
      <w:r w:rsidRPr="007055D9">
        <w:t>thickness</w:t>
      </w:r>
      <w:bookmarkEnd w:id="211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20" w:name="_Toc3566497"/>
      <w:bookmarkStart w:id="2121" w:name="_Toc34747499"/>
      <w:bookmarkStart w:id="2122" w:name="_Toc69254933"/>
      <w:bookmarkStart w:id="2123"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0"/>
      <w:bookmarkEnd w:id="2121"/>
      <w:bookmarkEnd w:id="2122"/>
    </w:p>
    <w:p w14:paraId="29B81C3B" w14:textId="6026B883" w:rsidR="0006113C" w:rsidRPr="007055D9" w:rsidRDefault="0006113C" w:rsidP="00B21508">
      <w:pPr>
        <w:pStyle w:val="berschrift5"/>
      </w:pPr>
      <w:r w:rsidRPr="007055D9">
        <w:t xml:space="preserve">Attribute </w:t>
      </w:r>
      <w:r w:rsidR="00194316">
        <w:t>"</w:t>
      </w:r>
      <w:r w:rsidRPr="007055D9">
        <w:t>angle</w:t>
      </w:r>
      <w:bookmarkEnd w:id="212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24" w:name="_Toc3566498"/>
      <w:bookmarkStart w:id="2125" w:name="_Toc34747500"/>
      <w:bookmarkStart w:id="2126" w:name="_Toc69254934"/>
      <w:bookmarkStart w:id="2127"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4"/>
      <w:bookmarkEnd w:id="2125"/>
      <w:bookmarkEnd w:id="2126"/>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2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28" w:name="_Toc338939171"/>
      <w:r w:rsidRPr="007055D9">
        <w:t xml:space="preserve">Attribute </w:t>
      </w:r>
      <w:r w:rsidR="00194316">
        <w:t>"</w:t>
      </w:r>
      <w:proofErr w:type="spellStart"/>
      <w:r w:rsidRPr="007055D9">
        <w:t>penetration</w:t>
      </w:r>
      <w:bookmarkEnd w:id="212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29" w:name="_Toc338939173"/>
      <w:r w:rsidRPr="007055D9">
        <w:t xml:space="preserve">Attribute </w:t>
      </w:r>
      <w:r w:rsidR="00194316">
        <w:t>"</w:t>
      </w:r>
      <w:proofErr w:type="spellStart"/>
      <w:r w:rsidRPr="007055D9">
        <w:t>filler</w:t>
      </w:r>
      <w:bookmarkEnd w:id="212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30" w:name="WeldDefinitionEdgeWeld"/>
      <w:bookmarkStart w:id="2131" w:name="_Toc3557023"/>
      <w:bookmarkStart w:id="2132" w:name="_Toc34747273"/>
      <w:bookmarkStart w:id="2133" w:name="_Toc69254542"/>
      <w:bookmarkStart w:id="2134" w:name="_Toc288200764"/>
      <w:bookmarkStart w:id="2135" w:name="_Toc338939108"/>
      <w:bookmarkEnd w:id="2130"/>
      <w:r w:rsidRPr="007055D9">
        <w:lastRenderedPageBreak/>
        <w:t xml:space="preserve">Element </w:t>
      </w:r>
      <w:r w:rsidR="00194316">
        <w:t>"</w:t>
      </w:r>
      <w:proofErr w:type="spellStart"/>
      <w:r>
        <w:t>sheet_parameter</w:t>
      </w:r>
      <w:bookmarkEnd w:id="2131"/>
      <w:proofErr w:type="spellEnd"/>
      <w:r w:rsidR="00194316">
        <w:t>"</w:t>
      </w:r>
      <w:bookmarkEnd w:id="2132"/>
      <w:bookmarkEnd w:id="213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36" w:name="_Toc3566499"/>
      <w:bookmarkStart w:id="2137" w:name="_Toc34747501"/>
      <w:bookmarkStart w:id="2138"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36"/>
      <w:bookmarkEnd w:id="2137"/>
      <w:bookmarkEnd w:id="213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39" w:name="_Toc3557024"/>
      <w:bookmarkStart w:id="2140" w:name="_Toc34747274"/>
      <w:bookmarkStart w:id="2141" w:name="_Toc69254543"/>
      <w:r w:rsidRPr="007055D9">
        <w:t>Edge Weld</w:t>
      </w:r>
      <w:bookmarkEnd w:id="2134"/>
      <w:bookmarkEnd w:id="2135"/>
      <w:bookmarkEnd w:id="2139"/>
      <w:bookmarkEnd w:id="2140"/>
      <w:bookmarkEnd w:id="214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42" w:name="_Toc3557025"/>
      <w:bookmarkStart w:id="2143" w:name="_Toc34747275"/>
      <w:bookmarkStart w:id="2144"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2"/>
      <w:bookmarkEnd w:id="2143"/>
      <w:bookmarkEnd w:id="214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Beschriftung"/>
                              <w:keepNext/>
                              <w:keepLines/>
                              <w:rPr>
                                <w:b w:val="0"/>
                                <w:bCs w:val="0"/>
                                <w:noProof/>
                                <w:sz w:val="26"/>
                                <w:szCs w:val="28"/>
                              </w:rPr>
                            </w:pPr>
                            <w:bookmarkStart w:id="2145" w:name="_Toc3557131"/>
                            <w:bookmarkStart w:id="2146" w:name="_Toc34747384"/>
                            <w:bookmarkStart w:id="2147"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5"/>
                            <w:bookmarkEnd w:id="2146"/>
                            <w:bookmarkEnd w:id="2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Beschriftung"/>
                        <w:keepNext/>
                        <w:keepLines/>
                        <w:rPr>
                          <w:b w:val="0"/>
                          <w:bCs w:val="0"/>
                          <w:noProof/>
                          <w:sz w:val="26"/>
                          <w:szCs w:val="28"/>
                        </w:rPr>
                      </w:pPr>
                      <w:bookmarkStart w:id="2148" w:name="_Toc3557131"/>
                      <w:bookmarkStart w:id="2149" w:name="_Toc34747384"/>
                      <w:bookmarkStart w:id="2150"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8"/>
                      <w:bookmarkEnd w:id="2149"/>
                      <w:bookmarkEnd w:id="215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51" w:name="_Toc3557026"/>
      <w:bookmarkStart w:id="2152" w:name="_Toc34747276"/>
      <w:bookmarkStart w:id="2153"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1"/>
      <w:bookmarkEnd w:id="2152"/>
      <w:bookmarkEnd w:id="215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Beschriftung"/>
                              <w:rPr>
                                <w:b w:val="0"/>
                                <w:bCs w:val="0"/>
                                <w:noProof/>
                                <w:sz w:val="26"/>
                                <w:szCs w:val="28"/>
                              </w:rPr>
                            </w:pPr>
                            <w:bookmarkStart w:id="2154" w:name="_Toc3557132"/>
                            <w:bookmarkStart w:id="2155" w:name="_Toc34747385"/>
                            <w:bookmarkStart w:id="2156"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4"/>
                            <w:bookmarkEnd w:id="2155"/>
                            <w:bookmarkEnd w:id="2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Beschriftung"/>
                        <w:rPr>
                          <w:b w:val="0"/>
                          <w:bCs w:val="0"/>
                          <w:noProof/>
                          <w:sz w:val="26"/>
                          <w:szCs w:val="28"/>
                        </w:rPr>
                      </w:pPr>
                      <w:bookmarkStart w:id="2157" w:name="_Toc3557132"/>
                      <w:bookmarkStart w:id="2158" w:name="_Toc34747385"/>
                      <w:bookmarkStart w:id="2159"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7"/>
                      <w:bookmarkEnd w:id="2158"/>
                      <w:bookmarkEnd w:id="215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60" w:name="_Toc3566500"/>
      <w:bookmarkStart w:id="2161" w:name="_Toc34747502"/>
      <w:bookmarkStart w:id="2162"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60"/>
      <w:bookmarkEnd w:id="2161"/>
      <w:bookmarkEnd w:id="2162"/>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63" w:name="_Toc338939175"/>
      <w:bookmarkStart w:id="2164" w:name="_Toc3557027"/>
      <w:bookmarkStart w:id="2165" w:name="_Toc34747277"/>
      <w:bookmarkStart w:id="2166" w:name="_Toc69254546"/>
      <w:r w:rsidRPr="007055D9">
        <w:t>Attributes</w:t>
      </w:r>
      <w:bookmarkEnd w:id="2163"/>
      <w:bookmarkEnd w:id="2164"/>
      <w:bookmarkEnd w:id="2165"/>
      <w:bookmarkEnd w:id="2166"/>
    </w:p>
    <w:p w14:paraId="20DE2C66" w14:textId="1F84002A" w:rsidR="0006113C" w:rsidRPr="007055D9" w:rsidRDefault="001C1D65" w:rsidP="0033252C">
      <w:pPr>
        <w:pStyle w:val="berschrift5"/>
      </w:pPr>
      <w:bookmarkStart w:id="2167" w:name="_Toc338939177"/>
      <w:r w:rsidRPr="007055D9">
        <w:t xml:space="preserve">Attribute </w:t>
      </w:r>
      <w:r w:rsidR="00194316">
        <w:t>"</w:t>
      </w:r>
      <w:r w:rsidRPr="007055D9">
        <w:t>b</w:t>
      </w:r>
      <w:r w:rsidR="0006113C" w:rsidRPr="007055D9">
        <w:t>ase</w:t>
      </w:r>
      <w:bookmarkEnd w:id="216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68" w:name="_Toc338939178"/>
      <w:r w:rsidRPr="007055D9">
        <w:t xml:space="preserve">Attribute </w:t>
      </w:r>
      <w:r w:rsidR="00194316">
        <w:t>"</w:t>
      </w:r>
      <w:proofErr w:type="spellStart"/>
      <w:r w:rsidRPr="007055D9">
        <w:t>t</w:t>
      </w:r>
      <w:r w:rsidR="0006113C" w:rsidRPr="007055D9">
        <w:t>echnology</w:t>
      </w:r>
      <w:bookmarkEnd w:id="216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69" w:name="_Toc338939179"/>
      <w:bookmarkStart w:id="2170" w:name="_Toc3557028"/>
      <w:bookmarkStart w:id="2171" w:name="_Toc34747278"/>
      <w:bookmarkStart w:id="2172" w:name="_Toc69254547"/>
      <w:r w:rsidRPr="007055D9">
        <w:t xml:space="preserve">Element </w:t>
      </w:r>
      <w:r w:rsidR="00194316">
        <w:t>"</w:t>
      </w:r>
      <w:proofErr w:type="spellStart"/>
      <w:r w:rsidRPr="007055D9">
        <w:t>weld_position</w:t>
      </w:r>
      <w:bookmarkEnd w:id="2169"/>
      <w:bookmarkEnd w:id="2170"/>
      <w:proofErr w:type="spellEnd"/>
      <w:r w:rsidR="00194316">
        <w:t>"</w:t>
      </w:r>
      <w:bookmarkEnd w:id="2171"/>
      <w:bookmarkEnd w:id="217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73" w:name="_Toc3566501"/>
      <w:bookmarkStart w:id="2174" w:name="_Toc34747503"/>
      <w:bookmarkStart w:id="2175"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73"/>
      <w:bookmarkEnd w:id="2174"/>
      <w:bookmarkEnd w:id="2175"/>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36D41BC" w:rsidR="00C44FED" w:rsidRPr="007055D9" w:rsidRDefault="0006113C" w:rsidP="00C44FED">
      <w:pPr>
        <w:pStyle w:val="Aufzhlungszeichen"/>
        <w:rPr>
          <w:ins w:id="2176" w:author="Dr. Carsten Franke" w:date="2021-02-09T12:45:00Z"/>
          <w:rStyle w:val="XMLAttribute"/>
        </w:rPr>
      </w:pPr>
      <w:r w:rsidRPr="007055D9">
        <w:rPr>
          <w:rStyle w:val="XMLAttribute"/>
        </w:rPr>
        <w:t>I</w:t>
      </w:r>
      <w:ins w:id="2177"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78" w:author="Dr. Carsten Franke" w:date="2021-02-09T12:45:00Z">
        <w:r w:rsidR="00C44FED">
          <w:fldChar w:fldCharType="separate"/>
        </w:r>
      </w:ins>
      <w:r w:rsidR="00C4720B">
        <w:t>8.2.4.2</w:t>
      </w:r>
      <w:ins w:id="2179"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80" w:name="_Toc338939182"/>
      <w:r w:rsidRPr="007055D9">
        <w:t xml:space="preserve">Attribute </w:t>
      </w:r>
      <w:r w:rsidR="00194316">
        <w:t>"</w:t>
      </w:r>
      <w:proofErr w:type="spellStart"/>
      <w:r w:rsidRPr="007055D9">
        <w:t>width</w:t>
      </w:r>
      <w:bookmarkEnd w:id="2180"/>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81" w:name="_Toc338939184"/>
      <w:r w:rsidRPr="007055D9">
        <w:t xml:space="preserve">Attribute </w:t>
      </w:r>
      <w:r w:rsidR="00194316">
        <w:t>"</w:t>
      </w:r>
      <w:proofErr w:type="spellStart"/>
      <w:r w:rsidRPr="007055D9">
        <w:t>filler</w:t>
      </w:r>
      <w:bookmarkEnd w:id="2181"/>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82" w:name="WeldDefinitionIWeld"/>
      <w:bookmarkStart w:id="2183" w:name="_Toc3557029"/>
      <w:bookmarkStart w:id="2184" w:name="_Toc34747279"/>
      <w:bookmarkStart w:id="2185" w:name="_Toc69254548"/>
      <w:bookmarkStart w:id="2186" w:name="_Toc288200765"/>
      <w:bookmarkStart w:id="2187" w:name="_Toc338939109"/>
      <w:bookmarkEnd w:id="2182"/>
      <w:r w:rsidRPr="007055D9">
        <w:t xml:space="preserve">Element </w:t>
      </w:r>
      <w:r w:rsidR="00194316">
        <w:t>"</w:t>
      </w:r>
      <w:proofErr w:type="spellStart"/>
      <w:r>
        <w:t>sheet_parameter</w:t>
      </w:r>
      <w:bookmarkEnd w:id="2183"/>
      <w:proofErr w:type="spellEnd"/>
      <w:r w:rsidR="00194316">
        <w:t>"</w:t>
      </w:r>
      <w:bookmarkEnd w:id="2184"/>
      <w:bookmarkEnd w:id="218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88" w:name="_Toc3566502"/>
      <w:bookmarkStart w:id="2189" w:name="_Toc34747504"/>
      <w:bookmarkStart w:id="2190"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88"/>
      <w:bookmarkEnd w:id="2189"/>
      <w:bookmarkEnd w:id="219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91" w:name="_Toc3557030"/>
      <w:bookmarkStart w:id="2192" w:name="_Toc34747280"/>
      <w:bookmarkStart w:id="2193" w:name="_Toc69254549"/>
      <w:r w:rsidRPr="007055D9">
        <w:t>I-Weld</w:t>
      </w:r>
      <w:bookmarkEnd w:id="2186"/>
      <w:bookmarkEnd w:id="2187"/>
      <w:bookmarkEnd w:id="2191"/>
      <w:bookmarkEnd w:id="2192"/>
      <w:bookmarkEnd w:id="219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94" w:name="_Toc3557031"/>
      <w:bookmarkStart w:id="2195" w:name="_Toc34747281"/>
      <w:bookmarkStart w:id="2196" w:name="_Toc69254550"/>
      <w:r w:rsidRPr="007055D9">
        <w:t>Sheet Parameters</w:t>
      </w:r>
      <w:bookmarkEnd w:id="2194"/>
      <w:bookmarkEnd w:id="2195"/>
      <w:bookmarkEnd w:id="219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97" w:name="_Toc3557032"/>
      <w:bookmarkStart w:id="2198" w:name="_Toc34747282"/>
      <w:bookmarkStart w:id="2199" w:name="_Toc69254551"/>
      <w:r w:rsidRPr="007055D9">
        <w:lastRenderedPageBreak/>
        <w:t>Weld Parameters</w:t>
      </w:r>
      <w:bookmarkEnd w:id="2197"/>
      <w:bookmarkEnd w:id="2198"/>
      <w:bookmarkEnd w:id="219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00" w:author="Dr. Carsten Franke" w:date="2021-04-12T18:50:00Z"/>
        </w:trPr>
        <w:tc>
          <w:tcPr>
            <w:tcW w:w="4605" w:type="dxa"/>
            <w:shd w:val="clear" w:color="auto" w:fill="auto"/>
          </w:tcPr>
          <w:p w14:paraId="0E9AE737" w14:textId="7603993F" w:rsidR="00066EE3" w:rsidRDefault="00066EE3" w:rsidP="00B638D8">
            <w:pPr>
              <w:keepNext/>
              <w:jc w:val="center"/>
              <w:rPr>
                <w:ins w:id="2201" w:author="Dr. Carsten Franke" w:date="2021-04-12T18:50:00Z"/>
              </w:rPr>
            </w:pPr>
            <w:ins w:id="2202"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3" w:author="Dr. Carsten Franke" w:date="2021-04-12T18:50:00Z"/>
              </w:rPr>
            </w:pPr>
            <w:ins w:id="2204"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5"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06"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6"/>
            <w:r>
              <w:t xml:space="preserve">  </w:t>
            </w:r>
          </w:p>
        </w:tc>
        <w:tc>
          <w:tcPr>
            <w:tcW w:w="4605" w:type="dxa"/>
            <w:shd w:val="clear" w:color="auto" w:fill="auto"/>
          </w:tcPr>
          <w:p w14:paraId="1E274D7C" w14:textId="353C76CB" w:rsidR="00066EE3" w:rsidRPr="00066EE3" w:rsidRDefault="00066EE3" w:rsidP="00D84132">
            <w:pPr>
              <w:pStyle w:val="Beschriftung"/>
              <w:rPr>
                <w:ins w:id="2207" w:author="Dr. Carsten Franke" w:date="2021-04-12T18:50:00Z"/>
                <w:b w:val="0"/>
                <w:bCs w:val="0"/>
              </w:rPr>
            </w:pPr>
            <w:bookmarkStart w:id="2208"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8"/>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09" w:name="_Toc3566503"/>
      <w:bookmarkStart w:id="2210" w:name="_Toc34747505"/>
      <w:bookmarkStart w:id="2211"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9"/>
      <w:bookmarkEnd w:id="2210"/>
      <w:bookmarkEnd w:id="221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12" w:name="_Toc338939186"/>
      <w:bookmarkStart w:id="2213" w:name="_Toc3557033"/>
      <w:bookmarkStart w:id="2214" w:name="_Toc34747283"/>
      <w:bookmarkStart w:id="2215" w:name="_Toc69254552"/>
      <w:r w:rsidRPr="007055D9">
        <w:t>Attributes</w:t>
      </w:r>
      <w:bookmarkEnd w:id="2212"/>
      <w:bookmarkEnd w:id="2213"/>
      <w:bookmarkEnd w:id="2214"/>
      <w:bookmarkEnd w:id="2215"/>
    </w:p>
    <w:p w14:paraId="7F7DD4CE" w14:textId="6A121F1A" w:rsidR="0006113C" w:rsidRPr="007055D9" w:rsidRDefault="009D7557" w:rsidP="00E67798">
      <w:pPr>
        <w:pStyle w:val="berschrift5"/>
      </w:pPr>
      <w:bookmarkStart w:id="2216" w:name="_Toc338939188"/>
      <w:r w:rsidRPr="007055D9">
        <w:t xml:space="preserve">Attribute </w:t>
      </w:r>
      <w:r w:rsidR="00194316">
        <w:t>"</w:t>
      </w:r>
      <w:r w:rsidRPr="007055D9">
        <w:t>b</w:t>
      </w:r>
      <w:r w:rsidR="0006113C" w:rsidRPr="007055D9">
        <w:t>ase</w:t>
      </w:r>
      <w:bookmarkEnd w:id="221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17" w:name="_Toc338939189"/>
      <w:r w:rsidRPr="007055D9">
        <w:t xml:space="preserve">Attribute </w:t>
      </w:r>
      <w:r w:rsidR="00194316">
        <w:t>"</w:t>
      </w:r>
      <w:proofErr w:type="spellStart"/>
      <w:r w:rsidRPr="007055D9">
        <w:t>t</w:t>
      </w:r>
      <w:r w:rsidR="0006113C" w:rsidRPr="007055D9">
        <w:t>echnology</w:t>
      </w:r>
      <w:bookmarkEnd w:id="221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18" w:name="_Toc338939190"/>
      <w:bookmarkStart w:id="2219" w:name="_Toc3557034"/>
      <w:bookmarkStart w:id="2220" w:name="_Toc34747284"/>
      <w:bookmarkStart w:id="2221" w:name="_Toc69254553"/>
      <w:r w:rsidRPr="007055D9">
        <w:t xml:space="preserve">Element </w:t>
      </w:r>
      <w:r w:rsidR="00194316">
        <w:t>"</w:t>
      </w:r>
      <w:proofErr w:type="spellStart"/>
      <w:r w:rsidRPr="007055D9">
        <w:t>weld_position</w:t>
      </w:r>
      <w:bookmarkEnd w:id="2218"/>
      <w:bookmarkEnd w:id="2219"/>
      <w:proofErr w:type="spellEnd"/>
      <w:r w:rsidR="00194316">
        <w:t>"</w:t>
      </w:r>
      <w:bookmarkEnd w:id="2220"/>
      <w:bookmarkEnd w:id="222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22" w:name="_Toc3566504"/>
      <w:bookmarkStart w:id="2223" w:name="_Toc34747506"/>
      <w:bookmarkStart w:id="2224" w:name="_Toc69254940"/>
      <w:bookmarkStart w:id="2225"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222"/>
      <w:bookmarkEnd w:id="2223"/>
      <w:bookmarkEnd w:id="2224"/>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2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26" w:name="_Toc338939194"/>
      <w:r w:rsidRPr="007055D9">
        <w:t xml:space="preserve">Attribute </w:t>
      </w:r>
      <w:r w:rsidR="00194316">
        <w:t>"</w:t>
      </w:r>
      <w:proofErr w:type="spellStart"/>
      <w:r w:rsidRPr="007055D9">
        <w:t>filler</w:t>
      </w:r>
      <w:bookmarkEnd w:id="222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27" w:name="WeldDefinitionOverlapWeld"/>
      <w:bookmarkStart w:id="2228" w:name="_Toc3557035"/>
      <w:bookmarkStart w:id="2229" w:name="_Toc34747285"/>
      <w:bookmarkStart w:id="2230" w:name="_Toc69254554"/>
      <w:bookmarkStart w:id="2231" w:name="_Toc288200766"/>
      <w:bookmarkStart w:id="2232" w:name="_Toc338939110"/>
      <w:bookmarkEnd w:id="2227"/>
      <w:r w:rsidRPr="007055D9">
        <w:t xml:space="preserve">Element </w:t>
      </w:r>
      <w:r w:rsidR="00194316">
        <w:t>"</w:t>
      </w:r>
      <w:proofErr w:type="spellStart"/>
      <w:r>
        <w:t>sheet_parameter</w:t>
      </w:r>
      <w:bookmarkEnd w:id="2228"/>
      <w:proofErr w:type="spellEnd"/>
      <w:r w:rsidR="00194316">
        <w:t>"</w:t>
      </w:r>
      <w:bookmarkEnd w:id="2229"/>
      <w:bookmarkEnd w:id="223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33" w:name="_Toc3566505"/>
      <w:bookmarkStart w:id="2234" w:name="_Toc34747507"/>
      <w:bookmarkStart w:id="2235"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233"/>
      <w:bookmarkEnd w:id="2234"/>
      <w:bookmarkEnd w:id="223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36" w:name="_Toc3557036"/>
      <w:bookmarkStart w:id="2237" w:name="_Toc34747286"/>
      <w:bookmarkStart w:id="2238" w:name="_Toc69254555"/>
      <w:r w:rsidRPr="007055D9">
        <w:t>Overlap Weld</w:t>
      </w:r>
      <w:bookmarkEnd w:id="2231"/>
      <w:bookmarkEnd w:id="2232"/>
      <w:bookmarkEnd w:id="2236"/>
      <w:bookmarkEnd w:id="2237"/>
      <w:bookmarkEnd w:id="22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39" w:name="_Toc3557037"/>
      <w:bookmarkStart w:id="2240" w:name="_Toc34747287"/>
      <w:bookmarkStart w:id="2241" w:name="_Toc69254556"/>
      <w:r w:rsidRPr="007055D9">
        <w:t>Simple Overlap Weld</w:t>
      </w:r>
      <w:bookmarkEnd w:id="2239"/>
      <w:bookmarkEnd w:id="2240"/>
      <w:bookmarkEnd w:id="2241"/>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Beschriftung"/>
                              <w:rPr>
                                <w:noProof/>
                                <w:sz w:val="24"/>
                                <w:szCs w:val="26"/>
                              </w:rPr>
                            </w:pPr>
                            <w:bookmarkStart w:id="2242" w:name="_Toc3557135"/>
                            <w:bookmarkStart w:id="2243" w:name="_Toc34747388"/>
                            <w:bookmarkStart w:id="2244"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2"/>
                            <w:bookmarkEnd w:id="2243"/>
                            <w:bookmarkEnd w:id="2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Beschriftung"/>
                        <w:rPr>
                          <w:noProof/>
                          <w:sz w:val="24"/>
                          <w:szCs w:val="26"/>
                        </w:rPr>
                      </w:pPr>
                      <w:bookmarkStart w:id="2245" w:name="_Toc3557135"/>
                      <w:bookmarkStart w:id="2246" w:name="_Toc34747388"/>
                      <w:bookmarkStart w:id="2247"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5"/>
                      <w:bookmarkEnd w:id="2246"/>
                      <w:bookmarkEnd w:id="22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Beschriftung"/>
                              <w:rPr>
                                <w:noProof/>
                                <w:szCs w:val="24"/>
                              </w:rPr>
                            </w:pPr>
                            <w:bookmarkStart w:id="2248" w:name="_Toc3557136"/>
                            <w:bookmarkStart w:id="2249" w:name="_Toc34747389"/>
                            <w:bookmarkStart w:id="2250"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Beschriftung"/>
                        <w:rPr>
                          <w:noProof/>
                          <w:szCs w:val="24"/>
                        </w:rPr>
                      </w:pPr>
                      <w:bookmarkStart w:id="2251" w:name="_Toc3557136"/>
                      <w:bookmarkStart w:id="2252" w:name="_Toc34747389"/>
                      <w:bookmarkStart w:id="2253"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1"/>
                      <w:bookmarkEnd w:id="2252"/>
                      <w:bookmarkEnd w:id="225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0959030"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54" w:name="_Toc3566506"/>
      <w:bookmarkStart w:id="2255" w:name="_Toc34747508"/>
      <w:bookmarkStart w:id="2256"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4"/>
      <w:bookmarkEnd w:id="2255"/>
      <w:bookmarkEnd w:id="225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57" w:name="_Toc338939112"/>
      <w:bookmarkStart w:id="2258" w:name="_Toc3557038"/>
      <w:bookmarkStart w:id="2259" w:name="_Toc34747288"/>
      <w:bookmarkStart w:id="2260" w:name="_Toc69254557"/>
      <w:r w:rsidRPr="007055D9">
        <w:t>Single Sided Double Overlap Weld</w:t>
      </w:r>
      <w:bookmarkEnd w:id="2257"/>
      <w:bookmarkEnd w:id="2258"/>
      <w:bookmarkEnd w:id="2259"/>
      <w:bookmarkEnd w:id="226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Beschriftung"/>
                              <w:rPr>
                                <w:noProof/>
                                <w:sz w:val="24"/>
                                <w:szCs w:val="26"/>
                              </w:rPr>
                            </w:pPr>
                            <w:bookmarkStart w:id="2261" w:name="_Toc3557137"/>
                            <w:bookmarkStart w:id="2262" w:name="_Toc34747390"/>
                            <w:bookmarkStart w:id="2263"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1"/>
                            <w:bookmarkEnd w:id="2262"/>
                            <w:bookmarkEnd w:id="2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Beschriftung"/>
                        <w:rPr>
                          <w:noProof/>
                          <w:sz w:val="24"/>
                          <w:szCs w:val="26"/>
                        </w:rPr>
                      </w:pPr>
                      <w:bookmarkStart w:id="2264" w:name="_Toc3557137"/>
                      <w:bookmarkStart w:id="2265" w:name="_Toc34747390"/>
                      <w:bookmarkStart w:id="2266"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4"/>
                      <w:bookmarkEnd w:id="2265"/>
                      <w:bookmarkEnd w:id="226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Beschriftung"/>
                              <w:rPr>
                                <w:noProof/>
                                <w:szCs w:val="24"/>
                              </w:rPr>
                            </w:pPr>
                            <w:bookmarkStart w:id="2267" w:name="_Toc3557138"/>
                            <w:bookmarkStart w:id="2268" w:name="_Toc34747391"/>
                            <w:bookmarkStart w:id="2269"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7"/>
                            <w:bookmarkEnd w:id="2268"/>
                            <w:bookmarkEnd w:id="2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Beschriftung"/>
                        <w:rPr>
                          <w:noProof/>
                          <w:szCs w:val="24"/>
                        </w:rPr>
                      </w:pPr>
                      <w:bookmarkStart w:id="2270" w:name="_Toc3557138"/>
                      <w:bookmarkStart w:id="2271" w:name="_Toc34747391"/>
                      <w:bookmarkStart w:id="2272"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0"/>
                      <w:bookmarkEnd w:id="2271"/>
                      <w:bookmarkEnd w:id="227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0959031"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73" w:name="_Toc3566507"/>
      <w:bookmarkStart w:id="2274" w:name="_Toc34747509"/>
      <w:bookmarkStart w:id="2275"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3"/>
      <w:bookmarkEnd w:id="2274"/>
      <w:bookmarkEnd w:id="227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76" w:name="_Toc338939113"/>
      <w:bookmarkStart w:id="2277" w:name="_Toc3557039"/>
      <w:bookmarkStart w:id="2278" w:name="_Toc34747289"/>
      <w:bookmarkStart w:id="2279" w:name="_Toc69254558"/>
      <w:r w:rsidRPr="007055D9">
        <w:t>Double Sided Double Overlap Weld</w:t>
      </w:r>
      <w:bookmarkEnd w:id="2276"/>
      <w:bookmarkEnd w:id="2277"/>
      <w:bookmarkEnd w:id="2278"/>
      <w:bookmarkEnd w:id="227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Beschriftung"/>
                              <w:rPr>
                                <w:noProof/>
                                <w:sz w:val="24"/>
                                <w:szCs w:val="26"/>
                              </w:rPr>
                            </w:pPr>
                            <w:bookmarkStart w:id="2280" w:name="_Toc3557139"/>
                            <w:bookmarkStart w:id="2281" w:name="_Toc34747392"/>
                            <w:bookmarkStart w:id="2282"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Beschriftung"/>
                        <w:rPr>
                          <w:noProof/>
                          <w:sz w:val="24"/>
                          <w:szCs w:val="26"/>
                        </w:rPr>
                      </w:pPr>
                      <w:bookmarkStart w:id="2283" w:name="_Toc3557139"/>
                      <w:bookmarkStart w:id="2284" w:name="_Toc34747392"/>
                      <w:bookmarkStart w:id="2285"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3"/>
                      <w:bookmarkEnd w:id="2284"/>
                      <w:bookmarkEnd w:id="2285"/>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Beschriftung"/>
                              <w:rPr>
                                <w:noProof/>
                                <w:szCs w:val="24"/>
                              </w:rPr>
                            </w:pPr>
                            <w:bookmarkStart w:id="2286" w:name="_Toc3557140"/>
                            <w:bookmarkStart w:id="2287" w:name="_Toc34747393"/>
                            <w:bookmarkStart w:id="2288"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6"/>
                            <w:bookmarkEnd w:id="2287"/>
                            <w:bookmarkEnd w:id="2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Beschriftung"/>
                        <w:rPr>
                          <w:noProof/>
                          <w:szCs w:val="24"/>
                        </w:rPr>
                      </w:pPr>
                      <w:bookmarkStart w:id="2289" w:name="_Toc3557140"/>
                      <w:bookmarkStart w:id="2290" w:name="_Toc34747393"/>
                      <w:bookmarkStart w:id="2291"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9"/>
                      <w:bookmarkEnd w:id="2290"/>
                      <w:bookmarkEnd w:id="2291"/>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0959032"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92" w:name="_Toc3566508"/>
      <w:bookmarkStart w:id="2293" w:name="_Toc34747510"/>
      <w:bookmarkStart w:id="2294"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92"/>
      <w:bookmarkEnd w:id="2293"/>
      <w:bookmarkEnd w:id="229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95" w:name="_Toc338939196"/>
      <w:bookmarkStart w:id="2296" w:name="_Toc3557040"/>
      <w:bookmarkStart w:id="2297" w:name="_Toc34747290"/>
      <w:bookmarkStart w:id="2298" w:name="_Toc69254559"/>
      <w:r w:rsidRPr="007055D9">
        <w:t>Attributes</w:t>
      </w:r>
      <w:bookmarkEnd w:id="2295"/>
      <w:bookmarkEnd w:id="2296"/>
      <w:bookmarkEnd w:id="2297"/>
      <w:bookmarkEnd w:id="2298"/>
    </w:p>
    <w:p w14:paraId="54EB1FE0" w14:textId="38DCBA66" w:rsidR="0006113C" w:rsidRPr="007055D9" w:rsidRDefault="00157A42" w:rsidP="00AB2606">
      <w:pPr>
        <w:pStyle w:val="berschrift5"/>
      </w:pPr>
      <w:bookmarkStart w:id="2299" w:name="_Toc338939198"/>
      <w:r w:rsidRPr="007055D9">
        <w:t xml:space="preserve">Attribute </w:t>
      </w:r>
      <w:r w:rsidR="00194316">
        <w:t>"</w:t>
      </w:r>
      <w:r w:rsidRPr="007055D9">
        <w:t>b</w:t>
      </w:r>
      <w:r w:rsidR="0006113C" w:rsidRPr="007055D9">
        <w:t>ase</w:t>
      </w:r>
      <w:bookmarkEnd w:id="229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300" w:name="_Toc338939199"/>
      <w:r w:rsidRPr="007055D9">
        <w:t xml:space="preserve">Attribute </w:t>
      </w:r>
      <w:r w:rsidR="00194316">
        <w:t>"</w:t>
      </w:r>
      <w:proofErr w:type="spellStart"/>
      <w:r w:rsidRPr="007055D9">
        <w:t>t</w:t>
      </w:r>
      <w:r w:rsidR="0006113C" w:rsidRPr="007055D9">
        <w:t>echnology</w:t>
      </w:r>
      <w:bookmarkEnd w:id="230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01" w:name="_Toc338939200"/>
      <w:bookmarkStart w:id="2302" w:name="_Toc3557041"/>
      <w:bookmarkStart w:id="2303" w:name="_Toc34747291"/>
      <w:bookmarkStart w:id="2304" w:name="_Toc69254560"/>
      <w:r w:rsidRPr="007055D9">
        <w:t xml:space="preserve">Element </w:t>
      </w:r>
      <w:r w:rsidR="00194316">
        <w:t>"</w:t>
      </w:r>
      <w:proofErr w:type="spellStart"/>
      <w:r w:rsidRPr="007055D9">
        <w:t>weld_position</w:t>
      </w:r>
      <w:bookmarkEnd w:id="2301"/>
      <w:bookmarkEnd w:id="2302"/>
      <w:proofErr w:type="spellEnd"/>
      <w:r w:rsidR="00194316">
        <w:t>"</w:t>
      </w:r>
      <w:bookmarkEnd w:id="2303"/>
      <w:bookmarkEnd w:id="230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05" w:name="_Toc3566509"/>
      <w:bookmarkStart w:id="2306" w:name="_Toc34747511"/>
      <w:bookmarkStart w:id="2307" w:name="_Toc69254945"/>
      <w:bookmarkStart w:id="2308"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05"/>
      <w:bookmarkEnd w:id="2306"/>
      <w:bookmarkEnd w:id="2307"/>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0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09" w:name="_Toc338939204"/>
      <w:r w:rsidRPr="007055D9">
        <w:t xml:space="preserve">Attribute </w:t>
      </w:r>
      <w:r w:rsidR="00194316">
        <w:t>"</w:t>
      </w:r>
      <w:proofErr w:type="spellStart"/>
      <w:r w:rsidRPr="007055D9">
        <w:t>thickness</w:t>
      </w:r>
      <w:bookmarkEnd w:id="230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10" w:name="_Toc338939205"/>
      <w:r w:rsidRPr="007055D9">
        <w:t xml:space="preserve">Attribute </w:t>
      </w:r>
      <w:r w:rsidR="00194316">
        <w:t>"</w:t>
      </w:r>
      <w:r w:rsidRPr="007055D9">
        <w:t>angle</w:t>
      </w:r>
      <w:bookmarkEnd w:id="231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11" w:name="_Toc338939206"/>
      <w:r w:rsidRPr="007055D9">
        <w:t xml:space="preserve">Attribute </w:t>
      </w:r>
      <w:r w:rsidR="00194316">
        <w:t>"</w:t>
      </w:r>
      <w:proofErr w:type="spellStart"/>
      <w:r w:rsidRPr="007055D9">
        <w:t>shape</w:t>
      </w:r>
      <w:bookmarkEnd w:id="231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12" w:name="_Toc338939207"/>
      <w:r w:rsidRPr="007055D9">
        <w:t xml:space="preserve">Attribute </w:t>
      </w:r>
      <w:r w:rsidR="00194316">
        <w:t>"</w:t>
      </w:r>
      <w:proofErr w:type="spellStart"/>
      <w:r w:rsidRPr="007055D9">
        <w:t>penetration</w:t>
      </w:r>
      <w:bookmarkEnd w:id="231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13" w:name="_Toc338939209"/>
      <w:r w:rsidRPr="007055D9">
        <w:t xml:space="preserve">Attribute </w:t>
      </w:r>
      <w:r w:rsidR="00194316">
        <w:t>"</w:t>
      </w:r>
      <w:proofErr w:type="spellStart"/>
      <w:r w:rsidRPr="007055D9">
        <w:t>filler</w:t>
      </w:r>
      <w:bookmarkEnd w:id="231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14" w:name="WeldDefinitionYJoint"/>
      <w:bookmarkStart w:id="2315" w:name="_Toc3557042"/>
      <w:bookmarkStart w:id="2316" w:name="_Toc34747292"/>
      <w:bookmarkStart w:id="2317" w:name="_Toc69254561"/>
      <w:bookmarkStart w:id="2318" w:name="_Toc288200767"/>
      <w:bookmarkStart w:id="2319" w:name="_Toc338939114"/>
      <w:bookmarkEnd w:id="2314"/>
      <w:r w:rsidRPr="007055D9">
        <w:t xml:space="preserve">Element </w:t>
      </w:r>
      <w:r w:rsidR="00194316">
        <w:t>"</w:t>
      </w:r>
      <w:proofErr w:type="spellStart"/>
      <w:r>
        <w:t>sheet_parameter</w:t>
      </w:r>
      <w:bookmarkEnd w:id="2315"/>
      <w:proofErr w:type="spellEnd"/>
      <w:r w:rsidR="00194316">
        <w:t>"</w:t>
      </w:r>
      <w:bookmarkEnd w:id="2316"/>
      <w:bookmarkEnd w:id="231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20" w:name="_Toc3566510"/>
      <w:bookmarkStart w:id="2321" w:name="_Toc34747512"/>
      <w:bookmarkStart w:id="2322"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20"/>
      <w:bookmarkEnd w:id="2321"/>
      <w:bookmarkEnd w:id="232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23" w:name="_Toc3557043"/>
      <w:bookmarkStart w:id="2324" w:name="_Toc34747293"/>
      <w:bookmarkStart w:id="2325" w:name="_Toc69254562"/>
      <w:r w:rsidRPr="007055D9">
        <w:t>Y-Joint</w:t>
      </w:r>
      <w:bookmarkEnd w:id="2318"/>
      <w:bookmarkEnd w:id="2319"/>
      <w:bookmarkEnd w:id="2323"/>
      <w:bookmarkEnd w:id="2324"/>
      <w:bookmarkEnd w:id="232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28" w:name="_Toc3557044"/>
      <w:bookmarkStart w:id="2329" w:name="_Toc34747294"/>
      <w:bookmarkStart w:id="2330" w:name="_Toc69254563"/>
      <w:r w:rsidRPr="007055D9">
        <w:lastRenderedPageBreak/>
        <w:t>Sheet Parameters</w:t>
      </w:r>
      <w:bookmarkEnd w:id="2328"/>
      <w:bookmarkEnd w:id="2329"/>
      <w:bookmarkEnd w:id="233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31" w:name="_Toc3557045"/>
      <w:bookmarkStart w:id="2332" w:name="_Toc34747295"/>
      <w:bookmarkStart w:id="2333" w:name="_Toc69254564"/>
      <w:r w:rsidRPr="007055D9">
        <w:t>Weld Parameters</w:t>
      </w:r>
      <w:bookmarkEnd w:id="2331"/>
      <w:bookmarkEnd w:id="2332"/>
      <w:bookmarkEnd w:id="233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4" w:author="Dr. Carsten Franke" w:date="2021-04-12T18:55:00Z"/>
        </w:trPr>
        <w:tc>
          <w:tcPr>
            <w:tcW w:w="4605" w:type="dxa"/>
            <w:shd w:val="clear" w:color="auto" w:fill="auto"/>
          </w:tcPr>
          <w:p w14:paraId="257149F3" w14:textId="65663563" w:rsidR="00D84132" w:rsidRDefault="00D84132" w:rsidP="00B638D8">
            <w:pPr>
              <w:keepNext/>
              <w:jc w:val="center"/>
              <w:rPr>
                <w:ins w:id="2335" w:author="Dr. Carsten Franke" w:date="2021-04-12T18:55:00Z"/>
              </w:rPr>
            </w:pPr>
            <w:ins w:id="2336"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7" w:author="Dr. Carsten Franke" w:date="2021-04-12T18:55:00Z"/>
              </w:rPr>
            </w:pPr>
            <w:ins w:id="2338"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EBA475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9"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40" w:name="_Ref7931629"/>
            <w:bookmarkStart w:id="2341"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0"/>
            <w:r>
              <w:t>: Y-Joint Sheet Layout</w:t>
            </w:r>
            <w:bookmarkEnd w:id="2341"/>
            <w:r>
              <w:t xml:space="preserve"> </w:t>
            </w:r>
          </w:p>
        </w:tc>
        <w:tc>
          <w:tcPr>
            <w:tcW w:w="4605" w:type="dxa"/>
            <w:shd w:val="clear" w:color="auto" w:fill="auto"/>
          </w:tcPr>
          <w:p w14:paraId="683905AE" w14:textId="577F1783" w:rsidR="00D84132" w:rsidRPr="00066EE3" w:rsidRDefault="00D84132" w:rsidP="00B638D8">
            <w:pPr>
              <w:pStyle w:val="Beschriftung"/>
              <w:rPr>
                <w:ins w:id="2342" w:author="Dr. Carsten Franke" w:date="2021-04-12T18:55:00Z"/>
                <w:b w:val="0"/>
                <w:bCs w:val="0"/>
              </w:rPr>
            </w:pPr>
            <w:bookmarkStart w:id="2343" w:name="_Toc69255838"/>
            <w:r>
              <w:t xml:space="preserve">Figure </w:t>
            </w:r>
            <w:r>
              <w:fldChar w:fldCharType="begin"/>
            </w:r>
            <w:r>
              <w:instrText xml:space="preserve"> </w:instrText>
            </w:r>
            <w:ins w:id="2344" w:author="Dr. Carsten Franke" w:date="2021-04-12T18:55:00Z">
              <w:r>
                <w:instrText xml:space="preserve">SEQ Figure \* ARABIC </w:instrText>
              </w:r>
              <w:r>
                <w:fldChar w:fldCharType="separate"/>
              </w:r>
            </w:ins>
            <w:r w:rsidR="00C4720B">
              <w:rPr>
                <w:noProof/>
              </w:rPr>
              <w:t>72</w:t>
            </w:r>
            <w:ins w:id="2345" w:author="Dr. Carsten Franke" w:date="2021-04-12T18:55:00Z">
              <w:r>
                <w:fldChar w:fldCharType="end"/>
              </w:r>
              <w:r>
                <w:t>: Parameters of Y-Joint Weld</w:t>
              </w:r>
              <w:bookmarkEnd w:id="2343"/>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0959033"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46" w:name="_Toc3566511"/>
      <w:bookmarkStart w:id="2347" w:name="_Toc34747513"/>
      <w:bookmarkStart w:id="2348" w:name="_Toc69254947"/>
      <w:bookmarkStart w:id="2349"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6"/>
      <w:bookmarkEnd w:id="2347"/>
      <w:bookmarkEnd w:id="2348"/>
    </w:p>
    <w:p w14:paraId="398C8EB2" w14:textId="77777777" w:rsidR="0006113C" w:rsidRPr="007055D9" w:rsidRDefault="0006113C" w:rsidP="00F4558F">
      <w:pPr>
        <w:pStyle w:val="berschrift4"/>
        <w:tabs>
          <w:tab w:val="clear" w:pos="864"/>
          <w:tab w:val="num" w:pos="993"/>
        </w:tabs>
      </w:pPr>
      <w:bookmarkStart w:id="2350" w:name="_Toc3557046"/>
      <w:bookmarkStart w:id="2351" w:name="_Toc34747296"/>
      <w:bookmarkStart w:id="2352" w:name="_Toc69254565"/>
      <w:r w:rsidRPr="007055D9">
        <w:t>Attributes</w:t>
      </w:r>
      <w:bookmarkEnd w:id="2349"/>
      <w:bookmarkEnd w:id="2350"/>
      <w:bookmarkEnd w:id="2351"/>
      <w:bookmarkEnd w:id="2352"/>
    </w:p>
    <w:p w14:paraId="604B195B" w14:textId="6B31D0AD" w:rsidR="0006113C" w:rsidRPr="007055D9" w:rsidRDefault="00D83FC9" w:rsidP="00C0357F">
      <w:pPr>
        <w:pStyle w:val="berschrift5"/>
      </w:pPr>
      <w:bookmarkStart w:id="2353" w:name="_Toc338939213"/>
      <w:r w:rsidRPr="007055D9">
        <w:t xml:space="preserve">Attribute </w:t>
      </w:r>
      <w:r w:rsidR="00194316">
        <w:t>"</w:t>
      </w:r>
      <w:r w:rsidRPr="007055D9">
        <w:t>b</w:t>
      </w:r>
      <w:r w:rsidR="0006113C" w:rsidRPr="007055D9">
        <w:t>ase</w:t>
      </w:r>
      <w:bookmarkEnd w:id="235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54" w:name="_Toc338939214"/>
      <w:r w:rsidRPr="007055D9">
        <w:t xml:space="preserve">Attribute </w:t>
      </w:r>
      <w:r w:rsidR="00194316">
        <w:t>"</w:t>
      </w:r>
      <w:proofErr w:type="spellStart"/>
      <w:r w:rsidRPr="007055D9">
        <w:t>t</w:t>
      </w:r>
      <w:r w:rsidR="0006113C" w:rsidRPr="007055D9">
        <w:t>echnology</w:t>
      </w:r>
      <w:bookmarkEnd w:id="235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55" w:name="_Toc338939215"/>
      <w:bookmarkStart w:id="2356" w:name="_Toc3557047"/>
      <w:bookmarkStart w:id="2357" w:name="_Toc34747297"/>
      <w:bookmarkStart w:id="2358" w:name="_Toc69254566"/>
      <w:r w:rsidRPr="007055D9">
        <w:t xml:space="preserve">Element </w:t>
      </w:r>
      <w:r w:rsidR="00194316">
        <w:t>"</w:t>
      </w:r>
      <w:proofErr w:type="spellStart"/>
      <w:r w:rsidRPr="007055D9">
        <w:t>weld_position</w:t>
      </w:r>
      <w:bookmarkEnd w:id="2355"/>
      <w:bookmarkEnd w:id="2356"/>
      <w:proofErr w:type="spellEnd"/>
      <w:r w:rsidR="00194316">
        <w:t>"</w:t>
      </w:r>
      <w:bookmarkEnd w:id="2357"/>
      <w:bookmarkEnd w:id="235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59" w:name="_Toc3566512"/>
      <w:bookmarkStart w:id="2360" w:name="_Toc34747514"/>
      <w:bookmarkStart w:id="2361" w:name="_Toc69254948"/>
      <w:bookmarkStart w:id="2362"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59"/>
      <w:bookmarkEnd w:id="2360"/>
      <w:bookmarkEnd w:id="2361"/>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6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63" w:name="_Toc338939219"/>
      <w:r w:rsidRPr="007055D9">
        <w:t xml:space="preserve">Attribute </w:t>
      </w:r>
      <w:r w:rsidR="00194316">
        <w:t>"</w:t>
      </w:r>
      <w:proofErr w:type="spellStart"/>
      <w:r w:rsidRPr="007055D9">
        <w:t>thickness</w:t>
      </w:r>
      <w:bookmarkEnd w:id="236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64" w:name="_Toc3566513"/>
      <w:bookmarkStart w:id="2365" w:name="_Toc34747515"/>
      <w:bookmarkStart w:id="2366" w:name="_Toc69254949"/>
      <w:bookmarkStart w:id="2367"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4"/>
      <w:bookmarkEnd w:id="2365"/>
      <w:bookmarkEnd w:id="2366"/>
    </w:p>
    <w:p w14:paraId="5886F713" w14:textId="2DB5B350" w:rsidR="0006113C" w:rsidRPr="007055D9" w:rsidRDefault="0006113C" w:rsidP="003E1F0A">
      <w:pPr>
        <w:pStyle w:val="berschrift5"/>
      </w:pPr>
      <w:r w:rsidRPr="007055D9">
        <w:t xml:space="preserve">Attribute </w:t>
      </w:r>
      <w:r w:rsidR="00194316">
        <w:t>"</w:t>
      </w:r>
      <w:r w:rsidRPr="007055D9">
        <w:t>angle</w:t>
      </w:r>
      <w:bookmarkEnd w:id="236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68" w:name="_Toc338939221"/>
      <w:r w:rsidRPr="007055D9">
        <w:t xml:space="preserve">Attribute </w:t>
      </w:r>
      <w:r w:rsidR="00194316">
        <w:t>"</w:t>
      </w:r>
      <w:proofErr w:type="spellStart"/>
      <w:r w:rsidRPr="007055D9">
        <w:t>penetration</w:t>
      </w:r>
      <w:bookmarkEnd w:id="236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69" w:name="_Toc338939223"/>
      <w:r w:rsidRPr="007055D9">
        <w:t xml:space="preserve">Attribute </w:t>
      </w:r>
      <w:r w:rsidR="00194316">
        <w:t>"</w:t>
      </w:r>
      <w:proofErr w:type="spellStart"/>
      <w:r w:rsidRPr="007055D9">
        <w:t>shape</w:t>
      </w:r>
      <w:bookmarkEnd w:id="236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70" w:name="_Toc338939224"/>
      <w:r w:rsidRPr="007055D9">
        <w:t xml:space="preserve">Attribute </w:t>
      </w:r>
      <w:r w:rsidR="00194316">
        <w:t>"</w:t>
      </w:r>
      <w:proofErr w:type="spellStart"/>
      <w:r w:rsidRPr="007055D9">
        <w:t>filler</w:t>
      </w:r>
      <w:bookmarkEnd w:id="237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71" w:name="_Toc3557048"/>
      <w:bookmarkStart w:id="2372" w:name="_Toc34747298"/>
      <w:bookmarkStart w:id="2373" w:name="_Toc69254567"/>
      <w:r w:rsidRPr="007055D9">
        <w:lastRenderedPageBreak/>
        <w:t xml:space="preserve">Element </w:t>
      </w:r>
      <w:r w:rsidR="00194316">
        <w:t>"</w:t>
      </w:r>
      <w:proofErr w:type="spellStart"/>
      <w:r>
        <w:t>sheet_parameter</w:t>
      </w:r>
      <w:bookmarkEnd w:id="2371"/>
      <w:proofErr w:type="spellEnd"/>
      <w:r w:rsidR="00194316">
        <w:t>"</w:t>
      </w:r>
      <w:bookmarkEnd w:id="2372"/>
      <w:bookmarkEnd w:id="237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74" w:name="_Toc3566514"/>
      <w:bookmarkStart w:id="2375" w:name="_Toc34747516"/>
      <w:bookmarkStart w:id="2376"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74"/>
      <w:bookmarkEnd w:id="2375"/>
      <w:bookmarkEnd w:id="237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77" w:name="WeldDefinitionKJoint"/>
      <w:bookmarkStart w:id="2378" w:name="_Toc338939115"/>
      <w:bookmarkStart w:id="2379" w:name="_Toc3557049"/>
      <w:bookmarkStart w:id="2380" w:name="_Toc34747299"/>
      <w:bookmarkStart w:id="2381" w:name="_Toc69254568"/>
      <w:bookmarkEnd w:id="2377"/>
      <w:r w:rsidRPr="007055D9">
        <w:t>K-Joint</w:t>
      </w:r>
      <w:bookmarkEnd w:id="2378"/>
      <w:bookmarkEnd w:id="2379"/>
      <w:bookmarkEnd w:id="2380"/>
      <w:bookmarkEnd w:id="238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84" w:name="_Toc3557050"/>
      <w:bookmarkStart w:id="2385" w:name="_Toc34747300"/>
      <w:bookmarkStart w:id="2386" w:name="_Toc69254569"/>
      <w:r w:rsidRPr="007055D9">
        <w:t>Sheet Parameters</w:t>
      </w:r>
      <w:bookmarkEnd w:id="2384"/>
      <w:bookmarkEnd w:id="2385"/>
      <w:bookmarkEnd w:id="238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Beschriftung"/>
                              <w:rPr>
                                <w:b w:val="0"/>
                                <w:bCs w:val="0"/>
                                <w:noProof/>
                                <w:sz w:val="26"/>
                                <w:szCs w:val="28"/>
                              </w:rPr>
                            </w:pPr>
                            <w:bookmarkStart w:id="2387" w:name="_Ref7932243"/>
                            <w:bookmarkStart w:id="2388" w:name="_Toc3557143"/>
                            <w:bookmarkStart w:id="2389" w:name="_Ref7932230"/>
                            <w:bookmarkStart w:id="2390" w:name="_Toc34747396"/>
                            <w:bookmarkStart w:id="2391" w:name="_Toc692558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Beschriftung"/>
                        <w:rPr>
                          <w:b w:val="0"/>
                          <w:bCs w:val="0"/>
                          <w:noProof/>
                          <w:sz w:val="26"/>
                          <w:szCs w:val="28"/>
                        </w:rPr>
                      </w:pPr>
                      <w:bookmarkStart w:id="2392" w:name="_Ref7932243"/>
                      <w:bookmarkStart w:id="2393" w:name="_Toc3557143"/>
                      <w:bookmarkStart w:id="2394" w:name="_Ref7932230"/>
                      <w:bookmarkStart w:id="2395" w:name="_Toc34747396"/>
                      <w:bookmarkStart w:id="2396" w:name="_Toc69255839"/>
                      <w:r>
                        <w:t xml:space="preserve">Figure </w:t>
                      </w:r>
                      <w:r>
                        <w:fldChar w:fldCharType="begin"/>
                      </w:r>
                      <w:r>
                        <w:instrText xml:space="preserve"> SEQ Figure \* ARABIC </w:instrText>
                      </w:r>
                      <w:r>
                        <w:fldChar w:fldCharType="separate"/>
                      </w:r>
                      <w:r>
                        <w:rPr>
                          <w:noProof/>
                        </w:rPr>
                        <w:t>73</w:t>
                      </w:r>
                      <w:r>
                        <w:fldChar w:fldCharType="end"/>
                      </w:r>
                      <w:bookmarkEnd w:id="2392"/>
                      <w:r>
                        <w:t>: K-Joint Sheet Layout</w:t>
                      </w:r>
                      <w:bookmarkEnd w:id="2393"/>
                      <w:bookmarkEnd w:id="2394"/>
                      <w:bookmarkEnd w:id="2395"/>
                      <w:bookmarkEnd w:id="239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97" w:name="_Toc3557051"/>
      <w:bookmarkStart w:id="2398" w:name="_Toc34747301"/>
      <w:bookmarkStart w:id="2399" w:name="_Toc69254570"/>
      <w:r w:rsidRPr="007055D9">
        <w:t>Weld Parameters</w:t>
      </w:r>
      <w:bookmarkEnd w:id="2397"/>
      <w:bookmarkEnd w:id="2398"/>
      <w:bookmarkEnd w:id="2399"/>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Beschriftung"/>
                              <w:rPr>
                                <w:noProof/>
                                <w:szCs w:val="24"/>
                              </w:rPr>
                            </w:pPr>
                            <w:bookmarkStart w:id="2400" w:name="_Toc3557144"/>
                            <w:bookmarkStart w:id="2401" w:name="_Toc34747397"/>
                            <w:bookmarkStart w:id="2402"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0"/>
                            <w:bookmarkEnd w:id="2401"/>
                            <w:bookmarkEnd w:id="2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Beschriftung"/>
                        <w:rPr>
                          <w:noProof/>
                          <w:szCs w:val="24"/>
                        </w:rPr>
                      </w:pPr>
                      <w:bookmarkStart w:id="2403" w:name="_Toc3557144"/>
                      <w:bookmarkStart w:id="2404" w:name="_Toc34747397"/>
                      <w:bookmarkStart w:id="2405"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3"/>
                      <w:bookmarkEnd w:id="2404"/>
                      <w:bookmarkEnd w:id="240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0959034"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06" w:name="_Toc3566515"/>
      <w:bookmarkStart w:id="2407" w:name="_Toc34747517"/>
      <w:bookmarkStart w:id="2408"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6"/>
      <w:bookmarkEnd w:id="2407"/>
      <w:bookmarkEnd w:id="2408"/>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9"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10" w:name="_Toc338939226"/>
      <w:bookmarkStart w:id="2411" w:name="_Toc3557052"/>
      <w:bookmarkStart w:id="2412" w:name="_Toc34747302"/>
      <w:bookmarkStart w:id="2413" w:name="_Toc69254571"/>
      <w:r w:rsidRPr="007055D9">
        <w:t>Attributes</w:t>
      </w:r>
      <w:bookmarkEnd w:id="2410"/>
      <w:bookmarkEnd w:id="2411"/>
      <w:bookmarkEnd w:id="2412"/>
      <w:bookmarkEnd w:id="2413"/>
    </w:p>
    <w:p w14:paraId="6CD2696C" w14:textId="0CB68550" w:rsidR="0006113C" w:rsidRPr="007055D9" w:rsidRDefault="008140DB" w:rsidP="003E1F0A">
      <w:pPr>
        <w:pStyle w:val="berschrift5"/>
      </w:pPr>
      <w:bookmarkStart w:id="2414" w:name="_Toc338939228"/>
      <w:r w:rsidRPr="007055D9">
        <w:t xml:space="preserve">Attribute </w:t>
      </w:r>
      <w:r w:rsidR="00194316">
        <w:t>"</w:t>
      </w:r>
      <w:r w:rsidRPr="007055D9">
        <w:t>b</w:t>
      </w:r>
      <w:r w:rsidR="0006113C" w:rsidRPr="007055D9">
        <w:t>ase</w:t>
      </w:r>
      <w:bookmarkEnd w:id="241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15" w:name="_Toc338939229"/>
      <w:r w:rsidRPr="007055D9">
        <w:t xml:space="preserve">Attribute </w:t>
      </w:r>
      <w:r w:rsidR="00194316">
        <w:t>"</w:t>
      </w:r>
      <w:proofErr w:type="spellStart"/>
      <w:r w:rsidRPr="007055D9">
        <w:t>t</w:t>
      </w:r>
      <w:r w:rsidR="0006113C" w:rsidRPr="007055D9">
        <w:t>echnology</w:t>
      </w:r>
      <w:bookmarkEnd w:id="241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16" w:name="_Toc338939230"/>
      <w:bookmarkStart w:id="2417" w:name="_Toc3557053"/>
      <w:bookmarkStart w:id="2418" w:name="_Toc34747303"/>
      <w:bookmarkStart w:id="2419" w:name="_Toc69254572"/>
      <w:r w:rsidRPr="007055D9">
        <w:t xml:space="preserve">Element </w:t>
      </w:r>
      <w:r w:rsidR="00194316">
        <w:t>"</w:t>
      </w:r>
      <w:proofErr w:type="spellStart"/>
      <w:r w:rsidRPr="007055D9">
        <w:t>weld_position</w:t>
      </w:r>
      <w:bookmarkEnd w:id="2416"/>
      <w:bookmarkEnd w:id="2417"/>
      <w:proofErr w:type="spellEnd"/>
      <w:r w:rsidR="00194316">
        <w:t>"</w:t>
      </w:r>
      <w:bookmarkEnd w:id="2418"/>
      <w:bookmarkEnd w:id="241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20" w:name="_Toc3566516"/>
      <w:bookmarkStart w:id="2421" w:name="_Toc34747518"/>
      <w:bookmarkStart w:id="2422" w:name="_Toc69254952"/>
      <w:bookmarkStart w:id="2423"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20"/>
      <w:bookmarkEnd w:id="2421"/>
      <w:bookmarkEnd w:id="2422"/>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4"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2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25" w:name="_Toc338939234"/>
      <w:r w:rsidRPr="007055D9">
        <w:t xml:space="preserve">Attribute </w:t>
      </w:r>
      <w:r w:rsidR="00194316">
        <w:t>"</w:t>
      </w:r>
      <w:proofErr w:type="spellStart"/>
      <w:r w:rsidRPr="007055D9">
        <w:t>thickness</w:t>
      </w:r>
      <w:bookmarkEnd w:id="242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26" w:name="_Toc3566517"/>
      <w:bookmarkStart w:id="2427" w:name="_Toc34747519"/>
      <w:bookmarkStart w:id="2428" w:name="_Toc69254953"/>
      <w:bookmarkStart w:id="2429"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6"/>
      <w:bookmarkEnd w:id="2427"/>
      <w:bookmarkEnd w:id="2428"/>
    </w:p>
    <w:p w14:paraId="484E78C3" w14:textId="0E604EA6" w:rsidR="0006113C" w:rsidRPr="007055D9" w:rsidRDefault="0006113C" w:rsidP="00DA7B31">
      <w:pPr>
        <w:pStyle w:val="berschrift5"/>
      </w:pPr>
      <w:r w:rsidRPr="007055D9">
        <w:t xml:space="preserve">Attribute </w:t>
      </w:r>
      <w:r w:rsidR="00194316">
        <w:t>"</w:t>
      </w:r>
      <w:r w:rsidRPr="007055D9">
        <w:t>angle</w:t>
      </w:r>
      <w:bookmarkEnd w:id="242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430" w:name="_Toc338939236"/>
      <w:r w:rsidRPr="007055D9">
        <w:t xml:space="preserve">Attribute </w:t>
      </w:r>
      <w:r w:rsidR="00194316">
        <w:t>"</w:t>
      </w:r>
      <w:proofErr w:type="spellStart"/>
      <w:r w:rsidRPr="007055D9">
        <w:t>penetration</w:t>
      </w:r>
      <w:bookmarkEnd w:id="243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31" w:name="_Toc338939238"/>
      <w:r w:rsidRPr="007055D9">
        <w:t xml:space="preserve">Attribute </w:t>
      </w:r>
      <w:r w:rsidR="00194316">
        <w:t>"</w:t>
      </w:r>
      <w:proofErr w:type="spellStart"/>
      <w:r w:rsidRPr="007055D9">
        <w:t>shape</w:t>
      </w:r>
      <w:bookmarkEnd w:id="243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32" w:name="_Toc338939239"/>
      <w:r w:rsidRPr="007055D9">
        <w:t xml:space="preserve">Attribute </w:t>
      </w:r>
      <w:r w:rsidR="00194316">
        <w:t>"</w:t>
      </w:r>
      <w:proofErr w:type="spellStart"/>
      <w:r w:rsidRPr="007055D9">
        <w:t>filler</w:t>
      </w:r>
      <w:bookmarkEnd w:id="243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33" w:name="WeldDefinitionCrossJoint"/>
      <w:bookmarkStart w:id="2434" w:name="_Ref397588351"/>
      <w:bookmarkStart w:id="2435" w:name="_Toc3557054"/>
      <w:bookmarkStart w:id="2436" w:name="_Toc34747304"/>
      <w:bookmarkStart w:id="2437" w:name="_Toc69254573"/>
      <w:bookmarkStart w:id="2438" w:name="_Toc338939116"/>
      <w:bookmarkEnd w:id="2433"/>
      <w:r w:rsidRPr="007055D9">
        <w:t xml:space="preserve">Element </w:t>
      </w:r>
      <w:r w:rsidR="00194316">
        <w:t>"</w:t>
      </w:r>
      <w:proofErr w:type="spellStart"/>
      <w:r>
        <w:t>sheet_parameter</w:t>
      </w:r>
      <w:bookmarkEnd w:id="2434"/>
      <w:bookmarkEnd w:id="2435"/>
      <w:proofErr w:type="spellEnd"/>
      <w:r w:rsidR="00194316">
        <w:t>"</w:t>
      </w:r>
      <w:bookmarkEnd w:id="2436"/>
      <w:bookmarkEnd w:id="243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39" w:name="_Toc3566518"/>
      <w:bookmarkStart w:id="2440" w:name="_Toc34747520"/>
      <w:bookmarkStart w:id="2441"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39"/>
      <w:bookmarkEnd w:id="2440"/>
      <w:bookmarkEnd w:id="244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42" w:name="_Toc3557055"/>
      <w:bookmarkStart w:id="2443" w:name="_Toc34747305"/>
      <w:bookmarkStart w:id="2444" w:name="_Toc69254574"/>
      <w:r>
        <w:t>Cruciform Joint</w:t>
      </w:r>
      <w:bookmarkEnd w:id="2438"/>
      <w:bookmarkEnd w:id="2442"/>
      <w:bookmarkEnd w:id="2443"/>
      <w:bookmarkEnd w:id="244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5" w:name="GenericSeamWeldWeldingTechnology"/>
      <w:bookmarkEnd w:id="244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46" w:name="_Toc3557056"/>
      <w:bookmarkStart w:id="2447" w:name="_Toc34747306"/>
      <w:bookmarkStart w:id="2448"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6"/>
      <w:bookmarkEnd w:id="2447"/>
      <w:bookmarkEnd w:id="244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49" w:name="_Toc3557057"/>
      <w:bookmarkStart w:id="2450" w:name="_Toc34747307"/>
      <w:bookmarkStart w:id="2451"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Beschriftung"/>
                              <w:rPr>
                                <w:noProof/>
                                <w:szCs w:val="24"/>
                              </w:rPr>
                            </w:pPr>
                            <w:bookmarkStart w:id="2452" w:name="_Toc3557145"/>
                            <w:bookmarkStart w:id="2453" w:name="_Toc34747398"/>
                            <w:bookmarkStart w:id="2454"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2"/>
                            <w:bookmarkEnd w:id="2453"/>
                            <w:bookmarkEnd w:id="2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Beschriftung"/>
                        <w:rPr>
                          <w:noProof/>
                          <w:szCs w:val="24"/>
                        </w:rPr>
                      </w:pPr>
                      <w:bookmarkStart w:id="2455" w:name="_Toc3557145"/>
                      <w:bookmarkStart w:id="2456" w:name="_Toc34747398"/>
                      <w:bookmarkStart w:id="2457"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5"/>
                      <w:bookmarkEnd w:id="2456"/>
                      <w:bookmarkEnd w:id="2457"/>
                    </w:p>
                  </w:txbxContent>
                </v:textbox>
              </v:shape>
            </w:pict>
          </mc:Fallback>
        </mc:AlternateContent>
      </w:r>
      <w:r w:rsidR="00255787" w:rsidRPr="007055D9">
        <w:t>Weld Parameters</w:t>
      </w:r>
      <w:bookmarkEnd w:id="2449"/>
      <w:bookmarkEnd w:id="2450"/>
      <w:bookmarkEnd w:id="2451"/>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Beschriftung"/>
                              <w:rPr>
                                <w:noProof/>
                                <w:szCs w:val="24"/>
                              </w:rPr>
                            </w:pPr>
                            <w:bookmarkStart w:id="2458" w:name="_Toc3557146"/>
                            <w:bookmarkStart w:id="2459" w:name="_Toc34747399"/>
                            <w:bookmarkStart w:id="2460"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8"/>
                            <w:bookmarkEnd w:id="2459"/>
                            <w:bookmarkEnd w:id="2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Beschriftung"/>
                        <w:rPr>
                          <w:noProof/>
                          <w:szCs w:val="24"/>
                        </w:rPr>
                      </w:pPr>
                      <w:bookmarkStart w:id="2461" w:name="_Toc3557146"/>
                      <w:bookmarkStart w:id="2462" w:name="_Toc34747399"/>
                      <w:bookmarkStart w:id="2463"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1"/>
                      <w:bookmarkEnd w:id="2462"/>
                      <w:bookmarkEnd w:id="246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4"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0959035"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65" w:name="_Toc3566519"/>
      <w:bookmarkStart w:id="2466" w:name="_Toc34747521"/>
      <w:bookmarkStart w:id="2467" w:name="_Toc69254955"/>
      <w:bookmarkStart w:id="2468" w:name="_Toc338939241"/>
      <w:bookmarkStart w:id="2469" w:name="_Toc288196482"/>
      <w:bookmarkStart w:id="2470" w:name="_Toc288200784"/>
      <w:bookmarkStart w:id="2471" w:name="_Toc338938909"/>
      <w:bookmarkStart w:id="2472" w:name="_Toc338939128"/>
      <w:bookmarkEnd w:id="2016"/>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5"/>
      <w:bookmarkEnd w:id="2466"/>
      <w:bookmarkEnd w:id="2467"/>
    </w:p>
    <w:p w14:paraId="114455A9" w14:textId="77777777" w:rsidR="0006113C" w:rsidRPr="007055D9" w:rsidRDefault="0006113C" w:rsidP="005E1694">
      <w:pPr>
        <w:pStyle w:val="berschrift4"/>
        <w:tabs>
          <w:tab w:val="clear" w:pos="864"/>
          <w:tab w:val="num" w:pos="993"/>
        </w:tabs>
      </w:pPr>
      <w:bookmarkStart w:id="2473" w:name="_Toc3557058"/>
      <w:bookmarkStart w:id="2474" w:name="_Toc34747308"/>
      <w:bookmarkStart w:id="2475" w:name="_Toc69254577"/>
      <w:r w:rsidRPr="007055D9">
        <w:lastRenderedPageBreak/>
        <w:t>Attributes</w:t>
      </w:r>
      <w:bookmarkEnd w:id="2468"/>
      <w:bookmarkEnd w:id="2473"/>
      <w:bookmarkEnd w:id="2474"/>
      <w:bookmarkEnd w:id="2475"/>
    </w:p>
    <w:p w14:paraId="0596FA3B" w14:textId="4F2C2B8D" w:rsidR="0006113C" w:rsidRPr="007055D9" w:rsidRDefault="007D42C3" w:rsidP="003C4247">
      <w:pPr>
        <w:pStyle w:val="berschrift5"/>
      </w:pPr>
      <w:bookmarkStart w:id="2476" w:name="_Toc338939243"/>
      <w:r w:rsidRPr="007055D9">
        <w:t xml:space="preserve">Attribute </w:t>
      </w:r>
      <w:r w:rsidR="00194316">
        <w:t>"</w:t>
      </w:r>
      <w:r w:rsidRPr="007055D9">
        <w:t>b</w:t>
      </w:r>
      <w:r w:rsidR="0006113C" w:rsidRPr="007055D9">
        <w:t>ase</w:t>
      </w:r>
      <w:bookmarkEnd w:id="247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77" w:name="_Toc338939244"/>
      <w:r w:rsidRPr="007055D9">
        <w:t xml:space="preserve">Attribute </w:t>
      </w:r>
      <w:r w:rsidR="00194316">
        <w:t>"</w:t>
      </w:r>
      <w:proofErr w:type="spellStart"/>
      <w:r w:rsidRPr="007055D9">
        <w:t>t</w:t>
      </w:r>
      <w:r w:rsidR="0006113C" w:rsidRPr="007055D9">
        <w:t>echnology</w:t>
      </w:r>
      <w:bookmarkEnd w:id="2477"/>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78" w:name="_Toc338939245"/>
      <w:bookmarkStart w:id="2479" w:name="_Toc3557059"/>
      <w:bookmarkStart w:id="2480" w:name="_Toc34747309"/>
      <w:bookmarkStart w:id="2481" w:name="_Toc69254578"/>
      <w:r w:rsidRPr="007055D9">
        <w:t xml:space="preserve">Element </w:t>
      </w:r>
      <w:r w:rsidR="00194316">
        <w:t>"</w:t>
      </w:r>
      <w:proofErr w:type="spellStart"/>
      <w:r w:rsidRPr="007055D9">
        <w:t>weld_position</w:t>
      </w:r>
      <w:bookmarkEnd w:id="2478"/>
      <w:bookmarkEnd w:id="2479"/>
      <w:proofErr w:type="spellEnd"/>
      <w:r w:rsidR="00194316">
        <w:t>"</w:t>
      </w:r>
      <w:bookmarkEnd w:id="2480"/>
      <w:bookmarkEnd w:id="248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82" w:name="_Toc3566520"/>
      <w:bookmarkStart w:id="2483" w:name="_Toc34747522"/>
      <w:bookmarkStart w:id="2484" w:name="_Toc69254956"/>
      <w:bookmarkStart w:id="2485"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82"/>
      <w:bookmarkEnd w:id="2483"/>
      <w:bookmarkEnd w:id="2484"/>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6"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8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87" w:name="_Toc338939249"/>
      <w:r w:rsidRPr="007055D9">
        <w:t xml:space="preserve">Attribute </w:t>
      </w:r>
      <w:r w:rsidR="00194316">
        <w:t>"</w:t>
      </w:r>
      <w:proofErr w:type="spellStart"/>
      <w:r w:rsidRPr="007055D9">
        <w:t>thickness</w:t>
      </w:r>
      <w:bookmarkEnd w:id="248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88" w:name="_Toc3566521"/>
      <w:bookmarkStart w:id="2489" w:name="_Toc34747523"/>
      <w:bookmarkStart w:id="2490" w:name="_Toc69254957"/>
      <w:bookmarkStart w:id="2491"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8"/>
      <w:bookmarkEnd w:id="2489"/>
      <w:bookmarkEnd w:id="2490"/>
    </w:p>
    <w:p w14:paraId="73A13EF8" w14:textId="296C58B7" w:rsidR="0006113C" w:rsidRPr="007055D9" w:rsidRDefault="0006113C" w:rsidP="008641A9">
      <w:pPr>
        <w:pStyle w:val="berschrift5"/>
      </w:pPr>
      <w:r w:rsidRPr="007055D9">
        <w:t xml:space="preserve">Attribute </w:t>
      </w:r>
      <w:r w:rsidR="00194316">
        <w:t>"</w:t>
      </w:r>
      <w:r w:rsidRPr="007055D9">
        <w:t>angle</w:t>
      </w:r>
      <w:bookmarkEnd w:id="249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92" w:name="_Toc338939251"/>
      <w:r w:rsidRPr="007055D9">
        <w:t xml:space="preserve">Attribute </w:t>
      </w:r>
      <w:r w:rsidR="00194316">
        <w:t>"</w:t>
      </w:r>
      <w:proofErr w:type="spellStart"/>
      <w:r w:rsidRPr="007055D9">
        <w:t>penetration</w:t>
      </w:r>
      <w:bookmarkEnd w:id="249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93" w:name="_Toc338939253"/>
      <w:r w:rsidRPr="007055D9">
        <w:t xml:space="preserve">Attribute </w:t>
      </w:r>
      <w:r w:rsidR="00194316">
        <w:t>"</w:t>
      </w:r>
      <w:proofErr w:type="spellStart"/>
      <w:r w:rsidRPr="007055D9">
        <w:t>shape</w:t>
      </w:r>
      <w:bookmarkEnd w:id="249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94" w:name="_Toc338939254"/>
      <w:r w:rsidRPr="007055D9">
        <w:t xml:space="preserve">Attribute </w:t>
      </w:r>
      <w:r w:rsidR="00194316">
        <w:t>"</w:t>
      </w:r>
      <w:proofErr w:type="spellStart"/>
      <w:r w:rsidRPr="007055D9">
        <w:t>filler</w:t>
      </w:r>
      <w:bookmarkEnd w:id="249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95" w:name="GenericSeamWeldWeld"/>
      <w:bookmarkStart w:id="2496" w:name="_Toc3557060"/>
      <w:bookmarkStart w:id="2497" w:name="_Toc34747310"/>
      <w:bookmarkStart w:id="2498" w:name="_Toc69254579"/>
      <w:bookmarkStart w:id="2499" w:name="_Toc338938919"/>
      <w:bookmarkStart w:id="2500" w:name="_Toc338939255"/>
      <w:bookmarkStart w:id="2501" w:name="_Toc334183560"/>
      <w:bookmarkStart w:id="2502" w:name="_Toc288196537"/>
      <w:bookmarkStart w:id="2503" w:name="_Toc288200840"/>
      <w:bookmarkEnd w:id="2469"/>
      <w:bookmarkEnd w:id="2470"/>
      <w:bookmarkEnd w:id="2471"/>
      <w:bookmarkEnd w:id="2472"/>
      <w:bookmarkEnd w:id="2495"/>
      <w:r w:rsidRPr="007055D9">
        <w:t xml:space="preserve">Element </w:t>
      </w:r>
      <w:r w:rsidR="00194316">
        <w:t>"</w:t>
      </w:r>
      <w:proofErr w:type="spellStart"/>
      <w:r>
        <w:t>sheet_parameter</w:t>
      </w:r>
      <w:bookmarkEnd w:id="2496"/>
      <w:proofErr w:type="spellEnd"/>
      <w:r w:rsidR="00194316">
        <w:t>"</w:t>
      </w:r>
      <w:bookmarkEnd w:id="2497"/>
      <w:bookmarkEnd w:id="2498"/>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504" w:name="_Toc3566522"/>
      <w:bookmarkStart w:id="2505" w:name="_Toc34747524"/>
      <w:bookmarkStart w:id="2506"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04"/>
      <w:bookmarkEnd w:id="2505"/>
      <w:bookmarkEnd w:id="250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07" w:name="_Toc413861928"/>
      <w:bookmarkStart w:id="2508" w:name="_Toc3557061"/>
      <w:bookmarkStart w:id="2509" w:name="_Toc34747311"/>
      <w:bookmarkStart w:id="2510" w:name="_Toc69254580"/>
      <w:bookmarkStart w:id="2511" w:name="_Toc413359615"/>
      <w:bookmarkStart w:id="2512" w:name="_Toc338938920"/>
      <w:bookmarkStart w:id="2513" w:name="_Toc338939256"/>
      <w:bookmarkStart w:id="2514" w:name="_Toc391571769"/>
      <w:bookmarkEnd w:id="2499"/>
      <w:bookmarkEnd w:id="2500"/>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Beschriftung"/>
                                <w:rPr>
                                  <w:noProof/>
                                  <w:sz w:val="30"/>
                                  <w:szCs w:val="26"/>
                                </w:rPr>
                              </w:pPr>
                              <w:bookmarkStart w:id="2515" w:name="_Toc3557147"/>
                              <w:bookmarkStart w:id="2516" w:name="_Toc34747400"/>
                              <w:bookmarkStart w:id="2517"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5"/>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3E0390" w:rsidRPr="000E4598" w:rsidRDefault="003E0390" w:rsidP="00AA1695">
                        <w:pPr>
                          <w:pStyle w:val="Beschriftung"/>
                          <w:rPr>
                            <w:noProof/>
                            <w:sz w:val="30"/>
                            <w:szCs w:val="26"/>
                          </w:rPr>
                        </w:pPr>
                        <w:bookmarkStart w:id="2518" w:name="_Toc3557147"/>
                        <w:bookmarkStart w:id="2519" w:name="_Toc34747400"/>
                        <w:bookmarkStart w:id="2520"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8"/>
                        <w:bookmarkEnd w:id="2519"/>
                        <w:bookmarkEnd w:id="2520"/>
                      </w:p>
                    </w:txbxContent>
                  </v:textbox>
                </v:shape>
              </v:group>
            </w:pict>
          </mc:Fallback>
        </mc:AlternateContent>
      </w:r>
      <w:r w:rsidR="00504BAD" w:rsidRPr="00226A3F">
        <w:t>Flared Joint</w:t>
      </w:r>
      <w:bookmarkEnd w:id="2507"/>
      <w:bookmarkEnd w:id="2508"/>
      <w:bookmarkEnd w:id="2509"/>
      <w:bookmarkEnd w:id="2510"/>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Beschriftung"/>
                                <w:rPr>
                                  <w:i/>
                                  <w:iCs/>
                                  <w:noProof/>
                                  <w:sz w:val="24"/>
                                  <w:szCs w:val="26"/>
                                  <w:lang w:val="x-none"/>
                                </w:rPr>
                              </w:pPr>
                              <w:bookmarkStart w:id="2521" w:name="_Toc3557148"/>
                              <w:bookmarkStart w:id="2522" w:name="_Toc34747401"/>
                              <w:bookmarkStart w:id="2523"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1"/>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3E0390" w:rsidRPr="000C12FE" w:rsidRDefault="003E0390" w:rsidP="00AA1695">
                        <w:pPr>
                          <w:pStyle w:val="Beschriftung"/>
                          <w:rPr>
                            <w:i/>
                            <w:iCs/>
                            <w:noProof/>
                            <w:sz w:val="24"/>
                            <w:szCs w:val="26"/>
                            <w:lang w:val="x-none"/>
                          </w:rPr>
                        </w:pPr>
                        <w:bookmarkStart w:id="2524" w:name="_Toc3557148"/>
                        <w:bookmarkStart w:id="2525" w:name="_Toc34747401"/>
                        <w:bookmarkStart w:id="2526"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4"/>
                        <w:bookmarkEnd w:id="2525"/>
                        <w:bookmarkEnd w:id="252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27" w:name="_Toc3566523"/>
      <w:bookmarkStart w:id="2528" w:name="_Toc34747525"/>
      <w:bookmarkStart w:id="2529"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7"/>
      <w:bookmarkEnd w:id="2528"/>
      <w:bookmarkEnd w:id="252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30" w:name="_Toc3557062"/>
      <w:bookmarkStart w:id="2531" w:name="_Toc34747312"/>
      <w:bookmarkStart w:id="2532" w:name="_Toc69254581"/>
      <w:r>
        <w:t>Attributes</w:t>
      </w:r>
      <w:bookmarkEnd w:id="2530"/>
      <w:bookmarkEnd w:id="2531"/>
      <w:bookmarkEnd w:id="2532"/>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33" w:name="_Toc3557063"/>
      <w:bookmarkStart w:id="2534" w:name="_Toc34747313"/>
      <w:bookmarkStart w:id="2535" w:name="_Toc69254582"/>
      <w:r>
        <w:t xml:space="preserve">Element </w:t>
      </w:r>
      <w:r w:rsidR="00194316">
        <w:t>"</w:t>
      </w:r>
      <w:proofErr w:type="spellStart"/>
      <w:r>
        <w:t>weld_position</w:t>
      </w:r>
      <w:bookmarkEnd w:id="2533"/>
      <w:proofErr w:type="spellEnd"/>
      <w:r w:rsidR="00194316">
        <w:t>"</w:t>
      </w:r>
      <w:bookmarkEnd w:id="2534"/>
      <w:bookmarkEnd w:id="253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36" w:name="_Toc3566524"/>
      <w:bookmarkStart w:id="2537" w:name="_Toc34747526"/>
      <w:bookmarkStart w:id="2538"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36"/>
      <w:bookmarkEnd w:id="2537"/>
      <w:bookmarkEnd w:id="2538"/>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39" w:name="_Toc3557064"/>
      <w:bookmarkStart w:id="2540" w:name="_Toc34747314"/>
      <w:bookmarkStart w:id="2541" w:name="_Toc69254583"/>
      <w:r>
        <w:t xml:space="preserve">Element </w:t>
      </w:r>
      <w:r w:rsidR="00194316">
        <w:t>"</w:t>
      </w:r>
      <w:proofErr w:type="spellStart"/>
      <w:r>
        <w:t>sheet_parameter</w:t>
      </w:r>
      <w:bookmarkEnd w:id="2539"/>
      <w:proofErr w:type="spellEnd"/>
      <w:r w:rsidR="00194316">
        <w:t>"</w:t>
      </w:r>
      <w:bookmarkEnd w:id="2540"/>
      <w:bookmarkEnd w:id="254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42" w:name="_Toc3566525"/>
      <w:bookmarkStart w:id="2543" w:name="_Toc34747527"/>
      <w:bookmarkStart w:id="2544"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42"/>
      <w:bookmarkEnd w:id="2543"/>
      <w:bookmarkEnd w:id="254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45" w:name="_Ref414345739"/>
      <w:bookmarkStart w:id="2546" w:name="_Ref414345749"/>
      <w:bookmarkStart w:id="2547" w:name="_Ref414345786"/>
      <w:bookmarkStart w:id="2548" w:name="_Ref414345798"/>
      <w:bookmarkStart w:id="2549" w:name="_Toc3557065"/>
      <w:bookmarkStart w:id="2550" w:name="_Toc34747315"/>
      <w:bookmarkStart w:id="2551" w:name="_Toc69254584"/>
      <w:r w:rsidRPr="00226A3F">
        <w:lastRenderedPageBreak/>
        <w:t>Adhesive Lines</w:t>
      </w:r>
      <w:bookmarkEnd w:id="2511"/>
      <w:bookmarkEnd w:id="2545"/>
      <w:bookmarkEnd w:id="2546"/>
      <w:bookmarkEnd w:id="2547"/>
      <w:bookmarkEnd w:id="2548"/>
      <w:bookmarkEnd w:id="2549"/>
      <w:bookmarkEnd w:id="2550"/>
      <w:bookmarkEnd w:id="255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52" w:name="_Toc3566526"/>
      <w:bookmarkStart w:id="2553" w:name="_Toc34747528"/>
      <w:bookmarkStart w:id="2554"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2"/>
      <w:bookmarkEnd w:id="2553"/>
      <w:bookmarkEnd w:id="255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55" w:name="_Toc3566527"/>
      <w:bookmarkStart w:id="2556" w:name="_Toc34747529"/>
      <w:bookmarkStart w:id="2557"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5"/>
      <w:bookmarkEnd w:id="2556"/>
      <w:bookmarkEnd w:id="2557"/>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58" w:name="_Toc3566528"/>
      <w:bookmarkStart w:id="2559" w:name="_Toc34747530"/>
      <w:bookmarkStart w:id="2560"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58"/>
      <w:bookmarkEnd w:id="2559"/>
      <w:bookmarkEnd w:id="2560"/>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6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63"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4"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65" w:name="_Toc428279602"/>
      <w:bookmarkStart w:id="2566" w:name="_Toc428456348"/>
      <w:bookmarkStart w:id="2567" w:name="_Toc428537316"/>
      <w:bookmarkStart w:id="2568" w:name="_Toc428969638"/>
      <w:bookmarkStart w:id="2569" w:name="_Toc429053029"/>
      <w:bookmarkStart w:id="2570" w:name="_Toc413861930"/>
      <w:bookmarkStart w:id="2571" w:name="_Toc3557066"/>
      <w:bookmarkStart w:id="2572" w:name="_Toc34747316"/>
      <w:bookmarkStart w:id="2573" w:name="_Toc69254585"/>
      <w:bookmarkStart w:id="2574" w:name="_Toc413359617"/>
      <w:bookmarkEnd w:id="2565"/>
      <w:bookmarkEnd w:id="2566"/>
      <w:bookmarkEnd w:id="2567"/>
      <w:bookmarkEnd w:id="2568"/>
      <w:bookmarkEnd w:id="2569"/>
      <w:r w:rsidRPr="00226A3F">
        <w:lastRenderedPageBreak/>
        <w:t>Hemming Flanges</w:t>
      </w:r>
      <w:bookmarkEnd w:id="2570"/>
      <w:bookmarkEnd w:id="2571"/>
      <w:bookmarkEnd w:id="2572"/>
      <w:bookmarkEnd w:id="2573"/>
    </w:p>
    <w:p w14:paraId="66448657" w14:textId="77777777" w:rsidR="000E64EA" w:rsidRDefault="000E64EA" w:rsidP="00327322">
      <w:pPr>
        <w:pStyle w:val="berschrift3"/>
      </w:pPr>
      <w:bookmarkStart w:id="2575" w:name="_Toc413861931"/>
      <w:bookmarkStart w:id="2576" w:name="_Toc3557067"/>
      <w:bookmarkStart w:id="2577" w:name="_Toc34747317"/>
      <w:bookmarkStart w:id="2578" w:name="_Toc69254586"/>
      <w:r>
        <w:t>Introduction</w:t>
      </w:r>
      <w:bookmarkEnd w:id="2575"/>
      <w:bookmarkEnd w:id="2576"/>
      <w:bookmarkEnd w:id="2577"/>
      <w:bookmarkEnd w:id="257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9"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80" w:name="_Ref413858805"/>
      <w:bookmarkStart w:id="2581" w:name="_Toc413861952"/>
      <w:bookmarkStart w:id="2582" w:name="_Toc3557149"/>
      <w:bookmarkStart w:id="2583" w:name="_Toc34747402"/>
      <w:bookmarkStart w:id="2584"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80"/>
      <w:r>
        <w:t>: The Three Regions of a Hemming</w:t>
      </w:r>
      <w:bookmarkEnd w:id="2581"/>
      <w:bookmarkEnd w:id="2582"/>
      <w:bookmarkEnd w:id="2583"/>
      <w:bookmarkEnd w:id="258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85" w:name="_Ref413850590"/>
      <w:bookmarkStart w:id="2586" w:name="_Toc413861953"/>
      <w:bookmarkStart w:id="2587" w:name="_Toc3557150"/>
      <w:bookmarkStart w:id="2588" w:name="_Toc34747403"/>
      <w:bookmarkStart w:id="2589"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6"/>
      <w:bookmarkEnd w:id="2587"/>
      <w:bookmarkEnd w:id="2588"/>
      <w:bookmarkEnd w:id="258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90" w:name="_Toc413861954"/>
      <w:bookmarkStart w:id="2591" w:name="_Toc3557151"/>
      <w:bookmarkStart w:id="2592" w:name="_Toc34747404"/>
      <w:bookmarkStart w:id="2593"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90"/>
      <w:bookmarkEnd w:id="2591"/>
      <w:bookmarkEnd w:id="2592"/>
      <w:bookmarkEnd w:id="25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94" w:name="_Toc3557152"/>
      <w:bookmarkStart w:id="2595" w:name="_Toc34747405"/>
      <w:bookmarkStart w:id="2596"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4"/>
      <w:bookmarkEnd w:id="2595"/>
      <w:bookmarkEnd w:id="259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97" w:name="_Toc413861932"/>
      <w:bookmarkStart w:id="2598" w:name="_Toc3557068"/>
      <w:bookmarkStart w:id="2599" w:name="_Toc34747318"/>
      <w:bookmarkStart w:id="2600"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7"/>
      <w:bookmarkEnd w:id="2598"/>
      <w:bookmarkEnd w:id="2599"/>
      <w:bookmarkEnd w:id="260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601" w:name="_Toc3566529"/>
      <w:bookmarkStart w:id="2602" w:name="_Toc34747531"/>
      <w:bookmarkStart w:id="2603"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01"/>
      <w:bookmarkEnd w:id="2602"/>
      <w:bookmarkEnd w:id="260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604" w:name="_Toc3566530"/>
      <w:bookmarkStart w:id="2605" w:name="_Toc34747532"/>
      <w:bookmarkStart w:id="2606"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4"/>
      <w:bookmarkEnd w:id="2605"/>
      <w:bookmarkEnd w:id="2606"/>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09"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1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11" w:name="_Toc413861979"/>
      <w:bookmarkStart w:id="2612" w:name="_Toc3566531"/>
      <w:bookmarkStart w:id="2613" w:name="_Toc34747533"/>
      <w:bookmarkStart w:id="2614"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11"/>
      <w:bookmarkEnd w:id="2612"/>
      <w:bookmarkEnd w:id="2613"/>
      <w:bookmarkEnd w:id="2614"/>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15" w:name="_Toc413861980"/>
      <w:bookmarkStart w:id="2616" w:name="_Toc3566532"/>
      <w:bookmarkStart w:id="2617" w:name="_Toc34747534"/>
      <w:bookmarkStart w:id="2618"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5"/>
      <w:bookmarkEnd w:id="2616"/>
      <w:bookmarkEnd w:id="2617"/>
      <w:bookmarkEnd w:id="2618"/>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19" w:name="_Toc413861981"/>
      <w:bookmarkStart w:id="2620" w:name="_Toc3566533"/>
      <w:bookmarkStart w:id="2621" w:name="_Toc34747535"/>
      <w:bookmarkStart w:id="2622"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9"/>
      <w:bookmarkEnd w:id="2620"/>
      <w:bookmarkEnd w:id="2621"/>
      <w:bookmarkEnd w:id="262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23" w:name="_Toc3566534"/>
      <w:bookmarkStart w:id="2624" w:name="_Toc34747536"/>
      <w:bookmarkStart w:id="2625"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3"/>
      <w:bookmarkEnd w:id="2624"/>
      <w:bookmarkEnd w:id="2625"/>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26" w:name="_Toc428537321"/>
      <w:bookmarkStart w:id="2627" w:name="_Toc428969643"/>
      <w:bookmarkStart w:id="2628" w:name="_Toc429053034"/>
      <w:bookmarkStart w:id="2629" w:name="_Toc428537324"/>
      <w:bookmarkStart w:id="2630" w:name="_Toc428969646"/>
      <w:bookmarkStart w:id="2631" w:name="_Toc429053037"/>
      <w:bookmarkStart w:id="2632" w:name="_Toc428537325"/>
      <w:bookmarkStart w:id="2633" w:name="_Toc428969647"/>
      <w:bookmarkStart w:id="2634" w:name="_Toc429053038"/>
      <w:bookmarkStart w:id="2635" w:name="_Toc428537328"/>
      <w:bookmarkStart w:id="2636" w:name="_Toc428969650"/>
      <w:bookmarkStart w:id="2637" w:name="_Toc429053041"/>
      <w:bookmarkStart w:id="2638" w:name="_Toc428537330"/>
      <w:bookmarkStart w:id="2639" w:name="_Toc428969652"/>
      <w:bookmarkStart w:id="2640" w:name="_Toc429053043"/>
      <w:bookmarkStart w:id="2641" w:name="_Toc3557069"/>
      <w:bookmarkStart w:id="2642" w:name="_Toc34747319"/>
      <w:bookmarkStart w:id="2643" w:name="_Toc69254588"/>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r w:rsidRPr="00226A3F">
        <w:t>Sequence Connections</w:t>
      </w:r>
      <w:bookmarkEnd w:id="2574"/>
      <w:bookmarkEnd w:id="2641"/>
      <w:bookmarkEnd w:id="2642"/>
      <w:bookmarkEnd w:id="264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44" w:name="_Toc413359638"/>
      <w:bookmarkStart w:id="2645" w:name="_Toc3557153"/>
      <w:bookmarkStart w:id="2646" w:name="_Toc34747406"/>
      <w:bookmarkStart w:id="2647"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4"/>
      <w:bookmarkEnd w:id="2645"/>
      <w:bookmarkEnd w:id="2646"/>
      <w:bookmarkEnd w:id="264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48" w:name="_Toc413359639"/>
      <w:bookmarkStart w:id="2649" w:name="_Toc3557154"/>
      <w:bookmarkStart w:id="2650" w:name="_Toc34747407"/>
      <w:bookmarkStart w:id="2651"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8"/>
      <w:r w:rsidR="00307532">
        <w:t xml:space="preserve"> and spacing</w:t>
      </w:r>
      <w:bookmarkEnd w:id="2649"/>
      <w:bookmarkEnd w:id="2650"/>
      <w:bookmarkEnd w:id="265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52" w:name="_Toc3557155"/>
      <w:bookmarkStart w:id="2653" w:name="_Toc34747408"/>
      <w:bookmarkStart w:id="2654"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2"/>
      <w:bookmarkEnd w:id="2653"/>
      <w:bookmarkEnd w:id="265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55" w:name="_Toc3557156"/>
      <w:bookmarkStart w:id="2656" w:name="_Toc34747409"/>
      <w:bookmarkStart w:id="2657"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5"/>
      <w:bookmarkEnd w:id="2656"/>
      <w:bookmarkEnd w:id="265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58" w:name="_Toc3566535"/>
      <w:bookmarkStart w:id="2659" w:name="_Toc34747537"/>
      <w:bookmarkStart w:id="2660"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8"/>
      <w:bookmarkEnd w:id="2659"/>
      <w:bookmarkEnd w:id="266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61" w:name="_Toc3566536"/>
      <w:bookmarkStart w:id="2662" w:name="_Toc34747538"/>
      <w:bookmarkStart w:id="2663"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61"/>
      <w:bookmarkEnd w:id="2662"/>
      <w:bookmarkEnd w:id="266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64" w:name="_Toc3566537"/>
      <w:bookmarkStart w:id="2665" w:name="_Toc34747539"/>
      <w:bookmarkStart w:id="2666"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4"/>
      <w:bookmarkEnd w:id="2665"/>
      <w:bookmarkEnd w:id="266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67" w:name="_Toc413359618"/>
      <w:bookmarkStart w:id="2668" w:name="_Toc3557070"/>
      <w:bookmarkStart w:id="2669" w:name="_Toc34747320"/>
      <w:bookmarkStart w:id="2670" w:name="_Toc69254589"/>
      <w:bookmarkStart w:id="2671" w:name="_Toc338938922"/>
      <w:bookmarkStart w:id="2672" w:name="_Toc338939258"/>
      <w:bookmarkEnd w:id="2512"/>
      <w:bookmarkEnd w:id="2513"/>
      <w:bookmarkEnd w:id="2514"/>
      <w:r w:rsidRPr="00226A3F">
        <w:lastRenderedPageBreak/>
        <w:t>2D connections</w:t>
      </w:r>
      <w:bookmarkEnd w:id="2667"/>
      <w:bookmarkEnd w:id="2668"/>
      <w:bookmarkEnd w:id="2669"/>
      <w:bookmarkEnd w:id="2670"/>
    </w:p>
    <w:p w14:paraId="20394566" w14:textId="77777777" w:rsidR="00042E3F" w:rsidRPr="00226A3F" w:rsidRDefault="00042E3F" w:rsidP="00042E3F">
      <w:pPr>
        <w:pStyle w:val="berschrift2"/>
      </w:pPr>
      <w:bookmarkStart w:id="2673" w:name="_Toc413359619"/>
      <w:bookmarkStart w:id="2674" w:name="_Toc3557071"/>
      <w:bookmarkStart w:id="2675" w:name="_Toc34747321"/>
      <w:bookmarkStart w:id="2676" w:name="_Toc69254590"/>
      <w:r w:rsidRPr="00226A3F">
        <w:t>Generic Definitions</w:t>
      </w:r>
      <w:bookmarkEnd w:id="2673"/>
      <w:bookmarkEnd w:id="2674"/>
      <w:bookmarkEnd w:id="2675"/>
      <w:bookmarkEnd w:id="2676"/>
    </w:p>
    <w:p w14:paraId="50281300" w14:textId="77777777" w:rsidR="00042E3F" w:rsidRPr="00226A3F" w:rsidRDefault="00042E3F" w:rsidP="00327322">
      <w:pPr>
        <w:pStyle w:val="berschrift3"/>
      </w:pPr>
      <w:bookmarkStart w:id="2677" w:name="_Toc413359620"/>
      <w:bookmarkStart w:id="2678" w:name="_Toc3557072"/>
      <w:bookmarkStart w:id="2679" w:name="_Toc34747322"/>
      <w:bookmarkStart w:id="2680" w:name="_Toc69254591"/>
      <w:r w:rsidRPr="00226A3F">
        <w:t>Identification</w:t>
      </w:r>
      <w:bookmarkEnd w:id="2677"/>
      <w:bookmarkEnd w:id="2678"/>
      <w:bookmarkEnd w:id="2679"/>
      <w:bookmarkEnd w:id="268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81" w:name="_Toc3566538"/>
      <w:bookmarkStart w:id="2682" w:name="_Toc34747540"/>
      <w:bookmarkStart w:id="2683"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81"/>
      <w:bookmarkEnd w:id="2682"/>
      <w:bookmarkEnd w:id="268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84" w:name="_Toc413359621"/>
      <w:bookmarkStart w:id="2685" w:name="_Toc3557073"/>
      <w:bookmarkStart w:id="2686" w:name="_Toc34747323"/>
      <w:bookmarkStart w:id="2687" w:name="_Toc69254592"/>
      <w:r w:rsidRPr="00226A3F">
        <w:t>Connection Face</w:t>
      </w:r>
      <w:bookmarkEnd w:id="2684"/>
      <w:bookmarkEnd w:id="2685"/>
      <w:bookmarkEnd w:id="2686"/>
      <w:bookmarkEnd w:id="268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88" w:name="_Toc3566539"/>
      <w:bookmarkStart w:id="2689" w:name="_Toc34747541"/>
      <w:bookmarkStart w:id="2690"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88"/>
      <w:bookmarkEnd w:id="2689"/>
      <w:bookmarkEnd w:id="269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91" w:name="_Toc3566540"/>
      <w:bookmarkStart w:id="2692" w:name="_Toc34747542"/>
      <w:bookmarkStart w:id="2693"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91"/>
      <w:bookmarkEnd w:id="2692"/>
      <w:bookmarkEnd w:id="269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94" w:name="_Toc3566541"/>
      <w:bookmarkStart w:id="2695" w:name="_Toc34747543"/>
      <w:bookmarkStart w:id="2696"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94"/>
      <w:bookmarkEnd w:id="2695"/>
      <w:bookmarkEnd w:id="269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97" w:name="_Toc3566542"/>
      <w:bookmarkStart w:id="2698" w:name="_Toc34747544"/>
      <w:bookmarkStart w:id="2699"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7"/>
      <w:bookmarkEnd w:id="2698"/>
      <w:bookmarkEnd w:id="2699"/>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700" w:name="_Toc413359622"/>
      <w:bookmarkStart w:id="2701" w:name="_Toc3557074"/>
      <w:bookmarkStart w:id="2702" w:name="_Toc34747324"/>
      <w:bookmarkStart w:id="2703" w:name="_Toc69254593"/>
      <w:r w:rsidRPr="00226A3F">
        <w:t>Type Specification</w:t>
      </w:r>
      <w:bookmarkEnd w:id="2700"/>
      <w:bookmarkEnd w:id="2701"/>
      <w:bookmarkEnd w:id="2702"/>
      <w:bookmarkEnd w:id="27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704" w:name="_Toc3566543"/>
      <w:bookmarkStart w:id="2705" w:name="_Toc34747545"/>
      <w:bookmarkStart w:id="2706"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4"/>
      <w:bookmarkEnd w:id="2705"/>
      <w:bookmarkEnd w:id="270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07" w:name="_Toc413359623"/>
      <w:bookmarkStart w:id="2708" w:name="_Ref414345836"/>
      <w:bookmarkStart w:id="2709" w:name="_Ref414345889"/>
      <w:bookmarkStart w:id="2710" w:name="_Ref414350043"/>
      <w:bookmarkStart w:id="2711" w:name="_Ref429051261"/>
      <w:bookmarkStart w:id="2712" w:name="_Toc3557075"/>
      <w:bookmarkStart w:id="2713" w:name="_Toc34747325"/>
      <w:bookmarkStart w:id="2714" w:name="_Toc69254594"/>
      <w:r w:rsidRPr="00226A3F">
        <w:lastRenderedPageBreak/>
        <w:t xml:space="preserve">Adhesive </w:t>
      </w:r>
      <w:r>
        <w:t>F</w:t>
      </w:r>
      <w:r w:rsidRPr="00226A3F">
        <w:t>aces</w:t>
      </w:r>
      <w:bookmarkEnd w:id="2707"/>
      <w:bookmarkEnd w:id="2708"/>
      <w:bookmarkEnd w:id="2709"/>
      <w:bookmarkEnd w:id="2710"/>
      <w:bookmarkEnd w:id="2711"/>
      <w:bookmarkEnd w:id="2712"/>
      <w:bookmarkEnd w:id="2713"/>
      <w:bookmarkEnd w:id="271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15" w:name="_Toc413359640"/>
      <w:bookmarkStart w:id="2716" w:name="_Toc3557157"/>
      <w:bookmarkStart w:id="2717" w:name="_Toc34747410"/>
      <w:bookmarkStart w:id="2718"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5"/>
      <w:bookmarkEnd w:id="2716"/>
      <w:bookmarkEnd w:id="2717"/>
      <w:bookmarkEnd w:id="271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19" w:name="_Toc3566544"/>
      <w:bookmarkStart w:id="2720" w:name="_Toc34747546"/>
      <w:bookmarkStart w:id="2721"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9"/>
      <w:bookmarkEnd w:id="2720"/>
      <w:bookmarkEnd w:id="272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22" w:name="_Toc3566545"/>
      <w:bookmarkStart w:id="2723" w:name="_Toc34747547"/>
      <w:bookmarkStart w:id="2724"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2"/>
      <w:bookmarkEnd w:id="2723"/>
      <w:bookmarkEnd w:id="272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25" w:name="_Toc413359658"/>
      <w:bookmarkStart w:id="2726" w:name="_Toc3566546"/>
      <w:bookmarkStart w:id="2727" w:name="_Toc34747548"/>
      <w:bookmarkStart w:id="2728"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25"/>
      <w:bookmarkEnd w:id="2726"/>
      <w:bookmarkEnd w:id="2727"/>
      <w:bookmarkEnd w:id="2728"/>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29" w:name="_Toc69254595"/>
      <w:r>
        <w:lastRenderedPageBreak/>
        <w:t>Appendix</w:t>
      </w:r>
      <w:bookmarkEnd w:id="2729"/>
    </w:p>
    <w:p w14:paraId="55BAD4F7" w14:textId="6C8B7707" w:rsidR="00DD05D8" w:rsidRDefault="00DD05D8" w:rsidP="00DD05D8">
      <w:pPr>
        <w:pStyle w:val="berschrift2"/>
      </w:pPr>
      <w:bookmarkStart w:id="2730" w:name="_Ref69238344"/>
      <w:bookmarkStart w:id="2731" w:name="_Toc69254596"/>
      <w:r>
        <w:t xml:space="preserve">Derivation of </w:t>
      </w:r>
      <w:r w:rsidR="00C4720B">
        <w:t>F</w:t>
      </w:r>
      <w:r>
        <w:t>ormulae used for Regular Intermittent Welds</w:t>
      </w:r>
      <w:bookmarkEnd w:id="2730"/>
      <w:bookmarkEnd w:id="2731"/>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32"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33" w:author="Dr. Carsten Franke" w:date="2021-04-14T01:20:00Z">
        <w:r w:rsidR="00F21DA3">
          <w:t>.</w:t>
        </w:r>
        <w:bookmarkEnd w:id="2732"/>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34"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4"/>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5"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36" w:author="nick" w:date="2021-04-19T23:47:00Z">
              <w:r w:rsidR="00DD05D8" w:rsidDel="00925630">
                <w:delText xml:space="preserve">The </w:delText>
              </w:r>
            </w:del>
            <w:ins w:id="2737"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507A4A" w:rsidP="00DD05D8">
      <w:pPr>
        <w:jc w:val="center"/>
        <w:rPr>
          <w:ins w:id="2738" w:author="nick" w:date="2021-04-11T11:31:00Z"/>
        </w:rPr>
      </w:pPr>
      <m:oMathPara>
        <m:oMath>
          <m:sSub>
            <m:sSubPr>
              <m:ctrlPr>
                <w:ins w:id="2739" w:author="nick" w:date="2021-04-11T11:31:00Z">
                  <w:rPr>
                    <w:rFonts w:ascii="Cambria Math" w:hAnsi="Cambria Math"/>
                    <w:i/>
                  </w:rPr>
                </w:ins>
              </m:ctrlPr>
            </m:sSubPr>
            <m:e>
              <m:r>
                <w:ins w:id="2740" w:author="nick" w:date="2021-04-11T11:31:00Z">
                  <w:rPr>
                    <w:rFonts w:ascii="Cambria Math" w:hAnsi="Cambria Math"/>
                  </w:rPr>
                  <m:t>L=L</m:t>
                </w:ins>
              </m:r>
            </m:e>
            <m:sub>
              <m:r>
                <w:ins w:id="2741" w:author="nick" w:date="2021-04-11T11:31:00Z">
                  <w:rPr>
                    <w:rFonts w:ascii="Cambria Math" w:hAnsi="Cambria Math"/>
                  </w:rPr>
                  <m:t>total</m:t>
                </w:ins>
              </m:r>
            </m:sub>
          </m:sSub>
          <m:r>
            <w:ins w:id="2742" w:author="nick" w:date="2021-04-11T11:31:00Z">
              <w:rPr>
                <w:rFonts w:ascii="Cambria Math" w:hAnsi="Cambria Math"/>
              </w:rPr>
              <m:t>-</m:t>
            </w:ins>
          </m:r>
          <m:sSub>
            <m:sSubPr>
              <m:ctrlPr>
                <w:ins w:id="2743" w:author="nick" w:date="2021-04-11T11:38:00Z">
                  <w:rPr>
                    <w:rFonts w:ascii="Cambria Math" w:hAnsi="Cambria Math"/>
                    <w:i/>
                  </w:rPr>
                </w:ins>
              </m:ctrlPr>
            </m:sSubPr>
            <m:e>
              <m:r>
                <w:ins w:id="2744" w:author="nick" w:date="2021-04-11T11:38:00Z">
                  <w:rPr>
                    <w:rFonts w:ascii="Cambria Math" w:hAnsi="Cambria Math"/>
                  </w:rPr>
                  <m:t>m</m:t>
                </w:ins>
              </m:r>
            </m:e>
            <m:sub>
              <m:r>
                <w:ins w:id="2745" w:author="nick" w:date="2021-04-11T11:38:00Z">
                  <w:rPr>
                    <w:rFonts w:ascii="Cambria Math" w:hAnsi="Cambria Math"/>
                  </w:rPr>
                  <m:t>first</m:t>
                </w:ins>
              </m:r>
            </m:sub>
          </m:sSub>
          <m:r>
            <w:ins w:id="2746" w:author="nick" w:date="2021-04-11T11:31:00Z">
              <w:rPr>
                <w:rFonts w:ascii="Cambria Math" w:hAnsi="Cambria Math"/>
              </w:rPr>
              <m:t>-</m:t>
            </w:ins>
          </m:r>
          <m:sSub>
            <m:sSubPr>
              <m:ctrlPr>
                <w:ins w:id="2747" w:author="nick" w:date="2021-04-11T11:38:00Z">
                  <w:rPr>
                    <w:rFonts w:ascii="Cambria Math" w:hAnsi="Cambria Math"/>
                    <w:i/>
                  </w:rPr>
                </w:ins>
              </m:ctrlPr>
            </m:sSubPr>
            <m:e>
              <m:r>
                <w:ins w:id="2748" w:author="nick" w:date="2021-04-11T11:38:00Z">
                  <w:rPr>
                    <w:rFonts w:ascii="Cambria Math" w:hAnsi="Cambria Math"/>
                  </w:rPr>
                  <m:t>m</m:t>
                </w:ins>
              </m:r>
            </m:e>
            <m:sub>
              <m:r>
                <w:ins w:id="2749"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50"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50"/>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51"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51"/>
          </w:p>
        </w:tc>
      </w:tr>
    </w:tbl>
    <w:p w14:paraId="569DD3C6" w14:textId="2D8DC331" w:rsidR="00DD05D8" w:rsidDel="00925630" w:rsidRDefault="00DD05D8" w:rsidP="00DD05D8">
      <w:pPr>
        <w:rPr>
          <w:del w:id="2752" w:author="nick" w:date="2021-04-19T23:50:00Z"/>
        </w:rPr>
      </w:pPr>
      <w:del w:id="2753"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4" w:author="nick" w:date="2021-04-19T23:50:00Z"/>
        </w:trPr>
        <w:tc>
          <w:tcPr>
            <w:tcW w:w="3095" w:type="dxa"/>
            <w:vAlign w:val="center"/>
          </w:tcPr>
          <w:p w14:paraId="7FD23010" w14:textId="3285FC21" w:rsidR="00DD05D8" w:rsidDel="00925630" w:rsidRDefault="00DD05D8" w:rsidP="003E0390">
            <w:pPr>
              <w:jc w:val="center"/>
              <w:rPr>
                <w:del w:id="2755" w:author="nick" w:date="2021-04-19T23:50:00Z"/>
              </w:rPr>
            </w:pPr>
          </w:p>
        </w:tc>
        <w:tc>
          <w:tcPr>
            <w:tcW w:w="3095" w:type="dxa"/>
            <w:vAlign w:val="center"/>
          </w:tcPr>
          <w:p w14:paraId="3D8ACD8C" w14:textId="7649FB05" w:rsidR="00DD05D8" w:rsidDel="00925630" w:rsidRDefault="00507A4A" w:rsidP="003E0390">
            <w:pPr>
              <w:jc w:val="center"/>
              <w:rPr>
                <w:del w:id="2756" w:author="nick" w:date="2021-04-19T23:50:00Z"/>
              </w:rPr>
            </w:pPr>
            <m:oMath>
              <m:box>
                <m:boxPr>
                  <m:opEmu m:val="1"/>
                  <m:ctrlPr>
                    <w:del w:id="2757" w:author="nick" w:date="2021-04-19T23:50:00Z">
                      <w:rPr>
                        <w:rFonts w:ascii="Cambria Math" w:hAnsi="Cambria Math"/>
                        <w:i/>
                      </w:rPr>
                    </w:del>
                  </m:ctrlPr>
                </m:boxPr>
                <m:e>
                  <m:groupChr>
                    <m:groupChrPr>
                      <m:chr m:val="⇒"/>
                      <m:vertJc m:val="bot"/>
                      <m:ctrlPr>
                        <w:del w:id="2758" w:author="nick" w:date="2021-04-19T23:50:00Z">
                          <w:rPr>
                            <w:rFonts w:ascii="Cambria Math" w:hAnsi="Cambria Math"/>
                            <w:i/>
                          </w:rPr>
                        </w:del>
                      </m:ctrlPr>
                    </m:groupChrPr>
                    <m:e/>
                  </m:groupChr>
                </m:e>
              </m:box>
            </m:oMath>
            <w:del w:id="2759" w:author="nick" w:date="2021-04-19T23:50:00Z">
              <w:r w:rsidR="00DD05D8" w:rsidDel="00925630">
                <w:delText xml:space="preserve"> </w:delText>
              </w:r>
            </w:del>
            <m:oMath>
              <m:r>
                <w:del w:id="2760" w:author="nick" w:date="2021-04-19T23:50:00Z">
                  <w:rPr>
                    <w:rFonts w:ascii="Cambria Math" w:hAnsi="Cambria Math"/>
                  </w:rPr>
                  <m:t>L=n</m:t>
                </w:del>
              </m:r>
              <m:d>
                <m:dPr>
                  <m:ctrlPr>
                    <w:del w:id="2761" w:author="nick" w:date="2021-04-19T23:50:00Z">
                      <w:rPr>
                        <w:rFonts w:ascii="Cambria Math" w:hAnsi="Cambria Math"/>
                        <w:i/>
                      </w:rPr>
                    </w:del>
                  </m:ctrlPr>
                </m:dPr>
                <m:e>
                  <m:r>
                    <w:del w:id="2762" w:author="nick" w:date="2021-04-19T23:50:00Z">
                      <w:rPr>
                        <w:rFonts w:ascii="Cambria Math" w:hAnsi="Cambria Math"/>
                      </w:rPr>
                      <m:t>l+s</m:t>
                    </w:del>
                  </m:r>
                </m:e>
              </m:d>
              <m:r>
                <w:del w:id="2763"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64" w:author="nick" w:date="2021-04-19T23:50:00Z"/>
              </w:rPr>
            </w:pPr>
          </w:p>
        </w:tc>
      </w:tr>
    </w:tbl>
    <w:p w14:paraId="7E3FF68B" w14:textId="6C2E125A" w:rsidR="00DD05D8" w:rsidRPr="00E275F6" w:rsidDel="00925630" w:rsidRDefault="00507A4A" w:rsidP="00DD05D8">
      <w:pPr>
        <w:jc w:val="center"/>
        <w:rPr>
          <w:del w:id="2765" w:author="nick" w:date="2021-04-19T23:50:00Z"/>
        </w:rPr>
      </w:pPr>
      <m:oMathPara>
        <m:oMathParaPr>
          <m:jc m:val="center"/>
        </m:oMathParaPr>
        <m:oMath>
          <m:box>
            <m:boxPr>
              <m:opEmu m:val="1"/>
              <m:ctrlPr>
                <w:del w:id="2766" w:author="nick" w:date="2021-04-19T23:50:00Z">
                  <w:rPr>
                    <w:rFonts w:ascii="Cambria Math" w:hAnsi="Cambria Math"/>
                    <w:i/>
                  </w:rPr>
                </w:del>
              </m:ctrlPr>
            </m:boxPr>
            <m:e>
              <m:groupChr>
                <m:groupChrPr>
                  <m:chr m:val="⇒"/>
                  <m:vertJc m:val="bot"/>
                  <m:ctrlPr>
                    <w:del w:id="2767" w:author="nick" w:date="2021-04-19T23:50:00Z">
                      <w:rPr>
                        <w:rFonts w:ascii="Cambria Math" w:hAnsi="Cambria Math"/>
                        <w:i/>
                      </w:rPr>
                    </w:del>
                  </m:ctrlPr>
                </m:groupChrPr>
                <m:e/>
              </m:groupChr>
            </m:e>
          </m:box>
          <m:r>
            <w:del w:id="2768" w:author="nick" w:date="2021-04-19T23:50:00Z">
              <w:rPr>
                <w:rFonts w:ascii="Cambria Math" w:hAnsi="Cambria Math"/>
              </w:rPr>
              <m:t xml:space="preserve">n= </m:t>
            </w:del>
          </m:r>
          <m:f>
            <m:fPr>
              <m:ctrlPr>
                <w:del w:id="2769" w:author="nick" w:date="2021-04-19T23:50:00Z">
                  <w:rPr>
                    <w:rFonts w:ascii="Cambria Math" w:hAnsi="Cambria Math"/>
                    <w:i/>
                  </w:rPr>
                </w:del>
              </m:ctrlPr>
            </m:fPr>
            <m:num>
              <m:r>
                <w:del w:id="2770" w:author="nick" w:date="2021-04-19T23:50:00Z">
                  <w:rPr>
                    <w:rFonts w:ascii="Cambria Math" w:hAnsi="Cambria Math"/>
                  </w:rPr>
                  <m:t>L+s</m:t>
                </w:del>
              </m:r>
            </m:num>
            <m:den>
              <m:r>
                <w:del w:id="2771" w:author="nick" w:date="2021-04-19T23:50:00Z">
                  <w:rPr>
                    <w:rFonts w:ascii="Cambria Math" w:hAnsi="Cambria Math"/>
                  </w:rPr>
                  <m:t>l+s</m:t>
                </w:del>
              </m:r>
            </m:den>
          </m:f>
        </m:oMath>
      </m:oMathPara>
    </w:p>
    <w:p w14:paraId="76E233AB" w14:textId="175F216A" w:rsidR="00DD05D8" w:rsidDel="00925630" w:rsidRDefault="00DD05D8" w:rsidP="00DD05D8">
      <w:pPr>
        <w:rPr>
          <w:del w:id="2772" w:author="nick" w:date="2021-04-19T23:50:00Z"/>
        </w:rPr>
      </w:pPr>
      <w:del w:id="2773"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74" w:author="nick" w:date="2021-04-19T23:50:00Z"/>
        </w:trPr>
        <w:tc>
          <w:tcPr>
            <w:tcW w:w="3095" w:type="dxa"/>
          </w:tcPr>
          <w:p w14:paraId="5EE52D04" w14:textId="043E4046" w:rsidR="00DD05D8" w:rsidDel="00925630" w:rsidRDefault="00507A4A" w:rsidP="003E0390">
            <w:pPr>
              <w:jc w:val="center"/>
              <w:rPr>
                <w:del w:id="2775" w:author="nick" w:date="2021-04-19T23:50:00Z"/>
              </w:rPr>
            </w:pPr>
            <m:oMathPara>
              <m:oMath>
                <m:box>
                  <m:boxPr>
                    <m:opEmu m:val="1"/>
                    <m:ctrlPr>
                      <w:del w:id="2776" w:author="nick" w:date="2021-04-19T23:50:00Z">
                        <w:rPr>
                          <w:rFonts w:ascii="Cambria Math" w:hAnsi="Cambria Math"/>
                          <w:i/>
                        </w:rPr>
                      </w:del>
                    </m:ctrlPr>
                  </m:boxPr>
                  <m:e>
                    <m:groupChr>
                      <m:groupChrPr>
                        <m:chr m:val="⇒"/>
                        <m:vertJc m:val="bot"/>
                        <m:ctrlPr>
                          <w:del w:id="2777"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8" w:author="nick" w:date="2021-04-19T23:50:00Z"/>
              </w:rPr>
            </w:pPr>
            <m:oMathPara>
              <m:oMath>
                <m:r>
                  <w:del w:id="2779" w:author="nick" w:date="2021-04-19T23:50:00Z">
                    <w:rPr>
                      <w:rFonts w:ascii="Cambria Math" w:hAnsi="Cambria Math"/>
                    </w:rPr>
                    <m:t xml:space="preserve">n= round </m:t>
                  </w:del>
                </m:r>
                <m:d>
                  <m:dPr>
                    <m:ctrlPr>
                      <w:del w:id="2780" w:author="nick" w:date="2021-04-19T23:50:00Z">
                        <w:rPr>
                          <w:rFonts w:ascii="Cambria Math" w:hAnsi="Cambria Math"/>
                          <w:i/>
                        </w:rPr>
                      </w:del>
                    </m:ctrlPr>
                  </m:dPr>
                  <m:e>
                    <m:f>
                      <m:fPr>
                        <m:ctrlPr>
                          <w:del w:id="2781" w:author="nick" w:date="2021-04-19T23:50:00Z">
                            <w:rPr>
                              <w:rFonts w:ascii="Cambria Math" w:hAnsi="Cambria Math"/>
                              <w:i/>
                            </w:rPr>
                          </w:del>
                        </m:ctrlPr>
                      </m:fPr>
                      <m:num>
                        <m:r>
                          <w:del w:id="2782" w:author="nick" w:date="2021-04-19T23:50:00Z">
                            <w:rPr>
                              <w:rFonts w:ascii="Cambria Math" w:hAnsi="Cambria Math"/>
                            </w:rPr>
                            <m:t>L+s</m:t>
                          </w:del>
                        </m:r>
                      </m:num>
                      <m:den>
                        <m:r>
                          <w:del w:id="2783"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84"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5" w:author="nick" w:date="2021-04-19T23:51:00Z"/>
        </w:rPr>
      </w:pPr>
      <w:r>
        <w:rPr>
          <w:rFonts w:ascii="Book Antiqua" w:hAnsi="Book Antiqua"/>
          <w:i/>
          <w:sz w:val="24"/>
        </w:rPr>
        <w:t>n</w:t>
      </w:r>
      <w:r>
        <w:t xml:space="preserve"> is t</w:t>
      </w:r>
      <w:r w:rsidRPr="00DC2C7A">
        <w:t xml:space="preserve">he </w:t>
      </w:r>
      <w:ins w:id="2786"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7"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8" w:author="nick" w:date="2021-04-19T23:51:00Z">
        <w:r w:rsidR="00925630" w:rsidRPr="00925630">
          <w:t xml:space="preserve"> </w:t>
        </w:r>
        <w:r w:rsidR="00925630" w:rsidRPr="000C5051">
          <w:rPr>
            <w:highlight w:val="yellow"/>
          </w:rPr>
          <w:t xml:space="preserve">Therefore, the length </w:t>
        </w:r>
      </w:ins>
      <w:ins w:id="2789" w:author="nick" w:date="2021-04-19T23:52:00Z">
        <w:r w:rsidR="000C5051" w:rsidRPr="000C5051">
          <w:rPr>
            <w:highlight w:val="yellow"/>
          </w:rPr>
          <w:t xml:space="preserve">and/or </w:t>
        </w:r>
      </w:ins>
      <w:ins w:id="2790" w:author="nick" w:date="2021-04-19T23:51:00Z">
        <w:r w:rsidR="00925630" w:rsidRPr="000C5051">
          <w:rPr>
            <w:highlight w:val="yellow"/>
          </w:rPr>
          <w:t xml:space="preserve">spacing </w:t>
        </w:r>
      </w:ins>
      <w:ins w:id="2791"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507A4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507A4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507A4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507A4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507A4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507A4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92"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2"/>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507A4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507A4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507A4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507A4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507A4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93" w:name="_Toc3557076"/>
      <w:bookmarkStart w:id="2794" w:name="_Toc34747326"/>
      <w:bookmarkStart w:id="2795" w:name="_Toc69254597"/>
      <w:r w:rsidRPr="007055D9">
        <w:lastRenderedPageBreak/>
        <w:t>Future extensions</w:t>
      </w:r>
      <w:bookmarkEnd w:id="2501"/>
      <w:bookmarkEnd w:id="2671"/>
      <w:bookmarkEnd w:id="2672"/>
      <w:bookmarkEnd w:id="2793"/>
      <w:bookmarkEnd w:id="2794"/>
      <w:bookmarkEnd w:id="2795"/>
    </w:p>
    <w:p w14:paraId="73353AE4" w14:textId="77777777" w:rsidR="00C107D0" w:rsidRPr="00226A3F" w:rsidRDefault="00C107D0" w:rsidP="00235336">
      <w:pPr>
        <w:jc w:val="both"/>
      </w:pPr>
      <w:bookmarkStart w:id="2796" w:name="_Toc338938925"/>
      <w:bookmarkStart w:id="2797" w:name="_Toc338939261"/>
      <w:r w:rsidRPr="00226A3F">
        <w:t>So far, only the above</w:t>
      </w:r>
      <w:del w:id="2798"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99" w:name="_Toc338938923"/>
      <w:bookmarkStart w:id="2800" w:name="_Toc338939259"/>
      <w:bookmarkStart w:id="2801" w:name="_Toc413359625"/>
      <w:bookmarkStart w:id="2802" w:name="_Toc3557077"/>
      <w:bookmarkStart w:id="2803" w:name="_Toc34747327"/>
      <w:bookmarkStart w:id="2804" w:name="_Toc69254598"/>
      <w:r w:rsidRPr="00226A3F">
        <w:t>Additional parameters for spot and seam welds</w:t>
      </w:r>
      <w:bookmarkEnd w:id="2799"/>
      <w:bookmarkEnd w:id="2800"/>
      <w:bookmarkEnd w:id="2801"/>
      <w:bookmarkEnd w:id="2802"/>
      <w:bookmarkEnd w:id="2803"/>
      <w:bookmarkEnd w:id="280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05" w:name="_Ref338846673"/>
      <w:bookmarkStart w:id="2806" w:name="_Toc338938924"/>
      <w:bookmarkStart w:id="2807" w:name="_Toc338939260"/>
      <w:bookmarkStart w:id="2808" w:name="_Toc413359626"/>
      <w:bookmarkStart w:id="2809" w:name="_Toc3557078"/>
      <w:bookmarkStart w:id="2810" w:name="_Toc34747328"/>
      <w:bookmarkStart w:id="2811" w:name="_Toc69254599"/>
      <w:r w:rsidRPr="00226A3F">
        <w:t>Other relevant and new joint types</w:t>
      </w:r>
      <w:bookmarkEnd w:id="2805"/>
      <w:bookmarkEnd w:id="2806"/>
      <w:bookmarkEnd w:id="2807"/>
      <w:bookmarkEnd w:id="2808"/>
      <w:bookmarkEnd w:id="2809"/>
      <w:bookmarkEnd w:id="2810"/>
      <w:bookmarkEnd w:id="28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12" w:name="_Toc3557079"/>
      <w:bookmarkStart w:id="2813" w:name="_Toc34747329"/>
      <w:bookmarkStart w:id="2814" w:name="_Toc69254600"/>
      <w:r w:rsidRPr="009F23CF">
        <w:lastRenderedPageBreak/>
        <w:t>Disclaimer</w:t>
      </w:r>
      <w:bookmarkEnd w:id="2812"/>
      <w:bookmarkEnd w:id="2813"/>
      <w:bookmarkEnd w:id="281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15" w:name="_Toc3557080"/>
      <w:bookmarkStart w:id="2816" w:name="_Toc34747330"/>
      <w:bookmarkStart w:id="2817" w:name="_Toc69254601"/>
      <w:r w:rsidRPr="007055D9">
        <w:lastRenderedPageBreak/>
        <w:t>References</w:t>
      </w:r>
      <w:bookmarkEnd w:id="2502"/>
      <w:bookmarkEnd w:id="2503"/>
      <w:bookmarkEnd w:id="2796"/>
      <w:bookmarkEnd w:id="2797"/>
      <w:bookmarkEnd w:id="2815"/>
      <w:bookmarkEnd w:id="2816"/>
      <w:bookmarkEnd w:id="2817"/>
    </w:p>
    <w:p w14:paraId="70EC254B" w14:textId="77777777" w:rsidR="00C107D0" w:rsidRPr="00226A3F" w:rsidRDefault="00255787" w:rsidP="00C107D0">
      <w:pPr>
        <w:pStyle w:val="Literaturverzeichnis"/>
        <w:rPr>
          <w:kern w:val="22"/>
        </w:rPr>
      </w:pPr>
      <w:bookmarkStart w:id="2818" w:name="ReferenceHuf2001"/>
      <w:r w:rsidRPr="007055D9">
        <w:t>[</w:t>
      </w:r>
      <w:r w:rsidR="007A7FDF" w:rsidRPr="007055D9">
        <w:t>1</w:t>
      </w:r>
      <w:r w:rsidRPr="007055D9">
        <w:t>]</w:t>
      </w:r>
      <w:bookmarkEnd w:id="281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19" w:name="ReferenceZha2005"/>
      <w:r w:rsidRPr="00226A3F">
        <w:rPr>
          <w:kern w:val="22"/>
        </w:rPr>
        <w:t>[2]</w:t>
      </w:r>
      <w:bookmarkEnd w:id="281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0" w:name="ReferenceGai2006"/>
      <w:r w:rsidRPr="00226A3F">
        <w:rPr>
          <w:kern w:val="22"/>
        </w:rPr>
        <w:t>[3]</w:t>
      </w:r>
      <w:bookmarkEnd w:id="282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21" w:name="ReferenceBet2008"/>
      <w:r w:rsidRPr="00226A3F">
        <w:rPr>
          <w:kern w:val="22"/>
        </w:rPr>
        <w:t>[4]</w:t>
      </w:r>
      <w:bookmarkEnd w:id="282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22" w:name="ReferenceMik20061"/>
      <w:r w:rsidRPr="00226A3F">
        <w:rPr>
          <w:kern w:val="22"/>
        </w:rPr>
        <w:t>[5]</w:t>
      </w:r>
      <w:bookmarkEnd w:id="282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23" w:name="CiteFATXML"/>
      <w:r w:rsidRPr="00D977AB">
        <w:t>[</w:t>
      </w:r>
      <w:r w:rsidR="00AF1592" w:rsidRPr="00D977AB">
        <w:t>7</w:t>
      </w:r>
      <w:r w:rsidRPr="00D977AB">
        <w:t>]</w:t>
      </w:r>
      <w:bookmarkEnd w:id="2823"/>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24"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25" w:author="Dr. Carsten Franke" w:date="2021-04-12T19:55:00Z"/>
          <w:noProof/>
          <w:kern w:val="22"/>
        </w:rPr>
      </w:pPr>
      <w:ins w:id="2826" w:author="Dr. Carsten Franke" w:date="2021-04-12T10:28:00Z">
        <w:r w:rsidRPr="00B17E85">
          <w:rPr>
            <w:kern w:val="22"/>
          </w:rPr>
          <w:t>[</w:t>
        </w:r>
        <w:r>
          <w:rPr>
            <w:kern w:val="22"/>
          </w:rPr>
          <w:t>9</w:t>
        </w:r>
        <w:r w:rsidRPr="00B17E85">
          <w:rPr>
            <w:kern w:val="22"/>
          </w:rPr>
          <w:t>]</w:t>
        </w:r>
        <w:r w:rsidRPr="00B17E85">
          <w:rPr>
            <w:kern w:val="22"/>
          </w:rPr>
          <w:tab/>
        </w:r>
      </w:ins>
      <w:ins w:id="2827"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8" w:author="Dr. Carsten Franke" w:date="2021-04-12T19:55:00Z">
        <w:r w:rsidR="002A50E0">
          <w:rPr>
            <w:noProof/>
            <w:kern w:val="22"/>
          </w:rPr>
          <w:t>May</w:t>
        </w:r>
      </w:ins>
      <w:ins w:id="2829" w:author="Dr. Carsten Franke" w:date="2021-04-12T10:27:00Z">
        <w:r w:rsidRPr="00226A3F">
          <w:rPr>
            <w:noProof/>
            <w:kern w:val="22"/>
          </w:rPr>
          <w:t xml:space="preserve"> </w:t>
        </w:r>
        <w:r w:rsidRPr="00F72843">
          <w:rPr>
            <w:b/>
            <w:noProof/>
            <w:kern w:val="22"/>
          </w:rPr>
          <w:t>20</w:t>
        </w:r>
      </w:ins>
      <w:ins w:id="2830" w:author="Dr. Carsten Franke" w:date="2021-04-12T19:56:00Z">
        <w:r w:rsidR="002A50E0">
          <w:rPr>
            <w:b/>
            <w:noProof/>
            <w:kern w:val="22"/>
          </w:rPr>
          <w:t>16</w:t>
        </w:r>
      </w:ins>
      <w:ins w:id="2831" w:author="Dr. Carsten Franke" w:date="2021-04-12T10:27:00Z">
        <w:r w:rsidRPr="00226A3F">
          <w:rPr>
            <w:noProof/>
            <w:kern w:val="22"/>
          </w:rPr>
          <w:t>.</w:t>
        </w:r>
      </w:ins>
      <w:ins w:id="2832"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33" w:author="Dr. Carsten Franke" w:date="2021-04-12T19:55:00Z"/>
          <w:noProof/>
          <w:kern w:val="22"/>
        </w:rPr>
      </w:pPr>
      <w:ins w:id="2834"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5" w:author="Dr. Carsten Franke" w:date="2021-04-12T19:57:00Z">
        <w:r>
          <w:rPr>
            <w:noProof/>
            <w:kern w:val="22"/>
          </w:rPr>
          <w:t>1</w:t>
        </w:r>
      </w:ins>
      <w:ins w:id="2836"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7"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3E0390" w:rsidRDefault="003E039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3E0390" w:rsidRPr="00B14B2C" w:rsidRDefault="003E0390">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2" w:author="Dr. Carsten Franke" w:date="2020-04-19T18:58:00Z" w:initials="CF">
    <w:p w14:paraId="12973899" w14:textId="1B336903" w:rsidR="003E0390" w:rsidRDefault="003E0390">
      <w:pPr>
        <w:pStyle w:val="Kommentartext"/>
      </w:pPr>
      <w:r>
        <w:rPr>
          <w:rStyle w:val="Kommentarzeichen"/>
        </w:rPr>
        <w:annotationRef/>
      </w:r>
      <w:r>
        <w:t xml:space="preserve">You mean ≥ ? (greater </w:t>
      </w:r>
      <w:r w:rsidRPr="00F1371D">
        <w:rPr>
          <w:i/>
        </w:rPr>
        <w:t>or equal</w:t>
      </w:r>
      <w:r>
        <w:t xml:space="preserve">)  ;-) </w:t>
      </w:r>
    </w:p>
    <w:p w14:paraId="51AAA972" w14:textId="1A92E6CC" w:rsidR="003E0390" w:rsidRDefault="003E039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Kommentartext"/>
        <w:numPr>
          <w:ilvl w:val="0"/>
          <w:numId w:val="51"/>
        </w:numPr>
      </w:pPr>
      <w:r>
        <w:t xml:space="preserve">I suggest to have them "all or none" – and to discuss this with the AK, on next occasion! </w:t>
      </w:r>
    </w:p>
  </w:comment>
  <w:comment w:id="1239" w:author="Dr. Carsten Franke" w:date="2021-04-14T01:31:00Z" w:initials="CF">
    <w:p w14:paraId="2FF0E568" w14:textId="77FFD0B3" w:rsidR="003E0390" w:rsidRDefault="003E0390">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4" w:author="Dr. Carsten Franke" w:date="2021-04-14T01:33:00Z" w:initials="CF">
    <w:p w14:paraId="6508CDDE" w14:textId="30BA9631"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4-14T01:35:00Z" w:initials="CF">
    <w:p w14:paraId="420F924D" w14:textId="13CB9E84"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518" w:author="nick" w:date="2021-04-11T11:19:00Z" w:initials="n">
    <w:p w14:paraId="17217D49" w14:textId="77777777" w:rsidR="003E0390" w:rsidRDefault="003E0390">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Kommentartext"/>
      </w:pPr>
    </w:p>
    <w:p w14:paraId="5742BCD8" w14:textId="60257D2F" w:rsidR="003E0390" w:rsidRDefault="003E0390">
      <w:pPr>
        <w:pStyle w:val="Kommentartext"/>
      </w:pPr>
      <w:r>
        <w:t xml:space="preserve">Read the corresponding section below. </w:t>
      </w:r>
    </w:p>
  </w:comment>
  <w:comment w:id="1639" w:author="Dr. Carsten Franke" w:date="2021-04-12T21:19:00Z" w:initials="CF">
    <w:p w14:paraId="74A4D801" w14:textId="28447E8D" w:rsidR="003E0390" w:rsidRDefault="003E0390">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2" w:author="nick" w:date="2021-04-11T03:53:00Z" w:initials="n">
    <w:p w14:paraId="1C9836D1" w14:textId="77777777" w:rsidR="003E0390" w:rsidRDefault="003E0390">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Kommentartext"/>
      </w:pPr>
      <w:r>
        <w:t>You could use the derivations in comment:</w:t>
      </w:r>
    </w:p>
    <w:p w14:paraId="073AAAEA" w14:textId="7EAD2B33" w:rsidR="003E0390" w:rsidRDefault="00507A4A">
      <w:pPr>
        <w:pStyle w:val="Kommentartext"/>
      </w:pPr>
      <w:hyperlink r:id="rId1" w:anchor="issuecomment-774135014" w:history="1">
        <w:r w:rsidR="003E0390" w:rsidRPr="00210EC6">
          <w:rPr>
            <w:rStyle w:val="Hyperlink"/>
          </w:rPr>
          <w:t>https://github.com/economidis-nick/createXSDforxMCF/issues/53#issuecomment-774135014</w:t>
        </w:r>
      </w:hyperlink>
    </w:p>
    <w:p w14:paraId="545F3FC2" w14:textId="77777777" w:rsidR="003E0390" w:rsidRDefault="003E0390">
      <w:pPr>
        <w:pStyle w:val="Kommentartext"/>
      </w:pPr>
    </w:p>
    <w:p w14:paraId="6C9F6C33" w14:textId="7D986A92" w:rsidR="003E0390" w:rsidRPr="00AE4E72" w:rsidRDefault="003E0390">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 w:id="1785" w:author="nick" w:date="2021-04-20T00:13:00Z" w:initials="n">
    <w:p w14:paraId="34F661D5" w14:textId="04DAEFAE" w:rsidR="0094605A" w:rsidRDefault="0094605A">
      <w:pPr>
        <w:pStyle w:val="Kommentartext"/>
      </w:pPr>
      <w:r>
        <w:rPr>
          <w:rStyle w:val="Kommentarzeichen"/>
        </w:rPr>
        <w:annotationRef/>
      </w:r>
      <w:r>
        <w:t>Correct. The order is implicit, as long as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Ex w15:paraId="34F66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Id w16cid:paraId="34F661D5" w16cid:durableId="243163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2278C" w14:textId="77777777" w:rsidR="00507A4A" w:rsidRDefault="00507A4A">
      <w:r>
        <w:separator/>
      </w:r>
    </w:p>
  </w:endnote>
  <w:endnote w:type="continuationSeparator" w:id="0">
    <w:p w14:paraId="4442B472" w14:textId="77777777" w:rsidR="00507A4A" w:rsidRDefault="00507A4A">
      <w:r>
        <w:continuationSeparator/>
      </w:r>
    </w:p>
  </w:endnote>
  <w:endnote w:type="continuationNotice" w:id="1">
    <w:p w14:paraId="0A99ABF1" w14:textId="77777777" w:rsidR="00507A4A" w:rsidRDefault="00507A4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uzeile"/>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9" w:author="nick" w:date="2021-04-19T23:21:00Z">
            <w:r>
              <w:rPr>
                <w:noProof/>
                <w:sz w:val="16"/>
                <w:szCs w:val="16"/>
              </w:rPr>
              <w:t>April 19, 2021</w:t>
            </w:r>
          </w:ins>
          <w:ins w:id="2840" w:author="Dr. Carsten Franke" w:date="2021-04-15T09:57:00Z">
            <w:del w:id="2841" w:author="nick" w:date="2021-04-19T23:21:00Z">
              <w:r w:rsidDel="003E0390">
                <w:rPr>
                  <w:noProof/>
                  <w:sz w:val="16"/>
                  <w:szCs w:val="16"/>
                </w:rPr>
                <w:delText>April 15, 2021</w:delText>
              </w:r>
            </w:del>
          </w:ins>
          <w:del w:id="2842"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A37697">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19E0D" w14:textId="77777777" w:rsidR="00507A4A" w:rsidRDefault="00507A4A">
      <w:r>
        <w:separator/>
      </w:r>
    </w:p>
  </w:footnote>
  <w:footnote w:type="continuationSeparator" w:id="0">
    <w:p w14:paraId="415C9F81" w14:textId="77777777" w:rsidR="00507A4A" w:rsidRDefault="00507A4A">
      <w:r>
        <w:continuationSeparator/>
      </w:r>
    </w:p>
  </w:footnote>
  <w:footnote w:type="continuationNotice" w:id="1">
    <w:p w14:paraId="10162015" w14:textId="77777777" w:rsidR="00507A4A" w:rsidRDefault="00507A4A">
      <w:pPr>
        <w:spacing w:after="0"/>
      </w:pPr>
    </w:p>
  </w:footnote>
  <w:footnote w:id="2">
    <w:p w14:paraId="6F81E59D" w14:textId="7B35D24D" w:rsidR="003E0390" w:rsidRPr="00DB42BD" w:rsidRDefault="003E039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3E0390" w:rsidRPr="00860E71" w:rsidRDefault="003E039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unotentext"/>
      </w:pPr>
      <w:r>
        <w:rPr>
          <w:rStyle w:val="Funotenzeichen"/>
        </w:rPr>
        <w:footnoteRef/>
      </w:r>
      <w:r>
        <w:t xml:space="preserve"> MEDINA support for v3.0 is unforeseen.</w:t>
      </w:r>
    </w:p>
  </w:footnote>
  <w:footnote w:id="7">
    <w:p w14:paraId="44B1FD77" w14:textId="77777777" w:rsidR="003E0390" w:rsidRPr="00E11D02" w:rsidRDefault="003E039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3E0390" w:rsidRPr="008420EC" w:rsidRDefault="003E0390"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unotentext"/>
        <w:rPr>
          <w:lang w:val="de-DE"/>
        </w:rPr>
      </w:pPr>
      <w:ins w:id="140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7"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8" w:author="Dr. Carsten Franke" w:date="2021-04-09T20:35:00Z">
        <w:r w:rsidRPr="00624D39">
          <w:rPr>
            <w:highlight w:val="yellow"/>
            <w:lang w:val="de-DE"/>
          </w:rPr>
          <w:t xml:space="preserve"> is</w:t>
        </w:r>
      </w:ins>
      <w:ins w:id="1409" w:author="Dr. Carsten Franke" w:date="2021-04-09T20:34:00Z">
        <w:r w:rsidRPr="00624D39">
          <w:rPr>
            <w:highlight w:val="yellow"/>
            <w:lang w:val="de-DE"/>
          </w:rPr>
          <w:t xml:space="preserve"> </w:t>
        </w:r>
      </w:ins>
      <w:ins w:id="1410"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1" w:author="Dr. Carsten Franke" w:date="2021-04-09T20:34:00Z">
        <w:r w:rsidRPr="00624D39">
          <w:rPr>
            <w:highlight w:val="yellow"/>
            <w:lang w:val="de-DE"/>
          </w:rPr>
          <w:instrText>https://github.com/economidis-nick/createXSDforxMCF/issues/62</w:instrText>
        </w:r>
      </w:ins>
      <w:ins w:id="1412" w:author="Dr. Carsten Franke" w:date="2021-04-09T20:35:00Z">
        <w:r w:rsidRPr="00624D39">
          <w:rPr>
            <w:highlight w:val="yellow"/>
            <w:lang w:val="de-DE"/>
          </w:rPr>
          <w:instrText xml:space="preserve">" </w:instrText>
        </w:r>
        <w:r w:rsidRPr="00624D39">
          <w:rPr>
            <w:highlight w:val="yellow"/>
            <w:lang w:val="de-DE"/>
          </w:rPr>
          <w:fldChar w:fldCharType="separate"/>
        </w:r>
      </w:ins>
      <w:ins w:id="1413" w:author="Dr. Carsten Franke" w:date="2021-04-09T20:34:00Z">
        <w:r w:rsidRPr="00624D39">
          <w:rPr>
            <w:rStyle w:val="Hyperlink"/>
            <w:highlight w:val="yellow"/>
            <w:lang w:val="de-DE"/>
          </w:rPr>
          <w:t>https://github.com/economidis-nick/createXSDforxMCF/issues/62</w:t>
        </w:r>
      </w:ins>
      <w:ins w:id="1414" w:author="Dr. Carsten Franke" w:date="2021-04-09T20:35:00Z">
        <w:r w:rsidRPr="00624D39">
          <w:rPr>
            <w:highlight w:val="yellow"/>
            <w:lang w:val="de-DE"/>
          </w:rPr>
          <w:fldChar w:fldCharType="end"/>
        </w:r>
      </w:ins>
      <w:ins w:id="1415" w:author="Dr. Carsten Franke" w:date="2021-04-09T20:34:00Z">
        <w:r w:rsidRPr="00624D39">
          <w:rPr>
            <w:highlight w:val="yellow"/>
            <w:lang w:val="de-DE"/>
          </w:rPr>
          <w:t>.</w:t>
        </w:r>
      </w:ins>
      <w:ins w:id="1416" w:author="Dr. Carsten Franke" w:date="2021-04-09T20:35:00Z">
        <w:r>
          <w:rPr>
            <w:lang w:val="de-DE"/>
          </w:rPr>
          <w:t xml:space="preserve"> </w:t>
        </w:r>
      </w:ins>
    </w:p>
  </w:footnote>
  <w:footnote w:id="23">
    <w:p w14:paraId="0B73204E" w14:textId="018E42F5" w:rsidR="003E0390" w:rsidRDefault="003E0390" w:rsidP="00107FB4">
      <w:pPr>
        <w:rPr>
          <w:ins w:id="1750" w:author="nick" w:date="2021-04-11T11:31:00Z"/>
          <w:lang w:val="de-DE"/>
        </w:rPr>
      </w:pPr>
      <w:bookmarkStart w:id="1751" w:name="_Hlk69116624"/>
      <w:ins w:id="1752" w:author="nick" w:date="2021-04-11T11:31:00Z">
        <w:r>
          <w:rPr>
            <w:rStyle w:val="Funotenzeichen"/>
          </w:rPr>
          <w:footnoteRef/>
        </w:r>
        <w:r>
          <w:t xml:space="preserve"> The derivation of this formulae can be found in</w:t>
        </w:r>
      </w:ins>
      <w:ins w:id="1753" w:author="Dr. Carsten Franke" w:date="2021-04-14T01:04:00Z">
        <w:r>
          <w:t xml:space="preserve"> section </w:t>
        </w:r>
        <w:r>
          <w:fldChar w:fldCharType="begin"/>
        </w:r>
        <w:r>
          <w:instrText xml:space="preserve"> REF _Ref69238344 \r \h </w:instrText>
        </w:r>
      </w:ins>
      <w:r>
        <w:fldChar w:fldCharType="separate"/>
      </w:r>
      <w:ins w:id="1754" w:author="Dr. Carsten Franke" w:date="2021-04-14T01:04:00Z">
        <w:r>
          <w:t>10.1</w:t>
        </w:r>
        <w:r>
          <w:fldChar w:fldCharType="end"/>
        </w:r>
        <w:r>
          <w:t xml:space="preserve"> </w:t>
        </w:r>
        <w:r>
          <w:fldChar w:fldCharType="begin"/>
        </w:r>
        <w:r>
          <w:instrText xml:space="preserve"> REF _Ref69238344 \h </w:instrText>
        </w:r>
      </w:ins>
      <w:r>
        <w:fldChar w:fldCharType="separate"/>
      </w:r>
      <w:ins w:id="1755" w:author="Dr. Carsten Franke" w:date="2021-04-14T01:04:00Z">
        <w:r>
          <w:t>Derivation of Formulae used for Regular Intermittent Welds</w:t>
        </w:r>
        <w:r>
          <w:fldChar w:fldCharType="end"/>
        </w:r>
      </w:ins>
      <w:r>
        <w:t xml:space="preserve">. </w:t>
      </w:r>
    </w:p>
    <w:bookmarkEnd w:id="1751"/>
    <w:p w14:paraId="5AAB1472" w14:textId="77777777" w:rsidR="003E0390" w:rsidRDefault="003E0390" w:rsidP="00107FB4">
      <w:pPr>
        <w:pStyle w:val="Funotentext"/>
        <w:rPr>
          <w:ins w:id="1756" w:author="nick" w:date="2021-04-11T11:31:00Z"/>
          <w:lang w:val="de-DE"/>
        </w:rPr>
      </w:pPr>
    </w:p>
  </w:footnote>
  <w:footnote w:id="24">
    <w:p w14:paraId="65624952" w14:textId="22F38ABB" w:rsidR="003E0390" w:rsidRDefault="003E0390">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26" w:author="Dr. Carsten Franke" w:date="2021-04-12T18:45:00Z">
        <w:r>
          <w:t xml:space="preserve">Figure </w:t>
        </w:r>
        <w:r>
          <w:rPr>
            <w:noProof/>
          </w:rPr>
          <w:t>73</w:t>
        </w:r>
      </w:ins>
      <w:del w:id="2327"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82" w:author="Dr. Carsten Franke" w:date="2021-04-12T18:45:00Z">
        <w:r>
          <w:t xml:space="preserve">Figure </w:t>
        </w:r>
        <w:r>
          <w:rPr>
            <w:noProof/>
          </w:rPr>
          <w:t>74</w:t>
        </w:r>
      </w:ins>
      <w:del w:id="2383"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38" w:author="Dr. Carsten Franke" w:date="2021-02-01T12:29:00Z">
            <w:r>
              <w:rPr>
                <w:lang w:val="en-US"/>
              </w:rPr>
              <w:t>.1</w:t>
            </w:r>
          </w:ins>
        </w:p>
      </w:tc>
    </w:tr>
  </w:tbl>
  <w:p w14:paraId="41A09A8E" w14:textId="77777777" w:rsidR="003E0390" w:rsidRPr="00263F8C" w:rsidRDefault="003E039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A4A"/>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44050</Words>
  <Characters>277515</Characters>
  <Application>Microsoft Office Word</Application>
  <DocSecurity>0</DocSecurity>
  <Lines>2312</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320924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82</cp:revision>
  <cp:lastPrinted>2015-03-23T01:59:00Z</cp:lastPrinted>
  <dcterms:created xsi:type="dcterms:W3CDTF">2021-04-11T08:34:00Z</dcterms:created>
  <dcterms:modified xsi:type="dcterms:W3CDTF">2021-04-26T14:17:00Z</dcterms:modified>
</cp:coreProperties>
</file>