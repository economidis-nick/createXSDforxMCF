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F5BF0"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757213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DF5BF0">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DF5BF0">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DF5BF0">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DF5BF0">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DF5BF0">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DF5BF0">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DF5BF0">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DF5BF0">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DF5BF0">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DF5BF0">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DF5BF0">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DF5BF0">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DF5BF0">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DF5BF0">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DF5BF0">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DF5BF0">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DF5BF0">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DF5BF0">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DF5BF0">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DF5BF0">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DF5BF0">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DF5BF0">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DF5BF0">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DF5BF0">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DF5BF0">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DF5BF0">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DF5BF0">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DF5BF0">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DF5BF0">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DF5BF0">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DF5BF0">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DF5BF0">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DF5BF0">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DF5BF0">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DF5BF0">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DF5BF0">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DF5BF0">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DF5BF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DF5BF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DF5BF0">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DF5BF0">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DF5BF0">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DF5BF0">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DF5BF0">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DF5BF0">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DF5BF0">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DF5BF0">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DF5BF0">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DF5BF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DF5BF0">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DF5BF0">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DF5BF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DF5BF0">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DF5BF0">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DF5BF0">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DF5BF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DF5BF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DF5BF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DF5BF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DF5BF0">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Flow drilled screws</w:t>
      </w:r>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7572127"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A60243">
      <w:pPr>
        <w:numPr>
          <w:ilvl w:val="0"/>
          <w:numId w:val="68"/>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ins w:id="277" w:author="Dr. Carsten Franke" w:date="2021-01-27T11:19:00Z">
        <w:r w:rsidRPr="00D977AB">
          <w:t>heat affected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DF5BF0" w:rsidRPr="003A0545" w:rsidRDefault="00DF5BF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DF5BF0" w:rsidRPr="003A0545" w:rsidRDefault="00DF5BF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DF5BF0"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DF5BF0"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Figure</w:t>
      </w:r>
      <w:proofErr w:type="spellEnd"/>
      <w:r w:rsidR="005E6E22" w:rsidRPr="00D977AB">
        <w:rPr>
          <w:lang w:val="en-US"/>
        </w:rPr>
        <w:t xml:space="preserv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DF5BF0"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30B81161" w:rsidR="008420EC" w:rsidRDefault="00C13ED8" w:rsidP="00747A5E">
      <w:pPr>
        <w:spacing w:before="120"/>
        <w:jc w:val="both"/>
        <w:rPr>
          <w:ins w:id="1404" w:author="Dr. Carsten Franke" w:date="2021-03-18T11:05: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ins w:id="1407" w:author="Dr. Carsten Franke" w:date="2021-03-18T11:23:00Z">
        <w:r w:rsidR="00327740" w:rsidRPr="00327740">
          <w:t xml:space="preserve">The </w:t>
        </w:r>
        <w:r w:rsidR="00327740" w:rsidRPr="00327740">
          <w:rPr>
            <w:rStyle w:val="elementdeftypeChar"/>
            <w:lang w:eastAsia="en-GB"/>
          </w:rPr>
          <w:t>&lt;</w:t>
        </w:r>
        <w:proofErr w:type="spellStart"/>
        <w:r w:rsidR="00327740" w:rsidRPr="00327740">
          <w:rPr>
            <w:rStyle w:val="elementdeftypeChar"/>
            <w:lang w:eastAsia="en-GB"/>
          </w:rPr>
          <w:t>loc_list</w:t>
        </w:r>
        <w:proofErr w:type="spellEnd"/>
        <w:r w:rsidR="00327740" w:rsidRPr="00327740">
          <w:rPr>
            <w:rStyle w:val="elementdeftypeChar"/>
            <w:lang w:eastAsia="en-GB"/>
          </w:rPr>
          <w:t>/&gt;</w:t>
        </w:r>
        <w:r w:rsidR="00327740" w:rsidRPr="00327740">
          <w:t xml:space="preserve"> polygon only </w:t>
        </w:r>
        <w:r w:rsidR="00327740" w:rsidRPr="00327740">
          <w:rPr>
            <w:i/>
          </w:rPr>
          <w:t>approximates</w:t>
        </w:r>
        <w:r w:rsidR="00327740" w:rsidRPr="00327740">
          <w:t xml:space="preserve"> exact geometry. This can lead to unneglectable deviations between the length of both, and hence to the exact positions of segments, especially next to the end of a connection line.</w:t>
        </w:r>
      </w:ins>
      <w:ins w:id="1408" w:author="Dr. Carsten Franke" w:date="2021-03-18T11:24:00Z">
        <w:r w:rsidR="00327740">
          <w:t xml:space="preserve"> Thus, t</w:t>
        </w:r>
      </w:ins>
      <w:ins w:id="1409"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10" w:author="Dr. Carsten Franke" w:date="2021-03-18T11:00:00Z">
        <w:r w:rsidR="00DF5BF0" w:rsidRPr="00DF5BF0">
          <w:rPr>
            <w:i/>
          </w:rPr>
          <w:t>accuracy</w:t>
        </w:r>
        <w:r w:rsidR="00DF5BF0">
          <w:t xml:space="preserve"> of this polygon</w:t>
        </w:r>
      </w:ins>
      <w:ins w:id="1411" w:author="Dr. Carsten Franke" w:date="2021-03-18T11:24:00Z">
        <w:r w:rsidR="00BB3FF7">
          <w:rPr>
            <w:rStyle w:val="Funotenzeichen"/>
          </w:rPr>
          <w:footnoteReference w:id="22"/>
        </w:r>
      </w:ins>
      <w:ins w:id="1414" w:author="Dr. Carsten Franke" w:date="2021-03-18T11:00:00Z">
        <w:r w:rsidR="00DF5BF0">
          <w:t xml:space="preserve">. </w:t>
        </w:r>
      </w:ins>
      <w:ins w:id="1415" w:author="Dr. Carsten Franke" w:date="2021-03-18T11:01:00Z">
        <w:r w:rsidR="00DF5BF0">
          <w:t xml:space="preserve">Additionally, the parameters describing the segmentation must be </w:t>
        </w:r>
        <w:r w:rsidR="00DF5BF0" w:rsidRPr="00DF5BF0">
          <w:rPr>
            <w:i/>
          </w:rPr>
          <w:lastRenderedPageBreak/>
          <w:t>consistent</w:t>
        </w:r>
        <w:r w:rsidR="00DF5BF0">
          <w:t xml:space="preserve"> in the sense that </w:t>
        </w:r>
      </w:ins>
      <w:ins w:id="1416" w:author="Dr. Carsten Franke" w:date="2021-03-18T11:02:00Z">
        <w:r w:rsidR="00DF5BF0">
          <w:t xml:space="preserve">the segmentation is feasible both, geometrically and with respect to manufacturing. </w:t>
        </w:r>
      </w:ins>
      <w:ins w:id="1417" w:author="Dr. Carsten Franke" w:date="2021-03-18T11:03:00Z">
        <w:r w:rsidR="00DF5BF0">
          <w:t xml:space="preserve">It is </w:t>
        </w:r>
        <w:r w:rsidR="00DF5BF0" w:rsidRPr="00DF5BF0">
          <w:rPr>
            <w:i/>
          </w:rPr>
          <w:t>not</w:t>
        </w:r>
        <w:r w:rsidR="00DF5BF0">
          <w:t xml:space="preserve"> within the scope of </w:t>
        </w:r>
      </w:ins>
      <w:ins w:id="1418" w:author="Dr. Carsten Franke" w:date="2021-03-18T11:04:00Z">
        <w:r w:rsidR="00DF5BF0">
          <w:t xml:space="preserve">the χMCF format to take these responsibilities, since additional </w:t>
        </w:r>
      </w:ins>
      <w:ins w:id="1419" w:author="Dr. Carsten Franke" w:date="2021-03-18T11:05:00Z">
        <w:r w:rsidR="00DF5BF0">
          <w:t xml:space="preserve">external </w:t>
        </w:r>
      </w:ins>
      <w:ins w:id="1420"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21" w:author="Dr. Carsten Franke" w:date="2021-03-18T11:05:00Z"/>
        </w:rPr>
      </w:pPr>
      <w:ins w:id="1422"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7E851F9C" w:rsidR="00FA2070" w:rsidRDefault="00FA5165" w:rsidP="00FA5165">
      <w:pPr>
        <w:keepNext/>
        <w:spacing w:before="120"/>
        <w:jc w:val="both"/>
        <w:rPr>
          <w:ins w:id="1423" w:author="Dr. Carsten Franke" w:date="2021-03-18T11:07:00Z"/>
        </w:rPr>
      </w:pPr>
      <w:ins w:id="1424" w:author="Dr. Carsten Franke" w:date="2021-03-18T11:06:00Z">
        <w:r>
          <w:t>Following rul</w:t>
        </w:r>
      </w:ins>
      <w:ins w:id="1425" w:author="Dr. Carsten Franke" w:date="2021-03-18T11:07:00Z">
        <w:r>
          <w:t xml:space="preserve">es apply: </w:t>
        </w:r>
      </w:ins>
    </w:p>
    <w:p w14:paraId="3E827285" w14:textId="726D18A8" w:rsidR="00FA5165" w:rsidRDefault="00FA5165" w:rsidP="00FA5165">
      <w:pPr>
        <w:pStyle w:val="Listenabsatz"/>
        <w:numPr>
          <w:ilvl w:val="0"/>
          <w:numId w:val="69"/>
        </w:numPr>
        <w:spacing w:before="120"/>
        <w:jc w:val="both"/>
        <w:rPr>
          <w:ins w:id="1426" w:author="Dr. Carsten Franke" w:date="2021-03-18T11:07:00Z"/>
        </w:rPr>
      </w:pPr>
      <w:ins w:id="1427" w:author="Dr. Carsten Franke" w:date="2021-03-18T11:07:00Z">
        <w:r w:rsidRPr="00FA5165">
          <w:rPr>
            <w:i/>
          </w:rPr>
          <w:t>Master</w:t>
        </w:r>
        <w:r w:rsidRPr="00FA5165">
          <w:rPr>
            <w:i/>
          </w:rPr>
          <w:t xml:space="preserve"> </w:t>
        </w:r>
        <w:proofErr w:type="spellStart"/>
        <w:r w:rsidRPr="00FA5165">
          <w:rPr>
            <w:i/>
          </w:rPr>
          <w:t>rule</w:t>
        </w:r>
        <w:proofErr w:type="spellEnd"/>
        <w:r>
          <w:t xml:space="preserve">: The </w:t>
        </w:r>
        <w:proofErr w:type="spellStart"/>
        <w:r>
          <w:t>creating</w:t>
        </w:r>
        <w:proofErr w:type="spellEnd"/>
        <w:r>
          <w:t xml:space="preserve"> </w:t>
        </w:r>
        <w:proofErr w:type="spellStart"/>
        <w:r>
          <w:t>system</w:t>
        </w:r>
      </w:ins>
      <w:proofErr w:type="spellEnd"/>
      <w:ins w:id="1428" w:author="Dr. Carsten Franke" w:date="2021-03-18T11:08:00Z">
        <w:r>
          <w:t xml:space="preserve"> </w:t>
        </w:r>
        <w:proofErr w:type="spellStart"/>
        <w:r>
          <w:t>alone</w:t>
        </w:r>
      </w:ins>
      <w:proofErr w:type="spellEnd"/>
      <w:ins w:id="1429" w:author="Dr. Carsten Franke" w:date="2021-03-18T11:07:00Z">
        <w:r>
          <w:t xml:space="preserve"> is </w:t>
        </w:r>
        <w:proofErr w:type="spellStart"/>
        <w:r>
          <w:t>responsible</w:t>
        </w:r>
        <w:proofErr w:type="spellEnd"/>
        <w:r>
          <w:t xml:space="preserve"> for </w:t>
        </w:r>
      </w:ins>
      <w:proofErr w:type="spellStart"/>
      <w:ins w:id="1430" w:author="Dr. Carsten Franke" w:date="2021-03-18T11:08:00Z">
        <w:r>
          <w:t>accurate</w:t>
        </w:r>
        <w:proofErr w:type="spellEnd"/>
        <w:r>
          <w:t xml:space="preserve"> and </w:t>
        </w:r>
      </w:ins>
      <w:proofErr w:type="spellStart"/>
      <w:ins w:id="1431" w:author="Dr. Carsten Franke" w:date="2021-03-18T11:07:00Z">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w:t>
        </w:r>
      </w:ins>
      <w:ins w:id="1432" w:author="Dr. Carsten Franke" w:date="2021-03-18T11:08:00Z">
        <w:r>
          <w:t xml:space="preserve"> </w:t>
        </w:r>
      </w:ins>
    </w:p>
    <w:p w14:paraId="2D7026D8" w14:textId="3B803789" w:rsidR="00FA5165" w:rsidRDefault="00FA5165" w:rsidP="00FA5165">
      <w:pPr>
        <w:pStyle w:val="Listenabsatz"/>
        <w:numPr>
          <w:ilvl w:val="0"/>
          <w:numId w:val="69"/>
        </w:numPr>
        <w:spacing w:before="120"/>
        <w:jc w:val="both"/>
        <w:rPr>
          <w:ins w:id="1433" w:author="Dr. Carsten Franke" w:date="2021-03-18T11:07:00Z"/>
        </w:rPr>
      </w:pPr>
      <w:ins w:id="1434" w:author="Dr. Carsten Franke" w:date="2021-03-18T11:07:00Z">
        <w:r>
          <w:t xml:space="preserve">If </w:t>
        </w:r>
      </w:ins>
      <w:ins w:id="1435" w:author="Dr. Carsten Franke" w:date="2021-03-18T11:09:00Z">
        <w:r>
          <w:t xml:space="preserve">any </w:t>
        </w:r>
      </w:ins>
      <w:proofErr w:type="spellStart"/>
      <w:ins w:id="1436" w:author="Dr. Carsten Franke" w:date="2021-03-18T11:07:00Z">
        <w:r>
          <w:t>segment</w:t>
        </w:r>
        <w:proofErr w:type="spellEnd"/>
        <w:r>
          <w:t xml:space="preserve"> </w:t>
        </w:r>
        <w:proofErr w:type="spellStart"/>
        <w:r>
          <w:t>length</w:t>
        </w:r>
      </w:ins>
      <w:ins w:id="1437" w:author="Dr. Carsten Franke" w:date="2021-03-18T11:09:00Z">
        <w:r>
          <w:t>s</w:t>
        </w:r>
        <w:proofErr w:type="spellEnd"/>
        <w:r>
          <w:t xml:space="preserve"> (</w:t>
        </w:r>
        <w:proofErr w:type="spellStart"/>
        <w:r>
          <w:t>especially</w:t>
        </w:r>
        <w:proofErr w:type="spellEnd"/>
        <w:r>
          <w:t xml:space="preserve"> </w:t>
        </w:r>
        <w:r>
          <w:t>first or last</w:t>
        </w:r>
        <w:r>
          <w:t>)</w:t>
        </w:r>
      </w:ins>
      <w:ins w:id="1438" w:author="Dr. Carsten Franke" w:date="2021-03-18T11:07:00Z">
        <w:r>
          <w:t xml:space="preserve"> </w:t>
        </w:r>
        <w:proofErr w:type="spellStart"/>
        <w:r>
          <w:t>shall</w:t>
        </w:r>
        <w:proofErr w:type="spellEnd"/>
        <w:r>
          <w:t xml:space="preserve"> </w:t>
        </w:r>
        <w:proofErr w:type="spellStart"/>
        <w:r>
          <w:t>deviate</w:t>
        </w:r>
        <w:proofErr w:type="spellEnd"/>
        <w:r>
          <w:t xml:space="preserve"> from other </w:t>
        </w:r>
        <w:proofErr w:type="spellStart"/>
        <w:r>
          <w:t>segment</w:t>
        </w:r>
        <w:proofErr w:type="spellEnd"/>
        <w:r>
          <w:t xml:space="preserve"> </w:t>
        </w:r>
        <w:proofErr w:type="spellStart"/>
        <w:r>
          <w:t>lengths</w:t>
        </w:r>
        <w:proofErr w:type="spellEnd"/>
        <w:r>
          <w:t>, a</w:t>
        </w:r>
      </w:ins>
      <w:ins w:id="1439" w:author="Dr. Carsten Franke" w:date="2021-03-18T11:10:00Z">
        <w:r>
          <w:t xml:space="preserve">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ins>
      <w:proofErr w:type="spellStart"/>
      <w:ins w:id="1440" w:author="Dr. Carsten Franke" w:date="2021-03-18T11:07:00Z">
        <w:r>
          <w:t>has</w:t>
        </w:r>
        <w:proofErr w:type="spellEnd"/>
        <w:r>
          <w:t xml:space="preserve"> </w:t>
        </w:r>
        <w:proofErr w:type="spellStart"/>
        <w:r>
          <w:t>to</w:t>
        </w:r>
        <w:proofErr w:type="spellEnd"/>
        <w:r>
          <w:t xml:space="preserve"> be used.</w:t>
        </w:r>
      </w:ins>
      <w:ins w:id="1441" w:author="Dr. Carsten Franke" w:date="2021-03-18T11:10:00Z">
        <w:r>
          <w:t xml:space="preserve"> </w:t>
        </w:r>
      </w:ins>
      <w:ins w:id="1442" w:author="Dr. Carsten Franke" w:date="2021-03-18T11:11:00Z">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a</w:t>
        </w:r>
      </w:ins>
      <w:ins w:id="1443" w:author="Dr. Carsten Franke" w:date="2021-03-18T11:10:00Z">
        <w:r>
          <w:t xml:space="preserve">re </w:t>
        </w:r>
        <w:r w:rsidRPr="00FA5165">
          <w:rPr>
            <w:i/>
          </w:rPr>
          <w:t>not</w:t>
        </w:r>
        <w:r>
          <w:t xml:space="preserve"> intended </w:t>
        </w:r>
        <w:proofErr w:type="spellStart"/>
        <w:r>
          <w:t>to</w:t>
        </w:r>
        <w:proofErr w:type="spellEnd"/>
        <w:r>
          <w:t xml:space="preserve"> provide thi</w:t>
        </w:r>
      </w:ins>
      <w:ins w:id="1444" w:author="Dr. Carsten Franke" w:date="2021-03-18T11:11:00Z">
        <w:r>
          <w:t xml:space="preserve">s feature. </w:t>
        </w:r>
      </w:ins>
    </w:p>
    <w:p w14:paraId="541AA67F" w14:textId="40DF5C89" w:rsidR="00FA5165" w:rsidRDefault="00FA5165" w:rsidP="00FA5165">
      <w:pPr>
        <w:pStyle w:val="Listenabsatz"/>
        <w:numPr>
          <w:ilvl w:val="0"/>
          <w:numId w:val="69"/>
        </w:numPr>
        <w:spacing w:before="120"/>
        <w:jc w:val="both"/>
        <w:rPr>
          <w:ins w:id="1445" w:author="Dr. Carsten Franke" w:date="2021-03-03T09:44:00Z"/>
        </w:rPr>
      </w:pPr>
      <w:proofErr w:type="spellStart"/>
      <w:ins w:id="1446" w:author="Dr. Carsten Franke" w:date="2021-03-18T11:07:00Z">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w:t>
        </w:r>
      </w:ins>
      <w:ins w:id="1447" w:author="Dr. Carsten Franke" w:date="2021-03-18T11:11:00Z">
        <w:r>
          <w:t xml:space="preserve"> </w:t>
        </w:r>
      </w:ins>
    </w:p>
    <w:p w14:paraId="49374C42" w14:textId="0E5D173F" w:rsidR="004B1C7C" w:rsidRPr="00037F3D" w:rsidRDefault="004B1C7C" w:rsidP="00747A5E">
      <w:pPr>
        <w:spacing w:before="120"/>
        <w:jc w:val="both"/>
        <w:rPr>
          <w:ins w:id="1448" w:author="Dr. Carsten Franke" w:date="2021-02-18T11:28:00Z"/>
        </w:rPr>
      </w:pPr>
      <w:ins w:id="1449" w:author="Dr. Carsten Franke" w:date="2021-03-03T09:45:00Z">
        <w:r>
          <w:t>Intermittent connection lines are only applicab</w:t>
        </w:r>
      </w:ins>
      <w:ins w:id="1450" w:author="Dr. Carsten Franke" w:date="2021-03-03T09:57:00Z">
        <w:r w:rsidR="00A205E8">
          <w:t>l</w:t>
        </w:r>
      </w:ins>
      <w:ins w:id="1451" w:author="Dr. Carsten Franke" w:date="2021-03-03T09:45:00Z">
        <w:r>
          <w:t xml:space="preserve">e to </w:t>
        </w:r>
      </w:ins>
      <w:ins w:id="1452" w:author="Dr. Carsten Franke" w:date="2021-03-17T08:33:00Z">
        <w:r w:rsidR="00A37E6A" w:rsidRPr="00A37E6A">
          <w:rPr>
            <w:i/>
          </w:rPr>
          <w:t>seam</w:t>
        </w:r>
        <w:r w:rsidR="00A37E6A">
          <w:t xml:space="preserve"> </w:t>
        </w:r>
      </w:ins>
      <w:ins w:id="1453" w:author="Dr. Carsten Franke" w:date="2021-03-03T09:45:00Z">
        <w:r w:rsidRPr="00A205E8">
          <w:rPr>
            <w:i/>
          </w:rPr>
          <w:t>we</w:t>
        </w:r>
      </w:ins>
      <w:ins w:id="1454" w:author="Dr. Carsten Franke" w:date="2021-03-03T09:57:00Z">
        <w:r w:rsidR="00A205E8" w:rsidRPr="00A205E8">
          <w:rPr>
            <w:i/>
          </w:rPr>
          <w:t>l</w:t>
        </w:r>
      </w:ins>
      <w:ins w:id="1455" w:author="Dr. Carsten Franke" w:date="2021-03-03T09:45:00Z">
        <w:r w:rsidRPr="00A205E8">
          <w:rPr>
            <w:i/>
          </w:rPr>
          <w:t>d</w:t>
        </w:r>
      </w:ins>
      <w:ins w:id="1456" w:author="Dr. Carsten Franke" w:date="2021-03-17T08:33:00Z">
        <w:r w:rsidR="00A37E6A">
          <w:rPr>
            <w:i/>
          </w:rPr>
          <w:t>s</w:t>
        </w:r>
      </w:ins>
      <w:ins w:id="1457" w:author="Dr. Carsten Franke" w:date="2021-03-03T09:45:00Z">
        <w:r>
          <w:t xml:space="preserve">, currently. </w:t>
        </w:r>
      </w:ins>
    </w:p>
    <w:p w14:paraId="07295124" w14:textId="77777777" w:rsidR="00FA2070" w:rsidRPr="00037F3D" w:rsidRDefault="00FA2070" w:rsidP="00FA2070">
      <w:pPr>
        <w:spacing w:before="120"/>
        <w:jc w:val="both"/>
        <w:rPr>
          <w:ins w:id="1458" w:author="Dr. Carsten Franke" w:date="2021-03-18T11:06:00Z"/>
        </w:rPr>
      </w:pPr>
      <w:ins w:id="1459" w:author="Dr. Carsten Franke" w:date="2021-03-18T11:06:00Z">
        <w:r w:rsidRPr="00037F3D">
          <w:t xml:space="preserve">Intermittent connection lines were introduced with χMCF version 3.1.1. </w:t>
        </w:r>
      </w:ins>
    </w:p>
    <w:p w14:paraId="1E3BC91B" w14:textId="7BB12C6B" w:rsidR="0056385B" w:rsidRPr="00037F3D" w:rsidRDefault="0056385B" w:rsidP="00747A5E">
      <w:pPr>
        <w:spacing w:before="120"/>
        <w:jc w:val="both"/>
        <w:rPr>
          <w:ins w:id="1460" w:author="Dr. Carsten Franke" w:date="2021-02-17T13:49:00Z"/>
          <w:i/>
        </w:rPr>
      </w:pPr>
      <w:ins w:id="1461" w:author="Dr. Carsten Franke" w:date="2021-02-18T11:28:00Z">
        <w:r w:rsidRPr="00037F3D">
          <w:rPr>
            <w:i/>
            <w:highlight w:val="yellow"/>
          </w:rPr>
          <w:t>[Insert some sketches / drawings / diagrams, here!</w:t>
        </w:r>
      </w:ins>
      <w:ins w:id="1462" w:author="Dr. Carsten Franke" w:date="2021-02-18T11:33:00Z">
        <w:r w:rsidR="00C85C08" w:rsidRPr="00037F3D">
          <w:rPr>
            <w:i/>
            <w:highlight w:val="yellow"/>
          </w:rPr>
          <w:t xml:space="preserve"> – What is a “segment”</w:t>
        </w:r>
      </w:ins>
      <w:ins w:id="1463" w:author="Dr. Carsten Franke" w:date="2021-02-18T11:46:00Z">
        <w:r w:rsidR="00732431">
          <w:rPr>
            <w:i/>
            <w:highlight w:val="yellow"/>
          </w:rPr>
          <w:t>, a “total length”</w:t>
        </w:r>
      </w:ins>
      <w:ins w:id="1464" w:author="Dr. Carsten Franke" w:date="2021-02-18T11:33:00Z">
        <w:r w:rsidR="00C85C08" w:rsidRPr="00037F3D">
          <w:rPr>
            <w:i/>
            <w:highlight w:val="yellow"/>
          </w:rPr>
          <w:t xml:space="preserve"> and such stuff …</w:t>
        </w:r>
      </w:ins>
      <w:ins w:id="1465" w:author="Dr. Carsten Franke" w:date="2021-02-18T11:28:00Z">
        <w:r w:rsidRPr="00037F3D">
          <w:rPr>
            <w:i/>
            <w:highlight w:val="yellow"/>
          </w:rPr>
          <w:t>]</w:t>
        </w:r>
        <w:r w:rsidRPr="00037F3D">
          <w:rPr>
            <w:i/>
          </w:rPr>
          <w:t xml:space="preserve"> </w:t>
        </w:r>
      </w:ins>
    </w:p>
    <w:p w14:paraId="70620A16" w14:textId="1B57820C" w:rsidR="00747A5E" w:rsidRPr="00037F3D" w:rsidRDefault="008420EC" w:rsidP="0028134C">
      <w:pPr>
        <w:keepNext/>
        <w:spacing w:before="120"/>
        <w:jc w:val="both"/>
        <w:rPr>
          <w:ins w:id="1466" w:author="Dr. Carsten Franke" w:date="2021-02-18T11:29:00Z"/>
        </w:rPr>
      </w:pPr>
      <w:ins w:id="1467" w:author="Dr. Carsten Franke" w:date="2021-02-17T13:48:00Z">
        <w:r w:rsidRPr="00037F3D">
          <w:t>For t</w:t>
        </w:r>
      </w:ins>
      <w:ins w:id="1468" w:author="Dr. Carsten Franke" w:date="2021-02-17T12:25:00Z">
        <w:r w:rsidR="00747A5E" w:rsidRPr="00037F3D">
          <w:t>he description of a</w:t>
        </w:r>
      </w:ins>
      <w:ins w:id="1469" w:author="Dr. Carsten Franke" w:date="2021-02-17T13:48:00Z">
        <w:r w:rsidRPr="00037F3D">
          <w:t>n</w:t>
        </w:r>
      </w:ins>
      <w:ins w:id="1470" w:author="Dr. Carsten Franke" w:date="2021-02-17T12:25:00Z">
        <w:r w:rsidR="00747A5E" w:rsidRPr="00037F3D">
          <w:t xml:space="preserve"> </w:t>
        </w:r>
      </w:ins>
      <w:ins w:id="1471" w:author="Dr. Carsten Franke" w:date="2021-02-17T13:48:00Z">
        <w:r w:rsidRPr="00037F3D">
          <w:t xml:space="preserve">intermittent </w:t>
        </w:r>
      </w:ins>
      <w:ins w:id="1472" w:author="Dr. Carsten Franke" w:date="2021-02-17T12:25:00Z">
        <w:r w:rsidR="00747A5E" w:rsidRPr="00037F3D">
          <w:t>connection line</w:t>
        </w:r>
      </w:ins>
      <w:ins w:id="1473" w:author="Dr. Carsten Franke" w:date="2021-02-17T13:48:00Z">
        <w:r w:rsidRPr="00037F3D">
          <w:t xml:space="preserve">, </w:t>
        </w:r>
      </w:ins>
      <w:ins w:id="1474" w:author="Dr. Carsten Franke" w:date="2021-02-17T13:54:00Z">
        <w:r w:rsidR="00FC449D" w:rsidRPr="00037F3D">
          <w:t>following</w:t>
        </w:r>
      </w:ins>
      <w:ins w:id="1475" w:author="Dr. Carsten Franke" w:date="2021-02-17T13:48:00Z">
        <w:r w:rsidRPr="00037F3D">
          <w:t xml:space="preserve"> </w:t>
        </w:r>
      </w:ins>
      <w:ins w:id="1476" w:author="Dr. Carsten Franke" w:date="2021-02-17T13:49:00Z">
        <w:r w:rsidRPr="00037F3D">
          <w:t>variants are available</w:t>
        </w:r>
      </w:ins>
      <w:ins w:id="1477" w:author="Dr. Carsten Franke" w:date="2021-02-17T12:25:00Z">
        <w:r w:rsidR="00747A5E" w:rsidRPr="00037F3D">
          <w:t>:</w:t>
        </w:r>
      </w:ins>
      <w:ins w:id="1478" w:author="Dr. Carsten Franke" w:date="2021-02-17T12:29:00Z">
        <w:r w:rsidR="006C75C1" w:rsidRPr="00037F3D">
          <w:t xml:space="preserve"> </w:t>
        </w:r>
      </w:ins>
    </w:p>
    <w:p w14:paraId="0724C753" w14:textId="216B21F6" w:rsidR="001C45C8" w:rsidRDefault="001C45C8" w:rsidP="00E53ADB">
      <w:pPr>
        <w:spacing w:before="120"/>
        <w:jc w:val="both"/>
        <w:rPr>
          <w:ins w:id="1479" w:author="Dr. Carsten Franke" w:date="2021-03-18T11:12:00Z"/>
        </w:rPr>
      </w:pPr>
      <w:ins w:id="1480" w:author="Dr. Carsten Franke" w:date="2021-02-18T11:29:00Z">
        <w:r w:rsidRPr="00E53ADB">
          <w:rPr>
            <w:i/>
            <w:highlight w:val="yellow"/>
          </w:rPr>
          <w:t>[Insert tables &amp; free text explaining parameter syntax and semantics, here!</w:t>
        </w:r>
      </w:ins>
      <w:ins w:id="1481" w:author="Dr. Carsten Franke" w:date="2021-02-18T12:14:00Z">
        <w:r w:rsidR="00E53ADB" w:rsidRPr="00E53ADB">
          <w:rPr>
            <w:i/>
            <w:highlight w:val="yellow"/>
          </w:rPr>
          <w:t xml:space="preserve"> </w:t>
        </w:r>
      </w:ins>
      <w:ins w:id="1482" w:author="Dr. Carsten Franke" w:date="2021-03-18T11:15:00Z">
        <w:r w:rsidR="00885C4E">
          <w:rPr>
            <w:i/>
            <w:highlight w:val="yellow"/>
          </w:rPr>
          <w:t>E.g. si</w:t>
        </w:r>
        <w:r w:rsidR="00885C4E" w:rsidRPr="00885C4E">
          <w:rPr>
            <w:i/>
            <w:highlight w:val="yellow"/>
          </w:rPr>
          <w:t xml:space="preserve">milar to </w:t>
        </w:r>
        <w:r w:rsidR="00885C4E" w:rsidRPr="00885C4E">
          <w:rPr>
            <w:i/>
            <w:highlight w:val="yellow"/>
          </w:rPr>
          <w:fldChar w:fldCharType="begin"/>
        </w:r>
        <w:r w:rsidR="00885C4E" w:rsidRPr="00885C4E">
          <w:rPr>
            <w:i/>
            <w:highlight w:val="yellow"/>
          </w:rPr>
          <w:instrText xml:space="preserve"> HYPERLINK "</w:instrText>
        </w:r>
        <w:r w:rsidR="00885C4E" w:rsidRPr="00885C4E">
          <w:rPr>
            <w:i/>
            <w:highlight w:val="yellow"/>
          </w:rPr>
          <w:instrText>https://github.com/economidis-nick/createXSDforxMCF/issues/53#issuecomment-801355773</w:instrText>
        </w:r>
        <w:r w:rsidR="00885C4E" w:rsidRPr="00885C4E">
          <w:rPr>
            <w:i/>
            <w:highlight w:val="yellow"/>
          </w:rPr>
          <w:instrText xml:space="preserve">" </w:instrText>
        </w:r>
        <w:r w:rsidR="00885C4E" w:rsidRPr="00885C4E">
          <w:rPr>
            <w:i/>
            <w:highlight w:val="yellow"/>
          </w:rPr>
          <w:fldChar w:fldCharType="separate"/>
        </w:r>
        <w:r w:rsidR="00885C4E" w:rsidRPr="00885C4E">
          <w:rPr>
            <w:rStyle w:val="Hyperlink"/>
            <w:i/>
            <w:highlight w:val="yellow"/>
          </w:rPr>
          <w:t>https://github.com/economidis-nick/createXSDforxMCF/issues/53#issuecomment-801355773</w:t>
        </w:r>
        <w:r w:rsidR="00885C4E" w:rsidRPr="00885C4E">
          <w:rPr>
            <w:i/>
            <w:highlight w:val="yellow"/>
          </w:rPr>
          <w:fldChar w:fldCharType="end"/>
        </w:r>
      </w:ins>
      <w:ins w:id="1483" w:author="Dr. Carsten Franke" w:date="2021-03-18T11:16:00Z">
        <w:r w:rsidR="00885C4E">
          <w:rPr>
            <w:i/>
            <w:highlight w:val="yellow"/>
          </w:rPr>
          <w:t xml:space="preserve"> and/or</w:t>
        </w:r>
      </w:ins>
      <w:ins w:id="1484" w:author="Dr. Carsten Franke" w:date="2021-03-18T11:15:00Z">
        <w:r w:rsidR="00885C4E">
          <w:rPr>
            <w:i/>
            <w:highlight w:val="yellow"/>
          </w:rPr>
          <w:t xml:space="preserve"> </w:t>
        </w:r>
      </w:ins>
      <w:ins w:id="1485" w:author="Dr. Carsten Franke" w:date="2021-03-18T11:16:00Z">
        <w:r w:rsidR="00885C4E">
          <w:rPr>
            <w:i/>
            <w:highlight w:val="yellow"/>
          </w:rPr>
          <w:t>s</w:t>
        </w:r>
      </w:ins>
      <w:ins w:id="1486" w:author="Dr. Carsten Franke" w:date="2021-02-18T12:14:00Z">
        <w:r w:rsidR="00E53ADB" w:rsidRPr="00E53ADB">
          <w:rPr>
            <w:i/>
            <w:highlight w:val="yellow"/>
          </w:rPr>
          <w:t>uch like the following:</w:t>
        </w:r>
      </w:ins>
      <w:ins w:id="1487" w:author="Dr. Carsten Franke" w:date="2021-02-18T11:29:00Z">
        <w:r w:rsidRPr="00E53ADB">
          <w:rPr>
            <w:i/>
            <w:highlight w:val="yellow"/>
          </w:rPr>
          <w:t>]</w:t>
        </w:r>
        <w:r w:rsidRPr="00037F3D">
          <w:t xml:space="preserve"> </w:t>
        </w:r>
      </w:ins>
      <w:ins w:id="1488" w:author="Dr. Carsten Franke" w:date="2021-02-18T12:14:00Z">
        <w:r w:rsidR="00E53ADB">
          <w:br/>
        </w:r>
      </w:ins>
      <w:ins w:id="1489" w:author="Dr. Carsten Franke" w:date="2021-02-18T12:15:00Z">
        <w:r w:rsidR="00E53ADB" w:rsidRPr="00E53ADB">
          <w:rPr>
            <w:highlight w:val="yellow"/>
          </w:rPr>
          <w:t xml:space="preserve">Attribute value keep=”spacing” means that segment length </w:t>
        </w:r>
      </w:ins>
      <w:ins w:id="1490" w:author="Dr. Carsten Franke" w:date="2021-02-18T12:16:00Z">
        <w:r w:rsidR="00E53ADB">
          <w:rPr>
            <w:highlight w:val="yellow"/>
          </w:rPr>
          <w:t xml:space="preserve">is to </w:t>
        </w:r>
      </w:ins>
      <w:ins w:id="1491"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07DE28A3" w14:textId="78BBF4E3" w:rsidR="00054DD2" w:rsidRDefault="00054DD2" w:rsidP="00E53ADB">
      <w:pPr>
        <w:spacing w:before="120"/>
        <w:jc w:val="both"/>
        <w:rPr>
          <w:ins w:id="1492" w:author="Dr. Carsten Franke" w:date="2021-03-18T11:12:00Z"/>
        </w:rPr>
      </w:pPr>
      <w:ins w:id="1493" w:author="Dr. Carsten Franke" w:date="2021-03-18T11:12:00Z">
        <w:r w:rsidRPr="00054DD2">
          <w:rPr>
            <w:highlight w:val="yellow"/>
          </w:rPr>
          <w:t>Decisions of 2021-03-18:</w:t>
        </w:r>
        <w:r>
          <w:t xml:space="preserve"> </w:t>
        </w:r>
      </w:ins>
    </w:p>
    <w:p w14:paraId="3A814A4F" w14:textId="741ED0AC" w:rsidR="00054DD2" w:rsidRPr="00054DD2" w:rsidRDefault="00054DD2" w:rsidP="00054DD2">
      <w:pPr>
        <w:pStyle w:val="Listenabsatz"/>
        <w:numPr>
          <w:ilvl w:val="0"/>
          <w:numId w:val="22"/>
        </w:numPr>
        <w:spacing w:before="120"/>
        <w:jc w:val="both"/>
        <w:rPr>
          <w:ins w:id="1494" w:author="Dr. Carsten Franke" w:date="2021-03-18T11:13:00Z"/>
          <w:highlight w:val="yellow"/>
        </w:rPr>
      </w:pPr>
      <w:ins w:id="1495" w:author="Dr. Carsten Franke" w:date="2021-03-18T11:13:00Z">
        <w:r w:rsidRPr="00054DD2">
          <w:rPr>
            <w:highlight w:val="yellow"/>
          </w:rPr>
          <w:t>A</w:t>
        </w:r>
        <w:r w:rsidRPr="00054DD2">
          <w:rPr>
            <w:highlight w:val="yellow"/>
          </w:rPr>
          <w:t xml:space="preserve">ttribute </w:t>
        </w:r>
        <w:r w:rsidRPr="00054DD2">
          <w:rPr>
            <w:b/>
            <w:color w:val="0070C0"/>
            <w:highlight w:val="yellow"/>
          </w:rPr>
          <w:t>keep</w:t>
        </w:r>
        <w:r w:rsidRPr="00054DD2">
          <w:rPr>
            <w:highlight w:val="yellow"/>
          </w:rPr>
          <w:t xml:space="preserve"> </w:t>
        </w:r>
        <w:r w:rsidRPr="00054DD2">
          <w:rPr>
            <w:highlight w:val="yellow"/>
          </w:rPr>
          <w:t xml:space="preserve">is </w:t>
        </w:r>
        <w:proofErr w:type="spellStart"/>
        <w:r w:rsidRPr="00054DD2">
          <w:rPr>
            <w:highlight w:val="yellow"/>
          </w:rPr>
          <w:t>to</w:t>
        </w:r>
        <w:proofErr w:type="spellEnd"/>
        <w:r w:rsidRPr="00054DD2">
          <w:rPr>
            <w:highlight w:val="yellow"/>
          </w:rPr>
          <w:t xml:space="preserve"> be used for compensation of rounding errors. (defaults to density)</w:t>
        </w:r>
      </w:ins>
    </w:p>
    <w:p w14:paraId="0D0C9D2E" w14:textId="5D384441" w:rsidR="00054DD2" w:rsidRPr="00054DD2" w:rsidRDefault="00054DD2" w:rsidP="00054DD2">
      <w:pPr>
        <w:pStyle w:val="Listenabsatz"/>
        <w:numPr>
          <w:ilvl w:val="0"/>
          <w:numId w:val="22"/>
        </w:numPr>
        <w:spacing w:before="120"/>
        <w:jc w:val="both"/>
        <w:rPr>
          <w:ins w:id="1496" w:author="Dr. Carsten Franke" w:date="2021-03-18T11:13:00Z"/>
          <w:highlight w:val="yellow"/>
        </w:rPr>
      </w:pPr>
      <w:ins w:id="1497"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498" w:author="Dr. Carsten Franke" w:date="2021-03-18T11:14:00Z">
        <w:r>
          <w:rPr>
            <w:highlight w:val="yellow"/>
          </w:rPr>
          <w:t xml:space="preserve"> </w:t>
        </w:r>
      </w:ins>
    </w:p>
    <w:p w14:paraId="0EE839B4" w14:textId="5E79125E" w:rsidR="00054DD2" w:rsidRPr="00054DD2" w:rsidRDefault="00054DD2" w:rsidP="00054DD2">
      <w:pPr>
        <w:pStyle w:val="Listenabsatz"/>
        <w:numPr>
          <w:ilvl w:val="1"/>
          <w:numId w:val="22"/>
        </w:numPr>
        <w:spacing w:before="120"/>
        <w:jc w:val="both"/>
        <w:rPr>
          <w:ins w:id="1499" w:author="Dr. Carsten Franke" w:date="2021-03-18T11:13:00Z"/>
          <w:highlight w:val="yellow"/>
        </w:rPr>
      </w:pPr>
      <w:ins w:id="1500"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has to be issued if adjusted spacing deviates from prescribed spacing by more than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054DD2">
      <w:pPr>
        <w:pStyle w:val="Listenabsatz"/>
        <w:numPr>
          <w:ilvl w:val="1"/>
          <w:numId w:val="22"/>
        </w:numPr>
        <w:spacing w:before="120"/>
        <w:jc w:val="both"/>
        <w:rPr>
          <w:ins w:id="1501" w:author="Dr. Carsten Franke" w:date="2021-03-18T11:13:00Z"/>
          <w:highlight w:val="yellow"/>
        </w:rPr>
      </w:pPr>
      <w:proofErr w:type="spellStart"/>
      <w:ins w:id="1502"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needed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054DD2">
      <w:pPr>
        <w:pStyle w:val="Listenabsatz"/>
        <w:numPr>
          <w:ilvl w:val="0"/>
          <w:numId w:val="22"/>
        </w:numPr>
        <w:spacing w:before="120"/>
        <w:jc w:val="both"/>
        <w:rPr>
          <w:ins w:id="1503" w:author="Dr. Carsten Franke" w:date="2021-03-18T11:13:00Z"/>
          <w:highlight w:val="yellow"/>
        </w:rPr>
      </w:pPr>
      <w:ins w:id="1504"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is introduced: Same semantics as "</w:t>
        </w:r>
        <w:proofErr w:type="spellStart"/>
        <w:r w:rsidRPr="00054DD2">
          <w:rPr>
            <w:highlight w:val="yellow"/>
          </w:rPr>
          <w:t>max_percentage_of_compensation</w:t>
        </w:r>
        <w:proofErr w:type="spellEnd"/>
        <w:r w:rsidRPr="00054DD2">
          <w:rPr>
            <w:highlight w:val="yellow"/>
          </w:rPr>
          <w:t xml:space="preserve">", but deviation measured in length units,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054DD2">
      <w:pPr>
        <w:pStyle w:val="Listenabsatz"/>
        <w:numPr>
          <w:ilvl w:val="0"/>
          <w:numId w:val="22"/>
        </w:numPr>
        <w:spacing w:before="120"/>
        <w:jc w:val="both"/>
        <w:rPr>
          <w:ins w:id="1505" w:author="Dr. Carsten Franke" w:date="2021-03-18T11:13:00Z"/>
          <w:highlight w:val="yellow"/>
        </w:rPr>
      </w:pPr>
      <w:ins w:id="1506" w:author="Dr. Carsten Franke" w:date="2021-03-18T11:13:00Z">
        <w:r w:rsidRPr="00054DD2">
          <w:rPr>
            <w:highlight w:val="yellow"/>
          </w:rPr>
          <w:t>The two new attributes are mutually exclusive. Both are optional. If none is given, no check (and no warning) takes place.</w:t>
        </w:r>
      </w:ins>
    </w:p>
    <w:p w14:paraId="5DAEA033" w14:textId="3D291DB3" w:rsidR="00054DD2" w:rsidRPr="00054DD2" w:rsidRDefault="00054DD2" w:rsidP="00054DD2">
      <w:pPr>
        <w:pStyle w:val="Listenabsatz"/>
        <w:numPr>
          <w:ilvl w:val="0"/>
          <w:numId w:val="22"/>
        </w:numPr>
        <w:spacing w:before="120"/>
        <w:jc w:val="both"/>
        <w:rPr>
          <w:ins w:id="1507" w:author="Dr. Carsten Franke" w:date="2021-02-18T11:31:00Z"/>
          <w:highlight w:val="yellow"/>
        </w:rPr>
      </w:pPr>
      <w:ins w:id="1508" w:author="Dr. Carsten Franke" w:date="2021-03-18T11:13:00Z">
        <w:r w:rsidRPr="00054DD2">
          <w:rPr>
            <w:highlight w:val="yellow"/>
          </w:rPr>
          <w:t>Only length and spacing are subject to compensation. Margins have always to be met exactly.</w:t>
        </w:r>
      </w:ins>
    </w:p>
    <w:p w14:paraId="7C29D251" w14:textId="1BE315B1" w:rsidR="00747A5E" w:rsidRPr="00037F3D" w:rsidRDefault="00747A5E" w:rsidP="006C75C1">
      <w:pPr>
        <w:pStyle w:val="Example"/>
        <w:keepNext/>
        <w:rPr>
          <w:ins w:id="1509" w:author="Dr. Carsten Franke" w:date="2021-02-17T12:25:00Z"/>
        </w:rPr>
      </w:pPr>
      <w:ins w:id="1510" w:author="Dr. Carsten Franke" w:date="2021-02-17T12:25:00Z">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511" w:name="_Hlk66958266"/>
        <w:r w:rsidRPr="00037F3D">
          <w:rPr>
            <w:rStyle w:val="elementdeftypeChar"/>
            <w:b/>
          </w:rPr>
          <w:t>&lt;</w:t>
        </w:r>
        <w:proofErr w:type="spellStart"/>
        <w:r w:rsidRPr="00037F3D">
          <w:rPr>
            <w:rStyle w:val="elementdeftypeChar"/>
            <w:b/>
          </w:rPr>
          <w:t>regular_se</w:t>
        </w:r>
      </w:ins>
      <w:ins w:id="1512" w:author="Dr. Carsten Franke" w:date="2021-02-17T14:11:00Z">
        <w:r w:rsidR="00E14802" w:rsidRPr="00037F3D">
          <w:rPr>
            <w:rStyle w:val="elementdeftypeChar"/>
            <w:b/>
          </w:rPr>
          <w:t>gments</w:t>
        </w:r>
      </w:ins>
      <w:proofErr w:type="spellEnd"/>
      <w:ins w:id="1513" w:author="Dr. Carsten Franke" w:date="2021-02-17T12:25:00Z">
        <w:r w:rsidRPr="00037F3D">
          <w:rPr>
            <w:rStyle w:val="elementdeftypeChar"/>
            <w:b/>
          </w:rPr>
          <w:t>/&gt;</w:t>
        </w:r>
      </w:ins>
      <w:ins w:id="1514" w:author="Dr. Carsten Franke" w:date="2021-02-17T14:35:00Z">
        <w:r w:rsidR="003263AA" w:rsidRPr="00037F3D">
          <w:rPr>
            <w:b w:val="0"/>
          </w:rPr>
          <w:t xml:space="preserve"> </w:t>
        </w:r>
        <w:bookmarkEnd w:id="1511"/>
        <w:r w:rsidR="003263AA" w:rsidRPr="00037F3D">
          <w:rPr>
            <w:b w:val="0"/>
          </w:rPr>
          <w:t>defined by density</w:t>
        </w:r>
      </w:ins>
      <w:ins w:id="1515" w:author="Dr. Carsten Franke" w:date="2021-02-17T14:36:00Z">
        <w:r w:rsidR="003263AA" w:rsidRPr="00037F3D">
          <w:rPr>
            <w:b w:val="0"/>
          </w:rPr>
          <w:t xml:space="preserve"> and number of segments</w:t>
        </w:r>
      </w:ins>
      <w:ins w:id="1516" w:author="Dr. Carsten Franke" w:date="2021-02-17T14:35:00Z">
        <w:r w:rsidR="003263AA" w:rsidRPr="00037F3D">
          <w:t>)</w:t>
        </w:r>
      </w:ins>
      <w:ins w:id="1517" w:author="Dr. Carsten Franke" w:date="2021-02-17T12:25:00Z">
        <w:r w:rsidRPr="00037F3D">
          <w:t>:</w:t>
        </w:r>
      </w:ins>
      <w:ins w:id="1518" w:author="Dr. Carsten Franke" w:date="2021-02-17T14:36:00Z">
        <w:r w:rsidR="003263AA" w:rsidRPr="00037F3D">
          <w:t xml:space="preserve"> </w:t>
        </w:r>
      </w:ins>
    </w:p>
    <w:p w14:paraId="6B767605" w14:textId="77777777" w:rsidR="00747A5E" w:rsidRPr="00D977AB" w:rsidRDefault="00747A5E" w:rsidP="00064214">
      <w:pPr>
        <w:pStyle w:val="XMLCode"/>
        <w:keepNext/>
        <w:rPr>
          <w:ins w:id="1519" w:author="Dr. Carsten Franke" w:date="2021-02-17T12:25:00Z"/>
        </w:rPr>
      </w:pPr>
    </w:p>
    <w:p w14:paraId="3A9A7CC0" w14:textId="77777777" w:rsidR="00747A5E" w:rsidRDefault="00747A5E" w:rsidP="00747A5E">
      <w:pPr>
        <w:pStyle w:val="XMLCode"/>
        <w:keepNext/>
        <w:rPr>
          <w:ins w:id="1520" w:author="Dr. Carsten Franke" w:date="2021-02-17T12:25:00Z"/>
        </w:rPr>
      </w:pPr>
      <w:ins w:id="1521"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522" w:author="Dr. Carsten Franke" w:date="2021-02-17T12:25:00Z"/>
          <w:b/>
          <w:color w:val="0070C0"/>
        </w:rPr>
      </w:pPr>
      <w:ins w:id="1523"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524" w:author="Dr. Carsten Franke" w:date="2021-02-17T12:34:00Z">
        <w:r w:rsidR="00591648" w:rsidRPr="00591648">
          <w:t>resistance</w:t>
        </w:r>
      </w:ins>
      <w:ins w:id="1525" w:author="Dr. Carsten Franke" w:date="2021-02-17T12:25:00Z">
        <w:r w:rsidRPr="008918B7">
          <w:t>”&gt;</w:t>
        </w:r>
      </w:ins>
    </w:p>
    <w:p w14:paraId="4347173C" w14:textId="77777777" w:rsidR="00591648" w:rsidRPr="00D977AB" w:rsidRDefault="00747A5E" w:rsidP="00591648">
      <w:pPr>
        <w:pStyle w:val="XMLCode"/>
        <w:rPr>
          <w:ins w:id="1526" w:author="Dr. Carsten Franke" w:date="2021-02-17T12:35:00Z"/>
          <w:b/>
          <w:color w:val="0070C0"/>
        </w:rPr>
      </w:pPr>
      <w:ins w:id="1527" w:author="Dr. Carsten Franke" w:date="2021-02-17T12:25:00Z">
        <w:r w:rsidRPr="001E3F9F">
          <w:rPr>
            <w:b/>
            <w:color w:val="0070C0"/>
          </w:rPr>
          <w:t xml:space="preserve">        </w:t>
        </w:r>
      </w:ins>
      <w:ins w:id="1528"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529" w:author="Dr. Carsten Franke" w:date="2021-02-17T12:36:00Z"/>
          <w:b/>
          <w:color w:val="0070C0"/>
        </w:rPr>
      </w:pPr>
      <w:ins w:id="1530" w:author="Dr. Carsten Franke" w:date="2021-02-17T12:25:00Z">
        <w:r w:rsidRPr="00426B96">
          <w:rPr>
            <w:b/>
            <w:color w:val="0070C0"/>
          </w:rPr>
          <w:t xml:space="preserve">        </w:t>
        </w:r>
      </w:ins>
      <w:ins w:id="1531" w:author="Dr. Carsten Franke" w:date="2021-02-17T12:35:00Z">
        <w:r w:rsidR="006A6749" w:rsidRPr="001E3F9F">
          <w:rPr>
            <w:b/>
            <w:color w:val="0070C0"/>
          </w:rPr>
          <w:t xml:space="preserve">    </w:t>
        </w:r>
      </w:ins>
      <w:ins w:id="1532"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182CD1">
      <w:pPr>
        <w:pStyle w:val="XMLCode"/>
        <w:keepNext/>
        <w:rPr>
          <w:ins w:id="1533" w:author="Dr. Carsten Franke" w:date="2021-02-17T14:28:00Z"/>
          <w:b/>
          <w:color w:val="0070C0"/>
          <w:highlight w:val="yellow"/>
        </w:rPr>
      </w:pPr>
      <w:ins w:id="1534" w:author="Dr. Carsten Franke" w:date="2021-02-17T12:36:00Z">
        <w:r>
          <w:rPr>
            <w:b/>
            <w:color w:val="0070C0"/>
          </w:rPr>
          <w:t xml:space="preserve">            </w:t>
        </w:r>
      </w:ins>
      <w:ins w:id="1535" w:author="Dr. Carsten Franke" w:date="2021-02-17T12:25:00Z">
        <w:r w:rsidR="00747A5E" w:rsidRPr="00D977AB">
          <w:rPr>
            <w:b/>
            <w:color w:val="0070C0"/>
            <w:highlight w:val="yellow"/>
          </w:rPr>
          <w:t>&lt;regular_se</w:t>
        </w:r>
      </w:ins>
      <w:ins w:id="1536" w:author="Dr. Carsten Franke" w:date="2021-02-17T14:08:00Z">
        <w:r w:rsidR="009858BE" w:rsidRPr="00D977AB">
          <w:rPr>
            <w:b/>
            <w:color w:val="0070C0"/>
            <w:highlight w:val="yellow"/>
          </w:rPr>
          <w:t>gments</w:t>
        </w:r>
      </w:ins>
      <w:ins w:id="1537"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538" w:author="Dr. Carsten Franke" w:date="2021-02-17T12:25:00Z"/>
          <w:b/>
          <w:color w:val="0070C0"/>
        </w:rPr>
      </w:pPr>
      <w:ins w:id="1539" w:author="Dr. Carsten Franke" w:date="2021-02-17T14:28:00Z">
        <w:r w:rsidRPr="00D977AB">
          <w:rPr>
            <w:b/>
            <w:color w:val="0070C0"/>
            <w:highlight w:val="yellow"/>
          </w:rPr>
          <w:t xml:space="preserve">                </w:t>
        </w:r>
      </w:ins>
      <w:ins w:id="1540" w:author="Dr. Carsten Franke" w:date="2021-02-17T14:27:00Z">
        <w:r w:rsidRPr="00D977AB">
          <w:rPr>
            <w:b/>
            <w:color w:val="0070C0"/>
            <w:highlight w:val="yellow"/>
          </w:rPr>
          <w:t>begin_margin="1.0" end_margin="3.0" density="0.666" num_s</w:t>
        </w:r>
      </w:ins>
      <w:ins w:id="1541" w:author="Dr. Carsten Franke" w:date="2021-02-17T14:36:00Z">
        <w:r w:rsidR="003263AA" w:rsidRPr="00D977AB">
          <w:rPr>
            <w:b/>
            <w:color w:val="0070C0"/>
            <w:highlight w:val="yellow"/>
          </w:rPr>
          <w:t>egments</w:t>
        </w:r>
      </w:ins>
      <w:ins w:id="1542" w:author="Dr. Carsten Franke" w:date="2021-02-17T14:27:00Z">
        <w:r w:rsidRPr="00D977AB">
          <w:rPr>
            <w:b/>
            <w:color w:val="0070C0"/>
            <w:highlight w:val="yellow"/>
          </w:rPr>
          <w:t>="30"</w:t>
        </w:r>
      </w:ins>
      <w:ins w:id="1543"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544" w:author="Dr. Carsten Franke" w:date="2021-02-17T12:25:00Z"/>
          <w:b/>
          <w:color w:val="0070C0"/>
        </w:rPr>
      </w:pPr>
      <w:ins w:id="1545"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546" w:author="Dr. Carsten Franke" w:date="2021-02-17T12:25:00Z"/>
        </w:rPr>
      </w:pPr>
      <w:ins w:id="1547"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548" w:author="Dr. Carsten Franke" w:date="2021-02-17T12:25:00Z"/>
        </w:rPr>
      </w:pPr>
      <w:ins w:id="1549"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550" w:author="Dr. Carsten Franke" w:date="2021-02-17T12:25:00Z"/>
        </w:rPr>
      </w:pPr>
      <w:ins w:id="1551"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52" w:author="Dr. Carsten Franke" w:date="2021-02-17T12:25:00Z"/>
        </w:rPr>
      </w:pPr>
    </w:p>
    <w:p w14:paraId="3C58A8ED" w14:textId="579034A2" w:rsidR="00FD235E" w:rsidRPr="00D977AB" w:rsidRDefault="00FD235E" w:rsidP="00FD235E">
      <w:pPr>
        <w:pStyle w:val="Example"/>
        <w:keepNext/>
        <w:rPr>
          <w:ins w:id="1553" w:author="Dr. Carsten Franke" w:date="2021-02-17T14:26:00Z"/>
        </w:rPr>
      </w:pPr>
      <w:ins w:id="1554"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55" w:author="Dr. Carsten Franke" w:date="2021-02-17T14:37:00Z">
        <w:r w:rsidR="001B6909" w:rsidRPr="003263AA">
          <w:rPr>
            <w:b w:val="0"/>
          </w:rPr>
          <w:t xml:space="preserve"> defined by </w:t>
        </w:r>
        <w:r w:rsidR="001B6909">
          <w:rPr>
            <w:b w:val="0"/>
          </w:rPr>
          <w:t xml:space="preserve">length and </w:t>
        </w:r>
      </w:ins>
      <w:ins w:id="1556" w:author="Dr. Carsten Franke" w:date="2021-02-17T14:38:00Z">
        <w:r w:rsidR="001B6909">
          <w:rPr>
            <w:b w:val="0"/>
          </w:rPr>
          <w:t>spacing</w:t>
        </w:r>
      </w:ins>
      <w:ins w:id="1557" w:author="Dr. Carsten Franke" w:date="2021-02-17T14:37:00Z">
        <w:r w:rsidR="001B6909">
          <w:rPr>
            <w:b w:val="0"/>
          </w:rPr>
          <w:t xml:space="preserve"> of segments</w:t>
        </w:r>
      </w:ins>
      <w:ins w:id="1558" w:author="Dr. Carsten Franke" w:date="2021-02-17T14:26:00Z">
        <w:r w:rsidRPr="009C2EA6">
          <w:t>)</w:t>
        </w:r>
        <w:r w:rsidRPr="00D977AB">
          <w:t>:</w:t>
        </w:r>
      </w:ins>
    </w:p>
    <w:p w14:paraId="30555288" w14:textId="77777777" w:rsidR="00FD235E" w:rsidRPr="00D977AB" w:rsidRDefault="00FD235E" w:rsidP="00FD235E">
      <w:pPr>
        <w:pStyle w:val="XMLCode"/>
        <w:keepNext/>
        <w:rPr>
          <w:ins w:id="1559" w:author="Dr. Carsten Franke" w:date="2021-02-17T14:26:00Z"/>
        </w:rPr>
      </w:pPr>
    </w:p>
    <w:p w14:paraId="544BFB5B" w14:textId="77777777" w:rsidR="00FD235E" w:rsidRDefault="00FD235E" w:rsidP="00FD235E">
      <w:pPr>
        <w:pStyle w:val="XMLCode"/>
        <w:keepNext/>
        <w:rPr>
          <w:ins w:id="1560" w:author="Dr. Carsten Franke" w:date="2021-02-17T14:26:00Z"/>
        </w:rPr>
      </w:pPr>
      <w:ins w:id="1561"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62" w:author="Dr. Carsten Franke" w:date="2021-02-17T14:26:00Z"/>
          <w:b/>
          <w:color w:val="0070C0"/>
        </w:rPr>
      </w:pPr>
      <w:ins w:id="1563"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64" w:author="Dr. Carsten Franke" w:date="2021-02-17T14:26:00Z"/>
          <w:b/>
          <w:color w:val="0070C0"/>
        </w:rPr>
      </w:pPr>
      <w:ins w:id="1565"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66" w:author="Dr. Carsten Franke" w:date="2021-02-17T14:26:00Z"/>
          <w:b/>
          <w:color w:val="0070C0"/>
        </w:rPr>
      </w:pPr>
      <w:ins w:id="1567"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182CD1">
      <w:pPr>
        <w:pStyle w:val="XMLCode"/>
        <w:keepNext/>
        <w:rPr>
          <w:ins w:id="1568" w:author="Dr. Carsten Franke" w:date="2021-02-17T14:30:00Z"/>
          <w:b/>
          <w:color w:val="0070C0"/>
          <w:highlight w:val="yellow"/>
        </w:rPr>
      </w:pPr>
      <w:ins w:id="1569"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70" w:author="Dr. Carsten Franke" w:date="2021-02-17T14:32:00Z"/>
          <w:b/>
          <w:color w:val="0070C0"/>
          <w:highlight w:val="yellow"/>
        </w:rPr>
      </w:pPr>
      <w:ins w:id="1571" w:author="Dr. Carsten Franke" w:date="2021-02-17T14:30:00Z">
        <w:r w:rsidRPr="00D977AB">
          <w:rPr>
            <w:b/>
            <w:color w:val="0070C0"/>
            <w:highlight w:val="yellow"/>
          </w:rPr>
          <w:t xml:space="preserve">                begin_margin="1.0" end_margin="3.0" length="10.0" spacing="5.0"</w:t>
        </w:r>
      </w:ins>
      <w:ins w:id="1572"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73" w:author="Dr. Carsten Franke" w:date="2021-02-17T14:26:00Z"/>
          <w:b/>
          <w:color w:val="0070C0"/>
          <w:highlight w:val="yellow"/>
        </w:rPr>
      </w:pPr>
      <w:ins w:id="1574" w:author="Dr. Carsten Franke" w:date="2021-02-17T14:32:00Z">
        <w:r w:rsidRPr="00D977AB">
          <w:rPr>
            <w:b/>
            <w:color w:val="0070C0"/>
            <w:highlight w:val="yellow"/>
          </w:rPr>
          <w:t xml:space="preserve">                </w:t>
        </w:r>
      </w:ins>
      <w:ins w:id="1575" w:author="Dr. Carsten Franke" w:date="2021-02-17T14:33:00Z">
        <w:r w:rsidR="00A96C4A" w:rsidRPr="00D977AB">
          <w:rPr>
            <w:b/>
            <w:color w:val="0070C0"/>
            <w:highlight w:val="yellow"/>
          </w:rPr>
          <w:t>keep</w:t>
        </w:r>
      </w:ins>
      <w:ins w:id="1576" w:author="Dr. Carsten Franke" w:date="2021-02-17T14:31:00Z">
        <w:r w:rsidRPr="00D977AB">
          <w:rPr>
            <w:b/>
            <w:color w:val="0070C0"/>
            <w:highlight w:val="yellow"/>
          </w:rPr>
          <w:t>="spacing"</w:t>
        </w:r>
      </w:ins>
      <w:ins w:id="1577"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78" w:author="Dr. Carsten Franke" w:date="2021-02-17T14:26:00Z"/>
          <w:b/>
          <w:color w:val="0070C0"/>
        </w:rPr>
      </w:pPr>
      <w:ins w:id="1579"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80" w:author="Dr. Carsten Franke" w:date="2021-02-17T14:26:00Z"/>
        </w:rPr>
      </w:pPr>
      <w:ins w:id="1581"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82" w:author="Dr. Carsten Franke" w:date="2021-02-17T14:26:00Z"/>
        </w:rPr>
      </w:pPr>
      <w:ins w:id="1583"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84" w:author="Dr. Carsten Franke" w:date="2021-02-17T14:26:00Z"/>
        </w:rPr>
      </w:pPr>
      <w:ins w:id="1585"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86"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87" w:author="Dr. Carsten Franke" w:date="2021-02-17T12:25:00Z"/>
          <w:b/>
          <w:sz w:val="24"/>
        </w:rPr>
      </w:pPr>
      <w:ins w:id="1588" w:author="Dr. Carsten Franke" w:date="2021-02-17T12:25:00Z">
        <w:r w:rsidRPr="00004502">
          <w:rPr>
            <w:b/>
            <w:sz w:val="24"/>
          </w:rPr>
          <w:t>Example</w:t>
        </w:r>
        <w:r>
          <w:rPr>
            <w:b/>
            <w:sz w:val="24"/>
          </w:rPr>
          <w:t xml:space="preserve"> </w:t>
        </w:r>
      </w:ins>
      <w:ins w:id="1589" w:author="Dr. Carsten Franke" w:date="2021-02-17T14:24:00Z">
        <w:r w:rsidR="00FE3019">
          <w:rPr>
            <w:b/>
            <w:sz w:val="24"/>
          </w:rPr>
          <w:t>C</w:t>
        </w:r>
      </w:ins>
      <w:ins w:id="1590"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91" w:name="_Hlk64538969"/>
        <w:r>
          <w:rPr>
            <w:rStyle w:val="elementdeftypeChar"/>
          </w:rPr>
          <w:t>&lt;</w:t>
        </w:r>
        <w:proofErr w:type="spellStart"/>
        <w:r w:rsidRPr="00004502">
          <w:rPr>
            <w:rStyle w:val="elementdeftypeChar"/>
          </w:rPr>
          <w:t>se</w:t>
        </w:r>
      </w:ins>
      <w:ins w:id="1592" w:author="Dr. Carsten Franke" w:date="2021-02-17T14:11:00Z">
        <w:r w:rsidR="00302312">
          <w:rPr>
            <w:rStyle w:val="elementdeftypeChar"/>
          </w:rPr>
          <w:t>gment</w:t>
        </w:r>
      </w:ins>
      <w:ins w:id="1593" w:author="Dr. Carsten Franke" w:date="2021-02-17T12:25:00Z">
        <w:r>
          <w:rPr>
            <w:rStyle w:val="elementdeftypeChar"/>
          </w:rPr>
          <w:t>_list</w:t>
        </w:r>
        <w:proofErr w:type="spellEnd"/>
        <w:r w:rsidRPr="00004502">
          <w:rPr>
            <w:rStyle w:val="elementdeftypeChar"/>
          </w:rPr>
          <w:t>/&gt;</w:t>
        </w:r>
        <w:bookmarkEnd w:id="1591"/>
        <w:r w:rsidRPr="00004502">
          <w:rPr>
            <w:b/>
            <w:sz w:val="24"/>
          </w:rPr>
          <w:t>):</w:t>
        </w:r>
      </w:ins>
    </w:p>
    <w:p w14:paraId="50CFC536" w14:textId="77777777" w:rsidR="00747A5E" w:rsidRDefault="00747A5E" w:rsidP="00747A5E">
      <w:pPr>
        <w:pStyle w:val="XMLCode"/>
        <w:keepNext/>
        <w:rPr>
          <w:ins w:id="1594" w:author="Dr. Carsten Franke" w:date="2021-02-17T12:25:00Z"/>
        </w:rPr>
      </w:pPr>
    </w:p>
    <w:p w14:paraId="4DCD7664" w14:textId="77777777" w:rsidR="00747A5E" w:rsidRDefault="00747A5E" w:rsidP="00747A5E">
      <w:pPr>
        <w:pStyle w:val="XMLCode"/>
        <w:keepNext/>
        <w:rPr>
          <w:ins w:id="1595" w:author="Dr. Carsten Franke" w:date="2021-02-17T12:25:00Z"/>
        </w:rPr>
      </w:pPr>
      <w:ins w:id="159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97" w:author="Dr. Carsten Franke" w:date="2021-02-17T13:28:00Z"/>
          <w:b/>
          <w:color w:val="0070C0"/>
        </w:rPr>
      </w:pPr>
      <w:ins w:id="159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99" w:author="Dr. Carsten Franke" w:date="2021-02-17T13:28:00Z"/>
          <w:b/>
          <w:color w:val="0070C0"/>
        </w:rPr>
      </w:pPr>
      <w:ins w:id="1600"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601" w:author="Dr. Carsten Franke" w:date="2021-02-17T13:28:00Z"/>
          <w:b/>
          <w:color w:val="0070C0"/>
        </w:rPr>
      </w:pPr>
      <w:ins w:id="1602"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182CD1">
      <w:pPr>
        <w:pStyle w:val="XMLCode"/>
        <w:keepNext/>
        <w:rPr>
          <w:ins w:id="1603" w:author="Dr. Carsten Franke" w:date="2021-02-17T12:25:00Z"/>
          <w:b/>
          <w:color w:val="0070C0"/>
          <w:highlight w:val="yellow"/>
        </w:rPr>
      </w:pPr>
      <w:ins w:id="1604" w:author="Dr. Carsten Franke" w:date="2021-02-17T14:16:00Z">
        <w:r w:rsidRPr="00426B96">
          <w:rPr>
            <w:b/>
            <w:color w:val="0070C0"/>
          </w:rPr>
          <w:t xml:space="preserve">        </w:t>
        </w:r>
        <w:r w:rsidRPr="001E3F9F">
          <w:rPr>
            <w:b/>
            <w:color w:val="0070C0"/>
          </w:rPr>
          <w:t xml:space="preserve">    </w:t>
        </w:r>
      </w:ins>
      <w:ins w:id="1605" w:author="Dr. Carsten Franke" w:date="2021-02-17T12:25:00Z">
        <w:r w:rsidR="00747A5E" w:rsidRPr="00D977AB">
          <w:rPr>
            <w:b/>
            <w:color w:val="0070C0"/>
            <w:highlight w:val="yellow"/>
          </w:rPr>
          <w:t>&lt;se</w:t>
        </w:r>
      </w:ins>
      <w:ins w:id="1606" w:author="Dr. Carsten Franke" w:date="2021-02-17T14:11:00Z">
        <w:r w:rsidR="00302312" w:rsidRPr="00D977AB">
          <w:rPr>
            <w:b/>
            <w:color w:val="0070C0"/>
            <w:highlight w:val="yellow"/>
          </w:rPr>
          <w:t>gment</w:t>
        </w:r>
      </w:ins>
      <w:ins w:id="1607"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608" w:author="Dr. Carsten Franke" w:date="2021-02-17T12:25:00Z"/>
          <w:b/>
          <w:color w:val="0070C0"/>
          <w:highlight w:val="yellow"/>
        </w:rPr>
      </w:pPr>
      <w:ins w:id="1609" w:author="Dr. Carsten Franke" w:date="2021-02-17T14:16:00Z">
        <w:r w:rsidRPr="008428F6">
          <w:rPr>
            <w:b/>
            <w:color w:val="0070C0"/>
            <w:highlight w:val="yellow"/>
          </w:rPr>
          <w:t xml:space="preserve">            </w:t>
        </w:r>
        <w:r w:rsidRPr="00D977AB">
          <w:rPr>
            <w:b/>
            <w:color w:val="0070C0"/>
            <w:highlight w:val="yellow"/>
          </w:rPr>
          <w:t xml:space="preserve">    </w:t>
        </w:r>
      </w:ins>
      <w:ins w:id="1610" w:author="Dr. Carsten Franke" w:date="2021-02-17T12:25:00Z">
        <w:r w:rsidR="00747A5E" w:rsidRPr="00D977AB">
          <w:rPr>
            <w:b/>
            <w:color w:val="0070C0"/>
            <w:highlight w:val="yellow"/>
          </w:rPr>
          <w:t>&lt;s</w:t>
        </w:r>
      </w:ins>
      <w:ins w:id="1611" w:author="Dr. Carsten Franke" w:date="2021-02-17T14:15:00Z">
        <w:r w:rsidR="00716DC1" w:rsidRPr="00D977AB">
          <w:rPr>
            <w:b/>
            <w:color w:val="0070C0"/>
            <w:highlight w:val="yellow"/>
          </w:rPr>
          <w:t>egment</w:t>
        </w:r>
      </w:ins>
      <w:ins w:id="1612"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613" w:author="Dr. Carsten Franke" w:date="2021-02-17T12:25:00Z"/>
          <w:b/>
          <w:color w:val="0070C0"/>
          <w:highlight w:val="yellow"/>
        </w:rPr>
      </w:pPr>
      <w:ins w:id="1614" w:author="Dr. Carsten Franke" w:date="2021-02-17T14:16:00Z">
        <w:r w:rsidRPr="008428F6">
          <w:rPr>
            <w:b/>
            <w:color w:val="0070C0"/>
            <w:highlight w:val="yellow"/>
          </w:rPr>
          <w:t xml:space="preserve">                </w:t>
        </w:r>
      </w:ins>
      <w:ins w:id="1615" w:author="Dr. Carsten Franke" w:date="2021-02-17T12:25:00Z">
        <w:r w:rsidR="00747A5E" w:rsidRPr="00D977AB">
          <w:rPr>
            <w:b/>
            <w:color w:val="0070C0"/>
            <w:highlight w:val="yellow"/>
          </w:rPr>
          <w:t>&lt;</w:t>
        </w:r>
      </w:ins>
      <w:ins w:id="1616" w:author="Dr. Carsten Franke" w:date="2021-02-17T14:15:00Z">
        <w:r w:rsidR="00716DC1" w:rsidRPr="00D977AB">
          <w:rPr>
            <w:b/>
            <w:color w:val="0070C0"/>
            <w:highlight w:val="yellow"/>
          </w:rPr>
          <w:t>segment</w:t>
        </w:r>
      </w:ins>
      <w:ins w:id="1617"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618" w:author="Dr. Carsten Franke" w:date="2021-02-17T12:25:00Z"/>
          <w:b/>
          <w:color w:val="0070C0"/>
        </w:rPr>
      </w:pPr>
      <w:ins w:id="1619" w:author="Dr. Carsten Franke" w:date="2021-02-17T14:16:00Z">
        <w:r w:rsidRPr="008428F6">
          <w:rPr>
            <w:b/>
            <w:color w:val="0070C0"/>
            <w:highlight w:val="yellow"/>
          </w:rPr>
          <w:t xml:space="preserve">            </w:t>
        </w:r>
      </w:ins>
      <w:ins w:id="1620" w:author="Dr. Carsten Franke" w:date="2021-02-17T12:25:00Z">
        <w:r w:rsidR="00747A5E" w:rsidRPr="00D977AB">
          <w:rPr>
            <w:b/>
            <w:color w:val="0070C0"/>
            <w:highlight w:val="yellow"/>
          </w:rPr>
          <w:t>&lt;/se</w:t>
        </w:r>
      </w:ins>
      <w:ins w:id="1621" w:author="Dr. Carsten Franke" w:date="2021-02-17T14:11:00Z">
        <w:r w:rsidR="00302312" w:rsidRPr="00D977AB">
          <w:rPr>
            <w:b/>
            <w:color w:val="0070C0"/>
            <w:highlight w:val="yellow"/>
          </w:rPr>
          <w:t>gment</w:t>
        </w:r>
      </w:ins>
      <w:ins w:id="1622"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623" w:author="Dr. Carsten Franke" w:date="2021-02-17T12:25:00Z"/>
          <w:b/>
          <w:color w:val="0070C0"/>
        </w:rPr>
      </w:pPr>
      <w:ins w:id="1624"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625" w:author="Dr. Carsten Franke" w:date="2021-02-17T12:25:00Z"/>
        </w:rPr>
      </w:pPr>
      <w:ins w:id="1626"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627" w:author="Dr. Carsten Franke" w:date="2021-02-17T12:25:00Z"/>
        </w:rPr>
      </w:pPr>
      <w:ins w:id="1628"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629" w:author="Dr. Carsten Franke" w:date="2021-02-17T12:25:00Z"/>
        </w:rPr>
      </w:pPr>
      <w:ins w:id="1630"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631" w:author="Dr. Carsten Franke" w:date="2021-02-17T12:25:00Z"/>
        </w:rPr>
      </w:pPr>
    </w:p>
    <w:p w14:paraId="40C86194" w14:textId="33425025" w:rsidR="00747A5E" w:rsidRDefault="00747A5E" w:rsidP="00747A5E">
      <w:pPr>
        <w:autoSpaceDE w:val="0"/>
        <w:autoSpaceDN w:val="0"/>
        <w:adjustRightInd w:val="0"/>
        <w:spacing w:after="0"/>
        <w:jc w:val="both"/>
        <w:rPr>
          <w:ins w:id="1632" w:author="Dr. Carsten Franke" w:date="2021-02-18T12:12:00Z"/>
          <w:rFonts w:cs="Calibri"/>
          <w:szCs w:val="22"/>
          <w:lang w:eastAsia="en-GB"/>
        </w:rPr>
      </w:pPr>
      <w:ins w:id="1633" w:author="Dr. Carsten Franke" w:date="2021-02-17T12:25:00Z">
        <w:r w:rsidRPr="00EC2BB3">
          <w:rPr>
            <w:rFonts w:cs="Calibri"/>
            <w:szCs w:val="22"/>
            <w:lang w:eastAsia="en-GB"/>
          </w:rPr>
          <w:t>Th</w:t>
        </w:r>
      </w:ins>
      <w:ins w:id="1634" w:author="Dr. Carsten Franke" w:date="2021-02-17T13:28:00Z">
        <w:r w:rsidR="00AA200E">
          <w:rPr>
            <w:rFonts w:cs="Calibri"/>
            <w:szCs w:val="22"/>
            <w:lang w:eastAsia="en-GB"/>
          </w:rPr>
          <w:t xml:space="preserve">e </w:t>
        </w:r>
      </w:ins>
      <w:ins w:id="1635" w:author="Dr. Carsten Franke" w:date="2021-02-17T13:29:00Z">
        <w:r w:rsidR="00AA200E">
          <w:rPr>
            <w:rFonts w:cs="Calibri"/>
            <w:szCs w:val="22"/>
            <w:lang w:eastAsia="en-GB"/>
          </w:rPr>
          <w:t>tag</w:t>
        </w:r>
      </w:ins>
      <w:ins w:id="1636" w:author="Dr. Carsten Franke" w:date="2021-02-17T12:25:00Z">
        <w:r w:rsidRPr="00EC2BB3">
          <w:rPr>
            <w:rFonts w:cs="Calibri"/>
            <w:szCs w:val="22"/>
            <w:lang w:eastAsia="en-GB"/>
          </w:rPr>
          <w:t xml:space="preserve"> </w:t>
        </w:r>
        <w:bookmarkStart w:id="1637" w:name="_Hlk66958231"/>
        <w:r w:rsidRPr="00EC2BB3">
          <w:rPr>
            <w:rStyle w:val="elementdeftypeChar"/>
            <w:lang w:eastAsia="en-GB"/>
          </w:rPr>
          <w:t>&lt;</w:t>
        </w:r>
        <w:proofErr w:type="spellStart"/>
        <w:r w:rsidRPr="00EC2BB3">
          <w:rPr>
            <w:rStyle w:val="elementdeftypeChar"/>
            <w:lang w:eastAsia="en-GB"/>
          </w:rPr>
          <w:t>se</w:t>
        </w:r>
      </w:ins>
      <w:ins w:id="1638" w:author="Dr. Carsten Franke" w:date="2021-02-17T14:12:00Z">
        <w:r w:rsidR="009432CB">
          <w:rPr>
            <w:rStyle w:val="elementdeftypeChar"/>
            <w:lang w:eastAsia="en-GB"/>
          </w:rPr>
          <w:t>gment</w:t>
        </w:r>
      </w:ins>
      <w:ins w:id="1639" w:author="Dr. Carsten Franke" w:date="2021-02-17T12:25:00Z">
        <w:r w:rsidRPr="00EC2BB3">
          <w:rPr>
            <w:rStyle w:val="elementdeftypeChar"/>
            <w:lang w:eastAsia="en-GB"/>
          </w:rPr>
          <w:t>_list</w:t>
        </w:r>
      </w:ins>
      <w:proofErr w:type="spellEnd"/>
      <w:ins w:id="1640" w:author="Dr. Carsten Franke" w:date="2021-02-17T12:35:00Z">
        <w:r w:rsidR="00C12B36">
          <w:rPr>
            <w:rStyle w:val="elementdeftypeChar"/>
            <w:lang w:eastAsia="en-GB"/>
          </w:rPr>
          <w:t>/</w:t>
        </w:r>
      </w:ins>
      <w:ins w:id="1641" w:author="Dr. Carsten Franke" w:date="2021-02-17T12:25:00Z">
        <w:r w:rsidRPr="00EC2BB3">
          <w:rPr>
            <w:rStyle w:val="elementdeftypeChar"/>
            <w:lang w:eastAsia="en-GB"/>
          </w:rPr>
          <w:t>&gt;</w:t>
        </w:r>
        <w:r w:rsidRPr="00EC2BB3">
          <w:rPr>
            <w:rFonts w:cs="Calibri"/>
            <w:szCs w:val="22"/>
            <w:lang w:eastAsia="en-GB"/>
          </w:rPr>
          <w:t xml:space="preserve"> </w:t>
        </w:r>
      </w:ins>
      <w:bookmarkEnd w:id="1637"/>
      <w:ins w:id="1642" w:author="Dr. Carsten Franke" w:date="2021-02-17T13:29:00Z">
        <w:r w:rsidR="00AA200E">
          <w:rPr>
            <w:rFonts w:cs="Calibri"/>
            <w:szCs w:val="22"/>
            <w:lang w:eastAsia="en-GB"/>
          </w:rPr>
          <w:t>can</w:t>
        </w:r>
      </w:ins>
      <w:ins w:id="1643" w:author="Dr. Carsten Franke" w:date="2021-02-17T12:25:00Z">
        <w:r w:rsidRPr="00EC2BB3">
          <w:rPr>
            <w:rFonts w:cs="Calibri"/>
            <w:szCs w:val="22"/>
            <w:lang w:eastAsia="en-GB"/>
          </w:rPr>
          <w:t xml:space="preserve"> only be used </w:t>
        </w:r>
      </w:ins>
      <w:ins w:id="1644" w:author="Dr. Carsten Franke" w:date="2021-02-17T13:29:00Z">
        <w:r w:rsidR="00AA200E" w:rsidRPr="00AA200E">
          <w:rPr>
            <w:rFonts w:cs="Calibri"/>
            <w:i/>
            <w:szCs w:val="22"/>
            <w:lang w:eastAsia="en-GB"/>
          </w:rPr>
          <w:t>mutually exclusively</w:t>
        </w:r>
      </w:ins>
      <w:ins w:id="1645"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646" w:author="Dr. Carsten Franke" w:date="2021-02-17T14:12:00Z">
        <w:r w:rsidR="009432CB">
          <w:rPr>
            <w:rStyle w:val="elementdeftypeChar"/>
            <w:lang w:eastAsia="en-GB"/>
          </w:rPr>
          <w:t>gments</w:t>
        </w:r>
      </w:ins>
      <w:proofErr w:type="spellEnd"/>
      <w:ins w:id="1647"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648" w:author="Dr. Carsten Franke" w:date="2021-02-17T13:32:00Z">
        <w:r w:rsidR="00831446">
          <w:rPr>
            <w:rFonts w:cs="Calibri"/>
            <w:szCs w:val="22"/>
            <w:lang w:eastAsia="en-GB"/>
          </w:rPr>
          <w:t>tag</w:t>
        </w:r>
      </w:ins>
      <w:ins w:id="1649" w:author="Dr. Carsten Franke" w:date="2021-02-17T12:25:00Z">
        <w:r w:rsidRPr="00EC2BB3">
          <w:rPr>
            <w:rFonts w:cs="Calibri"/>
            <w:szCs w:val="22"/>
            <w:lang w:eastAsia="en-GB"/>
          </w:rPr>
          <w:t>.</w:t>
        </w:r>
      </w:ins>
      <w:ins w:id="1650"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651" w:author="Dr. Carsten Franke" w:date="2021-02-17T12:25:00Z"/>
        </w:rPr>
      </w:pPr>
      <w:ins w:id="1652" w:author="Dr. Carsten Franke" w:date="2021-02-18T12:12:00Z">
        <w:r>
          <w:rPr>
            <w:rFonts w:cs="Calibri"/>
            <w:szCs w:val="22"/>
            <w:lang w:eastAsia="en-GB"/>
          </w:rPr>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53"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54" w:author="Dr. Carsten Franke" w:date="2021-02-17T13:31:00Z"/>
        </w:rPr>
      </w:pPr>
    </w:p>
    <w:p w14:paraId="43CA4864" w14:textId="741D464B" w:rsidR="00831446" w:rsidRPr="008A37D8" w:rsidRDefault="00831446" w:rsidP="00981467">
      <w:pPr>
        <w:keepNext/>
        <w:jc w:val="both"/>
        <w:rPr>
          <w:ins w:id="1655" w:author="Dr. Carsten Franke" w:date="2021-02-17T13:31:00Z"/>
          <w:highlight w:val="yellow"/>
        </w:rPr>
      </w:pPr>
      <w:ins w:id="1656" w:author="Dr. Carsten Franke" w:date="2021-02-17T13:31:00Z">
        <w:r w:rsidRPr="008A37D8">
          <w:rPr>
            <w:highlight w:val="yellow"/>
          </w:rPr>
          <w:t xml:space="preserve">To be done: </w:t>
        </w:r>
      </w:ins>
    </w:p>
    <w:p w14:paraId="50A53A2E" w14:textId="7E4AFC38" w:rsidR="00831446" w:rsidRPr="00970074" w:rsidRDefault="00970074" w:rsidP="00970074">
      <w:pPr>
        <w:pStyle w:val="Listenabsatz"/>
        <w:numPr>
          <w:ilvl w:val="0"/>
          <w:numId w:val="22"/>
        </w:numPr>
        <w:rPr>
          <w:ins w:id="1657" w:author="Dr. Carsten Franke" w:date="2021-02-17T13:31:00Z"/>
          <w:highlight w:val="yellow"/>
          <w:lang w:val="en-US"/>
        </w:rPr>
      </w:pPr>
      <w:ins w:id="1658" w:author="Dr. Carsten Franke" w:date="2021-03-18T11:26:00Z">
        <w:r>
          <w:rPr>
            <w:highlight w:val="yellow"/>
            <w:lang w:val="en-US"/>
          </w:rPr>
          <w:t>W</w:t>
        </w:r>
      </w:ins>
      <w:ins w:id="1659" w:author="Dr. Carsten Franke" w:date="2021-02-18T12:02:00Z">
        <w:r w:rsidR="00C34684">
          <w:rPr>
            <w:highlight w:val="yellow"/>
            <w:lang w:val="en-US"/>
          </w:rPr>
          <w:t>e should s</w:t>
        </w:r>
      </w:ins>
      <w:ins w:id="1660"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61"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w:t>
        </w:r>
      </w:ins>
      <w:ins w:id="1662" w:author="Dr. Carsten Franke" w:date="2021-02-17T13:34:00Z">
        <w:r w:rsidR="008A37D8" w:rsidRPr="00D977AB">
          <w:rPr>
            <w:highlight w:val="yellow"/>
            <w:lang w:val="en-US"/>
          </w:rPr>
          <w:t>.</w:t>
        </w:r>
      </w:ins>
      <w:ins w:id="1663" w:author="Dr. Carsten Franke" w:date="2021-02-17T13:32:00Z">
        <w:r w:rsidR="00831446" w:rsidRPr="00D977AB">
          <w:rPr>
            <w:highlight w:val="yellow"/>
            <w:lang w:val="en-US"/>
          </w:rPr>
          <w:t xml:space="preserve"> </w:t>
        </w:r>
      </w:ins>
    </w:p>
    <w:p w14:paraId="37D2E875" w14:textId="585838A4" w:rsidR="00831446" w:rsidRDefault="00970074" w:rsidP="00B917C0">
      <w:pPr>
        <w:ind w:left="709"/>
        <w:rPr>
          <w:ins w:id="1664" w:author="Dr. Carsten Franke" w:date="2021-02-17T13:42:00Z"/>
        </w:rPr>
      </w:pPr>
      <w:ins w:id="1665" w:author="Dr. Carsten Franke" w:date="2021-03-18T11:27:00Z">
        <w:r>
          <w:rPr>
            <w:highlight w:val="yellow"/>
          </w:rPr>
          <w:t>T</w:t>
        </w:r>
      </w:ins>
      <w:ins w:id="1666" w:author="Dr. Carsten Franke" w:date="2021-02-17T13:42:00Z">
        <w:r w:rsidR="00DD08B1" w:rsidRPr="00DD08B1">
          <w:rPr>
            <w:highlight w:val="yellow"/>
          </w:rPr>
          <w:t xml:space="preserve">hese quality considerations </w:t>
        </w:r>
      </w:ins>
      <w:ins w:id="1667" w:author="Dr. Carsten Franke" w:date="2021-03-18T11:27:00Z">
        <w:r>
          <w:rPr>
            <w:highlight w:val="yellow"/>
          </w:rPr>
          <w:t>shall become</w:t>
        </w:r>
      </w:ins>
      <w:ins w:id="1668" w:author="Dr. Carsten Franke" w:date="2021-02-17T13:42:00Z">
        <w:r w:rsidR="00DD08B1" w:rsidRPr="00DD08B1">
          <w:rPr>
            <w:highlight w:val="yellow"/>
          </w:rPr>
          <w:t xml:space="preserve"> a separate subsection, which could then be referenced e.g. by </w:t>
        </w:r>
        <w:r w:rsidR="00DD08B1" w:rsidRPr="002032C1">
          <w:rPr>
            <w:highlight w:val="yellow"/>
          </w:rPr>
          <w:t>sec</w:t>
        </w:r>
      </w:ins>
      <w:ins w:id="1669" w:author="Dr. Carsten Franke" w:date="2021-02-17T13:43:00Z">
        <w:r w:rsidR="00DD08B1" w:rsidRPr="002032C1">
          <w:rPr>
            <w:highlight w:val="yellow"/>
          </w:rPr>
          <w:t xml:space="preserve">tions </w:t>
        </w:r>
      </w:ins>
      <w:ins w:id="1670"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1"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2" w:author="Dr. Carsten Franke" w:date="2021-02-17T13:45:00Z">
        <w:r w:rsidR="002032C1" w:rsidRPr="002032C1">
          <w:rPr>
            <w:highlight w:val="yellow"/>
          </w:rPr>
          <w:t>Location</w:t>
        </w:r>
        <w:r w:rsidR="002032C1" w:rsidRPr="002032C1">
          <w:rPr>
            <w:highlight w:val="yellow"/>
          </w:rPr>
          <w:fldChar w:fldCharType="end"/>
        </w:r>
      </w:ins>
      <w:ins w:id="1673" w:author="Dr. Carsten Franke" w:date="2021-02-17T13:46:00Z">
        <w:r w:rsidR="002032C1">
          <w:rPr>
            <w:highlight w:val="yellow"/>
          </w:rPr>
          <w:t>,</w:t>
        </w:r>
      </w:ins>
      <w:ins w:id="1674" w:author="Dr. Carsten Franke" w:date="2021-02-17T13:45:00Z">
        <w:r w:rsidR="002032C1" w:rsidRPr="002032C1">
          <w:rPr>
            <w:highlight w:val="yellow"/>
          </w:rPr>
          <w:t xml:space="preserve"> </w:t>
        </w:r>
      </w:ins>
      <w:ins w:id="1675" w:author="Dr. Carsten Franke" w:date="2021-02-17T13:52:00Z">
        <w:r w:rsidR="00064214">
          <w:rPr>
            <w:highlight w:val="yellow"/>
          </w:rPr>
          <w:t>or</w:t>
        </w:r>
      </w:ins>
      <w:ins w:id="1676" w:author="Dr. Carsten Franke" w:date="2021-02-17T13:45:00Z">
        <w:r w:rsidR="002032C1" w:rsidRPr="002032C1">
          <w:rPr>
            <w:highlight w:val="yellow"/>
          </w:rPr>
          <w:t xml:space="preserve"> </w:t>
        </w:r>
      </w:ins>
      <w:ins w:id="1677"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8"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9" w:author="Dr. Carsten Franke" w:date="2021-02-17T13:44:00Z">
        <w:r w:rsidR="00481866" w:rsidRPr="002032C1">
          <w:rPr>
            <w:highlight w:val="yellow"/>
          </w:rPr>
          <w:t>Welding Position</w:t>
        </w:r>
        <w:r w:rsidR="00481866" w:rsidRPr="002032C1">
          <w:rPr>
            <w:highlight w:val="yellow"/>
          </w:rPr>
          <w:fldChar w:fldCharType="end"/>
        </w:r>
      </w:ins>
      <w:ins w:id="1680" w:author="Dr. Carsten Franke" w:date="2021-03-18T11:27:00Z">
        <w:r>
          <w:rPr>
            <w:highlight w:val="yellow"/>
          </w:rPr>
          <w:t>.</w:t>
        </w:r>
      </w:ins>
      <w:ins w:id="1681" w:author="Dr. Carsten Franke" w:date="2021-02-17T13:43:00Z">
        <w:r w:rsidR="00DD08B1" w:rsidRPr="002032C1">
          <w:rPr>
            <w:highlight w:val="yellow"/>
          </w:rPr>
          <w:t xml:space="preserve"> </w:t>
        </w:r>
        <w:r w:rsidR="00DD08B1">
          <w:t xml:space="preserve"> </w:t>
        </w:r>
      </w:ins>
      <w:ins w:id="1682" w:author="Dr. Carsten Franke" w:date="2021-02-18T11:06:00Z">
        <w:r w:rsidR="00B917C0">
          <w:br/>
        </w:r>
      </w:ins>
      <w:ins w:id="1683"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684" w:author="Dr. Carsten Franke" w:date="2021-02-18T11:06:00Z">
        <w:r w:rsidR="00B917C0" w:rsidRPr="00B917C0">
          <w:rPr>
            <w:highlight w:val="cyan"/>
          </w:rPr>
          <w:t xml:space="preserve">ound positive echo on </w:t>
        </w:r>
      </w:ins>
      <w:ins w:id="1685" w:author="Dr. Carsten Franke" w:date="2021-02-18T11:07:00Z">
        <w:r w:rsidR="00B917C0" w:rsidRPr="00B917C0">
          <w:rPr>
            <w:highlight w:val="cyan"/>
          </w:rPr>
          <w:t>2021-02-18.</w:t>
        </w:r>
        <w:r w:rsidR="00B917C0" w:rsidRPr="00182CD1">
          <w:rPr>
            <w:highlight w:val="cyan"/>
          </w:rPr>
          <w:t xml:space="preserve"> </w:t>
        </w:r>
      </w:ins>
      <w:ins w:id="1686" w:author="Dr. Carsten Franke" w:date="2021-03-18T11:18:00Z">
        <w:r w:rsidR="00182CD1" w:rsidRPr="00182CD1">
          <w:rPr>
            <w:highlight w:val="cyan"/>
          </w:rPr>
          <w:t xml:space="preserve">Corresponding issue </w:t>
        </w:r>
        <w:r w:rsidR="00182CD1" w:rsidRPr="00182CD1">
          <w:rPr>
            <w:highlight w:val="cyan"/>
          </w:rPr>
          <w:fldChar w:fldCharType="begin"/>
        </w:r>
        <w:r w:rsidR="00182CD1" w:rsidRPr="00182CD1">
          <w:rPr>
            <w:highlight w:val="cyan"/>
          </w:rPr>
          <w:instrText xml:space="preserve"> HYPERLINK "</w:instrText>
        </w:r>
        <w:r w:rsidR="00182CD1" w:rsidRPr="00182CD1">
          <w:rPr>
            <w:highlight w:val="cyan"/>
          </w:rPr>
          <w:instrText>https://github.com/economidis-nick/createXSDforxMCF/issues/62</w:instrText>
        </w:r>
        <w:r w:rsidR="00182CD1" w:rsidRPr="00182CD1">
          <w:rPr>
            <w:highlight w:val="cyan"/>
          </w:rPr>
          <w:instrText xml:space="preserve">" </w:instrText>
        </w:r>
        <w:r w:rsidR="00182CD1" w:rsidRPr="00182CD1">
          <w:rPr>
            <w:highlight w:val="cyan"/>
          </w:rPr>
          <w:fldChar w:fldCharType="separate"/>
        </w:r>
        <w:r w:rsidR="00182CD1" w:rsidRPr="00182CD1">
          <w:rPr>
            <w:highlight w:val="cyan"/>
          </w:rPr>
          <w:t>https://github.com/economidis-nick/createXSDforxMCF/issues/62</w:t>
        </w:r>
        <w:r w:rsidR="00182CD1" w:rsidRPr="00182CD1">
          <w:rPr>
            <w:highlight w:val="cyan"/>
          </w:rPr>
          <w:fldChar w:fldCharType="end"/>
        </w:r>
        <w:r w:rsidR="00182CD1" w:rsidRPr="00182CD1">
          <w:rPr>
            <w:highlight w:val="cyan"/>
          </w:rPr>
          <w:t xml:space="preserve"> was created.</w:t>
        </w:r>
        <w:r w:rsidR="00182CD1">
          <w:t xml:space="preserve"> </w:t>
        </w:r>
      </w:ins>
    </w:p>
    <w:p w14:paraId="4030D49F" w14:textId="77777777" w:rsidR="00DD08B1" w:rsidRPr="007055D9" w:rsidRDefault="00DD08B1" w:rsidP="00747A5E">
      <w:pPr>
        <w:jc w:val="both"/>
        <w:rPr>
          <w:ins w:id="1687" w:author="Dr. Carsten Franke" w:date="2021-02-17T12:25:00Z"/>
        </w:rPr>
      </w:pPr>
    </w:p>
    <w:p w14:paraId="56E8C128" w14:textId="77777777" w:rsidR="00246BE4" w:rsidRPr="00246BE4" w:rsidRDefault="00246BE4" w:rsidP="00327322">
      <w:pPr>
        <w:pStyle w:val="berschrift3"/>
      </w:pPr>
      <w:bookmarkStart w:id="1688" w:name="_Toc64463755"/>
      <w:r>
        <w:lastRenderedPageBreak/>
        <w:t>Type Specification</w:t>
      </w:r>
      <w:bookmarkEnd w:id="1382"/>
      <w:bookmarkEnd w:id="1383"/>
      <w:bookmarkEnd w:id="168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89" w:name="_Toc3566484"/>
      <w:bookmarkStart w:id="1690" w:name="_Toc34747485"/>
      <w:bookmarkStart w:id="1691"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89"/>
      <w:bookmarkEnd w:id="1690"/>
      <w:bookmarkEnd w:id="169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92" w:name="_Toc3557002"/>
      <w:bookmarkStart w:id="1693" w:name="_Toc34747252"/>
      <w:bookmarkStart w:id="1694" w:name="_Toc64463756"/>
      <w:r w:rsidRPr="007055D9">
        <w:t>Seam Weld</w:t>
      </w:r>
      <w:bookmarkEnd w:id="416"/>
      <w:r w:rsidR="007F0EFE" w:rsidRPr="007055D9">
        <w:t>s</w:t>
      </w:r>
      <w:bookmarkEnd w:id="1355"/>
      <w:bookmarkEnd w:id="1356"/>
      <w:bookmarkEnd w:id="1692"/>
      <w:bookmarkEnd w:id="1693"/>
      <w:bookmarkEnd w:id="1694"/>
    </w:p>
    <w:p w14:paraId="57ED57DC" w14:textId="77777777" w:rsidR="00255787" w:rsidRPr="007055D9" w:rsidRDefault="00C6435A" w:rsidP="00327322">
      <w:pPr>
        <w:pStyle w:val="berschrift3"/>
      </w:pPr>
      <w:bookmarkStart w:id="1695" w:name="_Toc338938903"/>
      <w:bookmarkStart w:id="1696" w:name="_Toc338939099"/>
      <w:bookmarkStart w:id="1697" w:name="_Toc3557003"/>
      <w:bookmarkStart w:id="1698" w:name="_Toc34747253"/>
      <w:bookmarkStart w:id="1699" w:name="_Toc64463757"/>
      <w:r w:rsidRPr="007055D9">
        <w:t>Description and M</w:t>
      </w:r>
      <w:r w:rsidR="007F0EFE" w:rsidRPr="007055D9">
        <w:t>odeling Parameters</w:t>
      </w:r>
      <w:bookmarkEnd w:id="417"/>
      <w:bookmarkEnd w:id="1695"/>
      <w:bookmarkEnd w:id="1696"/>
      <w:bookmarkEnd w:id="1697"/>
      <w:bookmarkEnd w:id="1698"/>
      <w:bookmarkEnd w:id="169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700" w:name="_Ref428965482"/>
      <w:bookmarkStart w:id="1701" w:name="_Toc3557120"/>
      <w:bookmarkStart w:id="1702" w:name="_Toc34747371"/>
      <w:bookmarkStart w:id="1703"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704" w:name="_Ref428965475"/>
      <w:bookmarkEnd w:id="1700"/>
      <w:r w:rsidRPr="007055D9">
        <w:t>: Weld Line Changing</w:t>
      </w:r>
      <w:r w:rsidRPr="007055D9">
        <w:rPr>
          <w:noProof/>
        </w:rPr>
        <w:t xml:space="preserve"> from Y-Joint to Overlap-Joint</w:t>
      </w:r>
      <w:bookmarkEnd w:id="1701"/>
      <w:bookmarkEnd w:id="1702"/>
      <w:bookmarkEnd w:id="1703"/>
      <w:bookmarkEnd w:id="17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lastRenderedPageBreak/>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705" w:name="_Toc3557121"/>
      <w:bookmarkStart w:id="1706" w:name="_Toc34747372"/>
      <w:bookmarkStart w:id="1707"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705"/>
      <w:bookmarkEnd w:id="1706"/>
      <w:bookmarkEnd w:id="1707"/>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08" w:name="_Toc288196463"/>
      <w:bookmarkStart w:id="1709" w:name="_Toc288200761"/>
      <w:bookmarkStart w:id="1710" w:name="_Toc338938907"/>
      <w:bookmarkStart w:id="1711" w:name="_Toc338939104"/>
      <w:bookmarkStart w:id="1712" w:name="_Toc3557004"/>
      <w:bookmarkStart w:id="1713" w:name="_Toc34747254"/>
      <w:bookmarkStart w:id="1714" w:name="_Toc64463758"/>
      <w:bookmarkStart w:id="1715" w:name="_Toc288196487"/>
      <w:bookmarkStart w:id="1716" w:name="_Toc288200789"/>
      <w:bookmarkStart w:id="1717" w:name="_Toc338938910"/>
      <w:bookmarkStart w:id="1718" w:name="_Toc338939129"/>
      <w:r w:rsidRPr="007055D9">
        <w:t>Seam Weld</w:t>
      </w:r>
      <w:r w:rsidR="0006113C" w:rsidRPr="007055D9">
        <w:t xml:space="preserve"> Definition</w:t>
      </w:r>
      <w:bookmarkEnd w:id="1708"/>
      <w:bookmarkEnd w:id="1709"/>
      <w:bookmarkEnd w:id="1710"/>
      <w:bookmarkEnd w:id="1711"/>
      <w:r w:rsidR="0006113C" w:rsidRPr="007055D9">
        <w:t xml:space="preserve"> Overview</w:t>
      </w:r>
      <w:bookmarkEnd w:id="1712"/>
      <w:bookmarkEnd w:id="1713"/>
      <w:bookmarkEnd w:id="1714"/>
    </w:p>
    <w:p w14:paraId="4CD3C057" w14:textId="77B7CE38" w:rsidR="0006113C" w:rsidRPr="007055D9" w:rsidRDefault="0006113C" w:rsidP="002E1524">
      <w:pPr>
        <w:jc w:val="both"/>
      </w:pPr>
      <w:r w:rsidRPr="007055D9">
        <w:t>The weld definition depends on the type of the weld. For each of the different types</w:t>
      </w:r>
      <w:ins w:id="1719"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20"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21" w:name="_Toc3557122"/>
      <w:bookmarkStart w:id="1722" w:name="_Toc34747373"/>
      <w:bookmarkStart w:id="1723"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21"/>
      <w:bookmarkEnd w:id="1722"/>
      <w:bookmarkEnd w:id="1723"/>
    </w:p>
    <w:p w14:paraId="7F783786" w14:textId="77777777" w:rsidR="0006113C" w:rsidRPr="007055D9" w:rsidRDefault="0006113C" w:rsidP="00327322">
      <w:pPr>
        <w:pStyle w:val="berschrift3"/>
      </w:pPr>
      <w:bookmarkStart w:id="1724" w:name="_Toc3557005"/>
      <w:bookmarkStart w:id="1725" w:name="_Toc34747255"/>
      <w:bookmarkStart w:id="1726" w:name="_Toc64463759"/>
      <w:r w:rsidRPr="007055D9">
        <w:lastRenderedPageBreak/>
        <w:t>Specific XML Realization</w:t>
      </w:r>
      <w:bookmarkEnd w:id="1724"/>
      <w:bookmarkEnd w:id="1725"/>
      <w:bookmarkEnd w:id="172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27" w:name="XMLStructureSeamWelds"/>
      <w:bookmarkEnd w:id="172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28" w:name="_Toc3557123"/>
      <w:bookmarkStart w:id="1729" w:name="_Toc34747374"/>
      <w:bookmarkStart w:id="1730"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28"/>
      <w:bookmarkEnd w:id="1729"/>
      <w:bookmarkEnd w:id="1730"/>
    </w:p>
    <w:p w14:paraId="7AB87473" w14:textId="77777777" w:rsidR="00843EED" w:rsidRPr="007055D9" w:rsidRDefault="00843EED" w:rsidP="00327322">
      <w:pPr>
        <w:pStyle w:val="berschrift3"/>
        <w:tabs>
          <w:tab w:val="clear" w:pos="720"/>
        </w:tabs>
      </w:pPr>
      <w:bookmarkStart w:id="1731" w:name="_Toc3557006"/>
      <w:bookmarkStart w:id="1732" w:name="_Toc34747256"/>
      <w:bookmarkStart w:id="1733" w:name="_Toc64463760"/>
      <w:r w:rsidRPr="007055D9">
        <w:t>Generic Seam Weld Definition</w:t>
      </w:r>
      <w:bookmarkEnd w:id="1715"/>
      <w:bookmarkEnd w:id="1716"/>
      <w:bookmarkEnd w:id="1717"/>
      <w:bookmarkEnd w:id="1718"/>
      <w:bookmarkEnd w:id="1731"/>
      <w:bookmarkEnd w:id="1732"/>
      <w:bookmarkEnd w:id="1733"/>
    </w:p>
    <w:p w14:paraId="1158557E" w14:textId="77777777" w:rsidR="008C58F6" w:rsidRPr="007055D9" w:rsidRDefault="008C58F6" w:rsidP="008C58F6">
      <w:pPr>
        <w:pStyle w:val="berschrift4"/>
      </w:pPr>
      <w:bookmarkStart w:id="1734" w:name="_Toc3557007"/>
      <w:bookmarkStart w:id="1735" w:name="_Toc34747257"/>
      <w:bookmarkStart w:id="1736" w:name="_Toc64463761"/>
      <w:r w:rsidRPr="007055D9">
        <w:t>Identification</w:t>
      </w:r>
      <w:bookmarkEnd w:id="1734"/>
      <w:bookmarkEnd w:id="1735"/>
      <w:bookmarkEnd w:id="173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37" w:name="_Toc3566485"/>
      <w:bookmarkStart w:id="1738" w:name="_Toc34747486"/>
      <w:bookmarkStart w:id="1739"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37"/>
      <w:bookmarkEnd w:id="1738"/>
      <w:bookmarkEnd w:id="173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40"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41" w:name="_Ref414571756"/>
      <w:bookmarkStart w:id="1742" w:name="_Toc3557008"/>
      <w:bookmarkStart w:id="1743" w:name="_Toc34747258"/>
      <w:bookmarkStart w:id="1744" w:name="_Toc64463762"/>
      <w:r w:rsidRPr="007055D9">
        <w:lastRenderedPageBreak/>
        <w:t>Type</w:t>
      </w:r>
      <w:r w:rsidR="008C58F6" w:rsidRPr="007055D9">
        <w:t xml:space="preserve"> Specification</w:t>
      </w:r>
      <w:bookmarkEnd w:id="1741"/>
      <w:bookmarkEnd w:id="1742"/>
      <w:bookmarkEnd w:id="1743"/>
      <w:bookmarkEnd w:id="174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45" w:name="_Toc3566486"/>
      <w:bookmarkStart w:id="1746" w:name="_Toc34747487"/>
      <w:bookmarkStart w:id="1747" w:name="_Toc42527739"/>
      <w:bookmarkStart w:id="1748" w:name="_Toc338939134"/>
      <w:bookmarkStart w:id="1749" w:name="_Toc288196488"/>
      <w:bookmarkStart w:id="1750" w:name="_Toc288200790"/>
      <w:bookmarkStart w:id="1751"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45"/>
      <w:bookmarkEnd w:id="1746"/>
      <w:bookmarkEnd w:id="174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4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52"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53"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54"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55" w:author="Dr. Carsten Franke" w:date="2021-02-09T12:39:00Z">
        <w:r w:rsidR="002B7246">
          <w:t xml:space="preserve"> (M</w:t>
        </w:r>
        <w:r w:rsidR="002B7246" w:rsidRPr="002B7246">
          <w:t xml:space="preserve">ust </w:t>
        </w:r>
        <w:r w:rsidR="002B7246">
          <w:t>not be confused wi</w:t>
        </w:r>
      </w:ins>
      <w:ins w:id="1756" w:author="Dr. Carsten Franke" w:date="2021-02-09T12:40:00Z">
        <w:r w:rsidR="002B7246">
          <w:t>th cross section "</w:t>
        </w:r>
        <w:r w:rsidR="002B7246" w:rsidRPr="007055D9">
          <w:t>I</w:t>
        </w:r>
        <w:r w:rsidR="002B7246">
          <w:t xml:space="preserve">", cf. section </w:t>
        </w:r>
      </w:ins>
      <w:ins w:id="1757" w:author="Dr. Carsten Franke" w:date="2021-02-09T12:41:00Z">
        <w:r w:rsidR="002B7246">
          <w:fldChar w:fldCharType="begin"/>
        </w:r>
        <w:r w:rsidR="002B7246">
          <w:instrText xml:space="preserve"> REF _Ref397524978 \r \h </w:instrText>
        </w:r>
      </w:ins>
      <w:r w:rsidR="002B7246">
        <w:fldChar w:fldCharType="separate"/>
      </w:r>
      <w:ins w:id="1758" w:author="Dr. Carsten Franke" w:date="2021-02-09T12:41:00Z">
        <w:r w:rsidR="002B7246">
          <w:t>8.2.4.3.2</w:t>
        </w:r>
        <w:r w:rsidR="002B7246">
          <w:fldChar w:fldCharType="end"/>
        </w:r>
        <w:r w:rsidR="002B7246">
          <w:t>!</w:t>
        </w:r>
      </w:ins>
      <w:ins w:id="1759"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60"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61"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62"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63"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64" w:author="Dr. Carsten Franke" w:date="2021-02-09T12:35:00Z">
        <w:r w:rsidR="00856BD3">
          <w:rPr>
            <w:rStyle w:val="XMLElement"/>
          </w:rPr>
          <w:t xml:space="preserve"> </w:t>
        </w:r>
      </w:ins>
    </w:p>
    <w:p w14:paraId="1D415643" w14:textId="77777777" w:rsidR="00911496" w:rsidRPr="007055D9" w:rsidRDefault="00911496" w:rsidP="00911496">
      <w:bookmarkStart w:id="1765" w:name="_Toc288196490"/>
      <w:bookmarkStart w:id="1766" w:name="_Toc288200792"/>
      <w:bookmarkStart w:id="1767" w:name="_Toc338939132"/>
      <w:bookmarkStart w:id="1768" w:name="_Toc288196468"/>
      <w:bookmarkStart w:id="1769" w:name="_Toc288200771"/>
      <w:bookmarkStart w:id="1770" w:name="_Toc338938904"/>
      <w:bookmarkStart w:id="1771" w:name="_Toc338939100"/>
      <w:bookmarkEnd w:id="1749"/>
      <w:bookmarkEnd w:id="1750"/>
      <w:bookmarkEnd w:id="175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72" w:name="_Toc3566487"/>
      <w:bookmarkStart w:id="1773" w:name="_Toc34747488"/>
      <w:bookmarkStart w:id="1774"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2"/>
      <w:bookmarkEnd w:id="1773"/>
      <w:bookmarkEnd w:id="177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75" w:name="_Toc3566488"/>
      <w:bookmarkStart w:id="1776" w:name="_Toc34747489"/>
      <w:bookmarkStart w:id="1777"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5"/>
      <w:bookmarkEnd w:id="1776"/>
      <w:bookmarkEnd w:id="177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78"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79" w:name="_Toc288196493"/>
      <w:bookmarkStart w:id="178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81" w:name="GenericSeamWeldWeldPosition"/>
      <w:bookmarkStart w:id="1782" w:name="GenericSeamWelParameters"/>
      <w:bookmarkStart w:id="1783" w:name="GenericSeamWeldSubType"/>
      <w:bookmarkStart w:id="1784" w:name="GenericSeamWeldWeldingPosition"/>
      <w:bookmarkStart w:id="1785" w:name="_Toc3557009"/>
      <w:bookmarkStart w:id="1786" w:name="_Toc34747259"/>
      <w:bookmarkStart w:id="1787" w:name="_Toc64463763"/>
      <w:bookmarkStart w:id="1788" w:name="_Toc338938905"/>
      <w:bookmarkStart w:id="1789" w:name="_Toc338939101"/>
      <w:bookmarkStart w:id="1790" w:name="_Toc338939136"/>
      <w:bookmarkEnd w:id="1765"/>
      <w:bookmarkEnd w:id="1766"/>
      <w:bookmarkEnd w:id="1767"/>
      <w:bookmarkEnd w:id="1768"/>
      <w:bookmarkEnd w:id="1769"/>
      <w:bookmarkEnd w:id="1770"/>
      <w:bookmarkEnd w:id="1771"/>
      <w:bookmarkEnd w:id="1779"/>
      <w:bookmarkEnd w:id="1780"/>
      <w:bookmarkEnd w:id="1781"/>
      <w:bookmarkEnd w:id="1782"/>
      <w:bookmarkEnd w:id="1783"/>
      <w:bookmarkEnd w:id="1784"/>
      <w:r>
        <w:t>W</w:t>
      </w:r>
      <w:r w:rsidR="00433A07">
        <w:t>eld Position and Sheet Metal Parameters</w:t>
      </w:r>
      <w:bookmarkEnd w:id="1785"/>
      <w:bookmarkEnd w:id="1786"/>
      <w:bookmarkEnd w:id="178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91" w:name="_Ref397587838"/>
      <w:bookmarkStart w:id="1792" w:name="_Toc3557124"/>
      <w:bookmarkStart w:id="1793" w:name="_Toc34747375"/>
      <w:bookmarkStart w:id="1794"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91"/>
      <w:r w:rsidRPr="007055D9">
        <w:t xml:space="preserve">: Sheet Parameters vs. </w:t>
      </w:r>
      <w:r w:rsidRPr="007055D9">
        <w:rPr>
          <w:noProof/>
        </w:rPr>
        <w:t xml:space="preserve"> Weld Position Parameters</w:t>
      </w:r>
      <w:bookmarkEnd w:id="1792"/>
      <w:bookmarkEnd w:id="1793"/>
      <w:bookmarkEnd w:id="1794"/>
    </w:p>
    <w:p w14:paraId="7C8D9624" w14:textId="77777777" w:rsidR="000E5FC5" w:rsidRDefault="000E5FC5" w:rsidP="00433A07">
      <w:pPr>
        <w:pStyle w:val="berschrift4"/>
        <w:numPr>
          <w:ilvl w:val="4"/>
          <w:numId w:val="1"/>
        </w:numPr>
        <w:ind w:left="1009" w:hanging="1009"/>
      </w:pPr>
      <w:bookmarkStart w:id="1795" w:name="_Toc3557010"/>
      <w:bookmarkStart w:id="1796" w:name="_Toc34747260"/>
      <w:bookmarkStart w:id="1797" w:name="_Toc64463764"/>
      <w:bookmarkStart w:id="1798" w:name="_Ref397525982"/>
      <w:r w:rsidRPr="007055D9">
        <w:t>Parameters Assigned to a Specific Sheet of the Flange</w:t>
      </w:r>
      <w:bookmarkEnd w:id="1795"/>
      <w:bookmarkEnd w:id="1796"/>
      <w:bookmarkEnd w:id="1797"/>
      <w:r w:rsidRPr="007055D9">
        <w:t xml:space="preserve"> </w:t>
      </w:r>
      <w:bookmarkEnd w:id="179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99" w:author="Dr. Carsten Franke" w:date="2021-02-03T12:08:00Z">
        <w:r w:rsidR="000E4A8B">
          <w:t>,</w:t>
        </w:r>
      </w:ins>
      <w:r w:rsidR="00007D4F">
        <w:t xml:space="preserve"> it defines as </w:t>
      </w:r>
      <w:ins w:id="1800" w:author="Dr. Carsten Franke" w:date="2021-02-03T12:10:00Z">
        <w:r w:rsidR="000E4A8B">
          <w:t xml:space="preserve">an </w:t>
        </w:r>
      </w:ins>
      <w:r w:rsidR="00007D4F">
        <w:t>attribute</w:t>
      </w:r>
      <w:del w:id="1801"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802" w:name="_Toc3566489"/>
      <w:bookmarkStart w:id="1803" w:name="_Toc34747490"/>
      <w:bookmarkStart w:id="1804"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02"/>
      <w:bookmarkEnd w:id="1803"/>
      <w:bookmarkEnd w:id="180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05" w:name="_Welding_Position"/>
      <w:bookmarkStart w:id="1806" w:name="_Ref397524978"/>
      <w:bookmarkStart w:id="1807" w:name="_Toc3557011"/>
      <w:bookmarkStart w:id="1808" w:name="_Toc34747261"/>
      <w:bookmarkStart w:id="1809" w:name="_Toc64463765"/>
      <w:bookmarkEnd w:id="1805"/>
      <w:r w:rsidRPr="007055D9">
        <w:t>Welding Position</w:t>
      </w:r>
      <w:bookmarkEnd w:id="1788"/>
      <w:bookmarkEnd w:id="1789"/>
      <w:bookmarkEnd w:id="1806"/>
      <w:bookmarkEnd w:id="1807"/>
      <w:bookmarkEnd w:id="1808"/>
      <w:bookmarkEnd w:id="1809"/>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810"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811" w:name="_Ref397529286"/>
      <w:bookmarkStart w:id="1812" w:name="_Toc3557125"/>
      <w:bookmarkStart w:id="1813" w:name="_Toc34747376"/>
      <w:bookmarkStart w:id="1814" w:name="_Toc42527623"/>
      <w:r w:rsidRPr="007055D9">
        <w:t xml:space="preserve">Figure </w:t>
      </w:r>
      <w:bookmarkStart w:id="1815"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811"/>
      <w:bookmarkEnd w:id="1815"/>
      <w:r w:rsidRPr="007055D9">
        <w:t>: Welding Position of a Y-Joint</w:t>
      </w:r>
      <w:bookmarkEnd w:id="1812"/>
      <w:bookmarkEnd w:id="1813"/>
      <w:bookmarkEnd w:id="1814"/>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1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16" w:name="_Toc288196495"/>
      <w:bookmarkStart w:id="1817" w:name="_Toc288200797"/>
      <w:bookmarkStart w:id="1818" w:name="_Toc338939138"/>
      <w:bookmarkEnd w:id="1790"/>
      <w:r w:rsidRPr="007055D9">
        <w:t xml:space="preserve">Element </w:t>
      </w:r>
      <w:r w:rsidR="00194316">
        <w:t>"</w:t>
      </w:r>
      <w:proofErr w:type="spellStart"/>
      <w:r w:rsidRPr="007055D9">
        <w:t>weld_position</w:t>
      </w:r>
      <w:bookmarkEnd w:id="1816"/>
      <w:bookmarkEnd w:id="1817"/>
      <w:bookmarkEnd w:id="1818"/>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19" w:name="_Toc3566490"/>
      <w:bookmarkStart w:id="1820" w:name="_Toc34747491"/>
      <w:bookmarkStart w:id="1821"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19"/>
      <w:bookmarkEnd w:id="1820"/>
      <w:bookmarkEnd w:id="182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2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2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23" w:name="_Ref397529572"/>
      <w:bookmarkStart w:id="1824" w:name="Figure11"/>
      <w:bookmarkStart w:id="1825" w:name="_Toc3557126"/>
      <w:bookmarkStart w:id="1826" w:name="_Toc34747377"/>
      <w:bookmarkStart w:id="1827"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23"/>
      <w:bookmarkEnd w:id="1824"/>
      <w:r w:rsidRPr="007055D9">
        <w:t xml:space="preserve">: Welding Position </w:t>
      </w:r>
      <w:r>
        <w:t>vector direction and length</w:t>
      </w:r>
      <w:bookmarkEnd w:id="1825"/>
      <w:bookmarkEnd w:id="1826"/>
      <w:bookmarkEnd w:id="1827"/>
    </w:p>
    <w:p w14:paraId="39D4E066" w14:textId="088F097E" w:rsidR="00B540EB" w:rsidRPr="007055D9" w:rsidRDefault="00B540EB" w:rsidP="004F2F09">
      <w:pPr>
        <w:pStyle w:val="berschrift5"/>
        <w:keepNext/>
      </w:pPr>
      <w:bookmarkStart w:id="1828" w:name="_Toc338939140"/>
      <w:bookmarkStart w:id="1829" w:name="_Toc338939137"/>
      <w:bookmarkStart w:id="1830" w:name="_Toc338938906"/>
      <w:bookmarkStart w:id="1831" w:name="_Toc338939103"/>
      <w:r w:rsidRPr="007055D9">
        <w:t xml:space="preserve">Attribute </w:t>
      </w:r>
      <w:r w:rsidR="00194316">
        <w:t>"</w:t>
      </w:r>
      <w:r w:rsidRPr="007055D9">
        <w:t>reference</w:t>
      </w:r>
      <w:bookmarkEnd w:id="182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32" w:author="Dr. Carsten Franke" w:date="2021-02-09T12:36:00Z">
        <w:r w:rsidR="00643A6A" w:rsidRPr="00D977AB">
          <w:rPr>
            <w:lang w:val="en-US"/>
          </w:rPr>
          <w:t xml:space="preserve"> </w:t>
        </w:r>
      </w:ins>
    </w:p>
    <w:p w14:paraId="717E8986" w14:textId="5DC3D5AF" w:rsidR="00456F63" w:rsidRDefault="00456F63" w:rsidP="00621D1B">
      <w:pPr>
        <w:jc w:val="both"/>
        <w:rPr>
          <w:ins w:id="183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34" w:author="Dr. Carsten Franke" w:date="2021-02-09T12:33:00Z">
        <w:r w:rsidR="00856BD3">
          <w:t xml:space="preserve"> </w:t>
        </w:r>
      </w:ins>
    </w:p>
    <w:p w14:paraId="3CE9735D" w14:textId="08A80B22" w:rsidR="00856BD3" w:rsidRPr="007055D9" w:rsidRDefault="00856BD3" w:rsidP="00621D1B">
      <w:pPr>
        <w:jc w:val="both"/>
      </w:pPr>
      <w:ins w:id="183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36" w:author="Dr. Carsten Franke" w:date="2021-02-09T12:35:00Z">
        <w:r w:rsidRPr="006A21C5">
          <w:rPr>
            <w:rStyle w:val="XMLElement"/>
          </w:rPr>
          <w:t>i</w:t>
        </w:r>
        <w:r>
          <w:rPr>
            <w:rStyle w:val="XMLElement"/>
          </w:rPr>
          <w:t>_</w:t>
        </w:r>
        <w:r w:rsidRPr="006A21C5">
          <w:rPr>
            <w:rStyle w:val="XMLElement"/>
          </w:rPr>
          <w:t>weld</w:t>
        </w:r>
      </w:ins>
      <w:proofErr w:type="spellEnd"/>
      <w:ins w:id="1837" w:author="Dr. Carsten Franke" w:date="2021-02-09T12:34:00Z">
        <w:r>
          <w:t>"</w:t>
        </w:r>
      </w:ins>
      <w:ins w:id="1838" w:author="Dr. Carsten Franke" w:date="2021-02-09T12:35:00Z">
        <w:r>
          <w:t xml:space="preserve"> (</w:t>
        </w:r>
      </w:ins>
      <w:ins w:id="1839" w:author="Dr. Carsten Franke" w:date="2021-02-09T12:36:00Z">
        <w:r>
          <w:t>c</w:t>
        </w:r>
      </w:ins>
      <w:ins w:id="1840" w:author="Dr. Carsten Franke" w:date="2021-02-09T12:35:00Z">
        <w:r>
          <w:t>f. s</w:t>
        </w:r>
      </w:ins>
      <w:ins w:id="1841" w:author="Dr. Carsten Franke" w:date="2021-02-09T12:36:00Z">
        <w:r>
          <w:t xml:space="preserve">ection </w:t>
        </w:r>
        <w:r>
          <w:fldChar w:fldCharType="begin"/>
        </w:r>
        <w:r>
          <w:instrText xml:space="preserve"> REF _Ref414571756 \r \h </w:instrText>
        </w:r>
      </w:ins>
      <w:r>
        <w:fldChar w:fldCharType="separate"/>
      </w:r>
      <w:ins w:id="1842" w:author="Dr. Carsten Franke" w:date="2021-02-09T12:36:00Z">
        <w:r>
          <w:t>8.2.4.2</w:t>
        </w:r>
        <w:r>
          <w:fldChar w:fldCharType="end"/>
        </w:r>
        <w:r>
          <w:t xml:space="preserve"> </w:t>
        </w:r>
        <w:r>
          <w:fldChar w:fldCharType="begin"/>
        </w:r>
        <w:r>
          <w:instrText xml:space="preserve"> REF _Ref414571756 \h </w:instrText>
        </w:r>
      </w:ins>
      <w:r>
        <w:fldChar w:fldCharType="separate"/>
      </w:r>
      <w:ins w:id="1843" w:author="Dr. Carsten Franke" w:date="2021-02-09T12:36:00Z">
        <w:r w:rsidRPr="007055D9">
          <w:t>Type Specification</w:t>
        </w:r>
        <w:r>
          <w:fldChar w:fldCharType="end"/>
        </w:r>
        <w:r>
          <w:t>)</w:t>
        </w:r>
      </w:ins>
      <w:ins w:id="1844" w:author="Dr. Carsten Franke" w:date="2021-02-09T12:34:00Z">
        <w:r>
          <w:t>!</w:t>
        </w:r>
      </w:ins>
      <w:ins w:id="1845"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46" w:name="_Toc3566491"/>
      <w:bookmarkStart w:id="1847" w:name="_Toc34747492"/>
      <w:bookmarkStart w:id="1848" w:name="_Toc42527744"/>
      <w:bookmarkStart w:id="1849" w:name="_Toc338939148"/>
      <w:bookmarkStart w:id="1850" w:name="_Toc288196499"/>
      <w:bookmarkStart w:id="1851" w:name="_Toc288200801"/>
      <w:bookmarkEnd w:id="1829"/>
      <w:bookmarkEnd w:id="1830"/>
      <w:bookmarkEnd w:id="1831"/>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46"/>
      <w:r w:rsidR="00194316">
        <w:t>"</w:t>
      </w:r>
      <w:bookmarkEnd w:id="1847"/>
      <w:bookmarkEnd w:id="184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4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52" w:name="_Toc338939149"/>
      <w:r w:rsidRPr="007055D9">
        <w:lastRenderedPageBreak/>
        <w:t xml:space="preserve">Attribute </w:t>
      </w:r>
      <w:r w:rsidR="00194316">
        <w:t>"</w:t>
      </w:r>
      <w:proofErr w:type="spellStart"/>
      <w:r w:rsidRPr="007055D9">
        <w:t>penetration</w:t>
      </w:r>
      <w:bookmarkEnd w:id="1850"/>
      <w:bookmarkEnd w:id="1851"/>
      <w:bookmarkEnd w:id="185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53" w:name="ModelizationWeldDefinition"/>
      <w:bookmarkStart w:id="1854" w:name="WeldDefinition"/>
      <w:bookmarkStart w:id="1855" w:name="WeldDefinitionButtWeld"/>
      <w:bookmarkStart w:id="1856" w:name="_Toc288200762"/>
      <w:bookmarkStart w:id="1857" w:name="_Toc338939106"/>
      <w:bookmarkStart w:id="1858" w:name="_Toc3557012"/>
      <w:bookmarkStart w:id="1859" w:name="_Toc34747262"/>
      <w:bookmarkStart w:id="1860" w:name="_Toc64463766"/>
      <w:bookmarkStart w:id="1861" w:name="_Toc288196464"/>
      <w:bookmarkEnd w:id="1853"/>
      <w:bookmarkEnd w:id="1854"/>
      <w:bookmarkEnd w:id="1855"/>
      <w:r w:rsidRPr="007055D9">
        <w:t xml:space="preserve">Butt </w:t>
      </w:r>
      <w:bookmarkEnd w:id="1856"/>
      <w:r w:rsidR="003663AA" w:rsidRPr="007055D9">
        <w:t>Joint</w:t>
      </w:r>
      <w:bookmarkEnd w:id="1857"/>
      <w:bookmarkEnd w:id="1858"/>
      <w:bookmarkEnd w:id="1859"/>
      <w:bookmarkEnd w:id="186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62" w:name="_Toc3557013"/>
      <w:bookmarkStart w:id="1863" w:name="_Toc34747263"/>
      <w:bookmarkStart w:id="1864" w:name="_Toc64463767"/>
      <w:r w:rsidRPr="00654684">
        <w:rPr>
          <w:sz w:val="24"/>
        </w:rPr>
        <w:t xml:space="preserve">Sheet </w:t>
      </w:r>
      <w:r w:rsidR="00255787" w:rsidRPr="00654684">
        <w:rPr>
          <w:sz w:val="24"/>
        </w:rPr>
        <w:t>Parameters</w:t>
      </w:r>
      <w:bookmarkEnd w:id="1862"/>
      <w:bookmarkEnd w:id="1863"/>
      <w:bookmarkEnd w:id="186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DF5BF0" w:rsidRPr="00362FDC" w:rsidRDefault="00DF5BF0" w:rsidP="008F3D94">
                              <w:pPr>
                                <w:pStyle w:val="Beschriftung"/>
                                <w:rPr>
                                  <w:noProof/>
                                  <w:szCs w:val="24"/>
                                </w:rPr>
                              </w:pPr>
                              <w:bookmarkStart w:id="1865" w:name="_Toc3557127"/>
                              <w:bookmarkStart w:id="1866" w:name="_Toc34747378"/>
                              <w:bookmarkStart w:id="1867"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DF5BF0" w:rsidRPr="00362FDC" w:rsidRDefault="00DF5BF0" w:rsidP="008F3D94">
                        <w:pPr>
                          <w:pStyle w:val="Beschriftung"/>
                          <w:rPr>
                            <w:noProof/>
                            <w:szCs w:val="24"/>
                          </w:rPr>
                        </w:pPr>
                        <w:bookmarkStart w:id="1868" w:name="_Toc3557127"/>
                        <w:bookmarkStart w:id="1869" w:name="_Toc34747378"/>
                        <w:bookmarkStart w:id="187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8"/>
                        <w:bookmarkEnd w:id="1869"/>
                        <w:bookmarkEnd w:id="187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71" w:name="_Toc3557014"/>
      <w:bookmarkStart w:id="1872" w:name="_Toc34747264"/>
      <w:bookmarkStart w:id="1873"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DF5BF0" w:rsidRPr="006C6D3C" w:rsidRDefault="00DF5BF0" w:rsidP="008F3D94">
                              <w:pPr>
                                <w:pStyle w:val="Beschriftung"/>
                                <w:rPr>
                                  <w:noProof/>
                                  <w:szCs w:val="24"/>
                                </w:rPr>
                              </w:pPr>
                              <w:bookmarkStart w:id="1874" w:name="_Toc3557128"/>
                              <w:bookmarkStart w:id="1875" w:name="_Toc34747379"/>
                              <w:bookmarkStart w:id="1876"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4"/>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DF5BF0" w:rsidRPr="006C6D3C" w:rsidRDefault="00DF5BF0" w:rsidP="008F3D94">
                        <w:pPr>
                          <w:pStyle w:val="Beschriftung"/>
                          <w:rPr>
                            <w:noProof/>
                            <w:szCs w:val="24"/>
                          </w:rPr>
                        </w:pPr>
                        <w:bookmarkStart w:id="1877" w:name="_Toc3557128"/>
                        <w:bookmarkStart w:id="1878" w:name="_Toc34747379"/>
                        <w:bookmarkStart w:id="187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7"/>
                        <w:bookmarkEnd w:id="1878"/>
                        <w:bookmarkEnd w:id="1879"/>
                      </w:p>
                    </w:txbxContent>
                  </v:textbox>
                </v:shape>
              </v:group>
            </w:pict>
          </mc:Fallback>
        </mc:AlternateContent>
      </w:r>
      <w:r w:rsidR="00B50468" w:rsidRPr="00654684">
        <w:rPr>
          <w:sz w:val="24"/>
        </w:rPr>
        <w:t>Weld Parameters</w:t>
      </w:r>
      <w:bookmarkEnd w:id="1871"/>
      <w:bookmarkEnd w:id="1872"/>
      <w:bookmarkEnd w:id="187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80" w:name="_Toc3566492"/>
      <w:bookmarkStart w:id="1881" w:name="_Toc34747493"/>
      <w:bookmarkStart w:id="1882"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80"/>
      <w:bookmarkEnd w:id="1881"/>
      <w:bookmarkEnd w:id="188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83" w:name="_Toc338939151"/>
      <w:bookmarkStart w:id="1884" w:name="_Toc3557015"/>
      <w:bookmarkStart w:id="1885" w:name="_Toc34747265"/>
      <w:bookmarkStart w:id="1886" w:name="_Toc64463769"/>
      <w:r w:rsidRPr="007055D9">
        <w:t>Attributes</w:t>
      </w:r>
      <w:bookmarkEnd w:id="1883"/>
      <w:bookmarkEnd w:id="1884"/>
      <w:bookmarkEnd w:id="1885"/>
      <w:bookmarkEnd w:id="1886"/>
    </w:p>
    <w:p w14:paraId="2F9463C1" w14:textId="2C2DBF78" w:rsidR="0006113C" w:rsidRPr="007055D9" w:rsidRDefault="00850045" w:rsidP="0006113C">
      <w:pPr>
        <w:pStyle w:val="berschrift5"/>
      </w:pPr>
      <w:bookmarkStart w:id="1887" w:name="_Toc338939153"/>
      <w:r w:rsidRPr="007055D9">
        <w:t xml:space="preserve">Attribute </w:t>
      </w:r>
      <w:r w:rsidR="00194316">
        <w:t>"</w:t>
      </w:r>
      <w:r w:rsidRPr="007055D9">
        <w:t>b</w:t>
      </w:r>
      <w:r w:rsidR="0006113C" w:rsidRPr="007055D9">
        <w:t>ase</w:t>
      </w:r>
      <w:bookmarkEnd w:id="188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88" w:name="_Toc338939154"/>
      <w:r w:rsidRPr="007055D9">
        <w:t xml:space="preserve">Attribute </w:t>
      </w:r>
      <w:r w:rsidR="00194316">
        <w:t>"</w:t>
      </w:r>
      <w:proofErr w:type="spellStart"/>
      <w:r w:rsidRPr="007055D9">
        <w:t>t</w:t>
      </w:r>
      <w:r w:rsidR="0006113C" w:rsidRPr="007055D9">
        <w:t>echnology</w:t>
      </w:r>
      <w:bookmarkEnd w:id="188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89" w:name="_Toc288196505"/>
      <w:bookmarkStart w:id="1890" w:name="_Toc288200807"/>
      <w:bookmarkStart w:id="1891" w:name="_Toc338939155"/>
      <w:bookmarkStart w:id="1892" w:name="_Toc3557016"/>
      <w:bookmarkStart w:id="1893" w:name="_Toc34747266"/>
      <w:bookmarkStart w:id="1894" w:name="_Toc64463770"/>
      <w:r w:rsidRPr="007055D9">
        <w:t xml:space="preserve">Element </w:t>
      </w:r>
      <w:r w:rsidR="00194316">
        <w:t>"</w:t>
      </w:r>
      <w:proofErr w:type="spellStart"/>
      <w:r w:rsidRPr="007055D9">
        <w:t>weld_position</w:t>
      </w:r>
      <w:bookmarkEnd w:id="1889"/>
      <w:bookmarkEnd w:id="1890"/>
      <w:bookmarkEnd w:id="1891"/>
      <w:bookmarkEnd w:id="1892"/>
      <w:proofErr w:type="spellEnd"/>
      <w:r w:rsidR="00194316">
        <w:t>"</w:t>
      </w:r>
      <w:bookmarkEnd w:id="1893"/>
      <w:bookmarkEnd w:id="189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95" w:name="_Toc3566493"/>
      <w:bookmarkStart w:id="1896" w:name="_Toc34747494"/>
      <w:bookmarkStart w:id="1897" w:name="_Toc42527746"/>
      <w:bookmarkStart w:id="1898" w:name="_Toc288196507"/>
      <w:bookmarkStart w:id="1899" w:name="_Toc288200809"/>
      <w:bookmarkStart w:id="1900"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95"/>
      <w:bookmarkEnd w:id="1896"/>
      <w:bookmarkEnd w:id="189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98"/>
      <w:bookmarkEnd w:id="1899"/>
      <w:bookmarkEnd w:id="190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90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902"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903" w:name="_Toc338939158"/>
      <w:r w:rsidRPr="007055D9">
        <w:t xml:space="preserve">Attribute </w:t>
      </w:r>
      <w:r w:rsidR="00194316">
        <w:t>"</w:t>
      </w:r>
      <w:proofErr w:type="spellStart"/>
      <w:r w:rsidRPr="007055D9">
        <w:t>width</w:t>
      </w:r>
      <w:bookmarkEnd w:id="190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904" w:name="_Toc338939159"/>
      <w:r w:rsidRPr="007055D9">
        <w:t xml:space="preserve">Attribute </w:t>
      </w:r>
      <w:r w:rsidR="00194316">
        <w:t>"</w:t>
      </w:r>
      <w:proofErr w:type="spellStart"/>
      <w:r w:rsidRPr="007055D9">
        <w:t>filler</w:t>
      </w:r>
      <w:bookmarkEnd w:id="190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05" w:name="WeldDefinitionCornerWeld"/>
      <w:bookmarkStart w:id="1906" w:name="_Toc288200763"/>
      <w:bookmarkStart w:id="1907" w:name="_Toc338939107"/>
      <w:bookmarkEnd w:id="190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908" w:name="_Toc414263397"/>
      <w:bookmarkStart w:id="1909" w:name="_Toc3557017"/>
      <w:bookmarkStart w:id="1910" w:name="_Toc34747267"/>
      <w:bookmarkStart w:id="1911" w:name="_Toc64463771"/>
      <w:bookmarkEnd w:id="1908"/>
      <w:r w:rsidRPr="007055D9">
        <w:t xml:space="preserve">Element </w:t>
      </w:r>
      <w:r w:rsidR="00194316">
        <w:t>"</w:t>
      </w:r>
      <w:proofErr w:type="spellStart"/>
      <w:r>
        <w:t>sheet_parameter</w:t>
      </w:r>
      <w:bookmarkEnd w:id="1909"/>
      <w:proofErr w:type="spellEnd"/>
      <w:r w:rsidR="00194316">
        <w:t>"</w:t>
      </w:r>
      <w:bookmarkEnd w:id="1910"/>
      <w:bookmarkEnd w:id="191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912" w:name="_Toc3566494"/>
      <w:bookmarkStart w:id="1913" w:name="_Toc34747495"/>
      <w:bookmarkStart w:id="1914"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12"/>
      <w:bookmarkEnd w:id="1913"/>
      <w:bookmarkEnd w:id="191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15" w:name="_Toc3557018"/>
      <w:bookmarkStart w:id="1916" w:name="_Toc34747268"/>
      <w:bookmarkStart w:id="1917" w:name="_Toc64463772"/>
      <w:r w:rsidRPr="007055D9">
        <w:lastRenderedPageBreak/>
        <w:t>Corner Weld</w:t>
      </w:r>
      <w:bookmarkEnd w:id="1906"/>
      <w:bookmarkEnd w:id="1907"/>
      <w:bookmarkEnd w:id="1915"/>
      <w:bookmarkEnd w:id="1916"/>
      <w:bookmarkEnd w:id="191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18" w:name="_Toc34747269"/>
      <w:bookmarkStart w:id="1919" w:name="_Toc64463773"/>
      <w:bookmarkStart w:id="1920"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DF5BF0" w:rsidRPr="00796AD7" w:rsidRDefault="00DF5BF0" w:rsidP="008F3D94">
                              <w:pPr>
                                <w:pStyle w:val="Beschriftung"/>
                                <w:rPr>
                                  <w:noProof/>
                                  <w:szCs w:val="24"/>
                                </w:rPr>
                              </w:pPr>
                              <w:bookmarkStart w:id="1921" w:name="_Toc3557129"/>
                              <w:bookmarkStart w:id="1922" w:name="_Toc34747380"/>
                              <w:bookmarkStart w:id="1923"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DF5BF0" w:rsidRPr="00796AD7" w:rsidRDefault="00DF5BF0" w:rsidP="008F3D94">
                        <w:pPr>
                          <w:pStyle w:val="Beschriftung"/>
                          <w:rPr>
                            <w:noProof/>
                            <w:szCs w:val="24"/>
                          </w:rPr>
                        </w:pPr>
                        <w:bookmarkStart w:id="1924" w:name="_Toc3557129"/>
                        <w:bookmarkStart w:id="1925" w:name="_Toc34747380"/>
                        <w:bookmarkStart w:id="192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24"/>
                        <w:bookmarkEnd w:id="1925"/>
                        <w:bookmarkEnd w:id="1926"/>
                      </w:p>
                    </w:txbxContent>
                  </v:textbox>
                </v:shape>
              </v:group>
            </w:pict>
          </mc:Fallback>
        </mc:AlternateContent>
      </w:r>
      <w:r w:rsidR="00E36602">
        <w:t>Simple Corner Weld</w:t>
      </w:r>
      <w:bookmarkEnd w:id="1918"/>
      <w:bookmarkEnd w:id="1919"/>
    </w:p>
    <w:p w14:paraId="19EDE5F7" w14:textId="78748519" w:rsidR="008A6190" w:rsidRPr="007055D9" w:rsidRDefault="008A6190" w:rsidP="00E36602">
      <w:pPr>
        <w:pStyle w:val="berschrift5"/>
        <w:keepNext/>
      </w:pPr>
      <w:r w:rsidRPr="007055D9">
        <w:t>Sheet Parameters</w:t>
      </w:r>
      <w:bookmarkEnd w:id="192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27" w:name="_Toc3557020"/>
      <w:r w:rsidRPr="007055D9">
        <w:t>Weld Parameters</w:t>
      </w:r>
      <w:bookmarkEnd w:id="192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DF5BF0" w:rsidRPr="00067927" w:rsidRDefault="00DF5BF0" w:rsidP="008F3D94">
                              <w:pPr>
                                <w:pStyle w:val="Beschriftung"/>
                                <w:rPr>
                                  <w:noProof/>
                                  <w:szCs w:val="24"/>
                                </w:rPr>
                              </w:pPr>
                              <w:bookmarkStart w:id="1928" w:name="_Toc3557130"/>
                              <w:bookmarkStart w:id="1929" w:name="_Toc34747381"/>
                              <w:bookmarkStart w:id="1930"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28"/>
                              <w:bookmarkEnd w:id="1929"/>
                              <w:bookmarkEnd w:id="1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DF5BF0" w:rsidRPr="00067927" w:rsidRDefault="00DF5BF0" w:rsidP="008F3D94">
                        <w:pPr>
                          <w:pStyle w:val="Beschriftung"/>
                          <w:rPr>
                            <w:noProof/>
                            <w:szCs w:val="24"/>
                          </w:rPr>
                        </w:pPr>
                        <w:bookmarkStart w:id="1931" w:name="_Toc3557130"/>
                        <w:bookmarkStart w:id="1932" w:name="_Toc34747381"/>
                        <w:bookmarkStart w:id="193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31"/>
                        <w:bookmarkEnd w:id="1932"/>
                        <w:bookmarkEnd w:id="193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7572128"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34" w:name="_Toc3566495"/>
      <w:bookmarkStart w:id="1935" w:name="_Toc34747496"/>
      <w:bookmarkStart w:id="1936"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34"/>
      <w:bookmarkEnd w:id="1935"/>
      <w:bookmarkEnd w:id="193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37" w:name="_Toc34747270"/>
      <w:bookmarkStart w:id="1938" w:name="_Toc64463774"/>
      <w:r>
        <w:lastRenderedPageBreak/>
        <w:t>Double Corner Weld</w:t>
      </w:r>
      <w:bookmarkEnd w:id="1937"/>
      <w:bookmarkEnd w:id="1938"/>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DF5BF0" w:rsidRPr="00067927" w:rsidRDefault="00DF5BF0" w:rsidP="00FA0FAD">
                                <w:pPr>
                                  <w:pStyle w:val="Beschriftung"/>
                                  <w:keepNext/>
                                  <w:keepLines/>
                                  <w:rPr>
                                    <w:noProof/>
                                    <w:szCs w:val="24"/>
                                  </w:rPr>
                                </w:pPr>
                                <w:bookmarkStart w:id="1939" w:name="_Toc34747382"/>
                                <w:bookmarkStart w:id="194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DF5BF0" w:rsidRPr="00796AD7" w:rsidRDefault="00DF5BF0" w:rsidP="006619C9">
                                <w:pPr>
                                  <w:pStyle w:val="Beschriftung"/>
                                  <w:rPr>
                                    <w:noProof/>
                                    <w:szCs w:val="24"/>
                                  </w:rPr>
                                </w:pPr>
                                <w:bookmarkStart w:id="1941" w:name="_Toc34747383"/>
                                <w:bookmarkStart w:id="194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DF5BF0" w:rsidRPr="00067927" w:rsidRDefault="00DF5BF0" w:rsidP="00FA0FAD">
                          <w:pPr>
                            <w:pStyle w:val="Beschriftung"/>
                            <w:keepNext/>
                            <w:keepLines/>
                            <w:rPr>
                              <w:noProof/>
                              <w:szCs w:val="24"/>
                            </w:rPr>
                          </w:pPr>
                          <w:bookmarkStart w:id="1943" w:name="_Toc34747382"/>
                          <w:bookmarkStart w:id="1944"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43"/>
                          <w:bookmarkEnd w:id="1944"/>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DF5BF0" w:rsidRPr="00796AD7" w:rsidRDefault="00DF5BF0" w:rsidP="006619C9">
                          <w:pPr>
                            <w:pStyle w:val="Beschriftung"/>
                            <w:rPr>
                              <w:noProof/>
                              <w:szCs w:val="24"/>
                            </w:rPr>
                          </w:pPr>
                          <w:bookmarkStart w:id="1945" w:name="_Toc34747383"/>
                          <w:bookmarkStart w:id="1946"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45"/>
                          <w:bookmarkEnd w:id="194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7572129"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47" w:name="_Toc34747497"/>
      <w:bookmarkStart w:id="1948"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47"/>
      <w:bookmarkEnd w:id="194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49" w:name="_Toc338939161"/>
      <w:bookmarkStart w:id="1950" w:name="_Toc3557021"/>
      <w:bookmarkStart w:id="1951" w:name="_Toc34747271"/>
      <w:bookmarkStart w:id="1952" w:name="_Toc64463775"/>
      <w:r w:rsidRPr="007055D9">
        <w:lastRenderedPageBreak/>
        <w:t>Attributes</w:t>
      </w:r>
      <w:bookmarkEnd w:id="1949"/>
      <w:bookmarkEnd w:id="1950"/>
      <w:bookmarkEnd w:id="1951"/>
      <w:bookmarkEnd w:id="1952"/>
    </w:p>
    <w:p w14:paraId="22FDBBD1" w14:textId="5050C61D" w:rsidR="0006113C" w:rsidRPr="007055D9" w:rsidRDefault="00242481" w:rsidP="001759F7">
      <w:pPr>
        <w:pStyle w:val="berschrift5"/>
        <w:keepNext/>
      </w:pPr>
      <w:bookmarkStart w:id="1953" w:name="_Toc338939163"/>
      <w:r w:rsidRPr="007055D9">
        <w:t xml:space="preserve">Attribute </w:t>
      </w:r>
      <w:r w:rsidR="00194316">
        <w:t>"</w:t>
      </w:r>
      <w:r w:rsidRPr="007055D9">
        <w:t>b</w:t>
      </w:r>
      <w:r w:rsidR="0006113C" w:rsidRPr="007055D9">
        <w:t>ase</w:t>
      </w:r>
      <w:bookmarkEnd w:id="195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54" w:name="_Toc338939164"/>
      <w:r w:rsidRPr="007055D9">
        <w:t xml:space="preserve">Attribute </w:t>
      </w:r>
      <w:r w:rsidR="00194316">
        <w:t>"</w:t>
      </w:r>
      <w:proofErr w:type="spellStart"/>
      <w:r w:rsidRPr="007055D9">
        <w:t>t</w:t>
      </w:r>
      <w:r w:rsidR="0006113C" w:rsidRPr="007055D9">
        <w:t>echnology</w:t>
      </w:r>
      <w:bookmarkEnd w:id="195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55" w:name="_Toc338939165"/>
      <w:bookmarkStart w:id="1956" w:name="_Toc3557022"/>
      <w:bookmarkStart w:id="1957" w:name="_Toc34747272"/>
      <w:bookmarkStart w:id="1958" w:name="_Toc64463776"/>
      <w:r w:rsidRPr="007055D9">
        <w:t xml:space="preserve">Element </w:t>
      </w:r>
      <w:r w:rsidR="00194316">
        <w:t>"</w:t>
      </w:r>
      <w:proofErr w:type="spellStart"/>
      <w:r w:rsidRPr="007055D9">
        <w:t>weld_position</w:t>
      </w:r>
      <w:bookmarkEnd w:id="1955"/>
      <w:bookmarkEnd w:id="1956"/>
      <w:proofErr w:type="spellEnd"/>
      <w:r w:rsidR="00194316">
        <w:t>"</w:t>
      </w:r>
      <w:bookmarkEnd w:id="1957"/>
      <w:bookmarkEnd w:id="195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59" w:name="_Toc3566496"/>
      <w:bookmarkStart w:id="1960" w:name="_Toc34747498"/>
      <w:bookmarkStart w:id="1961" w:name="_Toc42527750"/>
      <w:bookmarkStart w:id="1962"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59"/>
      <w:bookmarkEnd w:id="1960"/>
      <w:bookmarkEnd w:id="196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6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63" w:name="_Toc338939168"/>
      <w:r w:rsidRPr="007055D9">
        <w:t xml:space="preserve">Attribute </w:t>
      </w:r>
      <w:r w:rsidR="00194316">
        <w:t>"</w:t>
      </w:r>
      <w:proofErr w:type="spellStart"/>
      <w:r w:rsidRPr="007055D9">
        <w:t>thickness</w:t>
      </w:r>
      <w:bookmarkEnd w:id="196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64" w:name="_Toc3566497"/>
      <w:bookmarkStart w:id="1965" w:name="_Toc34747499"/>
      <w:bookmarkStart w:id="1966" w:name="_Toc42527751"/>
      <w:bookmarkStart w:id="1967"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64"/>
      <w:bookmarkEnd w:id="1965"/>
      <w:bookmarkEnd w:id="196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6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68" w:name="_Toc3566498"/>
      <w:bookmarkStart w:id="1969" w:name="_Toc34747500"/>
      <w:bookmarkStart w:id="1970" w:name="_Toc42527752"/>
      <w:bookmarkStart w:id="1971"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68"/>
      <w:bookmarkEnd w:id="1969"/>
      <w:bookmarkEnd w:id="1970"/>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7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72" w:name="_Toc338939171"/>
      <w:r w:rsidRPr="007055D9">
        <w:t xml:space="preserve">Attribute </w:t>
      </w:r>
      <w:r w:rsidR="00194316">
        <w:t>"</w:t>
      </w:r>
      <w:proofErr w:type="spellStart"/>
      <w:r w:rsidRPr="007055D9">
        <w:t>penetration</w:t>
      </w:r>
      <w:bookmarkEnd w:id="197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73" w:name="_Toc338939173"/>
      <w:r w:rsidRPr="007055D9">
        <w:t xml:space="preserve">Attribute </w:t>
      </w:r>
      <w:r w:rsidR="00194316">
        <w:t>"</w:t>
      </w:r>
      <w:proofErr w:type="spellStart"/>
      <w:r w:rsidRPr="007055D9">
        <w:t>filler</w:t>
      </w:r>
      <w:bookmarkEnd w:id="197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74" w:name="WeldDefinitionEdgeWeld"/>
      <w:bookmarkStart w:id="1975" w:name="_Toc3557023"/>
      <w:bookmarkStart w:id="1976" w:name="_Toc34747273"/>
      <w:bookmarkStart w:id="1977" w:name="_Toc64463777"/>
      <w:bookmarkStart w:id="1978" w:name="_Toc288200764"/>
      <w:bookmarkStart w:id="1979" w:name="_Toc338939108"/>
      <w:bookmarkEnd w:id="1974"/>
      <w:r w:rsidRPr="007055D9">
        <w:lastRenderedPageBreak/>
        <w:t xml:space="preserve">Element </w:t>
      </w:r>
      <w:r w:rsidR="00194316">
        <w:t>"</w:t>
      </w:r>
      <w:proofErr w:type="spellStart"/>
      <w:r>
        <w:t>sheet_parameter</w:t>
      </w:r>
      <w:bookmarkEnd w:id="1975"/>
      <w:proofErr w:type="spellEnd"/>
      <w:r w:rsidR="00194316">
        <w:t>"</w:t>
      </w:r>
      <w:bookmarkEnd w:id="1976"/>
      <w:bookmarkEnd w:id="197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80" w:name="_Toc3566499"/>
      <w:bookmarkStart w:id="1981" w:name="_Toc34747501"/>
      <w:bookmarkStart w:id="1982"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80"/>
      <w:bookmarkEnd w:id="1981"/>
      <w:bookmarkEnd w:id="198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83" w:name="_Toc3557024"/>
      <w:bookmarkStart w:id="1984" w:name="_Toc34747274"/>
      <w:bookmarkStart w:id="1985" w:name="_Toc64463778"/>
      <w:r w:rsidRPr="007055D9">
        <w:t>Edge Weld</w:t>
      </w:r>
      <w:bookmarkEnd w:id="1978"/>
      <w:bookmarkEnd w:id="1979"/>
      <w:bookmarkEnd w:id="1983"/>
      <w:bookmarkEnd w:id="1984"/>
      <w:bookmarkEnd w:id="198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86" w:name="_Toc3557025"/>
      <w:bookmarkStart w:id="1987" w:name="_Toc34747275"/>
      <w:bookmarkStart w:id="1988"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86"/>
      <w:bookmarkEnd w:id="1987"/>
      <w:bookmarkEnd w:id="198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DF5BF0" w:rsidRPr="00AF7673" w:rsidRDefault="00DF5BF0" w:rsidP="00765F0F">
                            <w:pPr>
                              <w:pStyle w:val="Beschriftung"/>
                              <w:keepNext/>
                              <w:keepLines/>
                              <w:rPr>
                                <w:b w:val="0"/>
                                <w:bCs w:val="0"/>
                                <w:noProof/>
                                <w:sz w:val="26"/>
                                <w:szCs w:val="28"/>
                              </w:rPr>
                            </w:pPr>
                            <w:bookmarkStart w:id="1989" w:name="_Toc3557131"/>
                            <w:bookmarkStart w:id="1990" w:name="_Toc34747384"/>
                            <w:bookmarkStart w:id="1991"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DF5BF0" w:rsidRPr="00AF7673" w:rsidRDefault="00DF5BF0" w:rsidP="00765F0F">
                      <w:pPr>
                        <w:pStyle w:val="Beschriftung"/>
                        <w:keepNext/>
                        <w:keepLines/>
                        <w:rPr>
                          <w:b w:val="0"/>
                          <w:bCs w:val="0"/>
                          <w:noProof/>
                          <w:sz w:val="26"/>
                          <w:szCs w:val="28"/>
                        </w:rPr>
                      </w:pPr>
                      <w:bookmarkStart w:id="1992" w:name="_Toc3557131"/>
                      <w:bookmarkStart w:id="1993" w:name="_Toc34747384"/>
                      <w:bookmarkStart w:id="199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92"/>
                      <w:bookmarkEnd w:id="1993"/>
                      <w:bookmarkEnd w:id="199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95" w:name="_Toc3557026"/>
      <w:bookmarkStart w:id="1996" w:name="_Toc34747276"/>
      <w:bookmarkStart w:id="1997"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95"/>
      <w:bookmarkEnd w:id="1996"/>
      <w:bookmarkEnd w:id="199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DF5BF0" w:rsidRPr="00213139" w:rsidRDefault="00DF5BF0" w:rsidP="008F3D94">
                            <w:pPr>
                              <w:pStyle w:val="Beschriftung"/>
                              <w:rPr>
                                <w:b w:val="0"/>
                                <w:bCs w:val="0"/>
                                <w:noProof/>
                                <w:sz w:val="26"/>
                                <w:szCs w:val="28"/>
                              </w:rPr>
                            </w:pPr>
                            <w:bookmarkStart w:id="1998" w:name="_Toc3557132"/>
                            <w:bookmarkStart w:id="1999" w:name="_Toc34747385"/>
                            <w:bookmarkStart w:id="2000"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DF5BF0" w:rsidRPr="00213139" w:rsidRDefault="00DF5BF0" w:rsidP="008F3D94">
                      <w:pPr>
                        <w:pStyle w:val="Beschriftung"/>
                        <w:rPr>
                          <w:b w:val="0"/>
                          <w:bCs w:val="0"/>
                          <w:noProof/>
                          <w:sz w:val="26"/>
                          <w:szCs w:val="28"/>
                        </w:rPr>
                      </w:pPr>
                      <w:bookmarkStart w:id="2001" w:name="_Toc3557132"/>
                      <w:bookmarkStart w:id="2002" w:name="_Toc34747385"/>
                      <w:bookmarkStart w:id="200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01"/>
                      <w:bookmarkEnd w:id="2002"/>
                      <w:bookmarkEnd w:id="200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2004" w:name="_Toc3566500"/>
      <w:bookmarkStart w:id="2005" w:name="_Toc34747502"/>
      <w:bookmarkStart w:id="2006"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2004"/>
      <w:bookmarkEnd w:id="2005"/>
      <w:bookmarkEnd w:id="200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007" w:name="_Toc338939175"/>
      <w:bookmarkStart w:id="2008" w:name="_Toc3557027"/>
      <w:bookmarkStart w:id="2009" w:name="_Toc34747277"/>
      <w:bookmarkStart w:id="2010" w:name="_Toc64463781"/>
      <w:r w:rsidRPr="007055D9">
        <w:t>Attributes</w:t>
      </w:r>
      <w:bookmarkEnd w:id="2007"/>
      <w:bookmarkEnd w:id="2008"/>
      <w:bookmarkEnd w:id="2009"/>
      <w:bookmarkEnd w:id="2010"/>
    </w:p>
    <w:p w14:paraId="20DE2C66" w14:textId="1F84002A" w:rsidR="0006113C" w:rsidRPr="007055D9" w:rsidRDefault="001C1D65" w:rsidP="0033252C">
      <w:pPr>
        <w:pStyle w:val="berschrift5"/>
        <w:keepNext/>
      </w:pPr>
      <w:bookmarkStart w:id="2011" w:name="_Toc338939177"/>
      <w:r w:rsidRPr="007055D9">
        <w:t xml:space="preserve">Attribute </w:t>
      </w:r>
      <w:r w:rsidR="00194316">
        <w:t>"</w:t>
      </w:r>
      <w:r w:rsidRPr="007055D9">
        <w:t>b</w:t>
      </w:r>
      <w:r w:rsidR="0006113C" w:rsidRPr="007055D9">
        <w:t>ase</w:t>
      </w:r>
      <w:bookmarkEnd w:id="201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012" w:name="_Toc338939178"/>
      <w:r w:rsidRPr="007055D9">
        <w:t xml:space="preserve">Attribute </w:t>
      </w:r>
      <w:r w:rsidR="00194316">
        <w:t>"</w:t>
      </w:r>
      <w:proofErr w:type="spellStart"/>
      <w:r w:rsidRPr="007055D9">
        <w:t>t</w:t>
      </w:r>
      <w:r w:rsidR="0006113C" w:rsidRPr="007055D9">
        <w:t>echnology</w:t>
      </w:r>
      <w:bookmarkEnd w:id="201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13" w:name="_Toc338939179"/>
      <w:bookmarkStart w:id="2014" w:name="_Toc3557028"/>
      <w:bookmarkStart w:id="2015" w:name="_Toc34747278"/>
      <w:bookmarkStart w:id="2016" w:name="_Toc64463782"/>
      <w:r w:rsidRPr="007055D9">
        <w:t xml:space="preserve">Element </w:t>
      </w:r>
      <w:r w:rsidR="00194316">
        <w:t>"</w:t>
      </w:r>
      <w:proofErr w:type="spellStart"/>
      <w:r w:rsidRPr="007055D9">
        <w:t>weld_position</w:t>
      </w:r>
      <w:bookmarkEnd w:id="2013"/>
      <w:bookmarkEnd w:id="2014"/>
      <w:proofErr w:type="spellEnd"/>
      <w:r w:rsidR="00194316">
        <w:t>"</w:t>
      </w:r>
      <w:bookmarkEnd w:id="2015"/>
      <w:bookmarkEnd w:id="201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17" w:name="_Toc3566501"/>
      <w:bookmarkStart w:id="2018" w:name="_Toc34747503"/>
      <w:bookmarkStart w:id="2019" w:name="_Toc42527755"/>
      <w:bookmarkStart w:id="2020"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17"/>
      <w:bookmarkEnd w:id="2018"/>
      <w:bookmarkEnd w:id="2019"/>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2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21" w:author="Dr. Carsten Franke" w:date="2021-02-09T12:45:00Z"/>
          <w:rStyle w:val="XMLAttribute"/>
        </w:rPr>
      </w:pPr>
      <w:r w:rsidRPr="007055D9">
        <w:rPr>
          <w:rStyle w:val="XMLAttribute"/>
        </w:rPr>
        <w:t>I</w:t>
      </w:r>
      <w:ins w:id="202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23"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24" w:name="_Toc338939182"/>
      <w:r w:rsidRPr="007055D9">
        <w:t xml:space="preserve">Attribute </w:t>
      </w:r>
      <w:r w:rsidR="00194316">
        <w:t>"</w:t>
      </w:r>
      <w:proofErr w:type="spellStart"/>
      <w:r w:rsidRPr="007055D9">
        <w:t>width</w:t>
      </w:r>
      <w:bookmarkEnd w:id="202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25" w:name="_Toc338939184"/>
      <w:r w:rsidRPr="007055D9">
        <w:t xml:space="preserve">Attribute </w:t>
      </w:r>
      <w:r w:rsidR="00194316">
        <w:t>"</w:t>
      </w:r>
      <w:proofErr w:type="spellStart"/>
      <w:r w:rsidRPr="007055D9">
        <w:t>filler</w:t>
      </w:r>
      <w:bookmarkEnd w:id="202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26" w:name="WeldDefinitionIWeld"/>
      <w:bookmarkStart w:id="2027" w:name="_Toc3557029"/>
      <w:bookmarkStart w:id="2028" w:name="_Toc34747279"/>
      <w:bookmarkStart w:id="2029" w:name="_Toc64463783"/>
      <w:bookmarkStart w:id="2030" w:name="_Toc288200765"/>
      <w:bookmarkStart w:id="2031" w:name="_Toc338939109"/>
      <w:bookmarkEnd w:id="2026"/>
      <w:r w:rsidRPr="007055D9">
        <w:t xml:space="preserve">Element </w:t>
      </w:r>
      <w:r w:rsidR="00194316">
        <w:t>"</w:t>
      </w:r>
      <w:proofErr w:type="spellStart"/>
      <w:r>
        <w:t>sheet_parameter</w:t>
      </w:r>
      <w:bookmarkEnd w:id="2027"/>
      <w:proofErr w:type="spellEnd"/>
      <w:r w:rsidR="00194316">
        <w:t>"</w:t>
      </w:r>
      <w:bookmarkEnd w:id="2028"/>
      <w:bookmarkEnd w:id="202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32" w:name="_Toc3566502"/>
      <w:bookmarkStart w:id="2033" w:name="_Toc34747504"/>
      <w:bookmarkStart w:id="2034"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32"/>
      <w:bookmarkEnd w:id="2033"/>
      <w:bookmarkEnd w:id="203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35" w:name="_Toc3557030"/>
      <w:bookmarkStart w:id="2036" w:name="_Toc34747280"/>
      <w:bookmarkStart w:id="2037" w:name="_Toc64463784"/>
      <w:r w:rsidRPr="007055D9">
        <w:t>I-Weld</w:t>
      </w:r>
      <w:bookmarkEnd w:id="2030"/>
      <w:bookmarkEnd w:id="2031"/>
      <w:bookmarkEnd w:id="2035"/>
      <w:bookmarkEnd w:id="2036"/>
      <w:bookmarkEnd w:id="203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38" w:name="_Toc3557031"/>
      <w:bookmarkStart w:id="2039" w:name="_Toc34747281"/>
      <w:bookmarkStart w:id="2040" w:name="_Toc64463785"/>
      <w:r w:rsidRPr="007055D9">
        <w:t>Sheet Parameters</w:t>
      </w:r>
      <w:bookmarkEnd w:id="2038"/>
      <w:bookmarkEnd w:id="2039"/>
      <w:bookmarkEnd w:id="204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41" w:name="_Toc3557032"/>
      <w:bookmarkStart w:id="2042" w:name="_Toc34747282"/>
      <w:bookmarkStart w:id="2043" w:name="_Toc64463786"/>
      <w:r w:rsidRPr="007055D9">
        <w:lastRenderedPageBreak/>
        <w:t>Weld Parameters</w:t>
      </w:r>
      <w:bookmarkEnd w:id="2041"/>
      <w:bookmarkEnd w:id="2042"/>
      <w:bookmarkEnd w:id="204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DF5BF0" w:rsidRPr="001B4A57" w:rsidRDefault="00DF5BF0" w:rsidP="00F51CB9">
                                <w:pPr>
                                  <w:pStyle w:val="Beschriftung"/>
                                  <w:rPr>
                                    <w:b w:val="0"/>
                                    <w:bCs w:val="0"/>
                                    <w:noProof/>
                                    <w:sz w:val="26"/>
                                    <w:szCs w:val="28"/>
                                  </w:rPr>
                                </w:pPr>
                                <w:bookmarkStart w:id="2044" w:name="_Toc3557133"/>
                                <w:bookmarkStart w:id="2045" w:name="_Toc34747386"/>
                                <w:bookmarkStart w:id="2046"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DF5BF0" w:rsidRPr="003F40AF" w:rsidRDefault="00DF5BF0" w:rsidP="00F51CB9">
                                <w:pPr>
                                  <w:pStyle w:val="Beschriftung"/>
                                  <w:rPr>
                                    <w:b w:val="0"/>
                                    <w:bCs w:val="0"/>
                                    <w:noProof/>
                                    <w:sz w:val="26"/>
                                    <w:szCs w:val="28"/>
                                  </w:rPr>
                                </w:pPr>
                                <w:bookmarkStart w:id="2047" w:name="_Toc3557134"/>
                                <w:bookmarkStart w:id="2048" w:name="_Toc34747387"/>
                                <w:bookmarkStart w:id="2049"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47"/>
                                <w:bookmarkEnd w:id="2048"/>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DF5BF0" w:rsidRPr="001B4A57" w:rsidRDefault="00DF5BF0" w:rsidP="00F51CB9">
                          <w:pPr>
                            <w:pStyle w:val="Beschriftung"/>
                            <w:rPr>
                              <w:b w:val="0"/>
                              <w:bCs w:val="0"/>
                              <w:noProof/>
                              <w:sz w:val="26"/>
                              <w:szCs w:val="28"/>
                            </w:rPr>
                          </w:pPr>
                          <w:bookmarkStart w:id="2050" w:name="_Toc3557133"/>
                          <w:bookmarkStart w:id="2051" w:name="_Toc34747386"/>
                          <w:bookmarkStart w:id="2052"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50"/>
                          <w:bookmarkEnd w:id="2051"/>
                          <w:bookmarkEnd w:id="2052"/>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DF5BF0" w:rsidRPr="003F40AF" w:rsidRDefault="00DF5BF0" w:rsidP="00F51CB9">
                          <w:pPr>
                            <w:pStyle w:val="Beschriftung"/>
                            <w:rPr>
                              <w:b w:val="0"/>
                              <w:bCs w:val="0"/>
                              <w:noProof/>
                              <w:sz w:val="26"/>
                              <w:szCs w:val="28"/>
                            </w:rPr>
                          </w:pPr>
                          <w:bookmarkStart w:id="2053" w:name="_Toc3557134"/>
                          <w:bookmarkStart w:id="2054" w:name="_Toc34747387"/>
                          <w:bookmarkStart w:id="2055"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53"/>
                          <w:bookmarkEnd w:id="2054"/>
                          <w:bookmarkEnd w:id="205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56" w:name="_Toc3566503"/>
      <w:bookmarkStart w:id="2057" w:name="_Toc34747505"/>
      <w:bookmarkStart w:id="2058"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56"/>
      <w:bookmarkEnd w:id="2057"/>
      <w:bookmarkEnd w:id="205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59" w:name="_Toc338939186"/>
      <w:bookmarkStart w:id="2060" w:name="_Toc3557033"/>
      <w:bookmarkStart w:id="2061" w:name="_Toc34747283"/>
      <w:bookmarkStart w:id="2062" w:name="_Toc64463787"/>
      <w:r w:rsidRPr="007055D9">
        <w:t>Attributes</w:t>
      </w:r>
      <w:bookmarkEnd w:id="2059"/>
      <w:bookmarkEnd w:id="2060"/>
      <w:bookmarkEnd w:id="2061"/>
      <w:bookmarkEnd w:id="2062"/>
    </w:p>
    <w:p w14:paraId="7F7DD4CE" w14:textId="6A121F1A" w:rsidR="0006113C" w:rsidRPr="007055D9" w:rsidRDefault="009D7557" w:rsidP="00E67798">
      <w:pPr>
        <w:pStyle w:val="berschrift5"/>
        <w:keepNext/>
      </w:pPr>
      <w:bookmarkStart w:id="2063" w:name="_Toc338939188"/>
      <w:r w:rsidRPr="007055D9">
        <w:t xml:space="preserve">Attribute </w:t>
      </w:r>
      <w:r w:rsidR="00194316">
        <w:t>"</w:t>
      </w:r>
      <w:r w:rsidRPr="007055D9">
        <w:t>b</w:t>
      </w:r>
      <w:r w:rsidR="0006113C" w:rsidRPr="007055D9">
        <w:t>ase</w:t>
      </w:r>
      <w:bookmarkEnd w:id="206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64" w:name="_Toc338939189"/>
      <w:r w:rsidRPr="007055D9">
        <w:t xml:space="preserve">Attribute </w:t>
      </w:r>
      <w:r w:rsidR="00194316">
        <w:t>"</w:t>
      </w:r>
      <w:proofErr w:type="spellStart"/>
      <w:r w:rsidRPr="007055D9">
        <w:t>t</w:t>
      </w:r>
      <w:r w:rsidR="0006113C" w:rsidRPr="007055D9">
        <w:t>echnology</w:t>
      </w:r>
      <w:bookmarkEnd w:id="206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65" w:name="_Toc338939190"/>
      <w:bookmarkStart w:id="2066" w:name="_Toc3557034"/>
      <w:bookmarkStart w:id="2067" w:name="_Toc34747284"/>
      <w:bookmarkStart w:id="2068" w:name="_Toc64463788"/>
      <w:r w:rsidRPr="007055D9">
        <w:t xml:space="preserve">Element </w:t>
      </w:r>
      <w:r w:rsidR="00194316">
        <w:t>"</w:t>
      </w:r>
      <w:proofErr w:type="spellStart"/>
      <w:r w:rsidRPr="007055D9">
        <w:t>weld_position</w:t>
      </w:r>
      <w:bookmarkEnd w:id="2065"/>
      <w:bookmarkEnd w:id="2066"/>
      <w:proofErr w:type="spellEnd"/>
      <w:r w:rsidR="00194316">
        <w:t>"</w:t>
      </w:r>
      <w:bookmarkEnd w:id="2067"/>
      <w:bookmarkEnd w:id="2068"/>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69" w:name="_Toc3566504"/>
      <w:bookmarkStart w:id="2070" w:name="_Toc34747506"/>
      <w:bookmarkStart w:id="2071" w:name="_Toc42527758"/>
      <w:bookmarkStart w:id="2072"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69"/>
      <w:bookmarkEnd w:id="2070"/>
      <w:bookmarkEnd w:id="2071"/>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7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73" w:name="_Toc338939194"/>
      <w:r w:rsidRPr="007055D9">
        <w:t xml:space="preserve">Attribute </w:t>
      </w:r>
      <w:r w:rsidR="00194316">
        <w:t>"</w:t>
      </w:r>
      <w:proofErr w:type="spellStart"/>
      <w:r w:rsidRPr="007055D9">
        <w:t>filler</w:t>
      </w:r>
      <w:bookmarkEnd w:id="207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74" w:name="WeldDefinitionOverlapWeld"/>
      <w:bookmarkStart w:id="2075" w:name="_Toc3557035"/>
      <w:bookmarkStart w:id="2076" w:name="_Toc34747285"/>
      <w:bookmarkStart w:id="2077" w:name="_Toc64463789"/>
      <w:bookmarkStart w:id="2078" w:name="_Toc288200766"/>
      <w:bookmarkStart w:id="2079" w:name="_Toc338939110"/>
      <w:bookmarkEnd w:id="2074"/>
      <w:r w:rsidRPr="007055D9">
        <w:t xml:space="preserve">Element </w:t>
      </w:r>
      <w:r w:rsidR="00194316">
        <w:t>"</w:t>
      </w:r>
      <w:proofErr w:type="spellStart"/>
      <w:r>
        <w:t>sheet_parameter</w:t>
      </w:r>
      <w:bookmarkEnd w:id="2075"/>
      <w:proofErr w:type="spellEnd"/>
      <w:r w:rsidR="00194316">
        <w:t>"</w:t>
      </w:r>
      <w:bookmarkEnd w:id="2076"/>
      <w:bookmarkEnd w:id="2077"/>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80" w:name="_Toc3566505"/>
      <w:bookmarkStart w:id="2081" w:name="_Toc34747507"/>
      <w:bookmarkStart w:id="2082"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80"/>
      <w:bookmarkEnd w:id="2081"/>
      <w:bookmarkEnd w:id="208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83" w:name="_Toc3557036"/>
      <w:bookmarkStart w:id="2084" w:name="_Toc34747286"/>
      <w:bookmarkStart w:id="2085" w:name="_Toc64463790"/>
      <w:r w:rsidRPr="007055D9">
        <w:t>Overlap Weld</w:t>
      </w:r>
      <w:bookmarkEnd w:id="2078"/>
      <w:bookmarkEnd w:id="2079"/>
      <w:bookmarkEnd w:id="2083"/>
      <w:bookmarkEnd w:id="2084"/>
      <w:bookmarkEnd w:id="208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86" w:name="_Toc3557037"/>
      <w:bookmarkStart w:id="2087" w:name="_Toc34747287"/>
      <w:bookmarkStart w:id="2088" w:name="_Toc64463791"/>
      <w:r w:rsidRPr="007055D9">
        <w:t>Simple Overlap Weld</w:t>
      </w:r>
      <w:bookmarkEnd w:id="2086"/>
      <w:bookmarkEnd w:id="2087"/>
      <w:bookmarkEnd w:id="2088"/>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DF5BF0" w:rsidRPr="0079510C" w:rsidRDefault="00DF5BF0" w:rsidP="002A71CD">
                            <w:pPr>
                              <w:pStyle w:val="Beschriftung"/>
                              <w:rPr>
                                <w:noProof/>
                                <w:sz w:val="24"/>
                                <w:szCs w:val="26"/>
                              </w:rPr>
                            </w:pPr>
                            <w:bookmarkStart w:id="2089" w:name="_Toc3557135"/>
                            <w:bookmarkStart w:id="2090" w:name="_Toc34747388"/>
                            <w:bookmarkStart w:id="2091"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89"/>
                            <w:bookmarkEnd w:id="2090"/>
                            <w:bookmarkEnd w:id="2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DF5BF0" w:rsidRPr="0079510C" w:rsidRDefault="00DF5BF0" w:rsidP="002A71CD">
                      <w:pPr>
                        <w:pStyle w:val="Beschriftung"/>
                        <w:rPr>
                          <w:noProof/>
                          <w:sz w:val="24"/>
                          <w:szCs w:val="26"/>
                        </w:rPr>
                      </w:pPr>
                      <w:bookmarkStart w:id="2092" w:name="_Toc3557135"/>
                      <w:bookmarkStart w:id="2093" w:name="_Toc34747388"/>
                      <w:bookmarkStart w:id="209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92"/>
                      <w:bookmarkEnd w:id="2093"/>
                      <w:bookmarkEnd w:id="209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DF5BF0" w:rsidRPr="00A00F34" w:rsidRDefault="00DF5BF0" w:rsidP="002A71CD">
                            <w:pPr>
                              <w:pStyle w:val="Beschriftung"/>
                              <w:rPr>
                                <w:noProof/>
                                <w:szCs w:val="24"/>
                              </w:rPr>
                            </w:pPr>
                            <w:bookmarkStart w:id="2095" w:name="_Toc3557136"/>
                            <w:bookmarkStart w:id="2096" w:name="_Toc34747389"/>
                            <w:bookmarkStart w:id="2097"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5"/>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DF5BF0" w:rsidRPr="00A00F34" w:rsidRDefault="00DF5BF0" w:rsidP="002A71CD">
                      <w:pPr>
                        <w:pStyle w:val="Beschriftung"/>
                        <w:rPr>
                          <w:noProof/>
                          <w:szCs w:val="24"/>
                        </w:rPr>
                      </w:pPr>
                      <w:bookmarkStart w:id="2098" w:name="_Toc3557136"/>
                      <w:bookmarkStart w:id="2099" w:name="_Toc34747389"/>
                      <w:bookmarkStart w:id="210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8"/>
                      <w:bookmarkEnd w:id="2099"/>
                      <w:bookmarkEnd w:id="210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7572130"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101" w:name="_Toc3566506"/>
      <w:bookmarkStart w:id="2102" w:name="_Toc34747508"/>
      <w:bookmarkStart w:id="2103"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101"/>
      <w:bookmarkEnd w:id="2102"/>
      <w:bookmarkEnd w:id="210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104" w:name="_Toc338939112"/>
      <w:bookmarkStart w:id="2105" w:name="_Toc3557038"/>
      <w:bookmarkStart w:id="2106" w:name="_Toc34747288"/>
      <w:bookmarkStart w:id="2107" w:name="_Toc64463792"/>
      <w:r w:rsidRPr="007055D9">
        <w:t>Single Sided Double Overlap Weld</w:t>
      </w:r>
      <w:bookmarkEnd w:id="2104"/>
      <w:bookmarkEnd w:id="2105"/>
      <w:bookmarkEnd w:id="2106"/>
      <w:bookmarkEnd w:id="210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DF5BF0" w:rsidRPr="008B5970" w:rsidRDefault="00DF5BF0" w:rsidP="007C7FBC">
                            <w:pPr>
                              <w:pStyle w:val="Beschriftung"/>
                              <w:rPr>
                                <w:noProof/>
                                <w:sz w:val="24"/>
                                <w:szCs w:val="26"/>
                              </w:rPr>
                            </w:pPr>
                            <w:bookmarkStart w:id="2108" w:name="_Toc3557137"/>
                            <w:bookmarkStart w:id="2109" w:name="_Toc34747390"/>
                            <w:bookmarkStart w:id="2110"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DF5BF0" w:rsidRPr="008B5970" w:rsidRDefault="00DF5BF0" w:rsidP="007C7FBC">
                      <w:pPr>
                        <w:pStyle w:val="Beschriftung"/>
                        <w:rPr>
                          <w:noProof/>
                          <w:sz w:val="24"/>
                          <w:szCs w:val="26"/>
                        </w:rPr>
                      </w:pPr>
                      <w:bookmarkStart w:id="2111" w:name="_Toc3557137"/>
                      <w:bookmarkStart w:id="2112" w:name="_Toc34747390"/>
                      <w:bookmarkStart w:id="211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11"/>
                      <w:bookmarkEnd w:id="2112"/>
                      <w:bookmarkEnd w:id="211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DF5BF0" w:rsidRPr="008D09AE" w:rsidRDefault="00DF5BF0" w:rsidP="00044694">
                            <w:pPr>
                              <w:pStyle w:val="Beschriftung"/>
                              <w:rPr>
                                <w:noProof/>
                                <w:szCs w:val="24"/>
                              </w:rPr>
                            </w:pPr>
                            <w:bookmarkStart w:id="2114" w:name="_Toc3557138"/>
                            <w:bookmarkStart w:id="2115" w:name="_Toc34747391"/>
                            <w:bookmarkStart w:id="2116"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DF5BF0" w:rsidRPr="008D09AE" w:rsidRDefault="00DF5BF0" w:rsidP="00044694">
                      <w:pPr>
                        <w:pStyle w:val="Beschriftung"/>
                        <w:rPr>
                          <w:noProof/>
                          <w:szCs w:val="24"/>
                        </w:rPr>
                      </w:pPr>
                      <w:bookmarkStart w:id="2117" w:name="_Toc3557138"/>
                      <w:bookmarkStart w:id="2118" w:name="_Toc34747391"/>
                      <w:bookmarkStart w:id="211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7"/>
                      <w:bookmarkEnd w:id="2118"/>
                      <w:bookmarkEnd w:id="211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7572131"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20" w:name="_Toc3566507"/>
      <w:bookmarkStart w:id="2121" w:name="_Toc34747509"/>
      <w:bookmarkStart w:id="2122"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20"/>
      <w:bookmarkEnd w:id="2121"/>
      <w:bookmarkEnd w:id="212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23" w:name="_Toc338939113"/>
      <w:bookmarkStart w:id="2124" w:name="_Toc3557039"/>
      <w:bookmarkStart w:id="2125" w:name="_Toc34747289"/>
      <w:bookmarkStart w:id="2126" w:name="_Toc64463793"/>
      <w:r w:rsidRPr="007055D9">
        <w:t>Double Sided Double Overlap Weld</w:t>
      </w:r>
      <w:bookmarkEnd w:id="2123"/>
      <w:bookmarkEnd w:id="2124"/>
      <w:bookmarkEnd w:id="2125"/>
      <w:bookmarkEnd w:id="212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DF5BF0" w:rsidRPr="000A25D4" w:rsidRDefault="00DF5BF0" w:rsidP="00044694">
                            <w:pPr>
                              <w:pStyle w:val="Beschriftung"/>
                              <w:rPr>
                                <w:noProof/>
                                <w:sz w:val="24"/>
                                <w:szCs w:val="26"/>
                              </w:rPr>
                            </w:pPr>
                            <w:bookmarkStart w:id="2127" w:name="_Toc3557139"/>
                            <w:bookmarkStart w:id="2128" w:name="_Toc34747392"/>
                            <w:bookmarkStart w:id="2129"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27"/>
                            <w:bookmarkEnd w:id="2128"/>
                            <w:bookmarkEnd w:id="2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DF5BF0" w:rsidRPr="000A25D4" w:rsidRDefault="00DF5BF0" w:rsidP="00044694">
                      <w:pPr>
                        <w:pStyle w:val="Beschriftung"/>
                        <w:rPr>
                          <w:noProof/>
                          <w:sz w:val="24"/>
                          <w:szCs w:val="26"/>
                        </w:rPr>
                      </w:pPr>
                      <w:bookmarkStart w:id="2130" w:name="_Toc3557139"/>
                      <w:bookmarkStart w:id="2131" w:name="_Toc34747392"/>
                      <w:bookmarkStart w:id="213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30"/>
                      <w:bookmarkEnd w:id="2131"/>
                      <w:bookmarkEnd w:id="2132"/>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DF5BF0" w:rsidRPr="00F739B3" w:rsidRDefault="00DF5BF0" w:rsidP="00044694">
                            <w:pPr>
                              <w:pStyle w:val="Beschriftung"/>
                              <w:rPr>
                                <w:noProof/>
                                <w:szCs w:val="24"/>
                              </w:rPr>
                            </w:pPr>
                            <w:bookmarkStart w:id="2133" w:name="_Toc3557140"/>
                            <w:bookmarkStart w:id="2134" w:name="_Toc34747393"/>
                            <w:bookmarkStart w:id="2135"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3"/>
                            <w:bookmarkEnd w:id="2134"/>
                            <w:bookmarkEnd w:id="2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DF5BF0" w:rsidRPr="00F739B3" w:rsidRDefault="00DF5BF0" w:rsidP="00044694">
                      <w:pPr>
                        <w:pStyle w:val="Beschriftung"/>
                        <w:rPr>
                          <w:noProof/>
                          <w:szCs w:val="24"/>
                        </w:rPr>
                      </w:pPr>
                      <w:bookmarkStart w:id="2136" w:name="_Toc3557140"/>
                      <w:bookmarkStart w:id="2137" w:name="_Toc34747393"/>
                      <w:bookmarkStart w:id="213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6"/>
                      <w:bookmarkEnd w:id="2137"/>
                      <w:bookmarkEnd w:id="213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7572132"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39" w:name="_Toc3566508"/>
      <w:bookmarkStart w:id="2140" w:name="_Toc34747510"/>
      <w:bookmarkStart w:id="2141"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39"/>
      <w:bookmarkEnd w:id="2140"/>
      <w:bookmarkEnd w:id="214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42" w:name="_Toc338939196"/>
      <w:bookmarkStart w:id="2143" w:name="_Toc3557040"/>
      <w:bookmarkStart w:id="2144" w:name="_Toc34747290"/>
      <w:bookmarkStart w:id="2145" w:name="_Toc64463794"/>
      <w:r w:rsidRPr="007055D9">
        <w:t>Attributes</w:t>
      </w:r>
      <w:bookmarkEnd w:id="2142"/>
      <w:bookmarkEnd w:id="2143"/>
      <w:bookmarkEnd w:id="2144"/>
      <w:bookmarkEnd w:id="2145"/>
    </w:p>
    <w:p w14:paraId="54EB1FE0" w14:textId="38DCBA66" w:rsidR="0006113C" w:rsidRPr="007055D9" w:rsidRDefault="00157A42" w:rsidP="00AB2606">
      <w:pPr>
        <w:pStyle w:val="berschrift5"/>
        <w:keepNext/>
      </w:pPr>
      <w:bookmarkStart w:id="2146" w:name="_Toc338939198"/>
      <w:r w:rsidRPr="007055D9">
        <w:t xml:space="preserve">Attribute </w:t>
      </w:r>
      <w:r w:rsidR="00194316">
        <w:t>"</w:t>
      </w:r>
      <w:r w:rsidRPr="007055D9">
        <w:t>b</w:t>
      </w:r>
      <w:r w:rsidR="0006113C" w:rsidRPr="007055D9">
        <w:t>ase</w:t>
      </w:r>
      <w:bookmarkEnd w:id="214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47" w:name="_Toc338939199"/>
      <w:r w:rsidRPr="007055D9">
        <w:t xml:space="preserve">Attribute </w:t>
      </w:r>
      <w:r w:rsidR="00194316">
        <w:t>"</w:t>
      </w:r>
      <w:proofErr w:type="spellStart"/>
      <w:r w:rsidRPr="007055D9">
        <w:t>t</w:t>
      </w:r>
      <w:r w:rsidR="0006113C" w:rsidRPr="007055D9">
        <w:t>echnology</w:t>
      </w:r>
      <w:bookmarkEnd w:id="214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48" w:name="_Toc338939200"/>
      <w:bookmarkStart w:id="2149" w:name="_Toc3557041"/>
      <w:bookmarkStart w:id="2150" w:name="_Toc34747291"/>
      <w:bookmarkStart w:id="2151" w:name="_Toc64463795"/>
      <w:r w:rsidRPr="007055D9">
        <w:t xml:space="preserve">Element </w:t>
      </w:r>
      <w:r w:rsidR="00194316">
        <w:t>"</w:t>
      </w:r>
      <w:proofErr w:type="spellStart"/>
      <w:r w:rsidRPr="007055D9">
        <w:t>weld_position</w:t>
      </w:r>
      <w:bookmarkEnd w:id="2148"/>
      <w:bookmarkEnd w:id="2149"/>
      <w:proofErr w:type="spellEnd"/>
      <w:r w:rsidR="00194316">
        <w:t>"</w:t>
      </w:r>
      <w:bookmarkEnd w:id="2150"/>
      <w:bookmarkEnd w:id="215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52" w:name="_Toc3566509"/>
      <w:bookmarkStart w:id="2153" w:name="_Toc34747511"/>
      <w:bookmarkStart w:id="2154" w:name="_Toc42527763"/>
      <w:bookmarkStart w:id="2155"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52"/>
      <w:bookmarkEnd w:id="2153"/>
      <w:bookmarkEnd w:id="215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5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56" w:name="_Toc338939204"/>
      <w:r w:rsidRPr="007055D9">
        <w:t xml:space="preserve">Attribute </w:t>
      </w:r>
      <w:r w:rsidR="00194316">
        <w:t>"</w:t>
      </w:r>
      <w:proofErr w:type="spellStart"/>
      <w:r w:rsidRPr="007055D9">
        <w:t>thickness</w:t>
      </w:r>
      <w:bookmarkEnd w:id="2156"/>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57" w:name="_Toc338939205"/>
      <w:r w:rsidRPr="007055D9">
        <w:t xml:space="preserve">Attribute </w:t>
      </w:r>
      <w:r w:rsidR="00194316">
        <w:t>"</w:t>
      </w:r>
      <w:r w:rsidRPr="007055D9">
        <w:t>angle</w:t>
      </w:r>
      <w:bookmarkEnd w:id="215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58" w:name="_Toc338939206"/>
      <w:r w:rsidRPr="007055D9">
        <w:t xml:space="preserve">Attribute </w:t>
      </w:r>
      <w:r w:rsidR="00194316">
        <w:t>"</w:t>
      </w:r>
      <w:proofErr w:type="spellStart"/>
      <w:r w:rsidRPr="007055D9">
        <w:t>shape</w:t>
      </w:r>
      <w:bookmarkEnd w:id="2158"/>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59" w:name="_Toc338939207"/>
      <w:r w:rsidRPr="007055D9">
        <w:t xml:space="preserve">Attribute </w:t>
      </w:r>
      <w:r w:rsidR="00194316">
        <w:t>"</w:t>
      </w:r>
      <w:proofErr w:type="spellStart"/>
      <w:r w:rsidRPr="007055D9">
        <w:t>penetration</w:t>
      </w:r>
      <w:bookmarkEnd w:id="2159"/>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60" w:name="_Toc338939209"/>
      <w:r w:rsidRPr="007055D9">
        <w:t xml:space="preserve">Attribute </w:t>
      </w:r>
      <w:r w:rsidR="00194316">
        <w:t>"</w:t>
      </w:r>
      <w:proofErr w:type="spellStart"/>
      <w:r w:rsidRPr="007055D9">
        <w:t>filler</w:t>
      </w:r>
      <w:bookmarkEnd w:id="2160"/>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61" w:name="WeldDefinitionYJoint"/>
      <w:bookmarkStart w:id="2162" w:name="_Toc3557042"/>
      <w:bookmarkStart w:id="2163" w:name="_Toc34747292"/>
      <w:bookmarkStart w:id="2164" w:name="_Toc64463796"/>
      <w:bookmarkStart w:id="2165" w:name="_Toc288200767"/>
      <w:bookmarkStart w:id="2166" w:name="_Toc338939114"/>
      <w:bookmarkEnd w:id="2161"/>
      <w:r w:rsidRPr="007055D9">
        <w:t xml:space="preserve">Element </w:t>
      </w:r>
      <w:r w:rsidR="00194316">
        <w:t>"</w:t>
      </w:r>
      <w:proofErr w:type="spellStart"/>
      <w:r>
        <w:t>sheet_parameter</w:t>
      </w:r>
      <w:bookmarkEnd w:id="2162"/>
      <w:proofErr w:type="spellEnd"/>
      <w:r w:rsidR="00194316">
        <w:t>"</w:t>
      </w:r>
      <w:bookmarkEnd w:id="2163"/>
      <w:bookmarkEnd w:id="216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67" w:name="_Toc3566510"/>
      <w:bookmarkStart w:id="2168" w:name="_Toc34747512"/>
      <w:bookmarkStart w:id="2169"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67"/>
      <w:bookmarkEnd w:id="2168"/>
      <w:bookmarkEnd w:id="216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70" w:name="_Toc3557043"/>
      <w:bookmarkStart w:id="2171" w:name="_Toc34747293"/>
      <w:bookmarkStart w:id="2172" w:name="_Toc64463797"/>
      <w:r w:rsidRPr="007055D9">
        <w:t>Y-Joint</w:t>
      </w:r>
      <w:bookmarkEnd w:id="2165"/>
      <w:bookmarkEnd w:id="2166"/>
      <w:bookmarkEnd w:id="2170"/>
      <w:bookmarkEnd w:id="2171"/>
      <w:bookmarkEnd w:id="217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73" w:name="_Toc3557044"/>
      <w:bookmarkStart w:id="2174" w:name="_Toc34747294"/>
      <w:bookmarkStart w:id="2175" w:name="_Toc64463798"/>
      <w:r w:rsidRPr="007055D9">
        <w:lastRenderedPageBreak/>
        <w:t>Sheet Parameters</w:t>
      </w:r>
      <w:bookmarkEnd w:id="2173"/>
      <w:bookmarkEnd w:id="2174"/>
      <w:bookmarkEnd w:id="217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76" w:name="_Toc3557045"/>
      <w:bookmarkStart w:id="2177" w:name="_Toc34747295"/>
      <w:bookmarkStart w:id="2178" w:name="_Toc64463799"/>
      <w:r w:rsidRPr="007055D9">
        <w:t>Weld Parameters</w:t>
      </w:r>
      <w:bookmarkEnd w:id="2176"/>
      <w:bookmarkEnd w:id="2177"/>
      <w:bookmarkEnd w:id="217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DF5BF0" w:rsidRPr="00973973" w:rsidRDefault="00DF5BF0" w:rsidP="00D25D3B">
                                <w:pPr>
                                  <w:pStyle w:val="Beschriftung"/>
                                  <w:rPr>
                                    <w:noProof/>
                                    <w:szCs w:val="24"/>
                                  </w:rPr>
                                </w:pPr>
                                <w:bookmarkStart w:id="2179" w:name="_Ref7931629"/>
                                <w:bookmarkStart w:id="2180" w:name="_Toc3557141"/>
                                <w:bookmarkStart w:id="2181" w:name="_Toc34747394"/>
                                <w:bookmarkStart w:id="2182" w:name="_Toc42527641"/>
                                <w:r>
                                  <w:t xml:space="preserve">Figure </w:t>
                                </w:r>
                                <w:r>
                                  <w:fldChar w:fldCharType="begin"/>
                                </w:r>
                                <w:r>
                                  <w:instrText xml:space="preserve"> SEQ Figure \* ARABIC </w:instrText>
                                </w:r>
                                <w:r>
                                  <w:fldChar w:fldCharType="separate"/>
                                </w:r>
                                <w:r>
                                  <w:rPr>
                                    <w:noProof/>
                                  </w:rPr>
                                  <w:t>64</w:t>
                                </w:r>
                                <w:r>
                                  <w:fldChar w:fldCharType="end"/>
                                </w:r>
                                <w:bookmarkEnd w:id="2179"/>
                                <w:r>
                                  <w:t>: Y-Joint Sheet Layout</w:t>
                                </w:r>
                                <w:bookmarkEnd w:id="2180"/>
                                <w:bookmarkEnd w:id="2181"/>
                                <w:bookmarkEnd w:id="2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DF5BF0" w:rsidRPr="008E45EC" w:rsidRDefault="00DF5BF0" w:rsidP="00D25D3B">
                                <w:pPr>
                                  <w:pStyle w:val="Beschriftung"/>
                                  <w:rPr>
                                    <w:noProof/>
                                    <w:szCs w:val="24"/>
                                  </w:rPr>
                                </w:pPr>
                                <w:bookmarkStart w:id="2183" w:name="_Toc3557142"/>
                                <w:bookmarkStart w:id="2184" w:name="_Toc34747395"/>
                                <w:bookmarkStart w:id="218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DF5BF0" w:rsidRPr="00973973" w:rsidRDefault="00DF5BF0" w:rsidP="00D25D3B">
                          <w:pPr>
                            <w:pStyle w:val="Beschriftung"/>
                            <w:rPr>
                              <w:noProof/>
                              <w:szCs w:val="24"/>
                            </w:rPr>
                          </w:pPr>
                          <w:bookmarkStart w:id="2186" w:name="_Ref7931629"/>
                          <w:bookmarkStart w:id="2187" w:name="_Toc3557141"/>
                          <w:bookmarkStart w:id="2188" w:name="_Toc34747394"/>
                          <w:bookmarkStart w:id="2189" w:name="_Toc42527641"/>
                          <w:r>
                            <w:t xml:space="preserve">Figure </w:t>
                          </w:r>
                          <w:r>
                            <w:fldChar w:fldCharType="begin"/>
                          </w:r>
                          <w:r>
                            <w:instrText xml:space="preserve"> SEQ Figure \* ARABIC </w:instrText>
                          </w:r>
                          <w:r>
                            <w:fldChar w:fldCharType="separate"/>
                          </w:r>
                          <w:r>
                            <w:rPr>
                              <w:noProof/>
                            </w:rPr>
                            <w:t>64</w:t>
                          </w:r>
                          <w:r>
                            <w:fldChar w:fldCharType="end"/>
                          </w:r>
                          <w:bookmarkEnd w:id="2186"/>
                          <w:r>
                            <w:t>: Y-Joint Sheet Layout</w:t>
                          </w:r>
                          <w:bookmarkEnd w:id="2187"/>
                          <w:bookmarkEnd w:id="2188"/>
                          <w:bookmarkEnd w:id="218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DF5BF0" w:rsidRPr="008E45EC" w:rsidRDefault="00DF5BF0" w:rsidP="00D25D3B">
                          <w:pPr>
                            <w:pStyle w:val="Beschriftung"/>
                            <w:rPr>
                              <w:noProof/>
                              <w:szCs w:val="24"/>
                            </w:rPr>
                          </w:pPr>
                          <w:bookmarkStart w:id="2190" w:name="_Toc3557142"/>
                          <w:bookmarkStart w:id="2191" w:name="_Toc34747395"/>
                          <w:bookmarkStart w:id="2192"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90"/>
                          <w:bookmarkEnd w:id="2191"/>
                          <w:bookmarkEnd w:id="219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7572133"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93" w:name="_Toc3566511"/>
      <w:bookmarkStart w:id="2194" w:name="_Toc34747513"/>
      <w:bookmarkStart w:id="2195" w:name="_Toc42527765"/>
      <w:bookmarkStart w:id="2196"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93"/>
      <w:bookmarkEnd w:id="2194"/>
      <w:bookmarkEnd w:id="2195"/>
    </w:p>
    <w:p w14:paraId="398C8EB2" w14:textId="77777777" w:rsidR="0006113C" w:rsidRPr="007055D9" w:rsidRDefault="0006113C" w:rsidP="00F4558F">
      <w:pPr>
        <w:pStyle w:val="berschrift4"/>
        <w:tabs>
          <w:tab w:val="clear" w:pos="864"/>
          <w:tab w:val="num" w:pos="993"/>
        </w:tabs>
      </w:pPr>
      <w:bookmarkStart w:id="2197" w:name="_Toc3557046"/>
      <w:bookmarkStart w:id="2198" w:name="_Toc34747296"/>
      <w:bookmarkStart w:id="2199" w:name="_Toc64463800"/>
      <w:r w:rsidRPr="007055D9">
        <w:t>Attributes</w:t>
      </w:r>
      <w:bookmarkEnd w:id="2196"/>
      <w:bookmarkEnd w:id="2197"/>
      <w:bookmarkEnd w:id="2198"/>
      <w:bookmarkEnd w:id="2199"/>
    </w:p>
    <w:p w14:paraId="604B195B" w14:textId="6B31D0AD" w:rsidR="0006113C" w:rsidRPr="007055D9" w:rsidRDefault="00D83FC9" w:rsidP="00C0357F">
      <w:pPr>
        <w:pStyle w:val="berschrift5"/>
        <w:keepNext/>
      </w:pPr>
      <w:bookmarkStart w:id="2200" w:name="_Toc338939213"/>
      <w:r w:rsidRPr="007055D9">
        <w:t xml:space="preserve">Attribute </w:t>
      </w:r>
      <w:r w:rsidR="00194316">
        <w:t>"</w:t>
      </w:r>
      <w:r w:rsidRPr="007055D9">
        <w:t>b</w:t>
      </w:r>
      <w:r w:rsidR="0006113C" w:rsidRPr="007055D9">
        <w:t>ase</w:t>
      </w:r>
      <w:bookmarkEnd w:id="220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201" w:name="_Toc338939214"/>
      <w:r w:rsidRPr="007055D9">
        <w:t xml:space="preserve">Attribute </w:t>
      </w:r>
      <w:r w:rsidR="00194316">
        <w:t>"</w:t>
      </w:r>
      <w:proofErr w:type="spellStart"/>
      <w:r w:rsidRPr="007055D9">
        <w:t>t</w:t>
      </w:r>
      <w:r w:rsidR="0006113C" w:rsidRPr="007055D9">
        <w:t>echnology</w:t>
      </w:r>
      <w:bookmarkEnd w:id="220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202" w:name="_Toc338939215"/>
      <w:bookmarkStart w:id="2203" w:name="_Toc3557047"/>
      <w:bookmarkStart w:id="2204" w:name="_Toc34747297"/>
      <w:bookmarkStart w:id="2205" w:name="_Toc64463801"/>
      <w:r w:rsidRPr="007055D9">
        <w:t xml:space="preserve">Element </w:t>
      </w:r>
      <w:r w:rsidR="00194316">
        <w:t>"</w:t>
      </w:r>
      <w:proofErr w:type="spellStart"/>
      <w:r w:rsidRPr="007055D9">
        <w:t>weld_position</w:t>
      </w:r>
      <w:bookmarkEnd w:id="2202"/>
      <w:bookmarkEnd w:id="2203"/>
      <w:proofErr w:type="spellEnd"/>
      <w:r w:rsidR="00194316">
        <w:t>"</w:t>
      </w:r>
      <w:bookmarkEnd w:id="2204"/>
      <w:bookmarkEnd w:id="220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206" w:name="_Toc3566512"/>
      <w:bookmarkStart w:id="2207" w:name="_Toc34747514"/>
      <w:bookmarkStart w:id="2208" w:name="_Toc42527766"/>
      <w:bookmarkStart w:id="2209"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206"/>
      <w:bookmarkEnd w:id="2207"/>
      <w:bookmarkEnd w:id="220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20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210" w:name="_Toc338939219"/>
      <w:r w:rsidRPr="007055D9">
        <w:t xml:space="preserve">Attribute </w:t>
      </w:r>
      <w:r w:rsidR="00194316">
        <w:t>"</w:t>
      </w:r>
      <w:proofErr w:type="spellStart"/>
      <w:r w:rsidRPr="007055D9">
        <w:t>thickness</w:t>
      </w:r>
      <w:bookmarkEnd w:id="221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211" w:name="_Toc3566513"/>
      <w:bookmarkStart w:id="2212" w:name="_Toc34747515"/>
      <w:bookmarkStart w:id="2213" w:name="_Toc42527767"/>
      <w:bookmarkStart w:id="2214"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11"/>
      <w:bookmarkEnd w:id="2212"/>
      <w:bookmarkEnd w:id="221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1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15" w:name="_Toc338939221"/>
      <w:r w:rsidRPr="007055D9">
        <w:t xml:space="preserve">Attribute </w:t>
      </w:r>
      <w:r w:rsidR="00194316">
        <w:t>"</w:t>
      </w:r>
      <w:proofErr w:type="spellStart"/>
      <w:r w:rsidRPr="007055D9">
        <w:t>penetration</w:t>
      </w:r>
      <w:bookmarkEnd w:id="221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16" w:name="_Toc338939223"/>
      <w:r w:rsidRPr="007055D9">
        <w:t xml:space="preserve">Attribute </w:t>
      </w:r>
      <w:r w:rsidR="00194316">
        <w:t>"</w:t>
      </w:r>
      <w:proofErr w:type="spellStart"/>
      <w:r w:rsidRPr="007055D9">
        <w:t>shape</w:t>
      </w:r>
      <w:bookmarkEnd w:id="221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17" w:name="_Toc338939224"/>
      <w:r w:rsidRPr="007055D9">
        <w:t xml:space="preserve">Attribute </w:t>
      </w:r>
      <w:r w:rsidR="00194316">
        <w:t>"</w:t>
      </w:r>
      <w:proofErr w:type="spellStart"/>
      <w:r w:rsidRPr="007055D9">
        <w:t>filler</w:t>
      </w:r>
      <w:bookmarkEnd w:id="221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18" w:name="_Toc3557048"/>
      <w:bookmarkStart w:id="2219" w:name="_Toc34747298"/>
      <w:bookmarkStart w:id="2220" w:name="_Toc64463802"/>
      <w:r w:rsidRPr="007055D9">
        <w:lastRenderedPageBreak/>
        <w:t xml:space="preserve">Element </w:t>
      </w:r>
      <w:r w:rsidR="00194316">
        <w:t>"</w:t>
      </w:r>
      <w:proofErr w:type="spellStart"/>
      <w:r>
        <w:t>sheet_parameter</w:t>
      </w:r>
      <w:bookmarkEnd w:id="2218"/>
      <w:proofErr w:type="spellEnd"/>
      <w:r w:rsidR="00194316">
        <w:t>"</w:t>
      </w:r>
      <w:bookmarkEnd w:id="2219"/>
      <w:bookmarkEnd w:id="2220"/>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21" w:name="_Toc3566514"/>
      <w:bookmarkStart w:id="2222" w:name="_Toc34747516"/>
      <w:bookmarkStart w:id="2223"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21"/>
      <w:bookmarkEnd w:id="2222"/>
      <w:bookmarkEnd w:id="222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24" w:name="WeldDefinitionKJoint"/>
      <w:bookmarkStart w:id="2225" w:name="_Toc338939115"/>
      <w:bookmarkStart w:id="2226" w:name="_Toc3557049"/>
      <w:bookmarkStart w:id="2227" w:name="_Toc34747299"/>
      <w:bookmarkStart w:id="2228" w:name="_Toc64463803"/>
      <w:bookmarkEnd w:id="2224"/>
      <w:r w:rsidRPr="007055D9">
        <w:t>K-Joint</w:t>
      </w:r>
      <w:bookmarkEnd w:id="2225"/>
      <w:bookmarkEnd w:id="2226"/>
      <w:bookmarkEnd w:id="2227"/>
      <w:bookmarkEnd w:id="222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29" w:name="_Toc3557050"/>
      <w:bookmarkStart w:id="2230" w:name="_Toc34747300"/>
      <w:bookmarkStart w:id="2231" w:name="_Toc64463804"/>
      <w:r w:rsidRPr="007055D9">
        <w:t>Sheet Parameters</w:t>
      </w:r>
      <w:bookmarkEnd w:id="2229"/>
      <w:bookmarkEnd w:id="2230"/>
      <w:bookmarkEnd w:id="223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DF5BF0" w:rsidRPr="003670AB" w:rsidRDefault="00DF5BF0" w:rsidP="008A1560">
                            <w:pPr>
                              <w:pStyle w:val="Beschriftung"/>
                              <w:rPr>
                                <w:b w:val="0"/>
                                <w:bCs w:val="0"/>
                                <w:noProof/>
                                <w:sz w:val="26"/>
                                <w:szCs w:val="28"/>
                              </w:rPr>
                            </w:pPr>
                            <w:bookmarkStart w:id="2232" w:name="_Ref7932243"/>
                            <w:bookmarkStart w:id="2233" w:name="_Toc3557143"/>
                            <w:bookmarkStart w:id="2234" w:name="_Ref7932230"/>
                            <w:bookmarkStart w:id="2235" w:name="_Toc34747396"/>
                            <w:bookmarkStart w:id="2236" w:name="_Toc42527643"/>
                            <w:r>
                              <w:t xml:space="preserve">Figure </w:t>
                            </w:r>
                            <w:r>
                              <w:fldChar w:fldCharType="begin"/>
                            </w:r>
                            <w:r>
                              <w:instrText xml:space="preserve"> SEQ Figure \* ARABIC </w:instrText>
                            </w:r>
                            <w:r>
                              <w:fldChar w:fldCharType="separate"/>
                            </w:r>
                            <w:r>
                              <w:rPr>
                                <w:noProof/>
                              </w:rPr>
                              <w:t>66</w:t>
                            </w:r>
                            <w:r>
                              <w:fldChar w:fldCharType="end"/>
                            </w:r>
                            <w:bookmarkEnd w:id="2232"/>
                            <w:r>
                              <w:t>: K-Joint Sheet Layout</w:t>
                            </w:r>
                            <w:bookmarkEnd w:id="2233"/>
                            <w:bookmarkEnd w:id="2234"/>
                            <w:bookmarkEnd w:id="2235"/>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DF5BF0" w:rsidRPr="003670AB" w:rsidRDefault="00DF5BF0" w:rsidP="008A1560">
                      <w:pPr>
                        <w:pStyle w:val="Beschriftung"/>
                        <w:rPr>
                          <w:b w:val="0"/>
                          <w:bCs w:val="0"/>
                          <w:noProof/>
                          <w:sz w:val="26"/>
                          <w:szCs w:val="28"/>
                        </w:rPr>
                      </w:pPr>
                      <w:bookmarkStart w:id="2237" w:name="_Ref7932243"/>
                      <w:bookmarkStart w:id="2238" w:name="_Toc3557143"/>
                      <w:bookmarkStart w:id="2239" w:name="_Ref7932230"/>
                      <w:bookmarkStart w:id="2240" w:name="_Toc34747396"/>
                      <w:bookmarkStart w:id="2241" w:name="_Toc42527643"/>
                      <w:r>
                        <w:t xml:space="preserve">Figure </w:t>
                      </w:r>
                      <w:r>
                        <w:fldChar w:fldCharType="begin"/>
                      </w:r>
                      <w:r>
                        <w:instrText xml:space="preserve"> SEQ Figure \* ARABIC </w:instrText>
                      </w:r>
                      <w:r>
                        <w:fldChar w:fldCharType="separate"/>
                      </w:r>
                      <w:r>
                        <w:rPr>
                          <w:noProof/>
                        </w:rPr>
                        <w:t>66</w:t>
                      </w:r>
                      <w:r>
                        <w:fldChar w:fldCharType="end"/>
                      </w:r>
                      <w:bookmarkEnd w:id="2237"/>
                      <w:r>
                        <w:t>: K-Joint Sheet Layout</w:t>
                      </w:r>
                      <w:bookmarkEnd w:id="2238"/>
                      <w:bookmarkEnd w:id="2239"/>
                      <w:bookmarkEnd w:id="2240"/>
                      <w:bookmarkEnd w:id="224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42" w:name="_Toc3557051"/>
      <w:bookmarkStart w:id="2243" w:name="_Toc34747301"/>
      <w:bookmarkStart w:id="2244" w:name="_Toc64463805"/>
      <w:r w:rsidRPr="007055D9">
        <w:t>Weld Parameters</w:t>
      </w:r>
      <w:bookmarkEnd w:id="2242"/>
      <w:bookmarkEnd w:id="2243"/>
      <w:bookmarkEnd w:id="2244"/>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DF5BF0" w:rsidRPr="00C21C59" w:rsidRDefault="00DF5BF0" w:rsidP="008A1560">
                            <w:pPr>
                              <w:pStyle w:val="Beschriftung"/>
                              <w:rPr>
                                <w:noProof/>
                                <w:szCs w:val="24"/>
                              </w:rPr>
                            </w:pPr>
                            <w:bookmarkStart w:id="2245" w:name="_Toc3557144"/>
                            <w:bookmarkStart w:id="2246" w:name="_Toc34747397"/>
                            <w:bookmarkStart w:id="2247"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5"/>
                            <w:bookmarkEnd w:id="2246"/>
                            <w:bookmarkEnd w:id="2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DF5BF0" w:rsidRPr="00C21C59" w:rsidRDefault="00DF5BF0" w:rsidP="008A1560">
                      <w:pPr>
                        <w:pStyle w:val="Beschriftung"/>
                        <w:rPr>
                          <w:noProof/>
                          <w:szCs w:val="24"/>
                        </w:rPr>
                      </w:pPr>
                      <w:bookmarkStart w:id="2248" w:name="_Toc3557144"/>
                      <w:bookmarkStart w:id="2249" w:name="_Toc34747397"/>
                      <w:bookmarkStart w:id="225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8"/>
                      <w:bookmarkEnd w:id="2249"/>
                      <w:bookmarkEnd w:id="225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7572134"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51" w:name="_Toc3566515"/>
      <w:bookmarkStart w:id="2252" w:name="_Toc34747517"/>
      <w:bookmarkStart w:id="2253"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51"/>
      <w:bookmarkEnd w:id="2252"/>
      <w:bookmarkEnd w:id="225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54" w:name="_Toc338939226"/>
      <w:bookmarkStart w:id="2255" w:name="_Toc3557052"/>
      <w:bookmarkStart w:id="2256" w:name="_Toc34747302"/>
      <w:bookmarkStart w:id="2257" w:name="_Toc64463806"/>
      <w:r w:rsidRPr="007055D9">
        <w:t>Attributes</w:t>
      </w:r>
      <w:bookmarkEnd w:id="2254"/>
      <w:bookmarkEnd w:id="2255"/>
      <w:bookmarkEnd w:id="2256"/>
      <w:bookmarkEnd w:id="2257"/>
    </w:p>
    <w:p w14:paraId="6CD2696C" w14:textId="0CB68550" w:rsidR="0006113C" w:rsidRPr="007055D9" w:rsidRDefault="008140DB" w:rsidP="003E1F0A">
      <w:pPr>
        <w:pStyle w:val="berschrift5"/>
        <w:keepNext/>
      </w:pPr>
      <w:bookmarkStart w:id="2258" w:name="_Toc338939228"/>
      <w:r w:rsidRPr="007055D9">
        <w:t xml:space="preserve">Attribute </w:t>
      </w:r>
      <w:r w:rsidR="00194316">
        <w:t>"</w:t>
      </w:r>
      <w:r w:rsidRPr="007055D9">
        <w:t>b</w:t>
      </w:r>
      <w:r w:rsidR="0006113C" w:rsidRPr="007055D9">
        <w:t>ase</w:t>
      </w:r>
      <w:bookmarkEnd w:id="225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59" w:name="_Toc338939229"/>
      <w:r w:rsidRPr="007055D9">
        <w:t xml:space="preserve">Attribute </w:t>
      </w:r>
      <w:r w:rsidR="00194316">
        <w:t>"</w:t>
      </w:r>
      <w:proofErr w:type="spellStart"/>
      <w:r w:rsidRPr="007055D9">
        <w:t>t</w:t>
      </w:r>
      <w:r w:rsidR="0006113C" w:rsidRPr="007055D9">
        <w:t>echnology</w:t>
      </w:r>
      <w:bookmarkEnd w:id="2259"/>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60" w:name="_Toc338939230"/>
      <w:bookmarkStart w:id="2261" w:name="_Toc3557053"/>
      <w:bookmarkStart w:id="2262" w:name="_Toc34747303"/>
      <w:bookmarkStart w:id="2263" w:name="_Toc64463807"/>
      <w:r w:rsidRPr="007055D9">
        <w:t xml:space="preserve">Element </w:t>
      </w:r>
      <w:r w:rsidR="00194316">
        <w:t>"</w:t>
      </w:r>
      <w:proofErr w:type="spellStart"/>
      <w:r w:rsidRPr="007055D9">
        <w:t>weld_position</w:t>
      </w:r>
      <w:bookmarkEnd w:id="2260"/>
      <w:bookmarkEnd w:id="2261"/>
      <w:proofErr w:type="spellEnd"/>
      <w:r w:rsidR="00194316">
        <w:t>"</w:t>
      </w:r>
      <w:bookmarkEnd w:id="2262"/>
      <w:bookmarkEnd w:id="2263"/>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64" w:name="_Toc3566516"/>
      <w:bookmarkStart w:id="2265" w:name="_Toc34747518"/>
      <w:bookmarkStart w:id="2266" w:name="_Toc42527770"/>
      <w:bookmarkStart w:id="2267"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64"/>
      <w:bookmarkEnd w:id="2265"/>
      <w:bookmarkEnd w:id="2266"/>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68" w:name="_Toc338939234"/>
      <w:r w:rsidRPr="007055D9">
        <w:t xml:space="preserve">Attribute </w:t>
      </w:r>
      <w:r w:rsidR="00194316">
        <w:t>"</w:t>
      </w:r>
      <w:proofErr w:type="spellStart"/>
      <w:r w:rsidRPr="007055D9">
        <w:t>thickness</w:t>
      </w:r>
      <w:bookmarkEnd w:id="2268"/>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69" w:name="_Toc3566517"/>
      <w:bookmarkStart w:id="2270" w:name="_Toc34747519"/>
      <w:bookmarkStart w:id="2271" w:name="_Toc42527771"/>
      <w:bookmarkStart w:id="2272"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69"/>
      <w:bookmarkEnd w:id="2270"/>
      <w:bookmarkEnd w:id="227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7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73" w:name="_Toc338939236"/>
      <w:r w:rsidRPr="007055D9">
        <w:t xml:space="preserve">Attribute </w:t>
      </w:r>
      <w:r w:rsidR="00194316">
        <w:t>"</w:t>
      </w:r>
      <w:proofErr w:type="spellStart"/>
      <w:r w:rsidRPr="007055D9">
        <w:t>penetration</w:t>
      </w:r>
      <w:bookmarkEnd w:id="227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74" w:name="_Toc338939238"/>
      <w:r w:rsidRPr="007055D9">
        <w:t xml:space="preserve">Attribute </w:t>
      </w:r>
      <w:r w:rsidR="00194316">
        <w:t>"</w:t>
      </w:r>
      <w:proofErr w:type="spellStart"/>
      <w:r w:rsidRPr="007055D9">
        <w:t>shape</w:t>
      </w:r>
      <w:bookmarkEnd w:id="227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75" w:name="_Toc338939239"/>
      <w:r w:rsidRPr="007055D9">
        <w:t xml:space="preserve">Attribute </w:t>
      </w:r>
      <w:r w:rsidR="00194316">
        <w:t>"</w:t>
      </w:r>
      <w:proofErr w:type="spellStart"/>
      <w:r w:rsidRPr="007055D9">
        <w:t>filler</w:t>
      </w:r>
      <w:bookmarkEnd w:id="227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76" w:name="WeldDefinitionCrossJoint"/>
      <w:bookmarkStart w:id="2277" w:name="_Ref397588351"/>
      <w:bookmarkStart w:id="2278" w:name="_Toc3557054"/>
      <w:bookmarkStart w:id="2279" w:name="_Toc34747304"/>
      <w:bookmarkStart w:id="2280" w:name="_Toc64463808"/>
      <w:bookmarkStart w:id="2281" w:name="_Toc338939116"/>
      <w:bookmarkEnd w:id="2276"/>
      <w:r w:rsidRPr="007055D9">
        <w:t xml:space="preserve">Element </w:t>
      </w:r>
      <w:r w:rsidR="00194316">
        <w:t>"</w:t>
      </w:r>
      <w:proofErr w:type="spellStart"/>
      <w:r>
        <w:t>sheet_parameter</w:t>
      </w:r>
      <w:bookmarkEnd w:id="2277"/>
      <w:bookmarkEnd w:id="2278"/>
      <w:proofErr w:type="spellEnd"/>
      <w:r w:rsidR="00194316">
        <w:t>"</w:t>
      </w:r>
      <w:bookmarkEnd w:id="2279"/>
      <w:bookmarkEnd w:id="228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82" w:name="_Toc3566518"/>
      <w:bookmarkStart w:id="2283" w:name="_Toc34747520"/>
      <w:bookmarkStart w:id="2284"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82"/>
      <w:bookmarkEnd w:id="2283"/>
      <w:bookmarkEnd w:id="228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85" w:name="_Toc3557055"/>
      <w:bookmarkStart w:id="2286" w:name="_Toc34747305"/>
      <w:bookmarkStart w:id="2287" w:name="_Toc64463809"/>
      <w:r>
        <w:t>Cruciform Joint</w:t>
      </w:r>
      <w:bookmarkEnd w:id="2281"/>
      <w:bookmarkEnd w:id="2285"/>
      <w:bookmarkEnd w:id="2286"/>
      <w:bookmarkEnd w:id="228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88" w:name="GenericSeamWeldWeldingTechnology"/>
      <w:bookmarkEnd w:id="228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89" w:name="_Toc3557056"/>
      <w:bookmarkStart w:id="2290" w:name="_Toc34747306"/>
      <w:bookmarkStart w:id="2291"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89"/>
      <w:bookmarkEnd w:id="2290"/>
      <w:bookmarkEnd w:id="22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92" w:name="_Toc3557057"/>
      <w:bookmarkStart w:id="2293" w:name="_Toc34747307"/>
      <w:bookmarkStart w:id="2294"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DF5BF0" w:rsidRPr="00412853" w:rsidRDefault="00DF5BF0" w:rsidP="00AA1695">
                            <w:pPr>
                              <w:pStyle w:val="Beschriftung"/>
                              <w:rPr>
                                <w:noProof/>
                                <w:szCs w:val="24"/>
                              </w:rPr>
                            </w:pPr>
                            <w:bookmarkStart w:id="2295" w:name="_Toc3557145"/>
                            <w:bookmarkStart w:id="2296" w:name="_Toc34747398"/>
                            <w:bookmarkStart w:id="2297"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5"/>
                            <w:bookmarkEnd w:id="2296"/>
                            <w:bookmarkEnd w:id="2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DF5BF0" w:rsidRPr="00412853" w:rsidRDefault="00DF5BF0" w:rsidP="00AA1695">
                      <w:pPr>
                        <w:pStyle w:val="Beschriftung"/>
                        <w:rPr>
                          <w:noProof/>
                          <w:szCs w:val="24"/>
                        </w:rPr>
                      </w:pPr>
                      <w:bookmarkStart w:id="2298" w:name="_Toc3557145"/>
                      <w:bookmarkStart w:id="2299" w:name="_Toc34747398"/>
                      <w:bookmarkStart w:id="230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8"/>
                      <w:bookmarkEnd w:id="2299"/>
                      <w:bookmarkEnd w:id="2300"/>
                    </w:p>
                  </w:txbxContent>
                </v:textbox>
              </v:shape>
            </w:pict>
          </mc:Fallback>
        </mc:AlternateContent>
      </w:r>
      <w:r w:rsidR="00255787" w:rsidRPr="007055D9">
        <w:t>Weld Parameters</w:t>
      </w:r>
      <w:bookmarkEnd w:id="2292"/>
      <w:bookmarkEnd w:id="2293"/>
      <w:bookmarkEnd w:id="2294"/>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DF5BF0" w:rsidRPr="006E5062" w:rsidRDefault="00DF5BF0" w:rsidP="00AA1695">
                            <w:pPr>
                              <w:pStyle w:val="Beschriftung"/>
                              <w:rPr>
                                <w:noProof/>
                                <w:szCs w:val="24"/>
                              </w:rPr>
                            </w:pPr>
                            <w:bookmarkStart w:id="2301" w:name="_Toc3557146"/>
                            <w:bookmarkStart w:id="2302" w:name="_Toc34747399"/>
                            <w:bookmarkStart w:id="2303"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01"/>
                            <w:bookmarkEnd w:id="2302"/>
                            <w:bookmarkEnd w:id="2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DF5BF0" w:rsidRPr="006E5062" w:rsidRDefault="00DF5BF0" w:rsidP="00AA1695">
                      <w:pPr>
                        <w:pStyle w:val="Beschriftung"/>
                        <w:rPr>
                          <w:noProof/>
                          <w:szCs w:val="24"/>
                        </w:rPr>
                      </w:pPr>
                      <w:bookmarkStart w:id="2304" w:name="_Toc3557146"/>
                      <w:bookmarkStart w:id="2305" w:name="_Toc34747399"/>
                      <w:bookmarkStart w:id="230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04"/>
                      <w:bookmarkEnd w:id="2305"/>
                      <w:bookmarkEnd w:id="230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7572135"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307" w:name="_Toc3566519"/>
      <w:bookmarkStart w:id="2308" w:name="_Toc34747521"/>
      <w:bookmarkStart w:id="2309" w:name="_Toc42527773"/>
      <w:bookmarkStart w:id="2310" w:name="_Toc338939241"/>
      <w:bookmarkStart w:id="2311" w:name="_Toc288196482"/>
      <w:bookmarkStart w:id="2312" w:name="_Toc288200784"/>
      <w:bookmarkStart w:id="2313" w:name="_Toc338938909"/>
      <w:bookmarkStart w:id="2314" w:name="_Toc338939128"/>
      <w:bookmarkEnd w:id="1861"/>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307"/>
      <w:bookmarkEnd w:id="2308"/>
      <w:bookmarkEnd w:id="2309"/>
    </w:p>
    <w:p w14:paraId="114455A9" w14:textId="77777777" w:rsidR="0006113C" w:rsidRPr="007055D9" w:rsidRDefault="0006113C" w:rsidP="005E1694">
      <w:pPr>
        <w:pStyle w:val="berschrift4"/>
        <w:tabs>
          <w:tab w:val="clear" w:pos="864"/>
          <w:tab w:val="num" w:pos="993"/>
        </w:tabs>
      </w:pPr>
      <w:bookmarkStart w:id="2315" w:name="_Toc3557058"/>
      <w:bookmarkStart w:id="2316" w:name="_Toc34747308"/>
      <w:bookmarkStart w:id="2317" w:name="_Toc64463812"/>
      <w:r w:rsidRPr="007055D9">
        <w:lastRenderedPageBreak/>
        <w:t>Attributes</w:t>
      </w:r>
      <w:bookmarkEnd w:id="2310"/>
      <w:bookmarkEnd w:id="2315"/>
      <w:bookmarkEnd w:id="2316"/>
      <w:bookmarkEnd w:id="2317"/>
    </w:p>
    <w:p w14:paraId="0596FA3B" w14:textId="4F2C2B8D" w:rsidR="0006113C" w:rsidRPr="007055D9" w:rsidRDefault="007D42C3" w:rsidP="003C4247">
      <w:pPr>
        <w:pStyle w:val="berschrift5"/>
        <w:keepNext/>
      </w:pPr>
      <w:bookmarkStart w:id="2318" w:name="_Toc338939243"/>
      <w:r w:rsidRPr="007055D9">
        <w:t xml:space="preserve">Attribute </w:t>
      </w:r>
      <w:r w:rsidR="00194316">
        <w:t>"</w:t>
      </w:r>
      <w:r w:rsidRPr="007055D9">
        <w:t>b</w:t>
      </w:r>
      <w:r w:rsidR="0006113C" w:rsidRPr="007055D9">
        <w:t>ase</w:t>
      </w:r>
      <w:bookmarkEnd w:id="231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19" w:name="_Toc338939244"/>
      <w:r w:rsidRPr="007055D9">
        <w:t xml:space="preserve">Attribute </w:t>
      </w:r>
      <w:r w:rsidR="00194316">
        <w:t>"</w:t>
      </w:r>
      <w:proofErr w:type="spellStart"/>
      <w:r w:rsidRPr="007055D9">
        <w:t>t</w:t>
      </w:r>
      <w:r w:rsidR="0006113C" w:rsidRPr="007055D9">
        <w:t>echnology</w:t>
      </w:r>
      <w:bookmarkEnd w:id="231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20" w:name="_Toc338939245"/>
      <w:bookmarkStart w:id="2321" w:name="_Toc3557059"/>
      <w:bookmarkStart w:id="2322" w:name="_Toc34747309"/>
      <w:bookmarkStart w:id="2323" w:name="_Toc64463813"/>
      <w:r w:rsidRPr="007055D9">
        <w:t xml:space="preserve">Element </w:t>
      </w:r>
      <w:r w:rsidR="00194316">
        <w:t>"</w:t>
      </w:r>
      <w:proofErr w:type="spellStart"/>
      <w:r w:rsidRPr="007055D9">
        <w:t>weld_position</w:t>
      </w:r>
      <w:bookmarkEnd w:id="2320"/>
      <w:bookmarkEnd w:id="2321"/>
      <w:proofErr w:type="spellEnd"/>
      <w:r w:rsidR="00194316">
        <w:t>"</w:t>
      </w:r>
      <w:bookmarkEnd w:id="2322"/>
      <w:bookmarkEnd w:id="2323"/>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24" w:name="_Toc3566520"/>
      <w:bookmarkStart w:id="2325" w:name="_Toc34747522"/>
      <w:bookmarkStart w:id="2326" w:name="_Toc42527774"/>
      <w:bookmarkStart w:id="2327"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24"/>
      <w:bookmarkEnd w:id="2325"/>
      <w:bookmarkEnd w:id="232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2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28" w:name="_Toc338939249"/>
      <w:r w:rsidRPr="007055D9">
        <w:t xml:space="preserve">Attribute </w:t>
      </w:r>
      <w:r w:rsidR="00194316">
        <w:t>"</w:t>
      </w:r>
      <w:proofErr w:type="spellStart"/>
      <w:r w:rsidRPr="007055D9">
        <w:t>thickness</w:t>
      </w:r>
      <w:bookmarkEnd w:id="2328"/>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29" w:name="_Toc3566521"/>
      <w:bookmarkStart w:id="2330" w:name="_Toc34747523"/>
      <w:bookmarkStart w:id="2331" w:name="_Toc42527775"/>
      <w:bookmarkStart w:id="2332"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29"/>
      <w:bookmarkEnd w:id="2330"/>
      <w:bookmarkEnd w:id="233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3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33" w:name="_Toc338939251"/>
      <w:r w:rsidRPr="007055D9">
        <w:t xml:space="preserve">Attribute </w:t>
      </w:r>
      <w:r w:rsidR="00194316">
        <w:t>"</w:t>
      </w:r>
      <w:proofErr w:type="spellStart"/>
      <w:r w:rsidRPr="007055D9">
        <w:t>penetration</w:t>
      </w:r>
      <w:bookmarkEnd w:id="233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334" w:name="_Toc338939253"/>
      <w:r w:rsidRPr="007055D9">
        <w:t xml:space="preserve">Attribute </w:t>
      </w:r>
      <w:r w:rsidR="00194316">
        <w:t>"</w:t>
      </w:r>
      <w:proofErr w:type="spellStart"/>
      <w:r w:rsidRPr="007055D9">
        <w:t>shape</w:t>
      </w:r>
      <w:bookmarkEnd w:id="233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35" w:name="_Toc338939254"/>
      <w:r w:rsidRPr="007055D9">
        <w:t xml:space="preserve">Attribute </w:t>
      </w:r>
      <w:r w:rsidR="00194316">
        <w:t>"</w:t>
      </w:r>
      <w:proofErr w:type="spellStart"/>
      <w:r w:rsidRPr="007055D9">
        <w:t>filler</w:t>
      </w:r>
      <w:bookmarkEnd w:id="233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36" w:name="GenericSeamWeldWeld"/>
      <w:bookmarkStart w:id="2337" w:name="_Toc3557060"/>
      <w:bookmarkStart w:id="2338" w:name="_Toc34747310"/>
      <w:bookmarkStart w:id="2339" w:name="_Toc64463814"/>
      <w:bookmarkStart w:id="2340" w:name="_Toc338938919"/>
      <w:bookmarkStart w:id="2341" w:name="_Toc338939255"/>
      <w:bookmarkStart w:id="2342" w:name="_Toc334183560"/>
      <w:bookmarkStart w:id="2343" w:name="_Toc288196537"/>
      <w:bookmarkStart w:id="2344" w:name="_Toc288200840"/>
      <w:bookmarkEnd w:id="2311"/>
      <w:bookmarkEnd w:id="2312"/>
      <w:bookmarkEnd w:id="2313"/>
      <w:bookmarkEnd w:id="2314"/>
      <w:bookmarkEnd w:id="2336"/>
      <w:r w:rsidRPr="007055D9">
        <w:t xml:space="preserve">Element </w:t>
      </w:r>
      <w:r w:rsidR="00194316">
        <w:t>"</w:t>
      </w:r>
      <w:proofErr w:type="spellStart"/>
      <w:r>
        <w:t>sheet_parameter</w:t>
      </w:r>
      <w:bookmarkEnd w:id="2337"/>
      <w:proofErr w:type="spellEnd"/>
      <w:r w:rsidR="00194316">
        <w:t>"</w:t>
      </w:r>
      <w:bookmarkEnd w:id="2338"/>
      <w:bookmarkEnd w:id="233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45" w:name="_Toc3566522"/>
      <w:bookmarkStart w:id="2346" w:name="_Toc34747524"/>
      <w:bookmarkStart w:id="2347"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45"/>
      <w:bookmarkEnd w:id="2346"/>
      <w:bookmarkEnd w:id="234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48" w:name="_Toc413861928"/>
      <w:bookmarkStart w:id="2349" w:name="_Toc3557061"/>
      <w:bookmarkStart w:id="2350" w:name="_Toc34747311"/>
      <w:bookmarkStart w:id="2351" w:name="_Toc64463815"/>
      <w:bookmarkStart w:id="2352" w:name="_Toc413359615"/>
      <w:bookmarkStart w:id="2353" w:name="_Toc338938920"/>
      <w:bookmarkStart w:id="2354" w:name="_Toc338939256"/>
      <w:bookmarkStart w:id="2355" w:name="_Toc391571769"/>
      <w:bookmarkEnd w:id="2340"/>
      <w:bookmarkEnd w:id="2341"/>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DF5BF0" w:rsidRPr="000E4598" w:rsidRDefault="00DF5BF0" w:rsidP="00AA1695">
                              <w:pPr>
                                <w:pStyle w:val="Beschriftung"/>
                                <w:rPr>
                                  <w:noProof/>
                                  <w:sz w:val="30"/>
                                  <w:szCs w:val="26"/>
                                </w:rPr>
                              </w:pPr>
                              <w:bookmarkStart w:id="2356" w:name="_Toc3557147"/>
                              <w:bookmarkStart w:id="2357" w:name="_Toc34747400"/>
                              <w:bookmarkStart w:id="2358"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6"/>
                              <w:bookmarkEnd w:id="2357"/>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DF5BF0" w:rsidRPr="000E4598" w:rsidRDefault="00DF5BF0" w:rsidP="00AA1695">
                        <w:pPr>
                          <w:pStyle w:val="Beschriftung"/>
                          <w:rPr>
                            <w:noProof/>
                            <w:sz w:val="30"/>
                            <w:szCs w:val="26"/>
                          </w:rPr>
                        </w:pPr>
                        <w:bookmarkStart w:id="2359" w:name="_Toc3557147"/>
                        <w:bookmarkStart w:id="2360" w:name="_Toc34747400"/>
                        <w:bookmarkStart w:id="236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9"/>
                        <w:bookmarkEnd w:id="2360"/>
                        <w:bookmarkEnd w:id="2361"/>
                      </w:p>
                    </w:txbxContent>
                  </v:textbox>
                </v:shape>
              </v:group>
            </w:pict>
          </mc:Fallback>
        </mc:AlternateContent>
      </w:r>
      <w:r w:rsidR="00504BAD" w:rsidRPr="00226A3F">
        <w:t>Flared Joint</w:t>
      </w:r>
      <w:bookmarkEnd w:id="2348"/>
      <w:bookmarkEnd w:id="2349"/>
      <w:bookmarkEnd w:id="2350"/>
      <w:bookmarkEnd w:id="2351"/>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DF5BF0" w:rsidRPr="000C12FE" w:rsidRDefault="00DF5BF0" w:rsidP="00AA1695">
                              <w:pPr>
                                <w:pStyle w:val="Beschriftung"/>
                                <w:rPr>
                                  <w:i/>
                                  <w:iCs/>
                                  <w:noProof/>
                                  <w:sz w:val="24"/>
                                  <w:szCs w:val="26"/>
                                  <w:lang w:val="x-none"/>
                                </w:rPr>
                              </w:pPr>
                              <w:bookmarkStart w:id="2362" w:name="_Toc3557148"/>
                              <w:bookmarkStart w:id="2363" w:name="_Toc34747401"/>
                              <w:bookmarkStart w:id="2364"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2"/>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DF5BF0" w:rsidRPr="000C12FE" w:rsidRDefault="00DF5BF0" w:rsidP="00AA1695">
                        <w:pPr>
                          <w:pStyle w:val="Beschriftung"/>
                          <w:rPr>
                            <w:i/>
                            <w:iCs/>
                            <w:noProof/>
                            <w:sz w:val="24"/>
                            <w:szCs w:val="26"/>
                            <w:lang w:val="x-none"/>
                          </w:rPr>
                        </w:pPr>
                        <w:bookmarkStart w:id="2365" w:name="_Toc3557148"/>
                        <w:bookmarkStart w:id="2366" w:name="_Toc34747401"/>
                        <w:bookmarkStart w:id="236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5"/>
                        <w:bookmarkEnd w:id="2366"/>
                        <w:bookmarkEnd w:id="236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68" w:name="_Toc3566523"/>
      <w:bookmarkStart w:id="2369" w:name="_Toc34747525"/>
      <w:bookmarkStart w:id="2370"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68"/>
      <w:bookmarkEnd w:id="2369"/>
      <w:bookmarkEnd w:id="237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71" w:name="_Toc3557062"/>
      <w:bookmarkStart w:id="2372" w:name="_Toc34747312"/>
      <w:bookmarkStart w:id="2373" w:name="_Toc64463816"/>
      <w:r>
        <w:t>Attributes</w:t>
      </w:r>
      <w:bookmarkEnd w:id="2371"/>
      <w:bookmarkEnd w:id="2372"/>
      <w:bookmarkEnd w:id="237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74" w:name="_Toc3557063"/>
      <w:bookmarkStart w:id="2375" w:name="_Toc34747313"/>
      <w:bookmarkStart w:id="2376" w:name="_Toc64463817"/>
      <w:r>
        <w:t xml:space="preserve">Element </w:t>
      </w:r>
      <w:r w:rsidR="00194316">
        <w:t>"</w:t>
      </w:r>
      <w:proofErr w:type="spellStart"/>
      <w:r>
        <w:t>weld_position</w:t>
      </w:r>
      <w:bookmarkEnd w:id="2374"/>
      <w:proofErr w:type="spellEnd"/>
      <w:r w:rsidR="00194316">
        <w:t>"</w:t>
      </w:r>
      <w:bookmarkEnd w:id="2375"/>
      <w:bookmarkEnd w:id="237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77" w:name="_Toc3566524"/>
      <w:bookmarkStart w:id="2378" w:name="_Toc34747526"/>
      <w:bookmarkStart w:id="2379"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77"/>
      <w:bookmarkEnd w:id="2378"/>
      <w:bookmarkEnd w:id="237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80" w:name="_Toc3557064"/>
      <w:bookmarkStart w:id="2381" w:name="_Toc34747314"/>
      <w:bookmarkStart w:id="2382" w:name="_Toc64463818"/>
      <w:r>
        <w:t xml:space="preserve">Element </w:t>
      </w:r>
      <w:r w:rsidR="00194316">
        <w:t>"</w:t>
      </w:r>
      <w:proofErr w:type="spellStart"/>
      <w:r>
        <w:t>sheet_parameter</w:t>
      </w:r>
      <w:bookmarkEnd w:id="2380"/>
      <w:proofErr w:type="spellEnd"/>
      <w:r w:rsidR="00194316">
        <w:t>"</w:t>
      </w:r>
      <w:bookmarkEnd w:id="2381"/>
      <w:bookmarkEnd w:id="2382"/>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83" w:name="_Toc3566525"/>
      <w:bookmarkStart w:id="2384" w:name="_Toc34747527"/>
      <w:bookmarkStart w:id="2385"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83"/>
      <w:bookmarkEnd w:id="2384"/>
      <w:bookmarkEnd w:id="238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86" w:name="_Ref414345739"/>
      <w:bookmarkStart w:id="2387" w:name="_Ref414345749"/>
      <w:bookmarkStart w:id="2388" w:name="_Ref414345786"/>
      <w:bookmarkStart w:id="2389" w:name="_Ref414345798"/>
      <w:bookmarkStart w:id="2390" w:name="_Toc3557065"/>
      <w:bookmarkStart w:id="2391" w:name="_Toc34747315"/>
      <w:bookmarkStart w:id="2392" w:name="_Toc64463819"/>
      <w:r w:rsidRPr="00226A3F">
        <w:t>Adhesive Lines</w:t>
      </w:r>
      <w:bookmarkEnd w:id="2352"/>
      <w:bookmarkEnd w:id="2386"/>
      <w:bookmarkEnd w:id="2387"/>
      <w:bookmarkEnd w:id="2388"/>
      <w:bookmarkEnd w:id="2389"/>
      <w:bookmarkEnd w:id="2390"/>
      <w:bookmarkEnd w:id="2391"/>
      <w:bookmarkEnd w:id="239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93" w:name="_Toc3566526"/>
      <w:bookmarkStart w:id="2394" w:name="_Toc34747528"/>
      <w:bookmarkStart w:id="2395"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93"/>
      <w:bookmarkEnd w:id="2394"/>
      <w:bookmarkEnd w:id="239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96" w:name="_Toc3566527"/>
      <w:bookmarkStart w:id="2397" w:name="_Toc34747529"/>
      <w:bookmarkStart w:id="2398"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96"/>
      <w:bookmarkEnd w:id="2397"/>
      <w:bookmarkEnd w:id="239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99" w:name="_Toc3566528"/>
      <w:bookmarkStart w:id="2400" w:name="_Toc34747530"/>
      <w:bookmarkStart w:id="2401"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99"/>
      <w:bookmarkEnd w:id="2400"/>
      <w:bookmarkEnd w:id="240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40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40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404"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405" w:author="Dr. Carsten Franke" w:date="2021-01-27T10:55:00Z">
        <w:r w:rsidR="00FF79D0">
          <w:fldChar w:fldCharType="begin"/>
        </w:r>
        <w:r w:rsidR="00FF79D0">
          <w:instrText xml:space="preserve"> REF _Ref414571476 \r \h </w:instrText>
        </w:r>
      </w:ins>
      <w:ins w:id="2406"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407"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408"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409"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410"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411" w:author="Dr. Carsten Franke" w:date="2021-01-27T10:52:00Z">
        <w:r w:rsidR="00B54BAA">
          <w:rPr>
            <w:szCs w:val="22"/>
          </w:rPr>
          <w:t xml:space="preserve"> </w:t>
        </w:r>
      </w:ins>
      <w:ins w:id="2412"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13" w:author="Dr. Carsten Franke" w:date="2021-01-27T10:53:00Z">
        <w:r w:rsidR="00B54BAA">
          <w:rPr>
            <w:szCs w:val="22"/>
          </w:rPr>
          <w:t>5.2.2</w:t>
        </w:r>
        <w:r w:rsidR="00B54BAA">
          <w:rPr>
            <w:szCs w:val="22"/>
          </w:rPr>
          <w:fldChar w:fldCharType="end"/>
        </w:r>
      </w:ins>
      <w:ins w:id="2414" w:author="Dr. Carsten Franke" w:date="2021-01-27T10:55:00Z">
        <w:r w:rsidR="00FF79D0">
          <w:rPr>
            <w:szCs w:val="22"/>
          </w:rPr>
          <w:t> </w:t>
        </w:r>
      </w:ins>
      <w:ins w:id="2415"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16"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17" w:author="Dr. Carsten Franke" w:date="2021-01-27T10:53:00Z">
        <w:r w:rsidR="00B54BAA">
          <w:rPr>
            <w:szCs w:val="22"/>
          </w:rPr>
          <w:fldChar w:fldCharType="end"/>
        </w:r>
      </w:ins>
      <w:del w:id="2418"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19"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20" w:name="_Toc428279602"/>
      <w:bookmarkStart w:id="2421" w:name="_Toc428456348"/>
      <w:bookmarkStart w:id="2422" w:name="_Toc428537316"/>
      <w:bookmarkStart w:id="2423" w:name="_Toc428969638"/>
      <w:bookmarkStart w:id="2424" w:name="_Toc429053029"/>
      <w:bookmarkStart w:id="2425" w:name="_Toc413861930"/>
      <w:bookmarkStart w:id="2426" w:name="_Toc3557066"/>
      <w:bookmarkStart w:id="2427" w:name="_Toc34747316"/>
      <w:bookmarkStart w:id="2428" w:name="_Toc64463820"/>
      <w:bookmarkStart w:id="2429" w:name="_Toc413359617"/>
      <w:bookmarkEnd w:id="2420"/>
      <w:bookmarkEnd w:id="2421"/>
      <w:bookmarkEnd w:id="2422"/>
      <w:bookmarkEnd w:id="2423"/>
      <w:bookmarkEnd w:id="2424"/>
      <w:r w:rsidRPr="00226A3F">
        <w:t>Hemming Flanges</w:t>
      </w:r>
      <w:bookmarkEnd w:id="2425"/>
      <w:bookmarkEnd w:id="2426"/>
      <w:bookmarkEnd w:id="2427"/>
      <w:bookmarkEnd w:id="2428"/>
    </w:p>
    <w:p w14:paraId="66448657" w14:textId="77777777" w:rsidR="000E64EA" w:rsidRDefault="000E64EA" w:rsidP="00327322">
      <w:pPr>
        <w:pStyle w:val="berschrift3"/>
      </w:pPr>
      <w:bookmarkStart w:id="2430" w:name="_Toc413861931"/>
      <w:bookmarkStart w:id="2431" w:name="_Toc3557067"/>
      <w:bookmarkStart w:id="2432" w:name="_Toc34747317"/>
      <w:bookmarkStart w:id="2433" w:name="_Toc64463821"/>
      <w:r>
        <w:t>Introduction</w:t>
      </w:r>
      <w:bookmarkEnd w:id="2430"/>
      <w:bookmarkEnd w:id="2431"/>
      <w:bookmarkEnd w:id="2432"/>
      <w:bookmarkEnd w:id="243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34" w:name="_Ref413858805"/>
      <w:bookmarkStart w:id="2435" w:name="_Toc413861952"/>
      <w:bookmarkStart w:id="2436" w:name="_Toc3557149"/>
      <w:bookmarkStart w:id="2437" w:name="_Toc34747402"/>
      <w:bookmarkStart w:id="2438"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34"/>
      <w:r>
        <w:t>: The Three Regions of a Hemming</w:t>
      </w:r>
      <w:bookmarkEnd w:id="2435"/>
      <w:bookmarkEnd w:id="2436"/>
      <w:bookmarkEnd w:id="2437"/>
      <w:bookmarkEnd w:id="243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39" w:name="_Ref413850590"/>
      <w:bookmarkStart w:id="2440" w:name="_Toc413861953"/>
      <w:bookmarkStart w:id="2441" w:name="_Toc3557150"/>
      <w:bookmarkStart w:id="2442" w:name="_Toc34747403"/>
      <w:bookmarkStart w:id="2443"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3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40"/>
      <w:bookmarkEnd w:id="2441"/>
      <w:bookmarkEnd w:id="2442"/>
      <w:bookmarkEnd w:id="24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44" w:name="_Toc413861954"/>
      <w:bookmarkStart w:id="2445" w:name="_Toc3557151"/>
      <w:bookmarkStart w:id="2446" w:name="_Toc34747404"/>
      <w:bookmarkStart w:id="2447"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44"/>
      <w:bookmarkEnd w:id="2445"/>
      <w:bookmarkEnd w:id="2446"/>
      <w:bookmarkEnd w:id="24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48" w:name="_Toc3557152"/>
      <w:bookmarkStart w:id="2449" w:name="_Toc34747405"/>
      <w:bookmarkStart w:id="2450"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48"/>
      <w:bookmarkEnd w:id="2449"/>
      <w:bookmarkEnd w:id="24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51" w:name="_Toc413861932"/>
      <w:bookmarkStart w:id="2452" w:name="_Toc3557068"/>
      <w:bookmarkStart w:id="2453" w:name="_Toc34747318"/>
      <w:bookmarkStart w:id="2454"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51"/>
      <w:bookmarkEnd w:id="2452"/>
      <w:bookmarkEnd w:id="2453"/>
      <w:bookmarkEnd w:id="245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55" w:name="_Toc3566529"/>
      <w:bookmarkStart w:id="2456" w:name="_Toc34747531"/>
      <w:bookmarkStart w:id="2457"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55"/>
      <w:bookmarkEnd w:id="2456"/>
      <w:bookmarkEnd w:id="245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58" w:name="_Toc3566530"/>
      <w:bookmarkStart w:id="2459" w:name="_Toc34747532"/>
      <w:bookmarkStart w:id="2460"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58"/>
      <w:bookmarkEnd w:id="2459"/>
      <w:bookmarkEnd w:id="246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6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6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63"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64"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65"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66"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67"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68" w:name="_Toc413861979"/>
      <w:bookmarkStart w:id="2469" w:name="_Toc3566531"/>
      <w:bookmarkStart w:id="2470" w:name="_Toc34747533"/>
      <w:bookmarkStart w:id="2471"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68"/>
      <w:bookmarkEnd w:id="2469"/>
      <w:bookmarkEnd w:id="2470"/>
      <w:bookmarkEnd w:id="247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72" w:name="_Toc413861980"/>
      <w:bookmarkStart w:id="2473" w:name="_Toc3566532"/>
      <w:bookmarkStart w:id="2474" w:name="_Toc34747534"/>
      <w:bookmarkStart w:id="2475"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72"/>
      <w:bookmarkEnd w:id="2473"/>
      <w:bookmarkEnd w:id="2474"/>
      <w:bookmarkEnd w:id="2475"/>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76" w:name="_Toc413861981"/>
      <w:bookmarkStart w:id="2477" w:name="_Toc3566533"/>
      <w:bookmarkStart w:id="2478" w:name="_Toc34747535"/>
      <w:bookmarkStart w:id="2479"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76"/>
      <w:bookmarkEnd w:id="2477"/>
      <w:bookmarkEnd w:id="2478"/>
      <w:bookmarkEnd w:id="247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80" w:name="_Toc3566534"/>
      <w:bookmarkStart w:id="2481" w:name="_Toc34747536"/>
      <w:bookmarkStart w:id="2482"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80"/>
      <w:bookmarkEnd w:id="2481"/>
      <w:bookmarkEnd w:id="2482"/>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83" w:name="_Toc428537321"/>
      <w:bookmarkStart w:id="2484" w:name="_Toc428969643"/>
      <w:bookmarkStart w:id="2485" w:name="_Toc429053034"/>
      <w:bookmarkStart w:id="2486" w:name="_Toc428537324"/>
      <w:bookmarkStart w:id="2487" w:name="_Toc428969646"/>
      <w:bookmarkStart w:id="2488" w:name="_Toc429053037"/>
      <w:bookmarkStart w:id="2489" w:name="_Toc428537325"/>
      <w:bookmarkStart w:id="2490" w:name="_Toc428969647"/>
      <w:bookmarkStart w:id="2491" w:name="_Toc429053038"/>
      <w:bookmarkStart w:id="2492" w:name="_Toc428537328"/>
      <w:bookmarkStart w:id="2493" w:name="_Toc428969650"/>
      <w:bookmarkStart w:id="2494" w:name="_Toc429053041"/>
      <w:bookmarkStart w:id="2495" w:name="_Toc428537330"/>
      <w:bookmarkStart w:id="2496" w:name="_Toc428969652"/>
      <w:bookmarkStart w:id="2497" w:name="_Toc429053043"/>
      <w:bookmarkStart w:id="2498" w:name="_Toc3557069"/>
      <w:bookmarkStart w:id="2499" w:name="_Toc34747319"/>
      <w:bookmarkStart w:id="2500" w:name="_Toc64463823"/>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r w:rsidRPr="00226A3F">
        <w:lastRenderedPageBreak/>
        <w:t>Sequence Connections</w:t>
      </w:r>
      <w:bookmarkEnd w:id="2429"/>
      <w:bookmarkEnd w:id="2498"/>
      <w:bookmarkEnd w:id="2499"/>
      <w:bookmarkEnd w:id="250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501" w:name="_Toc413359638"/>
      <w:bookmarkStart w:id="2502" w:name="_Toc3557153"/>
      <w:bookmarkStart w:id="2503" w:name="_Toc34747406"/>
      <w:bookmarkStart w:id="2504"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501"/>
      <w:bookmarkEnd w:id="2502"/>
      <w:bookmarkEnd w:id="2503"/>
      <w:bookmarkEnd w:id="250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505" w:name="_Toc413359639"/>
      <w:bookmarkStart w:id="2506" w:name="_Toc3557154"/>
      <w:bookmarkStart w:id="2507" w:name="_Toc34747407"/>
      <w:bookmarkStart w:id="2508"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505"/>
      <w:r w:rsidR="00307532">
        <w:t xml:space="preserve"> and spacing</w:t>
      </w:r>
      <w:bookmarkEnd w:id="2506"/>
      <w:bookmarkEnd w:id="2507"/>
      <w:bookmarkEnd w:id="250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509" w:name="_Toc3557155"/>
      <w:bookmarkStart w:id="2510" w:name="_Toc34747408"/>
      <w:bookmarkStart w:id="2511"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509"/>
      <w:bookmarkEnd w:id="2510"/>
      <w:bookmarkEnd w:id="251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512" w:name="_Toc3557156"/>
      <w:bookmarkStart w:id="2513" w:name="_Toc34747409"/>
      <w:bookmarkStart w:id="2514"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512"/>
      <w:bookmarkEnd w:id="2513"/>
      <w:bookmarkEnd w:id="251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15" w:name="_Toc3566535"/>
      <w:bookmarkStart w:id="2516" w:name="_Toc34747537"/>
      <w:bookmarkStart w:id="2517"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15"/>
      <w:bookmarkEnd w:id="2516"/>
      <w:bookmarkEnd w:id="2517"/>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18" w:name="_Toc3566536"/>
      <w:bookmarkStart w:id="2519" w:name="_Toc34747538"/>
      <w:bookmarkStart w:id="2520"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18"/>
      <w:bookmarkEnd w:id="2519"/>
      <w:bookmarkEnd w:id="252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21" w:name="_Toc3566537"/>
      <w:bookmarkStart w:id="2522" w:name="_Toc34747539"/>
      <w:bookmarkStart w:id="2523"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21"/>
      <w:bookmarkEnd w:id="2522"/>
      <w:bookmarkEnd w:id="252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24" w:name="_Toc413359618"/>
      <w:bookmarkStart w:id="2525" w:name="_Toc3557070"/>
      <w:bookmarkStart w:id="2526" w:name="_Toc34747320"/>
      <w:bookmarkStart w:id="2527" w:name="_Toc64463824"/>
      <w:bookmarkStart w:id="2528" w:name="_Toc338938922"/>
      <w:bookmarkStart w:id="2529" w:name="_Toc338939258"/>
      <w:bookmarkEnd w:id="2353"/>
      <w:bookmarkEnd w:id="2354"/>
      <w:bookmarkEnd w:id="2355"/>
      <w:r w:rsidRPr="00226A3F">
        <w:lastRenderedPageBreak/>
        <w:t>2D connections</w:t>
      </w:r>
      <w:bookmarkEnd w:id="2524"/>
      <w:bookmarkEnd w:id="2525"/>
      <w:bookmarkEnd w:id="2526"/>
      <w:bookmarkEnd w:id="2527"/>
    </w:p>
    <w:p w14:paraId="20394566" w14:textId="77777777" w:rsidR="00042E3F" w:rsidRPr="00226A3F" w:rsidRDefault="00042E3F" w:rsidP="00042E3F">
      <w:pPr>
        <w:pStyle w:val="berschrift2"/>
      </w:pPr>
      <w:bookmarkStart w:id="2530" w:name="_Toc413359619"/>
      <w:bookmarkStart w:id="2531" w:name="_Toc3557071"/>
      <w:bookmarkStart w:id="2532" w:name="_Toc34747321"/>
      <w:bookmarkStart w:id="2533" w:name="_Toc64463825"/>
      <w:r w:rsidRPr="00226A3F">
        <w:t>Generic Definitions</w:t>
      </w:r>
      <w:bookmarkEnd w:id="2530"/>
      <w:bookmarkEnd w:id="2531"/>
      <w:bookmarkEnd w:id="2532"/>
      <w:bookmarkEnd w:id="2533"/>
    </w:p>
    <w:p w14:paraId="50281300" w14:textId="77777777" w:rsidR="00042E3F" w:rsidRPr="00226A3F" w:rsidRDefault="00042E3F" w:rsidP="00327322">
      <w:pPr>
        <w:pStyle w:val="berschrift3"/>
      </w:pPr>
      <w:bookmarkStart w:id="2534" w:name="_Toc413359620"/>
      <w:bookmarkStart w:id="2535" w:name="_Toc3557072"/>
      <w:bookmarkStart w:id="2536" w:name="_Toc34747322"/>
      <w:bookmarkStart w:id="2537" w:name="_Toc64463826"/>
      <w:r w:rsidRPr="00226A3F">
        <w:t>Identification</w:t>
      </w:r>
      <w:bookmarkEnd w:id="2534"/>
      <w:bookmarkEnd w:id="2535"/>
      <w:bookmarkEnd w:id="2536"/>
      <w:bookmarkEnd w:id="253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38" w:name="_Toc3566538"/>
      <w:bookmarkStart w:id="2539" w:name="_Toc34747540"/>
      <w:bookmarkStart w:id="2540"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38"/>
      <w:bookmarkEnd w:id="2539"/>
      <w:bookmarkEnd w:id="254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41" w:name="_Toc413359621"/>
      <w:bookmarkStart w:id="2542" w:name="_Toc3557073"/>
      <w:bookmarkStart w:id="2543" w:name="_Toc34747323"/>
      <w:bookmarkStart w:id="2544" w:name="_Toc64463827"/>
      <w:r w:rsidRPr="00226A3F">
        <w:t>Connection Face</w:t>
      </w:r>
      <w:bookmarkEnd w:id="2541"/>
      <w:bookmarkEnd w:id="2542"/>
      <w:bookmarkEnd w:id="2543"/>
      <w:bookmarkEnd w:id="254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45" w:name="_Toc3566539"/>
      <w:bookmarkStart w:id="2546" w:name="_Toc34747541"/>
      <w:bookmarkStart w:id="2547"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45"/>
      <w:bookmarkEnd w:id="2546"/>
      <w:bookmarkEnd w:id="254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48" w:name="_Toc3566540"/>
      <w:bookmarkStart w:id="2549" w:name="_Toc34747542"/>
      <w:bookmarkStart w:id="2550"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48"/>
      <w:bookmarkEnd w:id="2549"/>
      <w:bookmarkEnd w:id="255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51" w:name="_Toc3566541"/>
      <w:bookmarkStart w:id="2552" w:name="_Toc34747543"/>
      <w:bookmarkStart w:id="2553"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51"/>
      <w:bookmarkEnd w:id="2552"/>
      <w:bookmarkEnd w:id="255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54" w:name="_Toc3566542"/>
      <w:bookmarkStart w:id="2555" w:name="_Toc34747544"/>
      <w:bookmarkStart w:id="2556"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54"/>
      <w:bookmarkEnd w:id="2555"/>
      <w:bookmarkEnd w:id="255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57" w:name="_Toc413359622"/>
      <w:bookmarkStart w:id="2558" w:name="_Toc3557074"/>
      <w:bookmarkStart w:id="2559" w:name="_Toc34747324"/>
      <w:bookmarkStart w:id="2560" w:name="_Toc64463828"/>
      <w:r w:rsidRPr="00226A3F">
        <w:t>Type Specification</w:t>
      </w:r>
      <w:bookmarkEnd w:id="2557"/>
      <w:bookmarkEnd w:id="2558"/>
      <w:bookmarkEnd w:id="2559"/>
      <w:bookmarkEnd w:id="256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61" w:name="_Toc3566543"/>
      <w:bookmarkStart w:id="2562" w:name="_Toc34747545"/>
      <w:bookmarkStart w:id="2563"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61"/>
      <w:bookmarkEnd w:id="2562"/>
      <w:bookmarkEnd w:id="256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64" w:name="_Toc413359623"/>
      <w:bookmarkStart w:id="2565" w:name="_Ref414345836"/>
      <w:bookmarkStart w:id="2566" w:name="_Ref414345889"/>
      <w:bookmarkStart w:id="2567" w:name="_Ref414350043"/>
      <w:bookmarkStart w:id="2568" w:name="_Ref429051261"/>
      <w:bookmarkStart w:id="2569" w:name="_Toc3557075"/>
      <w:bookmarkStart w:id="2570" w:name="_Toc34747325"/>
      <w:bookmarkStart w:id="2571" w:name="_Toc64463829"/>
      <w:r w:rsidRPr="00226A3F">
        <w:lastRenderedPageBreak/>
        <w:t xml:space="preserve">Adhesive </w:t>
      </w:r>
      <w:r>
        <w:t>F</w:t>
      </w:r>
      <w:r w:rsidRPr="00226A3F">
        <w:t>aces</w:t>
      </w:r>
      <w:bookmarkEnd w:id="2564"/>
      <w:bookmarkEnd w:id="2565"/>
      <w:bookmarkEnd w:id="2566"/>
      <w:bookmarkEnd w:id="2567"/>
      <w:bookmarkEnd w:id="2568"/>
      <w:bookmarkEnd w:id="2569"/>
      <w:bookmarkEnd w:id="2570"/>
      <w:bookmarkEnd w:id="257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72" w:name="_Toc413359640"/>
      <w:bookmarkStart w:id="2573" w:name="_Toc3557157"/>
      <w:bookmarkStart w:id="2574" w:name="_Toc34747410"/>
      <w:bookmarkStart w:id="2575"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72"/>
      <w:bookmarkEnd w:id="2573"/>
      <w:bookmarkEnd w:id="2574"/>
      <w:bookmarkEnd w:id="257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76" w:name="_Toc3566544"/>
      <w:bookmarkStart w:id="2577" w:name="_Toc34747546"/>
      <w:bookmarkStart w:id="2578"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76"/>
      <w:bookmarkEnd w:id="2577"/>
      <w:bookmarkEnd w:id="257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79" w:name="_Toc3566545"/>
      <w:bookmarkStart w:id="2580" w:name="_Toc34747547"/>
      <w:bookmarkStart w:id="2581"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79"/>
      <w:bookmarkEnd w:id="2580"/>
      <w:bookmarkEnd w:id="258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82" w:name="_Toc413359658"/>
      <w:bookmarkStart w:id="2583" w:name="_Toc3566546"/>
      <w:bookmarkStart w:id="2584" w:name="_Toc34747548"/>
      <w:bookmarkStart w:id="2585"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82"/>
      <w:bookmarkEnd w:id="2583"/>
      <w:bookmarkEnd w:id="2584"/>
      <w:bookmarkEnd w:id="258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86" w:name="_Toc3557076"/>
      <w:bookmarkStart w:id="2587" w:name="_Toc34747326"/>
      <w:bookmarkStart w:id="2588" w:name="_Toc64463830"/>
      <w:r w:rsidRPr="007055D9">
        <w:lastRenderedPageBreak/>
        <w:t>Future extensions</w:t>
      </w:r>
      <w:bookmarkEnd w:id="2342"/>
      <w:bookmarkEnd w:id="2528"/>
      <w:bookmarkEnd w:id="2529"/>
      <w:bookmarkEnd w:id="2586"/>
      <w:bookmarkEnd w:id="2587"/>
      <w:bookmarkEnd w:id="2588"/>
    </w:p>
    <w:p w14:paraId="73353AE4" w14:textId="77777777" w:rsidR="00C107D0" w:rsidRPr="00226A3F" w:rsidRDefault="00C107D0" w:rsidP="00235336">
      <w:pPr>
        <w:jc w:val="both"/>
      </w:pPr>
      <w:bookmarkStart w:id="2589" w:name="_Toc338938925"/>
      <w:bookmarkStart w:id="259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91" w:name="_Toc338938923"/>
      <w:bookmarkStart w:id="2592" w:name="_Toc338939259"/>
      <w:bookmarkStart w:id="2593" w:name="_Toc413359625"/>
      <w:bookmarkStart w:id="2594" w:name="_Toc3557077"/>
      <w:bookmarkStart w:id="2595" w:name="_Toc34747327"/>
      <w:bookmarkStart w:id="2596" w:name="_Toc64463831"/>
      <w:r w:rsidRPr="00226A3F">
        <w:t>Additional parameters for spot and seam welds</w:t>
      </w:r>
      <w:bookmarkEnd w:id="2591"/>
      <w:bookmarkEnd w:id="2592"/>
      <w:bookmarkEnd w:id="2593"/>
      <w:bookmarkEnd w:id="2594"/>
      <w:bookmarkEnd w:id="2595"/>
      <w:bookmarkEnd w:id="259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97" w:name="_Ref338846673"/>
      <w:bookmarkStart w:id="2598" w:name="_Toc338938924"/>
      <w:bookmarkStart w:id="2599" w:name="_Toc338939260"/>
      <w:bookmarkStart w:id="2600" w:name="_Toc413359626"/>
      <w:bookmarkStart w:id="2601" w:name="_Toc3557078"/>
      <w:bookmarkStart w:id="2602" w:name="_Toc34747328"/>
      <w:bookmarkStart w:id="2603" w:name="_Toc64463832"/>
      <w:r w:rsidRPr="00226A3F">
        <w:t>Other relevant and new joint types</w:t>
      </w:r>
      <w:bookmarkEnd w:id="2597"/>
      <w:bookmarkEnd w:id="2598"/>
      <w:bookmarkEnd w:id="2599"/>
      <w:bookmarkEnd w:id="2600"/>
      <w:bookmarkEnd w:id="2601"/>
      <w:bookmarkEnd w:id="2602"/>
      <w:bookmarkEnd w:id="260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604" w:name="_Toc3557079"/>
      <w:bookmarkStart w:id="2605" w:name="_Toc34747329"/>
      <w:bookmarkStart w:id="2606" w:name="_Toc64463833"/>
      <w:r w:rsidRPr="009F23CF">
        <w:lastRenderedPageBreak/>
        <w:t>Disclaimer</w:t>
      </w:r>
      <w:bookmarkEnd w:id="2604"/>
      <w:bookmarkEnd w:id="2605"/>
      <w:bookmarkEnd w:id="2606"/>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607" w:name="_Toc3557080"/>
      <w:bookmarkStart w:id="2608" w:name="_Toc34747330"/>
      <w:bookmarkStart w:id="2609" w:name="_Toc64463834"/>
      <w:r w:rsidRPr="007055D9">
        <w:lastRenderedPageBreak/>
        <w:t>References</w:t>
      </w:r>
      <w:bookmarkEnd w:id="2343"/>
      <w:bookmarkEnd w:id="2344"/>
      <w:bookmarkEnd w:id="2589"/>
      <w:bookmarkEnd w:id="2590"/>
      <w:bookmarkEnd w:id="2607"/>
      <w:bookmarkEnd w:id="2608"/>
      <w:bookmarkEnd w:id="2609"/>
    </w:p>
    <w:p w14:paraId="70EC254B" w14:textId="77777777" w:rsidR="00C107D0" w:rsidRPr="00226A3F" w:rsidRDefault="00255787" w:rsidP="00C107D0">
      <w:pPr>
        <w:pStyle w:val="Literaturverzeichnis"/>
        <w:rPr>
          <w:kern w:val="22"/>
        </w:rPr>
      </w:pPr>
      <w:bookmarkStart w:id="2610" w:name="ReferenceHuf2001"/>
      <w:r w:rsidRPr="007055D9">
        <w:t>[</w:t>
      </w:r>
      <w:r w:rsidR="007A7FDF" w:rsidRPr="007055D9">
        <w:t>1</w:t>
      </w:r>
      <w:r w:rsidRPr="007055D9">
        <w:t>]</w:t>
      </w:r>
      <w:bookmarkEnd w:id="261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611" w:name="ReferenceZha2005"/>
      <w:r w:rsidRPr="00226A3F">
        <w:rPr>
          <w:kern w:val="22"/>
        </w:rPr>
        <w:t>[2]</w:t>
      </w:r>
      <w:bookmarkEnd w:id="2611"/>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612" w:name="ReferenceGai2006"/>
      <w:r w:rsidRPr="00226A3F">
        <w:rPr>
          <w:kern w:val="22"/>
        </w:rPr>
        <w:t>[3]</w:t>
      </w:r>
      <w:bookmarkEnd w:id="261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13" w:name="ReferenceBet2008"/>
      <w:r w:rsidRPr="00226A3F">
        <w:rPr>
          <w:kern w:val="22"/>
        </w:rPr>
        <w:t>[4]</w:t>
      </w:r>
      <w:bookmarkEnd w:id="2613"/>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14" w:name="ReferenceMik20061"/>
      <w:r w:rsidRPr="00226A3F">
        <w:rPr>
          <w:kern w:val="22"/>
        </w:rPr>
        <w:t>[5]</w:t>
      </w:r>
      <w:bookmarkEnd w:id="261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615" w:name="CiteFATXML"/>
      <w:r w:rsidRPr="00D977AB">
        <w:t>[</w:t>
      </w:r>
      <w:r w:rsidR="00AF1592" w:rsidRPr="00D977AB">
        <w:t>7</w:t>
      </w:r>
      <w:r w:rsidRPr="00D977AB">
        <w:t>]</w:t>
      </w:r>
      <w:bookmarkEnd w:id="2615"/>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DF5BF0" w:rsidRDefault="00DF5BF0">
      <w:pPr>
        <w:pStyle w:val="Kommentartext"/>
      </w:pPr>
      <w:r>
        <w:rPr>
          <w:rStyle w:val="Kommentarzeichen"/>
        </w:rPr>
        <w:annotationRef/>
      </w:r>
      <w:r>
        <w:t xml:space="preserve">You mean ≥ ? (greater </w:t>
      </w:r>
      <w:r w:rsidRPr="00F1371D">
        <w:rPr>
          <w:i/>
        </w:rPr>
        <w:t>or equal</w:t>
      </w:r>
      <w:r>
        <w:t xml:space="preserve">)  ;-) </w:t>
      </w:r>
    </w:p>
    <w:p w14:paraId="51AAA972" w14:textId="1A92E6CC" w:rsidR="00DF5BF0" w:rsidRDefault="00DF5BF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1118A" w14:textId="77777777" w:rsidR="00DE2EF2" w:rsidRDefault="00DE2EF2">
      <w:r>
        <w:separator/>
      </w:r>
    </w:p>
  </w:endnote>
  <w:endnote w:type="continuationSeparator" w:id="0">
    <w:p w14:paraId="246B3D98" w14:textId="77777777" w:rsidR="00DE2EF2" w:rsidRDefault="00DE2EF2">
      <w:r>
        <w:continuationSeparator/>
      </w:r>
    </w:p>
  </w:endnote>
  <w:endnote w:type="continuationNotice" w:id="1">
    <w:p w14:paraId="078CF9DA" w14:textId="77777777" w:rsidR="00DE2EF2" w:rsidRDefault="00DE2EF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17" w:author="Dr. Carsten Franke" w:date="2021-02-17T14:54:00Z">
            <w:r>
              <w:rPr>
                <w:noProof/>
                <w:sz w:val="16"/>
                <w:szCs w:val="16"/>
              </w:rPr>
              <w:t>February 17, 2021</w:t>
            </w:r>
          </w:ins>
          <w:del w:id="2618"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19"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20"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E6E884" w14:textId="77777777" w:rsidR="00DE2EF2" w:rsidRDefault="00DE2EF2">
      <w:r>
        <w:separator/>
      </w:r>
    </w:p>
  </w:footnote>
  <w:footnote w:type="continuationSeparator" w:id="0">
    <w:p w14:paraId="401B7274" w14:textId="77777777" w:rsidR="00DE2EF2" w:rsidRDefault="00DE2EF2">
      <w:r>
        <w:continuationSeparator/>
      </w:r>
    </w:p>
  </w:footnote>
  <w:footnote w:type="continuationNotice" w:id="1">
    <w:p w14:paraId="1A6C8B6D" w14:textId="77777777" w:rsidR="00DE2EF2" w:rsidRDefault="00DE2EF2">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DF5BF0" w:rsidRPr="008420EC" w:rsidRDefault="00DF5BF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7F338534" w:rsidR="00BB3FF7" w:rsidRPr="00BB3FF7" w:rsidRDefault="00BB3FF7">
      <w:pPr>
        <w:pStyle w:val="Funotentext"/>
        <w:rPr>
          <w:lang w:val="de-DE"/>
        </w:rPr>
      </w:pPr>
      <w:ins w:id="1412"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13"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 </w:t>
        </w:r>
        <w:proofErr w:type="spellStart"/>
        <w:r w:rsidRPr="00BB3FF7">
          <w:rPr>
            <w:highlight w:val="yellow"/>
            <w:lang w:val="de-DE"/>
          </w:rPr>
          <w:t>life</w:t>
        </w:r>
        <w:proofErr w:type="spellEnd"/>
        <w:r w:rsidRPr="00BB3FF7">
          <w:rPr>
            <w:highlight w:val="yellow"/>
            <w:lang w:val="de-DE"/>
          </w:rPr>
          <w:t>.</w:t>
        </w:r>
        <w:r>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68E6B344"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5">
    <w:p w14:paraId="4D521C3E" w14:textId="4C8FEFBC"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16"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C428BE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3"/>
  </w:num>
  <w:num w:numId="6">
    <w:abstractNumId w:val="33"/>
  </w:num>
  <w:num w:numId="7">
    <w:abstractNumId w:val="18"/>
  </w:num>
  <w:num w:numId="8">
    <w:abstractNumId w:val="12"/>
  </w:num>
  <w:num w:numId="9">
    <w:abstractNumId w:val="21"/>
  </w:num>
  <w:num w:numId="10">
    <w:abstractNumId w:val="52"/>
  </w:num>
  <w:num w:numId="11">
    <w:abstractNumId w:val="39"/>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7"/>
  </w:num>
  <w:num w:numId="18">
    <w:abstractNumId w:val="7"/>
  </w:num>
  <w:num w:numId="19">
    <w:abstractNumId w:val="19"/>
  </w:num>
  <w:num w:numId="20">
    <w:abstractNumId w:val="45"/>
  </w:num>
  <w:num w:numId="21">
    <w:abstractNumId w:val="55"/>
  </w:num>
  <w:num w:numId="22">
    <w:abstractNumId w:val="4"/>
  </w:num>
  <w:num w:numId="23">
    <w:abstractNumId w:val="48"/>
  </w:num>
  <w:num w:numId="24">
    <w:abstractNumId w:val="49"/>
  </w:num>
  <w:num w:numId="25">
    <w:abstractNumId w:val="53"/>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4"/>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6"/>
  </w:num>
  <w:num w:numId="39">
    <w:abstractNumId w:val="38"/>
  </w:num>
  <w:num w:numId="40">
    <w:abstractNumId w:val="51"/>
  </w:num>
  <w:num w:numId="41">
    <w:abstractNumId w:val="22"/>
  </w:num>
  <w:num w:numId="42">
    <w:abstractNumId w:val="36"/>
  </w:num>
  <w:num w:numId="43">
    <w:abstractNumId w:val="50"/>
  </w:num>
  <w:num w:numId="44">
    <w:abstractNumId w:val="37"/>
  </w:num>
  <w:num w:numId="45">
    <w:abstractNumId w:val="25"/>
  </w:num>
  <w:num w:numId="46">
    <w:abstractNumId w:val="40"/>
  </w:num>
  <w:num w:numId="47">
    <w:abstractNumId w:val="35"/>
  </w:num>
  <w:num w:numId="48">
    <w:abstractNumId w:val="17"/>
  </w:num>
  <w:num w:numId="49">
    <w:abstractNumId w:val="2"/>
  </w:num>
  <w:num w:numId="50">
    <w:abstractNumId w:val="5"/>
  </w:num>
  <w:num w:numId="51">
    <w:abstractNumId w:val="20"/>
  </w:num>
  <w:num w:numId="52">
    <w:abstractNumId w:val="47"/>
  </w:num>
  <w:num w:numId="53">
    <w:abstractNumId w:val="41"/>
  </w:num>
  <w:num w:numId="54">
    <w:abstractNumId w:val="9"/>
  </w:num>
  <w:num w:numId="55">
    <w:abstractNumId w:val="31"/>
  </w:num>
  <w:num w:numId="56">
    <w:abstractNumId w:val="46"/>
  </w:num>
  <w:num w:numId="57">
    <w:abstractNumId w:val="58"/>
  </w:num>
  <w:num w:numId="58">
    <w:abstractNumId w:val="8"/>
  </w:num>
  <w:num w:numId="59">
    <w:abstractNumId w:val="10"/>
  </w:num>
  <w:num w:numId="60">
    <w:abstractNumId w:val="14"/>
  </w:num>
  <w:num w:numId="61">
    <w:abstractNumId w:val="42"/>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4"/>
  </w:num>
  <w:num w:numId="69">
    <w:abstractNumId w:val="3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42824</Words>
  <Characters>269792</Characters>
  <Application>Microsoft Office Word</Application>
  <DocSecurity>0</DocSecurity>
  <Lines>2248</Lines>
  <Paragraphs>623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311993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148</cp:revision>
  <cp:lastPrinted>2015-03-23T01:59:00Z</cp:lastPrinted>
  <dcterms:created xsi:type="dcterms:W3CDTF">2020-04-27T15:14:00Z</dcterms:created>
  <dcterms:modified xsi:type="dcterms:W3CDTF">2021-03-18T10:28:00Z</dcterms:modified>
</cp:coreProperties>
</file>