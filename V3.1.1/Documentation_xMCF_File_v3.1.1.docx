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876BB"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257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867121"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442F835"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4-14T00:11:00Z">
        <w:r w:rsidR="00382D40">
          <w:rPr>
            <w:noProof/>
          </w:rPr>
          <w:t>April 14, 2021</w:t>
        </w:r>
      </w:ins>
      <w:del w:id="5" w:author="Dr. Carsten Franke" w:date="2021-04-14T00:11:00Z">
        <w:r w:rsidR="0025505C" w:rsidDel="00382D40">
          <w:rPr>
            <w:noProof/>
          </w:rPr>
          <w:delText>April 12, 2021</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03019DB" w14:textId="09642DA5" w:rsidR="00AA2F79"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145715" w:history="1">
        <w:r w:rsidR="00AA2F79" w:rsidRPr="00CB37F6">
          <w:rPr>
            <w:rStyle w:val="Hyperlink"/>
            <w:noProof/>
            <w14:scene3d>
              <w14:camera w14:prst="orthographicFront"/>
              <w14:lightRig w14:rig="threePt" w14:dir="t">
                <w14:rot w14:lat="0" w14:lon="0" w14:rev="0"/>
              </w14:lightRig>
            </w14:scene3d>
          </w:rPr>
          <w:t>1</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_Toc69145715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05CE2DE" w14:textId="6CEC323D"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6" w:history="1">
        <w:r w:rsidR="00AA2F79" w:rsidRPr="00CB37F6">
          <w:rPr>
            <w:rStyle w:val="Hyperlink"/>
            <w:noProof/>
          </w:rPr>
          <w:t>1.1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Motivation</w:t>
        </w:r>
        <w:r w:rsidR="00AA2F79">
          <w:rPr>
            <w:noProof/>
            <w:webHidden/>
          </w:rPr>
          <w:tab/>
        </w:r>
        <w:r w:rsidR="00AA2F79">
          <w:rPr>
            <w:noProof/>
            <w:webHidden/>
          </w:rPr>
          <w:fldChar w:fldCharType="begin"/>
        </w:r>
        <w:r w:rsidR="00AA2F79">
          <w:rPr>
            <w:noProof/>
            <w:webHidden/>
          </w:rPr>
          <w:instrText xml:space="preserve"> PAGEREF _Toc69145716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6781F51" w14:textId="701D34A1"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7" w:history="1">
        <w:r w:rsidR="00AA2F79" w:rsidRPr="00CB37F6">
          <w:rPr>
            <w:rStyle w:val="Hyperlink"/>
            <w:noProof/>
          </w:rPr>
          <w:t>1.2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MCF at Ford</w:t>
        </w:r>
        <w:r w:rsidR="00AA2F79">
          <w:rPr>
            <w:noProof/>
            <w:webHidden/>
          </w:rPr>
          <w:tab/>
        </w:r>
        <w:r w:rsidR="00AA2F79">
          <w:rPr>
            <w:noProof/>
            <w:webHidden/>
          </w:rPr>
          <w:fldChar w:fldCharType="begin"/>
        </w:r>
        <w:r w:rsidR="00AA2F79">
          <w:rPr>
            <w:noProof/>
            <w:webHidden/>
          </w:rPr>
          <w:instrText xml:space="preserve"> PAGEREF _Toc69145717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49561089" w14:textId="5C067403"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8" w:history="1">
        <w:r w:rsidR="00AA2F79" w:rsidRPr="00CB37F6">
          <w:rPr>
            <w:rStyle w:val="Hyperlink"/>
            <w:noProof/>
          </w:rPr>
          <w:t>1.3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From MCF to χMCF - The Scope of the Document</w:t>
        </w:r>
        <w:r w:rsidR="00AA2F79">
          <w:rPr>
            <w:noProof/>
            <w:webHidden/>
          </w:rPr>
          <w:tab/>
        </w:r>
        <w:r w:rsidR="00AA2F79">
          <w:rPr>
            <w:noProof/>
            <w:webHidden/>
          </w:rPr>
          <w:fldChar w:fldCharType="begin"/>
        </w:r>
        <w:r w:rsidR="00AA2F79">
          <w:rPr>
            <w:noProof/>
            <w:webHidden/>
          </w:rPr>
          <w:instrText xml:space="preserve"> PAGEREF _Toc69145718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5C54322" w14:textId="78755277" w:rsidR="00AA2F79" w:rsidRDefault="00D876B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19" w:history="1">
        <w:r w:rsidR="00AA2F79" w:rsidRPr="00CB37F6">
          <w:rPr>
            <w:rStyle w:val="Hyperlink"/>
            <w:noProof/>
            <w14:scene3d>
              <w14:camera w14:prst="orthographicFront"/>
              <w14:lightRig w14:rig="threePt" w14:dir="t">
                <w14:rot w14:lat="0" w14:lon="0" w14:rev="0"/>
              </w14:lightRig>
            </w14:scene3d>
          </w:rPr>
          <w:t>2</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Design Principles and Basic Features of χMCF</w:t>
        </w:r>
        <w:r w:rsidR="00AA2F79">
          <w:rPr>
            <w:noProof/>
            <w:webHidden/>
          </w:rPr>
          <w:tab/>
        </w:r>
        <w:r w:rsidR="00AA2F79">
          <w:rPr>
            <w:noProof/>
            <w:webHidden/>
          </w:rPr>
          <w:fldChar w:fldCharType="begin"/>
        </w:r>
        <w:r w:rsidR="00AA2F79">
          <w:rPr>
            <w:noProof/>
            <w:webHidden/>
          </w:rPr>
          <w:instrText xml:space="preserve"> PAGEREF _Toc69145719 \h </w:instrText>
        </w:r>
        <w:r w:rsidR="00AA2F79">
          <w:rPr>
            <w:noProof/>
            <w:webHidden/>
          </w:rPr>
        </w:r>
        <w:r w:rsidR="00AA2F79">
          <w:rPr>
            <w:noProof/>
            <w:webHidden/>
          </w:rPr>
          <w:fldChar w:fldCharType="separate"/>
        </w:r>
        <w:r w:rsidR="00066EE3">
          <w:rPr>
            <w:noProof/>
            <w:webHidden/>
          </w:rPr>
          <w:t>23</w:t>
        </w:r>
        <w:r w:rsidR="00AA2F79">
          <w:rPr>
            <w:noProof/>
            <w:webHidden/>
          </w:rPr>
          <w:fldChar w:fldCharType="end"/>
        </w:r>
      </w:hyperlink>
    </w:p>
    <w:p w14:paraId="7BAD1723" w14:textId="6A0BE642"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0" w:history="1">
        <w:r w:rsidR="00AA2F79" w:rsidRPr="00CB37F6">
          <w:rPr>
            <w:rStyle w:val="Hyperlink"/>
            <w:noProof/>
          </w:rPr>
          <w:t>2.1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Design Principles</w:t>
        </w:r>
        <w:r w:rsidR="00AA2F79">
          <w:rPr>
            <w:noProof/>
            <w:webHidden/>
          </w:rPr>
          <w:tab/>
        </w:r>
        <w:r w:rsidR="00AA2F79">
          <w:rPr>
            <w:noProof/>
            <w:webHidden/>
          </w:rPr>
          <w:fldChar w:fldCharType="begin"/>
        </w:r>
        <w:r w:rsidR="00AA2F79">
          <w:rPr>
            <w:noProof/>
            <w:webHidden/>
          </w:rPr>
          <w:instrText xml:space="preserve"> PAGEREF _Toc69145720 \h </w:instrText>
        </w:r>
        <w:r w:rsidR="00AA2F79">
          <w:rPr>
            <w:noProof/>
            <w:webHidden/>
          </w:rPr>
        </w:r>
        <w:r w:rsidR="00AA2F79">
          <w:rPr>
            <w:noProof/>
            <w:webHidden/>
          </w:rPr>
          <w:fldChar w:fldCharType="separate"/>
        </w:r>
        <w:r w:rsidR="00066EE3">
          <w:rPr>
            <w:noProof/>
            <w:webHidden/>
          </w:rPr>
          <w:t>23</w:t>
        </w:r>
        <w:r w:rsidR="00AA2F79">
          <w:rPr>
            <w:noProof/>
            <w:webHidden/>
          </w:rPr>
          <w:fldChar w:fldCharType="end"/>
        </w:r>
      </w:hyperlink>
    </w:p>
    <w:p w14:paraId="3A5D84DD" w14:textId="79D03504"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1" w:history="1">
        <w:r w:rsidR="00AA2F79" w:rsidRPr="00CB37F6">
          <w:rPr>
            <w:rStyle w:val="Hyperlink"/>
            <w:noProof/>
          </w:rPr>
          <w:t>2.2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Idealization of Joints</w:t>
        </w:r>
        <w:r w:rsidR="00AA2F79">
          <w:rPr>
            <w:noProof/>
            <w:webHidden/>
          </w:rPr>
          <w:tab/>
        </w:r>
        <w:r w:rsidR="00AA2F79">
          <w:rPr>
            <w:noProof/>
            <w:webHidden/>
          </w:rPr>
          <w:fldChar w:fldCharType="begin"/>
        </w:r>
        <w:r w:rsidR="00AA2F79">
          <w:rPr>
            <w:noProof/>
            <w:webHidden/>
          </w:rPr>
          <w:instrText xml:space="preserve"> PAGEREF _Toc69145721 \h </w:instrText>
        </w:r>
        <w:r w:rsidR="00AA2F79">
          <w:rPr>
            <w:noProof/>
            <w:webHidden/>
          </w:rPr>
        </w:r>
        <w:r w:rsidR="00AA2F79">
          <w:rPr>
            <w:noProof/>
            <w:webHidden/>
          </w:rPr>
          <w:fldChar w:fldCharType="separate"/>
        </w:r>
        <w:r w:rsidR="00066EE3">
          <w:rPr>
            <w:noProof/>
            <w:webHidden/>
          </w:rPr>
          <w:t>24</w:t>
        </w:r>
        <w:r w:rsidR="00AA2F79">
          <w:rPr>
            <w:noProof/>
            <w:webHidden/>
          </w:rPr>
          <w:fldChar w:fldCharType="end"/>
        </w:r>
      </w:hyperlink>
    </w:p>
    <w:p w14:paraId="30BEE289" w14:textId="58BAE41F"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2" w:history="1">
        <w:r w:rsidR="00AA2F79" w:rsidRPr="00CB37F6">
          <w:rPr>
            <w:rStyle w:val="Hyperlink"/>
            <w:noProof/>
          </w:rPr>
          <w:t>2.3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Reconstruction of Joints from χMCF</w:t>
        </w:r>
        <w:r w:rsidR="00AA2F79">
          <w:rPr>
            <w:noProof/>
            <w:webHidden/>
          </w:rPr>
          <w:tab/>
        </w:r>
        <w:r w:rsidR="00AA2F79">
          <w:rPr>
            <w:noProof/>
            <w:webHidden/>
          </w:rPr>
          <w:fldChar w:fldCharType="begin"/>
        </w:r>
        <w:r w:rsidR="00AA2F79">
          <w:rPr>
            <w:noProof/>
            <w:webHidden/>
          </w:rPr>
          <w:instrText xml:space="preserve"> PAGEREF _Toc69145722 \h </w:instrText>
        </w:r>
        <w:r w:rsidR="00AA2F79">
          <w:rPr>
            <w:noProof/>
            <w:webHidden/>
          </w:rPr>
        </w:r>
        <w:r w:rsidR="00AA2F79">
          <w:rPr>
            <w:noProof/>
            <w:webHidden/>
          </w:rPr>
          <w:fldChar w:fldCharType="separate"/>
        </w:r>
        <w:r w:rsidR="00066EE3">
          <w:rPr>
            <w:noProof/>
            <w:webHidden/>
          </w:rPr>
          <w:t>24</w:t>
        </w:r>
        <w:r w:rsidR="00AA2F79">
          <w:rPr>
            <w:noProof/>
            <w:webHidden/>
          </w:rPr>
          <w:fldChar w:fldCharType="end"/>
        </w:r>
      </w:hyperlink>
    </w:p>
    <w:p w14:paraId="260569DA" w14:textId="4C64E673"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3" w:history="1">
        <w:r w:rsidR="00AA2F79" w:rsidRPr="00CB37F6">
          <w:rPr>
            <w:rStyle w:val="Hyperlink"/>
            <w:noProof/>
          </w:rPr>
          <w:t>2.4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Description of Topology</w:t>
        </w:r>
        <w:r w:rsidR="00AA2F79">
          <w:rPr>
            <w:noProof/>
            <w:webHidden/>
          </w:rPr>
          <w:tab/>
        </w:r>
        <w:r w:rsidR="00AA2F79">
          <w:rPr>
            <w:noProof/>
            <w:webHidden/>
          </w:rPr>
          <w:fldChar w:fldCharType="begin"/>
        </w:r>
        <w:r w:rsidR="00AA2F79">
          <w:rPr>
            <w:noProof/>
            <w:webHidden/>
          </w:rPr>
          <w:instrText xml:space="preserve"> PAGEREF _Toc69145723 \h </w:instrText>
        </w:r>
        <w:r w:rsidR="00AA2F79">
          <w:rPr>
            <w:noProof/>
            <w:webHidden/>
          </w:rPr>
        </w:r>
        <w:r w:rsidR="00AA2F79">
          <w:rPr>
            <w:noProof/>
            <w:webHidden/>
          </w:rPr>
          <w:fldChar w:fldCharType="separate"/>
        </w:r>
        <w:r w:rsidR="00066EE3">
          <w:rPr>
            <w:noProof/>
            <w:webHidden/>
          </w:rPr>
          <w:t>24</w:t>
        </w:r>
        <w:r w:rsidR="00AA2F79">
          <w:rPr>
            <w:noProof/>
            <w:webHidden/>
          </w:rPr>
          <w:fldChar w:fldCharType="end"/>
        </w:r>
      </w:hyperlink>
    </w:p>
    <w:p w14:paraId="38BA9FFF" w14:textId="011C8038"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4" w:history="1">
        <w:r w:rsidR="00AA2F79" w:rsidRPr="00CB37F6">
          <w:rPr>
            <w:rStyle w:val="Hyperlink"/>
            <w:noProof/>
          </w:rPr>
          <w:t>2.5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χMCF in the Development Processes</w:t>
        </w:r>
        <w:r w:rsidR="00AA2F79">
          <w:rPr>
            <w:noProof/>
            <w:webHidden/>
          </w:rPr>
          <w:tab/>
        </w:r>
        <w:r w:rsidR="00AA2F79">
          <w:rPr>
            <w:noProof/>
            <w:webHidden/>
          </w:rPr>
          <w:fldChar w:fldCharType="begin"/>
        </w:r>
        <w:r w:rsidR="00AA2F79">
          <w:rPr>
            <w:noProof/>
            <w:webHidden/>
          </w:rPr>
          <w:instrText xml:space="preserve"> PAGEREF _Toc69145724 \h </w:instrText>
        </w:r>
        <w:r w:rsidR="00AA2F79">
          <w:rPr>
            <w:noProof/>
            <w:webHidden/>
          </w:rPr>
        </w:r>
        <w:r w:rsidR="00AA2F79">
          <w:rPr>
            <w:noProof/>
            <w:webHidden/>
          </w:rPr>
          <w:fldChar w:fldCharType="separate"/>
        </w:r>
        <w:r w:rsidR="00066EE3">
          <w:rPr>
            <w:noProof/>
            <w:webHidden/>
          </w:rPr>
          <w:t>25</w:t>
        </w:r>
        <w:r w:rsidR="00AA2F79">
          <w:rPr>
            <w:noProof/>
            <w:webHidden/>
          </w:rPr>
          <w:fldChar w:fldCharType="end"/>
        </w:r>
      </w:hyperlink>
    </w:p>
    <w:p w14:paraId="6A98BE45" w14:textId="7C2BCFF4" w:rsidR="00AA2F79" w:rsidRDefault="00D876B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5" w:history="1">
        <w:r w:rsidR="00AA2F79" w:rsidRPr="00CB37F6">
          <w:rPr>
            <w:rStyle w:val="Hyperlink"/>
            <w:noProof/>
            <w14:scene3d>
              <w14:camera w14:prst="orthographicFront"/>
              <w14:lightRig w14:rig="threePt" w14:dir="t">
                <w14:rot w14:lat="0" w14:lon="0" w14:rev="0"/>
              </w14:lightRig>
            </w14:scene3d>
          </w:rPr>
          <w:t>3</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Keywords of XML specification</w:t>
        </w:r>
        <w:r w:rsidR="00AA2F79">
          <w:rPr>
            <w:noProof/>
            <w:webHidden/>
          </w:rPr>
          <w:tab/>
        </w:r>
        <w:r w:rsidR="00AA2F79">
          <w:rPr>
            <w:noProof/>
            <w:webHidden/>
          </w:rPr>
          <w:fldChar w:fldCharType="begin"/>
        </w:r>
        <w:r w:rsidR="00AA2F79">
          <w:rPr>
            <w:noProof/>
            <w:webHidden/>
          </w:rPr>
          <w:instrText xml:space="preserve"> PAGEREF _Toc69145725 \h </w:instrText>
        </w:r>
        <w:r w:rsidR="00AA2F79">
          <w:rPr>
            <w:noProof/>
            <w:webHidden/>
          </w:rPr>
        </w:r>
        <w:r w:rsidR="00AA2F79">
          <w:rPr>
            <w:noProof/>
            <w:webHidden/>
          </w:rPr>
          <w:fldChar w:fldCharType="separate"/>
        </w:r>
        <w:r w:rsidR="00066EE3">
          <w:rPr>
            <w:noProof/>
            <w:webHidden/>
          </w:rPr>
          <w:t>28</w:t>
        </w:r>
        <w:r w:rsidR="00AA2F79">
          <w:rPr>
            <w:noProof/>
            <w:webHidden/>
          </w:rPr>
          <w:fldChar w:fldCharType="end"/>
        </w:r>
      </w:hyperlink>
    </w:p>
    <w:p w14:paraId="00C84598" w14:textId="1B6E6DC2"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6" w:history="1">
        <w:r w:rsidR="00AA2F79" w:rsidRPr="00CB37F6">
          <w:rPr>
            <w:rStyle w:val="Hyperlink"/>
            <w:noProof/>
          </w:rPr>
          <w:t>3.1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Keywords</w:t>
        </w:r>
        <w:r w:rsidR="00AA2F79">
          <w:rPr>
            <w:noProof/>
            <w:webHidden/>
          </w:rPr>
          <w:tab/>
        </w:r>
        <w:r w:rsidR="00AA2F79">
          <w:rPr>
            <w:noProof/>
            <w:webHidden/>
          </w:rPr>
          <w:fldChar w:fldCharType="begin"/>
        </w:r>
        <w:r w:rsidR="00AA2F79">
          <w:rPr>
            <w:noProof/>
            <w:webHidden/>
          </w:rPr>
          <w:instrText xml:space="preserve"> PAGEREF _Toc69145726 \h </w:instrText>
        </w:r>
        <w:r w:rsidR="00AA2F79">
          <w:rPr>
            <w:noProof/>
            <w:webHidden/>
          </w:rPr>
        </w:r>
        <w:r w:rsidR="00AA2F79">
          <w:rPr>
            <w:noProof/>
            <w:webHidden/>
          </w:rPr>
          <w:fldChar w:fldCharType="separate"/>
        </w:r>
        <w:r w:rsidR="00066EE3">
          <w:rPr>
            <w:noProof/>
            <w:webHidden/>
          </w:rPr>
          <w:t>28</w:t>
        </w:r>
        <w:r w:rsidR="00AA2F79">
          <w:rPr>
            <w:noProof/>
            <w:webHidden/>
          </w:rPr>
          <w:fldChar w:fldCharType="end"/>
        </w:r>
      </w:hyperlink>
    </w:p>
    <w:p w14:paraId="1E229A9C" w14:textId="10D3DC4A" w:rsidR="00AA2F79" w:rsidRDefault="00D876B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7" w:history="1">
        <w:r w:rsidR="00AA2F79" w:rsidRPr="00CB37F6">
          <w:rPr>
            <w:rStyle w:val="Hyperlink"/>
            <w:noProof/>
            <w14:scene3d>
              <w14:camera w14:prst="orthographicFront"/>
              <w14:lightRig w14:rig="threePt" w14:dir="t">
                <w14:rot w14:lat="0" w14:lon="0" w14:rev="0"/>
              </w14:lightRig>
            </w14:scene3d>
          </w:rPr>
          <w:t>4</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Parts, Properties and Assemblies</w:t>
        </w:r>
        <w:r w:rsidR="00AA2F79">
          <w:rPr>
            <w:noProof/>
            <w:webHidden/>
          </w:rPr>
          <w:tab/>
        </w:r>
        <w:r w:rsidR="00AA2F79">
          <w:rPr>
            <w:noProof/>
            <w:webHidden/>
          </w:rPr>
          <w:fldChar w:fldCharType="begin"/>
        </w:r>
        <w:r w:rsidR="00AA2F79">
          <w:rPr>
            <w:noProof/>
            <w:webHidden/>
          </w:rPr>
          <w:instrText xml:space="preserve"> PAGEREF _Toc69145727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3092039A" w14:textId="3E7EB918"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8" w:history="1">
        <w:r w:rsidR="00AA2F79" w:rsidRPr="00CB37F6">
          <w:rPr>
            <w:rStyle w:val="Hyperlink"/>
            <w:noProof/>
          </w:rPr>
          <w:t>4.1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Parts</w:t>
        </w:r>
        <w:r w:rsidR="00AA2F79">
          <w:rPr>
            <w:noProof/>
            <w:webHidden/>
          </w:rPr>
          <w:tab/>
        </w:r>
        <w:r w:rsidR="00AA2F79">
          <w:rPr>
            <w:noProof/>
            <w:webHidden/>
          </w:rPr>
          <w:fldChar w:fldCharType="begin"/>
        </w:r>
        <w:r w:rsidR="00AA2F79">
          <w:rPr>
            <w:noProof/>
            <w:webHidden/>
          </w:rPr>
          <w:instrText xml:space="preserve"> PAGEREF _Toc69145728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6CA1015F" w14:textId="080AAB67" w:rsidR="00AA2F79" w:rsidRDefault="00D876BB">
      <w:pPr>
        <w:pStyle w:val="Verzeichnis3"/>
        <w:rPr>
          <w:rFonts w:asciiTheme="minorHAnsi" w:eastAsiaTheme="minorEastAsia" w:hAnsiTheme="minorHAnsi" w:cstheme="minorBidi"/>
          <w:noProof/>
          <w:sz w:val="22"/>
          <w:szCs w:val="22"/>
          <w:lang w:val="de-DE"/>
        </w:rPr>
      </w:pPr>
      <w:hyperlink w:anchor="_Toc69145729" w:history="1">
        <w:r w:rsidR="00AA2F79" w:rsidRPr="00CB37F6">
          <w:rPr>
            <w:rStyle w:val="Hyperlink"/>
            <w:noProof/>
          </w:rPr>
          <w:t>4.1.1</w:t>
        </w:r>
        <w:r w:rsidR="00AA2F79">
          <w:rPr>
            <w:rFonts w:asciiTheme="minorHAnsi" w:eastAsiaTheme="minorEastAsia" w:hAnsiTheme="minorHAnsi" w:cstheme="minorBidi"/>
            <w:noProof/>
            <w:sz w:val="22"/>
            <w:szCs w:val="22"/>
            <w:lang w:val="de-DE"/>
          </w:rPr>
          <w:tab/>
        </w:r>
        <w:r w:rsidR="00AA2F79" w:rsidRPr="00CB37F6">
          <w:rPr>
            <w:rStyle w:val="Hyperlink"/>
            <w:noProof/>
          </w:rPr>
          <w:t>Part Labels</w:t>
        </w:r>
        <w:r w:rsidR="00AA2F79">
          <w:rPr>
            <w:noProof/>
            <w:webHidden/>
          </w:rPr>
          <w:tab/>
        </w:r>
        <w:r w:rsidR="00AA2F79">
          <w:rPr>
            <w:noProof/>
            <w:webHidden/>
          </w:rPr>
          <w:fldChar w:fldCharType="begin"/>
        </w:r>
        <w:r w:rsidR="00AA2F79">
          <w:rPr>
            <w:noProof/>
            <w:webHidden/>
          </w:rPr>
          <w:instrText xml:space="preserve"> PAGEREF _Toc69145729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77BE9A93" w14:textId="64F6582D"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0" w:history="1">
        <w:r w:rsidR="00AA2F79" w:rsidRPr="00CB37F6">
          <w:rPr>
            <w:rStyle w:val="Hyperlink"/>
            <w:noProof/>
          </w:rPr>
          <w:t>4.2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Properties</w:t>
        </w:r>
        <w:r w:rsidR="00AA2F79">
          <w:rPr>
            <w:noProof/>
            <w:webHidden/>
          </w:rPr>
          <w:tab/>
        </w:r>
        <w:r w:rsidR="00AA2F79">
          <w:rPr>
            <w:noProof/>
            <w:webHidden/>
          </w:rPr>
          <w:fldChar w:fldCharType="begin"/>
        </w:r>
        <w:r w:rsidR="00AA2F79">
          <w:rPr>
            <w:noProof/>
            <w:webHidden/>
          </w:rPr>
          <w:instrText xml:space="preserve"> PAGEREF _Toc69145730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663CE1C7" w14:textId="273386F4"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1" w:history="1">
        <w:r w:rsidR="00AA2F79" w:rsidRPr="00CB37F6">
          <w:rPr>
            <w:rStyle w:val="Hyperlink"/>
            <w:noProof/>
          </w:rPr>
          <w:t>4.3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Assemblies</w:t>
        </w:r>
        <w:r w:rsidR="00AA2F79">
          <w:rPr>
            <w:noProof/>
            <w:webHidden/>
          </w:rPr>
          <w:tab/>
        </w:r>
        <w:r w:rsidR="00AA2F79">
          <w:rPr>
            <w:noProof/>
            <w:webHidden/>
          </w:rPr>
          <w:fldChar w:fldCharType="begin"/>
        </w:r>
        <w:r w:rsidR="00AA2F79">
          <w:rPr>
            <w:noProof/>
            <w:webHidden/>
          </w:rPr>
          <w:instrText xml:space="preserve"> PAGEREF _Toc69145731 \h </w:instrText>
        </w:r>
        <w:r w:rsidR="00AA2F79">
          <w:rPr>
            <w:noProof/>
            <w:webHidden/>
          </w:rPr>
        </w:r>
        <w:r w:rsidR="00AA2F79">
          <w:rPr>
            <w:noProof/>
            <w:webHidden/>
          </w:rPr>
          <w:fldChar w:fldCharType="separate"/>
        </w:r>
        <w:r w:rsidR="00066EE3">
          <w:rPr>
            <w:noProof/>
            <w:webHidden/>
          </w:rPr>
          <w:t>31</w:t>
        </w:r>
        <w:r w:rsidR="00AA2F79">
          <w:rPr>
            <w:noProof/>
            <w:webHidden/>
          </w:rPr>
          <w:fldChar w:fldCharType="end"/>
        </w:r>
      </w:hyperlink>
    </w:p>
    <w:p w14:paraId="48AE6A2E" w14:textId="1C8FFF9A" w:rsidR="00AA2F79" w:rsidRDefault="00D876B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32" w:history="1">
        <w:r w:rsidR="00AA2F79" w:rsidRPr="00CB37F6">
          <w:rPr>
            <w:rStyle w:val="Hyperlink"/>
            <w:noProof/>
            <w14:scene3d>
              <w14:camera w14:prst="orthographicFront"/>
              <w14:lightRig w14:rig="threePt" w14:dir="t">
                <w14:rot w14:lat="0" w14:lon="0" w14:rev="0"/>
              </w14:lightRig>
            </w14:scene3d>
          </w:rPr>
          <w:t>5</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File Structure of χMCF</w:t>
        </w:r>
        <w:r w:rsidR="00AA2F79">
          <w:rPr>
            <w:noProof/>
            <w:webHidden/>
          </w:rPr>
          <w:tab/>
        </w:r>
        <w:r w:rsidR="00AA2F79">
          <w:rPr>
            <w:noProof/>
            <w:webHidden/>
          </w:rPr>
          <w:fldChar w:fldCharType="begin"/>
        </w:r>
        <w:r w:rsidR="00AA2F79">
          <w:rPr>
            <w:noProof/>
            <w:webHidden/>
          </w:rPr>
          <w:instrText xml:space="preserve"> PAGEREF _Toc69145732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662C4D36" w14:textId="44040264"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3" w:history="1">
        <w:r w:rsidR="00AA2F79" w:rsidRPr="00CB37F6">
          <w:rPr>
            <w:rStyle w:val="Hyperlink"/>
            <w:noProof/>
          </w:rPr>
          <w:t>5.1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Elements containing general information</w:t>
        </w:r>
        <w:r w:rsidR="00AA2F79">
          <w:rPr>
            <w:noProof/>
            <w:webHidden/>
          </w:rPr>
          <w:tab/>
        </w:r>
        <w:r w:rsidR="00AA2F79">
          <w:rPr>
            <w:noProof/>
            <w:webHidden/>
          </w:rPr>
          <w:fldChar w:fldCharType="begin"/>
        </w:r>
        <w:r w:rsidR="00AA2F79">
          <w:rPr>
            <w:noProof/>
            <w:webHidden/>
          </w:rPr>
          <w:instrText xml:space="preserve"> PAGEREF _Toc69145733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4C9AFD0A" w14:textId="6E09F085" w:rsidR="00AA2F79" w:rsidRDefault="00D876BB">
      <w:pPr>
        <w:pStyle w:val="Verzeichnis3"/>
        <w:rPr>
          <w:rFonts w:asciiTheme="minorHAnsi" w:eastAsiaTheme="minorEastAsia" w:hAnsiTheme="minorHAnsi" w:cstheme="minorBidi"/>
          <w:noProof/>
          <w:sz w:val="22"/>
          <w:szCs w:val="22"/>
          <w:lang w:val="de-DE"/>
        </w:rPr>
      </w:pPr>
      <w:hyperlink w:anchor="_Toc69145734" w:history="1">
        <w:r w:rsidR="00AA2F79" w:rsidRPr="00CB37F6">
          <w:rPr>
            <w:rStyle w:val="Hyperlink"/>
            <w:noProof/>
          </w:rPr>
          <w:t>5.1.1</w:t>
        </w:r>
        <w:r w:rsidR="00AA2F79">
          <w:rPr>
            <w:rFonts w:asciiTheme="minorHAnsi" w:eastAsiaTheme="minorEastAsia" w:hAnsiTheme="minorHAnsi" w:cstheme="minorBidi"/>
            <w:noProof/>
            <w:sz w:val="22"/>
            <w:szCs w:val="22"/>
            <w:lang w:val="de-DE"/>
          </w:rPr>
          <w:tab/>
        </w:r>
        <w:r w:rsidR="00AA2F79" w:rsidRPr="00CB37F6">
          <w:rPr>
            <w:rStyle w:val="Hyperlink"/>
            <w:noProof/>
          </w:rPr>
          <w:t>Date</w:t>
        </w:r>
        <w:r w:rsidR="00AA2F79">
          <w:rPr>
            <w:noProof/>
            <w:webHidden/>
          </w:rPr>
          <w:tab/>
        </w:r>
        <w:r w:rsidR="00AA2F79">
          <w:rPr>
            <w:noProof/>
            <w:webHidden/>
          </w:rPr>
          <w:fldChar w:fldCharType="begin"/>
        </w:r>
        <w:r w:rsidR="00AA2F79">
          <w:rPr>
            <w:noProof/>
            <w:webHidden/>
          </w:rPr>
          <w:instrText xml:space="preserve"> PAGEREF _Toc69145734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70EA3C1A" w14:textId="212FD6B1" w:rsidR="00AA2F79" w:rsidRDefault="00D876BB">
      <w:pPr>
        <w:pStyle w:val="Verzeichnis3"/>
        <w:rPr>
          <w:rFonts w:asciiTheme="minorHAnsi" w:eastAsiaTheme="minorEastAsia" w:hAnsiTheme="minorHAnsi" w:cstheme="minorBidi"/>
          <w:noProof/>
          <w:sz w:val="22"/>
          <w:szCs w:val="22"/>
          <w:lang w:val="de-DE"/>
        </w:rPr>
      </w:pPr>
      <w:hyperlink w:anchor="_Toc69145735" w:history="1">
        <w:r w:rsidR="00AA2F79" w:rsidRPr="00CB37F6">
          <w:rPr>
            <w:rStyle w:val="Hyperlink"/>
            <w:noProof/>
          </w:rPr>
          <w:t>5.1.2</w:t>
        </w:r>
        <w:r w:rsidR="00AA2F79">
          <w:rPr>
            <w:rFonts w:asciiTheme="minorHAnsi" w:eastAsiaTheme="minorEastAsia" w:hAnsiTheme="minorHAnsi" w:cstheme="minorBidi"/>
            <w:noProof/>
            <w:sz w:val="22"/>
            <w:szCs w:val="22"/>
            <w:lang w:val="de-DE"/>
          </w:rPr>
          <w:tab/>
        </w:r>
        <w:r w:rsidR="00AA2F79" w:rsidRPr="00CB37F6">
          <w:rPr>
            <w:rStyle w:val="Hyperlink"/>
            <w:noProof/>
          </w:rPr>
          <w:t>Version</w:t>
        </w:r>
        <w:r w:rsidR="00AA2F79">
          <w:rPr>
            <w:noProof/>
            <w:webHidden/>
          </w:rPr>
          <w:tab/>
        </w:r>
        <w:r w:rsidR="00AA2F79">
          <w:rPr>
            <w:noProof/>
            <w:webHidden/>
          </w:rPr>
          <w:fldChar w:fldCharType="begin"/>
        </w:r>
        <w:r w:rsidR="00AA2F79">
          <w:rPr>
            <w:noProof/>
            <w:webHidden/>
          </w:rPr>
          <w:instrText xml:space="preserve"> PAGEREF _Toc69145735 \h </w:instrText>
        </w:r>
        <w:r w:rsidR="00AA2F79">
          <w:rPr>
            <w:noProof/>
            <w:webHidden/>
          </w:rPr>
        </w:r>
        <w:r w:rsidR="00AA2F79">
          <w:rPr>
            <w:noProof/>
            <w:webHidden/>
          </w:rPr>
          <w:fldChar w:fldCharType="separate"/>
        </w:r>
        <w:r w:rsidR="00066EE3">
          <w:rPr>
            <w:noProof/>
            <w:webHidden/>
          </w:rPr>
          <w:t>33</w:t>
        </w:r>
        <w:r w:rsidR="00AA2F79">
          <w:rPr>
            <w:noProof/>
            <w:webHidden/>
          </w:rPr>
          <w:fldChar w:fldCharType="end"/>
        </w:r>
      </w:hyperlink>
    </w:p>
    <w:p w14:paraId="6510989F" w14:textId="57A659D9" w:rsidR="00AA2F79" w:rsidRDefault="00D876BB">
      <w:pPr>
        <w:pStyle w:val="Verzeichnis3"/>
        <w:rPr>
          <w:rFonts w:asciiTheme="minorHAnsi" w:eastAsiaTheme="minorEastAsia" w:hAnsiTheme="minorHAnsi" w:cstheme="minorBidi"/>
          <w:noProof/>
          <w:sz w:val="22"/>
          <w:szCs w:val="22"/>
          <w:lang w:val="de-DE"/>
        </w:rPr>
      </w:pPr>
      <w:hyperlink w:anchor="_Toc69145736" w:history="1">
        <w:r w:rsidR="00AA2F79" w:rsidRPr="00CB37F6">
          <w:rPr>
            <w:rStyle w:val="Hyperlink"/>
            <w:noProof/>
          </w:rPr>
          <w:t>5.1.3</w:t>
        </w:r>
        <w:r w:rsidR="00AA2F79">
          <w:rPr>
            <w:rFonts w:asciiTheme="minorHAnsi" w:eastAsiaTheme="minorEastAsia" w:hAnsiTheme="minorHAnsi" w:cstheme="minorBidi"/>
            <w:noProof/>
            <w:sz w:val="22"/>
            <w:szCs w:val="22"/>
            <w:lang w:val="de-DE"/>
          </w:rPr>
          <w:tab/>
        </w:r>
        <w:r w:rsidR="00AA2F79" w:rsidRPr="00CB37F6">
          <w:rPr>
            <w:rStyle w:val="Hyperlink"/>
            <w:noProof/>
          </w:rPr>
          <w:t>Unit System</w:t>
        </w:r>
        <w:r w:rsidR="00AA2F79">
          <w:rPr>
            <w:noProof/>
            <w:webHidden/>
          </w:rPr>
          <w:tab/>
        </w:r>
        <w:r w:rsidR="00AA2F79">
          <w:rPr>
            <w:noProof/>
            <w:webHidden/>
          </w:rPr>
          <w:fldChar w:fldCharType="begin"/>
        </w:r>
        <w:r w:rsidR="00AA2F79">
          <w:rPr>
            <w:noProof/>
            <w:webHidden/>
          </w:rPr>
          <w:instrText xml:space="preserve"> PAGEREF _Toc69145736 \h </w:instrText>
        </w:r>
        <w:r w:rsidR="00AA2F79">
          <w:rPr>
            <w:noProof/>
            <w:webHidden/>
          </w:rPr>
        </w:r>
        <w:r w:rsidR="00AA2F79">
          <w:rPr>
            <w:noProof/>
            <w:webHidden/>
          </w:rPr>
          <w:fldChar w:fldCharType="separate"/>
        </w:r>
        <w:r w:rsidR="00066EE3">
          <w:rPr>
            <w:noProof/>
            <w:webHidden/>
          </w:rPr>
          <w:t>33</w:t>
        </w:r>
        <w:r w:rsidR="00AA2F79">
          <w:rPr>
            <w:noProof/>
            <w:webHidden/>
          </w:rPr>
          <w:fldChar w:fldCharType="end"/>
        </w:r>
      </w:hyperlink>
    </w:p>
    <w:p w14:paraId="48BBEA3F" w14:textId="3FCF74AE"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7" w:history="1">
        <w:r w:rsidR="00AA2F79" w:rsidRPr="00CB37F6">
          <w:rPr>
            <w:rStyle w:val="Hyperlink"/>
            <w:noProof/>
          </w:rPr>
          <w:t>5.2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Application, User and Process Specific Data</w:t>
        </w:r>
        <w:r w:rsidR="00AA2F79">
          <w:rPr>
            <w:noProof/>
            <w:webHidden/>
          </w:rPr>
          <w:tab/>
        </w:r>
        <w:r w:rsidR="00AA2F79">
          <w:rPr>
            <w:noProof/>
            <w:webHidden/>
          </w:rPr>
          <w:fldChar w:fldCharType="begin"/>
        </w:r>
        <w:r w:rsidR="00AA2F79">
          <w:rPr>
            <w:noProof/>
            <w:webHidden/>
          </w:rPr>
          <w:instrText xml:space="preserve"> PAGEREF _Toc69145737 \h </w:instrText>
        </w:r>
        <w:r w:rsidR="00AA2F79">
          <w:rPr>
            <w:noProof/>
            <w:webHidden/>
          </w:rPr>
        </w:r>
        <w:r w:rsidR="00AA2F79">
          <w:rPr>
            <w:noProof/>
            <w:webHidden/>
          </w:rPr>
          <w:fldChar w:fldCharType="separate"/>
        </w:r>
        <w:r w:rsidR="00066EE3">
          <w:rPr>
            <w:noProof/>
            <w:webHidden/>
          </w:rPr>
          <w:t>34</w:t>
        </w:r>
        <w:r w:rsidR="00AA2F79">
          <w:rPr>
            <w:noProof/>
            <w:webHidden/>
          </w:rPr>
          <w:fldChar w:fldCharType="end"/>
        </w:r>
      </w:hyperlink>
    </w:p>
    <w:p w14:paraId="6C164E99" w14:textId="0F8D7E63" w:rsidR="00AA2F79" w:rsidRDefault="00D876BB">
      <w:pPr>
        <w:pStyle w:val="Verzeichnis3"/>
        <w:rPr>
          <w:rFonts w:asciiTheme="minorHAnsi" w:eastAsiaTheme="minorEastAsia" w:hAnsiTheme="minorHAnsi" w:cstheme="minorBidi"/>
          <w:noProof/>
          <w:sz w:val="22"/>
          <w:szCs w:val="22"/>
          <w:lang w:val="de-DE"/>
        </w:rPr>
      </w:pPr>
      <w:hyperlink w:anchor="_Toc69145738" w:history="1">
        <w:r w:rsidR="00AA2F79" w:rsidRPr="00CB37F6">
          <w:rPr>
            <w:rStyle w:val="Hyperlink"/>
            <w:noProof/>
          </w:rPr>
          <w:t>5.2.1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User Specific Data </w:t>
        </w:r>
        <w:r w:rsidR="00AA2F79" w:rsidRPr="00CB37F6">
          <w:rPr>
            <w:rStyle w:val="Hyperlink"/>
            <w:rFonts w:ascii="Courier New" w:hAnsi="Courier New" w:cs="Courier New"/>
            <w:i/>
            <w:noProof/>
          </w:rPr>
          <w:t>&lt;appdata/&gt;</w:t>
        </w:r>
        <w:r w:rsidR="00AA2F79">
          <w:rPr>
            <w:noProof/>
            <w:webHidden/>
          </w:rPr>
          <w:tab/>
        </w:r>
        <w:r w:rsidR="00AA2F79">
          <w:rPr>
            <w:noProof/>
            <w:webHidden/>
          </w:rPr>
          <w:fldChar w:fldCharType="begin"/>
        </w:r>
        <w:r w:rsidR="00AA2F79">
          <w:rPr>
            <w:noProof/>
            <w:webHidden/>
          </w:rPr>
          <w:instrText xml:space="preserve"> PAGEREF _Toc69145738 \h </w:instrText>
        </w:r>
        <w:r w:rsidR="00AA2F79">
          <w:rPr>
            <w:noProof/>
            <w:webHidden/>
          </w:rPr>
        </w:r>
        <w:r w:rsidR="00AA2F79">
          <w:rPr>
            <w:noProof/>
            <w:webHidden/>
          </w:rPr>
          <w:fldChar w:fldCharType="separate"/>
        </w:r>
        <w:r w:rsidR="00066EE3">
          <w:rPr>
            <w:noProof/>
            <w:webHidden/>
          </w:rPr>
          <w:t>34</w:t>
        </w:r>
        <w:r w:rsidR="00AA2F79">
          <w:rPr>
            <w:noProof/>
            <w:webHidden/>
          </w:rPr>
          <w:fldChar w:fldCharType="end"/>
        </w:r>
      </w:hyperlink>
    </w:p>
    <w:p w14:paraId="2ED22A03" w14:textId="39B4C6A9" w:rsidR="00AA2F79" w:rsidRDefault="00D876BB">
      <w:pPr>
        <w:pStyle w:val="Verzeichnis3"/>
        <w:rPr>
          <w:rFonts w:asciiTheme="minorHAnsi" w:eastAsiaTheme="minorEastAsia" w:hAnsiTheme="minorHAnsi" w:cstheme="minorBidi"/>
          <w:noProof/>
          <w:sz w:val="22"/>
          <w:szCs w:val="22"/>
          <w:lang w:val="de-DE"/>
        </w:rPr>
      </w:pPr>
      <w:hyperlink w:anchor="_Toc69145739" w:history="1">
        <w:r w:rsidR="00AA2F79" w:rsidRPr="00CB37F6">
          <w:rPr>
            <w:rStyle w:val="Hyperlink"/>
            <w:noProof/>
          </w:rPr>
          <w:t>5.2.2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Finite Element Specific Data </w:t>
        </w:r>
        <w:r w:rsidR="00AA2F79" w:rsidRPr="00CB37F6">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_Toc69145739 \h </w:instrText>
        </w:r>
        <w:r w:rsidR="00AA2F79">
          <w:rPr>
            <w:noProof/>
            <w:webHidden/>
          </w:rPr>
        </w:r>
        <w:r w:rsidR="00AA2F79">
          <w:rPr>
            <w:noProof/>
            <w:webHidden/>
          </w:rPr>
          <w:fldChar w:fldCharType="separate"/>
        </w:r>
        <w:r w:rsidR="00066EE3">
          <w:rPr>
            <w:noProof/>
            <w:webHidden/>
          </w:rPr>
          <w:t>36</w:t>
        </w:r>
        <w:r w:rsidR="00AA2F79">
          <w:rPr>
            <w:noProof/>
            <w:webHidden/>
          </w:rPr>
          <w:fldChar w:fldCharType="end"/>
        </w:r>
      </w:hyperlink>
    </w:p>
    <w:p w14:paraId="4FA27441" w14:textId="228BB54A"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0" w:history="1">
        <w:r w:rsidR="00AA2F79" w:rsidRPr="00CB37F6">
          <w:rPr>
            <w:rStyle w:val="Hyperlink"/>
            <w:noProof/>
          </w:rPr>
          <w:t>5.2.2.1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Reasoning about </w:t>
        </w:r>
        <w:r w:rsidR="00AA2F79" w:rsidRPr="00CB37F6">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_Toc69145740 \h </w:instrText>
        </w:r>
        <w:r w:rsidR="00AA2F79">
          <w:rPr>
            <w:noProof/>
            <w:webHidden/>
          </w:rPr>
        </w:r>
        <w:r w:rsidR="00AA2F79">
          <w:rPr>
            <w:noProof/>
            <w:webHidden/>
          </w:rPr>
          <w:fldChar w:fldCharType="separate"/>
        </w:r>
        <w:r w:rsidR="00066EE3">
          <w:rPr>
            <w:noProof/>
            <w:webHidden/>
          </w:rPr>
          <w:t>38</w:t>
        </w:r>
        <w:r w:rsidR="00AA2F79">
          <w:rPr>
            <w:noProof/>
            <w:webHidden/>
          </w:rPr>
          <w:fldChar w:fldCharType="end"/>
        </w:r>
      </w:hyperlink>
    </w:p>
    <w:p w14:paraId="2652C02D" w14:textId="4C20E22B"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41" w:history="1">
        <w:r w:rsidR="00AA2F79" w:rsidRPr="00CB37F6">
          <w:rPr>
            <w:rStyle w:val="Hyperlink"/>
            <w:noProof/>
          </w:rPr>
          <w:t>5.3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Connection Data </w:t>
        </w:r>
        <w:r w:rsidR="00AA2F79" w:rsidRPr="00CB37F6">
          <w:rPr>
            <w:rStyle w:val="Hyperlink"/>
            <w:rFonts w:ascii="Courier New" w:hAnsi="Courier New" w:cs="Courier New"/>
            <w:noProof/>
          </w:rPr>
          <w:t>&lt;connection_group/&gt;</w:t>
        </w:r>
        <w:r w:rsidR="00AA2F79">
          <w:rPr>
            <w:noProof/>
            <w:webHidden/>
          </w:rPr>
          <w:tab/>
        </w:r>
        <w:r w:rsidR="00AA2F79">
          <w:rPr>
            <w:noProof/>
            <w:webHidden/>
          </w:rPr>
          <w:fldChar w:fldCharType="begin"/>
        </w:r>
        <w:r w:rsidR="00AA2F79">
          <w:rPr>
            <w:noProof/>
            <w:webHidden/>
          </w:rPr>
          <w:instrText xml:space="preserve"> PAGEREF _Toc69145741 \h </w:instrText>
        </w:r>
        <w:r w:rsidR="00AA2F79">
          <w:rPr>
            <w:noProof/>
            <w:webHidden/>
          </w:rPr>
        </w:r>
        <w:r w:rsidR="00AA2F79">
          <w:rPr>
            <w:noProof/>
            <w:webHidden/>
          </w:rPr>
          <w:fldChar w:fldCharType="separate"/>
        </w:r>
        <w:r w:rsidR="00066EE3">
          <w:rPr>
            <w:noProof/>
            <w:webHidden/>
          </w:rPr>
          <w:t>38</w:t>
        </w:r>
        <w:r w:rsidR="00AA2F79">
          <w:rPr>
            <w:noProof/>
            <w:webHidden/>
          </w:rPr>
          <w:fldChar w:fldCharType="end"/>
        </w:r>
      </w:hyperlink>
    </w:p>
    <w:p w14:paraId="4FA33AAA" w14:textId="7997C9E8" w:rsidR="00AA2F79" w:rsidRDefault="00D876BB">
      <w:pPr>
        <w:pStyle w:val="Verzeichnis3"/>
        <w:rPr>
          <w:rFonts w:asciiTheme="minorHAnsi" w:eastAsiaTheme="minorEastAsia" w:hAnsiTheme="minorHAnsi" w:cstheme="minorBidi"/>
          <w:noProof/>
          <w:sz w:val="22"/>
          <w:szCs w:val="22"/>
          <w:lang w:val="de-DE"/>
        </w:rPr>
      </w:pPr>
      <w:hyperlink w:anchor="_Toc69145742" w:history="1">
        <w:r w:rsidR="00AA2F79" w:rsidRPr="00CB37F6">
          <w:rPr>
            <w:rStyle w:val="Hyperlink"/>
            <w:noProof/>
          </w:rPr>
          <w:t>5.3.1</w:t>
        </w:r>
        <w:r w:rsidR="00AA2F79">
          <w:rPr>
            <w:rFonts w:asciiTheme="minorHAnsi" w:eastAsiaTheme="minorEastAsia" w:hAnsiTheme="minorHAnsi" w:cstheme="minorBidi"/>
            <w:noProof/>
            <w:sz w:val="22"/>
            <w:szCs w:val="22"/>
            <w:lang w:val="de-DE"/>
          </w:rPr>
          <w:tab/>
        </w:r>
        <w:r w:rsidR="00AA2F79" w:rsidRPr="00CB37F6">
          <w:rPr>
            <w:rStyle w:val="Hyperlink"/>
            <w:noProof/>
          </w:rPr>
          <w:t>Connected Objects</w:t>
        </w:r>
        <w:r w:rsidR="00AA2F79">
          <w:rPr>
            <w:noProof/>
            <w:webHidden/>
          </w:rPr>
          <w:tab/>
        </w:r>
        <w:r w:rsidR="00AA2F79">
          <w:rPr>
            <w:noProof/>
            <w:webHidden/>
          </w:rPr>
          <w:fldChar w:fldCharType="begin"/>
        </w:r>
        <w:r w:rsidR="00AA2F79">
          <w:rPr>
            <w:noProof/>
            <w:webHidden/>
          </w:rPr>
          <w:instrText xml:space="preserve"> PAGEREF _Toc69145742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440E6E10" w14:textId="0F20E2DF"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3" w:history="1">
        <w:r w:rsidR="00AA2F79" w:rsidRPr="00CB37F6">
          <w:rPr>
            <w:rStyle w:val="Hyperlink"/>
            <w:noProof/>
          </w:rPr>
          <w:t>5.3.1.1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noProof/>
          </w:rPr>
          <w:t>&lt;part/&gt;</w:t>
        </w:r>
        <w:r w:rsidR="00AA2F79">
          <w:rPr>
            <w:noProof/>
            <w:webHidden/>
          </w:rPr>
          <w:tab/>
        </w:r>
        <w:r w:rsidR="00AA2F79">
          <w:rPr>
            <w:noProof/>
            <w:webHidden/>
          </w:rPr>
          <w:fldChar w:fldCharType="begin"/>
        </w:r>
        <w:r w:rsidR="00AA2F79">
          <w:rPr>
            <w:noProof/>
            <w:webHidden/>
          </w:rPr>
          <w:instrText xml:space="preserve"> PAGEREF _Toc69145743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78A141A3" w14:textId="1A3EF6BB"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4" w:history="1">
        <w:r w:rsidR="00AA2F79" w:rsidRPr="00CB37F6">
          <w:rPr>
            <w:rStyle w:val="Hyperlink"/>
            <w:noProof/>
          </w:rPr>
          <w:t>5.3.1.2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noProof/>
          </w:rPr>
          <w:t>&lt;assy/&gt;</w:t>
        </w:r>
        <w:r w:rsidR="00AA2F79">
          <w:rPr>
            <w:noProof/>
            <w:webHidden/>
          </w:rPr>
          <w:tab/>
        </w:r>
        <w:r w:rsidR="00AA2F79">
          <w:rPr>
            <w:noProof/>
            <w:webHidden/>
          </w:rPr>
          <w:fldChar w:fldCharType="begin"/>
        </w:r>
        <w:r w:rsidR="00AA2F79">
          <w:rPr>
            <w:noProof/>
            <w:webHidden/>
          </w:rPr>
          <w:instrText xml:space="preserve"> PAGEREF _Toc69145744 \h </w:instrText>
        </w:r>
        <w:r w:rsidR="00AA2F79">
          <w:rPr>
            <w:noProof/>
            <w:webHidden/>
          </w:rPr>
        </w:r>
        <w:r w:rsidR="00AA2F79">
          <w:rPr>
            <w:noProof/>
            <w:webHidden/>
          </w:rPr>
          <w:fldChar w:fldCharType="separate"/>
        </w:r>
        <w:r w:rsidR="00066EE3">
          <w:rPr>
            <w:noProof/>
            <w:webHidden/>
          </w:rPr>
          <w:t>40</w:t>
        </w:r>
        <w:r w:rsidR="00AA2F79">
          <w:rPr>
            <w:noProof/>
            <w:webHidden/>
          </w:rPr>
          <w:fldChar w:fldCharType="end"/>
        </w:r>
      </w:hyperlink>
    </w:p>
    <w:p w14:paraId="5D6004A5" w14:textId="25CCA46C"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5" w:history="1">
        <w:r w:rsidR="00AA2F79" w:rsidRPr="00CB37F6">
          <w:rPr>
            <w:rStyle w:val="Hyperlink"/>
            <w:noProof/>
          </w:rPr>
          <w:t>5.3.1.3</w:t>
        </w:r>
        <w:r w:rsidR="00AA2F79">
          <w:rPr>
            <w:rFonts w:asciiTheme="minorHAnsi" w:eastAsiaTheme="minorEastAsia" w:hAnsiTheme="minorHAnsi" w:cstheme="minorBidi"/>
            <w:noProof/>
            <w:sz w:val="22"/>
            <w:szCs w:val="22"/>
            <w:lang w:val="de-DE"/>
          </w:rPr>
          <w:tab/>
        </w:r>
        <w:r w:rsidR="00AA2F79" w:rsidRPr="00CB37F6">
          <w:rPr>
            <w:rStyle w:val="Hyperlink"/>
            <w:noProof/>
          </w:rPr>
          <w:t>Special Topological situations</w:t>
        </w:r>
        <w:r w:rsidR="00AA2F79">
          <w:rPr>
            <w:noProof/>
            <w:webHidden/>
          </w:rPr>
          <w:tab/>
        </w:r>
        <w:r w:rsidR="00AA2F79">
          <w:rPr>
            <w:noProof/>
            <w:webHidden/>
          </w:rPr>
          <w:fldChar w:fldCharType="begin"/>
        </w:r>
        <w:r w:rsidR="00AA2F79">
          <w:rPr>
            <w:noProof/>
            <w:webHidden/>
          </w:rPr>
          <w:instrText xml:space="preserve"> PAGEREF _Toc69145745 \h </w:instrText>
        </w:r>
        <w:r w:rsidR="00AA2F79">
          <w:rPr>
            <w:noProof/>
            <w:webHidden/>
          </w:rPr>
        </w:r>
        <w:r w:rsidR="00AA2F79">
          <w:rPr>
            <w:noProof/>
            <w:webHidden/>
          </w:rPr>
          <w:fldChar w:fldCharType="separate"/>
        </w:r>
        <w:r w:rsidR="00066EE3">
          <w:rPr>
            <w:noProof/>
            <w:webHidden/>
          </w:rPr>
          <w:t>41</w:t>
        </w:r>
        <w:r w:rsidR="00AA2F79">
          <w:rPr>
            <w:noProof/>
            <w:webHidden/>
          </w:rPr>
          <w:fldChar w:fldCharType="end"/>
        </w:r>
      </w:hyperlink>
    </w:p>
    <w:p w14:paraId="479F26A7" w14:textId="5EE15F8B" w:rsidR="00AA2F79" w:rsidRDefault="00D876BB">
      <w:pPr>
        <w:pStyle w:val="Verzeichnis3"/>
        <w:rPr>
          <w:rFonts w:asciiTheme="minorHAnsi" w:eastAsiaTheme="minorEastAsia" w:hAnsiTheme="minorHAnsi" w:cstheme="minorBidi"/>
          <w:noProof/>
          <w:sz w:val="22"/>
          <w:szCs w:val="22"/>
          <w:lang w:val="de-DE"/>
        </w:rPr>
      </w:pPr>
      <w:hyperlink w:anchor="_Toc69145746" w:history="1">
        <w:r w:rsidR="00AA2F79" w:rsidRPr="00CB37F6">
          <w:rPr>
            <w:rStyle w:val="Hyperlink"/>
            <w:noProof/>
          </w:rPr>
          <w:t>5.3.2</w:t>
        </w:r>
        <w:r w:rsidR="00AA2F79">
          <w:rPr>
            <w:rFonts w:asciiTheme="minorHAnsi" w:eastAsiaTheme="minorEastAsia" w:hAnsiTheme="minorHAnsi" w:cstheme="minorBidi"/>
            <w:noProof/>
            <w:sz w:val="22"/>
            <w:szCs w:val="22"/>
            <w:lang w:val="de-DE"/>
          </w:rPr>
          <w:tab/>
        </w:r>
        <w:r w:rsidR="00AA2F79" w:rsidRPr="00CB37F6">
          <w:rPr>
            <w:rStyle w:val="Hyperlink"/>
            <w:noProof/>
          </w:rPr>
          <w:t>Contacts and Friction</w:t>
        </w:r>
        <w:r w:rsidR="00AA2F79">
          <w:rPr>
            <w:noProof/>
            <w:webHidden/>
          </w:rPr>
          <w:tab/>
        </w:r>
        <w:r w:rsidR="00AA2F79">
          <w:rPr>
            <w:noProof/>
            <w:webHidden/>
          </w:rPr>
          <w:fldChar w:fldCharType="begin"/>
        </w:r>
        <w:r w:rsidR="00AA2F79">
          <w:rPr>
            <w:noProof/>
            <w:webHidden/>
          </w:rPr>
          <w:instrText xml:space="preserve"> PAGEREF _Toc69145746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3F9AA00C" w14:textId="3C31A008"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7" w:history="1">
        <w:r w:rsidR="00AA2F79" w:rsidRPr="00CB37F6">
          <w:rPr>
            <w:rStyle w:val="Hyperlink"/>
            <w:noProof/>
          </w:rPr>
          <w:t>5.3.2.1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&lt;contact_list/&gt;</w:t>
        </w:r>
        <w:r w:rsidR="00AA2F79">
          <w:rPr>
            <w:noProof/>
            <w:webHidden/>
          </w:rPr>
          <w:tab/>
        </w:r>
        <w:r w:rsidR="00AA2F79">
          <w:rPr>
            <w:noProof/>
            <w:webHidden/>
          </w:rPr>
          <w:fldChar w:fldCharType="begin"/>
        </w:r>
        <w:r w:rsidR="00AA2F79">
          <w:rPr>
            <w:noProof/>
            <w:webHidden/>
          </w:rPr>
          <w:instrText xml:space="preserve"> PAGEREF _Toc69145747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29FABBDC" w14:textId="4A3C7768"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8" w:history="1">
        <w:r w:rsidR="00AA2F79" w:rsidRPr="00CB37F6">
          <w:rPr>
            <w:rStyle w:val="Hyperlink"/>
            <w:noProof/>
          </w:rPr>
          <w:t>5.3.2.2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&lt;contact/&gt;</w:t>
        </w:r>
        <w:r w:rsidR="00AA2F79">
          <w:rPr>
            <w:noProof/>
            <w:webHidden/>
          </w:rPr>
          <w:tab/>
        </w:r>
        <w:r w:rsidR="00AA2F79">
          <w:rPr>
            <w:noProof/>
            <w:webHidden/>
          </w:rPr>
          <w:fldChar w:fldCharType="begin"/>
        </w:r>
        <w:r w:rsidR="00AA2F79">
          <w:rPr>
            <w:noProof/>
            <w:webHidden/>
          </w:rPr>
          <w:instrText xml:space="preserve"> PAGEREF _Toc69145748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1305B60D" w14:textId="60E0431C"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9" w:history="1">
        <w:r w:rsidR="00AA2F79" w:rsidRPr="00CB37F6">
          <w:rPr>
            <w:rStyle w:val="Hyperlink"/>
            <w:i/>
            <w:noProof/>
          </w:rPr>
          <w:t>5.3.2.3</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&lt;partner/&gt;</w:t>
        </w:r>
        <w:r w:rsidR="00AA2F79">
          <w:rPr>
            <w:noProof/>
            <w:webHidden/>
          </w:rPr>
          <w:tab/>
        </w:r>
        <w:r w:rsidR="00AA2F79">
          <w:rPr>
            <w:noProof/>
            <w:webHidden/>
          </w:rPr>
          <w:fldChar w:fldCharType="begin"/>
        </w:r>
        <w:r w:rsidR="00AA2F79">
          <w:rPr>
            <w:noProof/>
            <w:webHidden/>
          </w:rPr>
          <w:instrText xml:space="preserve"> PAGEREF _Toc69145749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5D25BD01" w14:textId="166FBD51"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0" w:history="1">
        <w:r w:rsidR="00AA2F79" w:rsidRPr="00CB37F6">
          <w:rPr>
            <w:rStyle w:val="Hyperlink"/>
            <w:i/>
            <w:noProof/>
          </w:rPr>
          <w:t>5.3.2.4</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&lt;coefficients/&gt;</w:t>
        </w:r>
        <w:r w:rsidR="00AA2F79">
          <w:rPr>
            <w:noProof/>
            <w:webHidden/>
          </w:rPr>
          <w:tab/>
        </w:r>
        <w:r w:rsidR="00AA2F79">
          <w:rPr>
            <w:noProof/>
            <w:webHidden/>
          </w:rPr>
          <w:fldChar w:fldCharType="begin"/>
        </w:r>
        <w:r w:rsidR="00AA2F79">
          <w:rPr>
            <w:noProof/>
            <w:webHidden/>
          </w:rPr>
          <w:instrText xml:space="preserve"> PAGEREF _Toc69145750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0BD0B69E" w14:textId="43D5C03A"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1" w:history="1">
        <w:r w:rsidR="00AA2F79" w:rsidRPr="00CB37F6">
          <w:rPr>
            <w:rStyle w:val="Hyperlink"/>
            <w:noProof/>
          </w:rPr>
          <w:t>5.3.2.5</w:t>
        </w:r>
        <w:r w:rsidR="00AA2F79">
          <w:rPr>
            <w:rFonts w:asciiTheme="minorHAnsi" w:eastAsiaTheme="minorEastAsia" w:hAnsiTheme="minorHAnsi" w:cstheme="minorBidi"/>
            <w:noProof/>
            <w:sz w:val="22"/>
            <w:szCs w:val="22"/>
            <w:lang w:val="de-DE"/>
          </w:rPr>
          <w:tab/>
        </w:r>
        <w:r w:rsidR="00AA2F79" w:rsidRPr="00CB37F6">
          <w:rPr>
            <w:rStyle w:val="Hyperlink"/>
            <w:noProof/>
          </w:rPr>
          <w:t>Local Contact Properties</w:t>
        </w:r>
        <w:r w:rsidR="00AA2F79">
          <w:rPr>
            <w:noProof/>
            <w:webHidden/>
          </w:rPr>
          <w:tab/>
        </w:r>
        <w:r w:rsidR="00AA2F79">
          <w:rPr>
            <w:noProof/>
            <w:webHidden/>
          </w:rPr>
          <w:fldChar w:fldCharType="begin"/>
        </w:r>
        <w:r w:rsidR="00AA2F79">
          <w:rPr>
            <w:noProof/>
            <w:webHidden/>
          </w:rPr>
          <w:instrText xml:space="preserve"> PAGEREF _Toc69145751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60FA8A69" w14:textId="748BAFE7" w:rsidR="00AA2F79" w:rsidRDefault="00D876BB">
      <w:pPr>
        <w:pStyle w:val="Verzeichnis3"/>
        <w:rPr>
          <w:rFonts w:asciiTheme="minorHAnsi" w:eastAsiaTheme="minorEastAsia" w:hAnsiTheme="minorHAnsi" w:cstheme="minorBidi"/>
          <w:noProof/>
          <w:sz w:val="22"/>
          <w:szCs w:val="22"/>
          <w:lang w:val="de-DE"/>
        </w:rPr>
      </w:pPr>
      <w:hyperlink w:anchor="_Toc69145752" w:history="1">
        <w:r w:rsidR="00AA2F79" w:rsidRPr="00CB37F6">
          <w:rPr>
            <w:rStyle w:val="Hyperlink"/>
            <w:noProof/>
          </w:rPr>
          <w:t>5.3.3</w:t>
        </w:r>
        <w:r w:rsidR="00AA2F79">
          <w:rPr>
            <w:rFonts w:asciiTheme="minorHAnsi" w:eastAsiaTheme="minorEastAsia" w:hAnsiTheme="minorHAnsi" w:cstheme="minorBidi"/>
            <w:noProof/>
            <w:sz w:val="22"/>
            <w:szCs w:val="22"/>
            <w:lang w:val="de-DE"/>
          </w:rPr>
          <w:tab/>
        </w:r>
        <w:r w:rsidR="00AA2F79" w:rsidRPr="00CB37F6">
          <w:rPr>
            <w:rStyle w:val="Hyperlink"/>
            <w:noProof/>
          </w:rPr>
          <w:t>Joints</w:t>
        </w:r>
        <w:r w:rsidR="00AA2F79">
          <w:rPr>
            <w:noProof/>
            <w:webHidden/>
          </w:rPr>
          <w:tab/>
        </w:r>
        <w:r w:rsidR="00AA2F79">
          <w:rPr>
            <w:noProof/>
            <w:webHidden/>
          </w:rPr>
          <w:fldChar w:fldCharType="begin"/>
        </w:r>
        <w:r w:rsidR="00AA2F79">
          <w:rPr>
            <w:noProof/>
            <w:webHidden/>
          </w:rPr>
          <w:instrText xml:space="preserve"> PAGEREF _Toc69145752 \h </w:instrText>
        </w:r>
        <w:r w:rsidR="00AA2F79">
          <w:rPr>
            <w:noProof/>
            <w:webHidden/>
          </w:rPr>
        </w:r>
        <w:r w:rsidR="00AA2F79">
          <w:rPr>
            <w:noProof/>
            <w:webHidden/>
          </w:rPr>
          <w:fldChar w:fldCharType="separate"/>
        </w:r>
        <w:r w:rsidR="00066EE3">
          <w:rPr>
            <w:noProof/>
            <w:webHidden/>
          </w:rPr>
          <w:t>46</w:t>
        </w:r>
        <w:r w:rsidR="00AA2F79">
          <w:rPr>
            <w:noProof/>
            <w:webHidden/>
          </w:rPr>
          <w:fldChar w:fldCharType="end"/>
        </w:r>
      </w:hyperlink>
    </w:p>
    <w:p w14:paraId="069CD522" w14:textId="3D66DE64"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3" w:history="1">
        <w:r w:rsidR="00AA2F79" w:rsidRPr="00CB37F6">
          <w:rPr>
            <w:rStyle w:val="Hyperlink"/>
            <w:noProof/>
          </w:rPr>
          <w:t>5.4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 Minimalistic Example of a χMCF file</w:t>
        </w:r>
        <w:r w:rsidR="00AA2F79">
          <w:rPr>
            <w:noProof/>
            <w:webHidden/>
          </w:rPr>
          <w:tab/>
        </w:r>
        <w:r w:rsidR="00AA2F79">
          <w:rPr>
            <w:noProof/>
            <w:webHidden/>
          </w:rPr>
          <w:fldChar w:fldCharType="begin"/>
        </w:r>
        <w:r w:rsidR="00AA2F79">
          <w:rPr>
            <w:noProof/>
            <w:webHidden/>
          </w:rPr>
          <w:instrText xml:space="preserve"> PAGEREF _Toc69145753 \h </w:instrText>
        </w:r>
        <w:r w:rsidR="00AA2F79">
          <w:rPr>
            <w:noProof/>
            <w:webHidden/>
          </w:rPr>
        </w:r>
        <w:r w:rsidR="00AA2F79">
          <w:rPr>
            <w:noProof/>
            <w:webHidden/>
          </w:rPr>
          <w:fldChar w:fldCharType="separate"/>
        </w:r>
        <w:r w:rsidR="00066EE3">
          <w:rPr>
            <w:noProof/>
            <w:webHidden/>
          </w:rPr>
          <w:t>47</w:t>
        </w:r>
        <w:r w:rsidR="00AA2F79">
          <w:rPr>
            <w:noProof/>
            <w:webHidden/>
          </w:rPr>
          <w:fldChar w:fldCharType="end"/>
        </w:r>
      </w:hyperlink>
    </w:p>
    <w:p w14:paraId="49A93DE9" w14:textId="6019E9BB"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4" w:history="1">
        <w:r w:rsidR="00AA2F79" w:rsidRPr="00CB37F6">
          <w:rPr>
            <w:rStyle w:val="Hyperlink"/>
            <w:noProof/>
          </w:rPr>
          <w:t>5.5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XML Schema Definition</w:t>
        </w:r>
        <w:r w:rsidR="00AA2F79">
          <w:rPr>
            <w:noProof/>
            <w:webHidden/>
          </w:rPr>
          <w:tab/>
        </w:r>
        <w:r w:rsidR="00AA2F79">
          <w:rPr>
            <w:noProof/>
            <w:webHidden/>
          </w:rPr>
          <w:fldChar w:fldCharType="begin"/>
        </w:r>
        <w:r w:rsidR="00AA2F79">
          <w:rPr>
            <w:noProof/>
            <w:webHidden/>
          </w:rPr>
          <w:instrText xml:space="preserve"> PAGEREF _Toc69145754 \h </w:instrText>
        </w:r>
        <w:r w:rsidR="00AA2F79">
          <w:rPr>
            <w:noProof/>
            <w:webHidden/>
          </w:rPr>
        </w:r>
        <w:r w:rsidR="00AA2F79">
          <w:rPr>
            <w:noProof/>
            <w:webHidden/>
          </w:rPr>
          <w:fldChar w:fldCharType="separate"/>
        </w:r>
        <w:r w:rsidR="00066EE3">
          <w:rPr>
            <w:noProof/>
            <w:webHidden/>
          </w:rPr>
          <w:t>47</w:t>
        </w:r>
        <w:r w:rsidR="00AA2F79">
          <w:rPr>
            <w:noProof/>
            <w:webHidden/>
          </w:rPr>
          <w:fldChar w:fldCharType="end"/>
        </w:r>
      </w:hyperlink>
    </w:p>
    <w:p w14:paraId="7CB8F533" w14:textId="7899B928" w:rsidR="00AA2F79" w:rsidRDefault="00D876B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55" w:history="1">
        <w:r w:rsidR="00AA2F79" w:rsidRPr="00CB37F6">
          <w:rPr>
            <w:rStyle w:val="Hyperlink"/>
            <w:noProof/>
            <w14:scene3d>
              <w14:camera w14:prst="orthographicFront"/>
              <w14:lightRig w14:rig="threePt" w14:dir="t">
                <w14:rot w14:lat="0" w14:lon="0" w14:rev="0"/>
              </w14:lightRig>
            </w14:scene3d>
          </w:rPr>
          <w:t>6</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Data Common to any Connection</w:t>
        </w:r>
        <w:r w:rsidR="00AA2F79">
          <w:rPr>
            <w:noProof/>
            <w:webHidden/>
          </w:rPr>
          <w:tab/>
        </w:r>
        <w:r w:rsidR="00AA2F79">
          <w:rPr>
            <w:noProof/>
            <w:webHidden/>
          </w:rPr>
          <w:fldChar w:fldCharType="begin"/>
        </w:r>
        <w:r w:rsidR="00AA2F79">
          <w:rPr>
            <w:noProof/>
            <w:webHidden/>
          </w:rPr>
          <w:instrText xml:space="preserve"> PAGEREF _Toc69145755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5EA39266" w14:textId="763BB9F0"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6" w:history="1">
        <w:r w:rsidR="00AA2F79" w:rsidRPr="00CB37F6">
          <w:rPr>
            <w:rStyle w:val="Hyperlink"/>
            <w:noProof/>
          </w:rPr>
          <w:t>6.1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Indices and their properties</w:t>
        </w:r>
        <w:r w:rsidR="00AA2F79">
          <w:rPr>
            <w:noProof/>
            <w:webHidden/>
          </w:rPr>
          <w:tab/>
        </w:r>
        <w:r w:rsidR="00AA2F79">
          <w:rPr>
            <w:noProof/>
            <w:webHidden/>
          </w:rPr>
          <w:fldChar w:fldCharType="begin"/>
        </w:r>
        <w:r w:rsidR="00AA2F79">
          <w:rPr>
            <w:noProof/>
            <w:webHidden/>
          </w:rPr>
          <w:instrText xml:space="preserve"> PAGEREF _Toc69145756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44342A0C" w14:textId="3200818F"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7" w:history="1">
        <w:r w:rsidR="00AA2F79" w:rsidRPr="00CB37F6">
          <w:rPr>
            <w:rStyle w:val="Hyperlink"/>
            <w:noProof/>
          </w:rPr>
          <w:t>6.2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Attribute </w:t>
        </w:r>
        <w:r w:rsidR="00AA2F79" w:rsidRPr="00CB37F6">
          <w:rPr>
            <w:rStyle w:val="Hyperlink"/>
            <w:rFonts w:ascii="Courier New" w:hAnsi="Courier New" w:cs="Courier New"/>
            <w:noProof/>
            <w:highlight w:val="white"/>
          </w:rPr>
          <w:t>label</w:t>
        </w:r>
        <w:r w:rsidR="00AA2F79">
          <w:rPr>
            <w:noProof/>
            <w:webHidden/>
          </w:rPr>
          <w:tab/>
        </w:r>
        <w:r w:rsidR="00AA2F79">
          <w:rPr>
            <w:noProof/>
            <w:webHidden/>
          </w:rPr>
          <w:fldChar w:fldCharType="begin"/>
        </w:r>
        <w:r w:rsidR="00AA2F79">
          <w:rPr>
            <w:noProof/>
            <w:webHidden/>
          </w:rPr>
          <w:instrText xml:space="preserve"> PAGEREF _Toc69145757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203DE3C8" w14:textId="6CA03881"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8" w:history="1">
        <w:r w:rsidR="00AA2F79" w:rsidRPr="00CB37F6">
          <w:rPr>
            <w:rStyle w:val="Hyperlink"/>
            <w:noProof/>
          </w:rPr>
          <w:t>6.3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Dimensions and Coordinates</w:t>
        </w:r>
        <w:r w:rsidR="00AA2F79">
          <w:rPr>
            <w:noProof/>
            <w:webHidden/>
          </w:rPr>
          <w:tab/>
        </w:r>
        <w:r w:rsidR="00AA2F79">
          <w:rPr>
            <w:noProof/>
            <w:webHidden/>
          </w:rPr>
          <w:fldChar w:fldCharType="begin"/>
        </w:r>
        <w:r w:rsidR="00AA2F79">
          <w:rPr>
            <w:noProof/>
            <w:webHidden/>
          </w:rPr>
          <w:instrText xml:space="preserve"> PAGEREF _Toc69145758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015825D5" w14:textId="18BC2E89"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9" w:history="1">
        <w:r w:rsidR="00AA2F79" w:rsidRPr="00CB37F6">
          <w:rPr>
            <w:rStyle w:val="Hyperlink"/>
            <w:noProof/>
          </w:rPr>
          <w:t>6.4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Attribute </w:t>
        </w:r>
        <w:r w:rsidR="00AA2F79" w:rsidRPr="00CB37F6">
          <w:rPr>
            <w:rStyle w:val="Hyperlink"/>
            <w:rFonts w:ascii="Courier New" w:hAnsi="Courier New" w:cs="Courier New"/>
            <w:noProof/>
            <w:highlight w:val="white"/>
          </w:rPr>
          <w:t>quality_control</w:t>
        </w:r>
        <w:r w:rsidR="00AA2F79">
          <w:rPr>
            <w:noProof/>
            <w:webHidden/>
          </w:rPr>
          <w:tab/>
        </w:r>
        <w:r w:rsidR="00AA2F79">
          <w:rPr>
            <w:noProof/>
            <w:webHidden/>
          </w:rPr>
          <w:fldChar w:fldCharType="begin"/>
        </w:r>
        <w:r w:rsidR="00AA2F79">
          <w:rPr>
            <w:noProof/>
            <w:webHidden/>
          </w:rPr>
          <w:instrText xml:space="preserve"> PAGEREF _Toc69145759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2DB01C5E" w14:textId="12B497A3"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0" w:history="1">
        <w:r w:rsidR="00AA2F79" w:rsidRPr="00CB37F6">
          <w:rPr>
            <w:rStyle w:val="Hyperlink"/>
            <w:noProof/>
          </w:rPr>
          <w:t>6.5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Custom Attributes list</w:t>
        </w:r>
        <w:r w:rsidR="00AA2F79">
          <w:rPr>
            <w:noProof/>
            <w:webHidden/>
          </w:rPr>
          <w:tab/>
        </w:r>
        <w:r w:rsidR="00AA2F79">
          <w:rPr>
            <w:noProof/>
            <w:webHidden/>
          </w:rPr>
          <w:fldChar w:fldCharType="begin"/>
        </w:r>
        <w:r w:rsidR="00AA2F79">
          <w:rPr>
            <w:noProof/>
            <w:webHidden/>
          </w:rPr>
          <w:instrText xml:space="preserve"> PAGEREF _Toc69145760 \h </w:instrText>
        </w:r>
        <w:r w:rsidR="00AA2F79">
          <w:rPr>
            <w:noProof/>
            <w:webHidden/>
          </w:rPr>
        </w:r>
        <w:r w:rsidR="00AA2F79">
          <w:rPr>
            <w:noProof/>
            <w:webHidden/>
          </w:rPr>
          <w:fldChar w:fldCharType="separate"/>
        </w:r>
        <w:r w:rsidR="00066EE3">
          <w:rPr>
            <w:noProof/>
            <w:webHidden/>
          </w:rPr>
          <w:t>49</w:t>
        </w:r>
        <w:r w:rsidR="00AA2F79">
          <w:rPr>
            <w:noProof/>
            <w:webHidden/>
          </w:rPr>
          <w:fldChar w:fldCharType="end"/>
        </w:r>
      </w:hyperlink>
    </w:p>
    <w:p w14:paraId="583D20A2" w14:textId="27531F58"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1" w:history="1">
        <w:r w:rsidR="00AA2F79" w:rsidRPr="00CB37F6">
          <w:rPr>
            <w:rStyle w:val="Hyperlink"/>
            <w:noProof/>
          </w:rPr>
          <w:t>6.6</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Distinction between </w:t>
        </w:r>
        <w:r w:rsidR="00AA2F79" w:rsidRPr="00CB37F6">
          <w:rPr>
            <w:rStyle w:val="Hyperlink"/>
            <w:rFonts w:ascii="Courier New" w:hAnsi="Courier New" w:cs="Courier New"/>
            <w:noProof/>
          </w:rPr>
          <w:t>&lt;custom_attributes/&gt;</w:t>
        </w:r>
        <w:r w:rsidR="00AA2F79" w:rsidRPr="00CB37F6">
          <w:rPr>
            <w:rStyle w:val="Hyperlink"/>
            <w:noProof/>
          </w:rPr>
          <w:t xml:space="preserve"> and </w:t>
        </w:r>
        <w:r w:rsidR="00AA2F79" w:rsidRPr="00CB37F6">
          <w:rPr>
            <w:rStyle w:val="Hyperlink"/>
            <w:rFonts w:ascii="Courier New" w:hAnsi="Courier New" w:cs="Courier New"/>
            <w:noProof/>
          </w:rPr>
          <w:t>&lt;appdata/&gt;</w:t>
        </w:r>
        <w:r w:rsidR="00AA2F79">
          <w:rPr>
            <w:noProof/>
            <w:webHidden/>
          </w:rPr>
          <w:tab/>
        </w:r>
        <w:r w:rsidR="00AA2F79">
          <w:rPr>
            <w:noProof/>
            <w:webHidden/>
          </w:rPr>
          <w:fldChar w:fldCharType="begin"/>
        </w:r>
        <w:r w:rsidR="00AA2F79">
          <w:rPr>
            <w:noProof/>
            <w:webHidden/>
          </w:rPr>
          <w:instrText xml:space="preserve"> PAGEREF _Toc69145761 \h </w:instrText>
        </w:r>
        <w:r w:rsidR="00AA2F79">
          <w:rPr>
            <w:noProof/>
            <w:webHidden/>
          </w:rPr>
        </w:r>
        <w:r w:rsidR="00AA2F79">
          <w:rPr>
            <w:noProof/>
            <w:webHidden/>
          </w:rPr>
          <w:fldChar w:fldCharType="separate"/>
        </w:r>
        <w:r w:rsidR="00066EE3">
          <w:rPr>
            <w:noProof/>
            <w:webHidden/>
          </w:rPr>
          <w:t>54</w:t>
        </w:r>
        <w:r w:rsidR="00AA2F79">
          <w:rPr>
            <w:noProof/>
            <w:webHidden/>
          </w:rPr>
          <w:fldChar w:fldCharType="end"/>
        </w:r>
      </w:hyperlink>
    </w:p>
    <w:p w14:paraId="3C19CE11" w14:textId="2E1AEA06" w:rsidR="00AA2F79" w:rsidRDefault="00D876BB">
      <w:pPr>
        <w:pStyle w:val="Verzeichnis3"/>
        <w:rPr>
          <w:rFonts w:asciiTheme="minorHAnsi" w:eastAsiaTheme="minorEastAsia" w:hAnsiTheme="minorHAnsi" w:cstheme="minorBidi"/>
          <w:noProof/>
          <w:sz w:val="22"/>
          <w:szCs w:val="22"/>
          <w:lang w:val="de-DE"/>
        </w:rPr>
      </w:pPr>
      <w:hyperlink w:anchor="_Toc69145762" w:history="1">
        <w:r w:rsidR="00AA2F79" w:rsidRPr="00CB37F6">
          <w:rPr>
            <w:rStyle w:val="Hyperlink"/>
            <w:noProof/>
          </w:rPr>
          <w:t>6.6.1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Needs of different process roles, addressed by </w:t>
        </w:r>
        <w:r w:rsidR="00AA2F79" w:rsidRPr="00CB37F6">
          <w:rPr>
            <w:rStyle w:val="Hyperlink"/>
            <w:rFonts w:ascii="Courier New" w:hAnsi="Courier New" w:cs="Courier New"/>
            <w:i/>
            <w:iCs/>
            <w:noProof/>
          </w:rPr>
          <w:t>&lt;custom_attributes/&gt;</w:t>
        </w:r>
        <w:r w:rsidR="00AA2F79" w:rsidRPr="00CB37F6">
          <w:rPr>
            <w:rStyle w:val="Hyperlink"/>
            <w:noProof/>
          </w:rPr>
          <w:t xml:space="preserve"> and </w:t>
        </w:r>
        <w:r w:rsidR="00AA2F79" w:rsidRPr="00CB37F6">
          <w:rPr>
            <w:rStyle w:val="Hyperlink"/>
            <w:rFonts w:ascii="Courier New" w:hAnsi="Courier New" w:cs="Courier New"/>
            <w:i/>
            <w:iCs/>
            <w:noProof/>
          </w:rPr>
          <w:t>&lt;appdata/&gt;</w:t>
        </w:r>
        <w:r w:rsidR="00AA2F79">
          <w:rPr>
            <w:noProof/>
            <w:webHidden/>
          </w:rPr>
          <w:tab/>
        </w:r>
        <w:r w:rsidR="00AA2F79">
          <w:rPr>
            <w:noProof/>
            <w:webHidden/>
          </w:rPr>
          <w:fldChar w:fldCharType="begin"/>
        </w:r>
        <w:r w:rsidR="00AA2F79">
          <w:rPr>
            <w:noProof/>
            <w:webHidden/>
          </w:rPr>
          <w:instrText xml:space="preserve"> PAGEREF _Toc69145762 \h </w:instrText>
        </w:r>
        <w:r w:rsidR="00AA2F79">
          <w:rPr>
            <w:noProof/>
            <w:webHidden/>
          </w:rPr>
        </w:r>
        <w:r w:rsidR="00AA2F79">
          <w:rPr>
            <w:noProof/>
            <w:webHidden/>
          </w:rPr>
          <w:fldChar w:fldCharType="separate"/>
        </w:r>
        <w:r w:rsidR="00066EE3">
          <w:rPr>
            <w:noProof/>
            <w:webHidden/>
          </w:rPr>
          <w:t>54</w:t>
        </w:r>
        <w:r w:rsidR="00AA2F79">
          <w:rPr>
            <w:noProof/>
            <w:webHidden/>
          </w:rPr>
          <w:fldChar w:fldCharType="end"/>
        </w:r>
      </w:hyperlink>
    </w:p>
    <w:p w14:paraId="450330DA" w14:textId="1CEF5F5A" w:rsidR="00AA2F79" w:rsidRDefault="00D876BB">
      <w:pPr>
        <w:pStyle w:val="Verzeichnis3"/>
        <w:rPr>
          <w:rFonts w:asciiTheme="minorHAnsi" w:eastAsiaTheme="minorEastAsia" w:hAnsiTheme="minorHAnsi" w:cstheme="minorBidi"/>
          <w:noProof/>
          <w:sz w:val="22"/>
          <w:szCs w:val="22"/>
          <w:lang w:val="de-DE"/>
        </w:rPr>
      </w:pPr>
      <w:hyperlink w:anchor="_Toc69145763" w:history="1">
        <w:r w:rsidR="00AA2F79" w:rsidRPr="00CB37F6">
          <w:rPr>
            <w:rStyle w:val="Hyperlink"/>
            <w:noProof/>
          </w:rPr>
          <w:t>6.6.2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Needs of different applications, addressed by </w:t>
        </w:r>
        <w:r w:rsidR="00AA2F79" w:rsidRPr="00CB37F6">
          <w:rPr>
            <w:rStyle w:val="Hyperlink"/>
            <w:rFonts w:ascii="Courier New" w:hAnsi="Courier New" w:cs="Courier New"/>
            <w:i/>
            <w:iCs/>
            <w:noProof/>
          </w:rPr>
          <w:t>&lt;custom_attributes/&gt;</w:t>
        </w:r>
        <w:r w:rsidR="00AA2F79" w:rsidRPr="00CB37F6">
          <w:rPr>
            <w:rStyle w:val="Hyperlink"/>
            <w:noProof/>
          </w:rPr>
          <w:t xml:space="preserve"> and </w:t>
        </w:r>
        <w:r w:rsidR="00AA2F79" w:rsidRPr="00CB37F6">
          <w:rPr>
            <w:rStyle w:val="Hyperlink"/>
            <w:rFonts w:ascii="Courier New" w:hAnsi="Courier New" w:cs="Courier New"/>
            <w:i/>
            <w:iCs/>
            <w:noProof/>
          </w:rPr>
          <w:t>&lt;appdata/&gt;</w:t>
        </w:r>
        <w:r w:rsidR="00AA2F79">
          <w:rPr>
            <w:noProof/>
            <w:webHidden/>
          </w:rPr>
          <w:tab/>
        </w:r>
        <w:r w:rsidR="00AA2F79">
          <w:rPr>
            <w:noProof/>
            <w:webHidden/>
          </w:rPr>
          <w:fldChar w:fldCharType="begin"/>
        </w:r>
        <w:r w:rsidR="00AA2F79">
          <w:rPr>
            <w:noProof/>
            <w:webHidden/>
          </w:rPr>
          <w:instrText xml:space="preserve"> PAGEREF _Toc69145763 \h </w:instrText>
        </w:r>
        <w:r w:rsidR="00AA2F79">
          <w:rPr>
            <w:noProof/>
            <w:webHidden/>
          </w:rPr>
        </w:r>
        <w:r w:rsidR="00AA2F79">
          <w:rPr>
            <w:noProof/>
            <w:webHidden/>
          </w:rPr>
          <w:fldChar w:fldCharType="separate"/>
        </w:r>
        <w:r w:rsidR="00066EE3">
          <w:rPr>
            <w:noProof/>
            <w:webHidden/>
          </w:rPr>
          <w:t>54</w:t>
        </w:r>
        <w:r w:rsidR="00AA2F79">
          <w:rPr>
            <w:noProof/>
            <w:webHidden/>
          </w:rPr>
          <w:fldChar w:fldCharType="end"/>
        </w:r>
      </w:hyperlink>
    </w:p>
    <w:p w14:paraId="2675EA65" w14:textId="292A4C64" w:rsidR="00AA2F79" w:rsidRDefault="00D876BB">
      <w:pPr>
        <w:pStyle w:val="Verzeichnis3"/>
        <w:rPr>
          <w:rFonts w:asciiTheme="minorHAnsi" w:eastAsiaTheme="minorEastAsia" w:hAnsiTheme="minorHAnsi" w:cstheme="minorBidi"/>
          <w:noProof/>
          <w:sz w:val="22"/>
          <w:szCs w:val="22"/>
          <w:lang w:val="de-DE"/>
        </w:rPr>
      </w:pPr>
      <w:hyperlink w:anchor="_Toc69145764" w:history="1">
        <w:r w:rsidR="00AA2F79" w:rsidRPr="00CB37F6">
          <w:rPr>
            <w:rStyle w:val="Hyperlink"/>
            <w:noProof/>
          </w:rPr>
          <w:t>6.6.3</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Different levels of </w:t>
        </w:r>
        <w:r w:rsidR="00AA2F79" w:rsidRPr="00CB37F6">
          <w:rPr>
            <w:rStyle w:val="Hyperlink"/>
            <w:rFonts w:ascii="Courier New" w:hAnsi="Courier New" w:cs="Courier New"/>
            <w:i/>
            <w:iCs/>
            <w:noProof/>
          </w:rPr>
          <w:t>&lt;custom_attributes/&gt;</w:t>
        </w:r>
        <w:r w:rsidR="00AA2F79" w:rsidRPr="00CB37F6">
          <w:rPr>
            <w:rStyle w:val="Hyperlink"/>
            <w:noProof/>
          </w:rPr>
          <w:t xml:space="preserve"> and </w:t>
        </w:r>
        <w:r w:rsidR="00AA2F79" w:rsidRPr="00CB37F6">
          <w:rPr>
            <w:rStyle w:val="Hyperlink"/>
            <w:rFonts w:ascii="Courier New" w:hAnsi="Courier New" w:cs="Courier New"/>
            <w:i/>
            <w:iCs/>
            <w:noProof/>
          </w:rPr>
          <w:t>&lt;appdata/&gt;</w:t>
        </w:r>
        <w:r w:rsidR="00AA2F79" w:rsidRPr="00CB37F6">
          <w:rPr>
            <w:rStyle w:val="Hyperlink"/>
            <w:noProof/>
          </w:rPr>
          <w:t xml:space="preserve"> within χMCF data model</w:t>
        </w:r>
        <w:r w:rsidR="00AA2F79">
          <w:rPr>
            <w:noProof/>
            <w:webHidden/>
          </w:rPr>
          <w:tab/>
        </w:r>
        <w:r w:rsidR="00AA2F79">
          <w:rPr>
            <w:noProof/>
            <w:webHidden/>
          </w:rPr>
          <w:fldChar w:fldCharType="begin"/>
        </w:r>
        <w:r w:rsidR="00AA2F79">
          <w:rPr>
            <w:noProof/>
            <w:webHidden/>
          </w:rPr>
          <w:instrText xml:space="preserve"> PAGEREF _Toc69145764 \h </w:instrText>
        </w:r>
        <w:r w:rsidR="00AA2F79">
          <w:rPr>
            <w:noProof/>
            <w:webHidden/>
          </w:rPr>
        </w:r>
        <w:r w:rsidR="00AA2F79">
          <w:rPr>
            <w:noProof/>
            <w:webHidden/>
          </w:rPr>
          <w:fldChar w:fldCharType="separate"/>
        </w:r>
        <w:r w:rsidR="00066EE3">
          <w:rPr>
            <w:noProof/>
            <w:webHidden/>
          </w:rPr>
          <w:t>55</w:t>
        </w:r>
        <w:r w:rsidR="00AA2F79">
          <w:rPr>
            <w:noProof/>
            <w:webHidden/>
          </w:rPr>
          <w:fldChar w:fldCharType="end"/>
        </w:r>
      </w:hyperlink>
    </w:p>
    <w:p w14:paraId="14ADFE4F" w14:textId="53127226" w:rsidR="00AA2F79" w:rsidRDefault="00D876B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65" w:history="1">
        <w:r w:rsidR="00AA2F79" w:rsidRPr="00CB37F6">
          <w:rPr>
            <w:rStyle w:val="Hyperlink"/>
            <w:noProof/>
            <w14:scene3d>
              <w14:camera w14:prst="orthographicFront"/>
              <w14:lightRig w14:rig="threePt" w14:dir="t">
                <w14:rot w14:lat="0" w14:lon="0" w14:rev="0"/>
              </w14:lightRig>
            </w14:scene3d>
          </w:rPr>
          <w:t>7</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0D connections</w:t>
        </w:r>
        <w:r w:rsidR="00AA2F79">
          <w:rPr>
            <w:noProof/>
            <w:webHidden/>
          </w:rPr>
          <w:tab/>
        </w:r>
        <w:r w:rsidR="00AA2F79">
          <w:rPr>
            <w:noProof/>
            <w:webHidden/>
          </w:rPr>
          <w:fldChar w:fldCharType="begin"/>
        </w:r>
        <w:r w:rsidR="00AA2F79">
          <w:rPr>
            <w:noProof/>
            <w:webHidden/>
          </w:rPr>
          <w:instrText xml:space="preserve"> PAGEREF _Toc69145765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7201D977" w14:textId="1AA1C4A7"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6" w:history="1">
        <w:r w:rsidR="00AA2F79" w:rsidRPr="00CB37F6">
          <w:rPr>
            <w:rStyle w:val="Hyperlink"/>
            <w:noProof/>
          </w:rPr>
          <w:t>7.1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Generic Definitions</w:t>
        </w:r>
        <w:r w:rsidR="00AA2F79">
          <w:rPr>
            <w:noProof/>
            <w:webHidden/>
          </w:rPr>
          <w:tab/>
        </w:r>
        <w:r w:rsidR="00AA2F79">
          <w:rPr>
            <w:noProof/>
            <w:webHidden/>
          </w:rPr>
          <w:fldChar w:fldCharType="begin"/>
        </w:r>
        <w:r w:rsidR="00AA2F79">
          <w:rPr>
            <w:noProof/>
            <w:webHidden/>
          </w:rPr>
          <w:instrText xml:space="preserve"> PAGEREF _Toc69145766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C008FFC" w14:textId="28ABBE7B" w:rsidR="00AA2F79" w:rsidRDefault="00D876BB">
      <w:pPr>
        <w:pStyle w:val="Verzeichnis3"/>
        <w:rPr>
          <w:rFonts w:asciiTheme="minorHAnsi" w:eastAsiaTheme="minorEastAsia" w:hAnsiTheme="minorHAnsi" w:cstheme="minorBidi"/>
          <w:noProof/>
          <w:sz w:val="22"/>
          <w:szCs w:val="22"/>
          <w:lang w:val="de-DE"/>
        </w:rPr>
      </w:pPr>
      <w:hyperlink w:anchor="_Toc69145767" w:history="1">
        <w:r w:rsidR="00AA2F79" w:rsidRPr="00CB37F6">
          <w:rPr>
            <w:rStyle w:val="Hyperlink"/>
            <w:noProof/>
          </w:rPr>
          <w:t>7.1.1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_Toc69145767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CA083CC" w14:textId="12164CDA" w:rsidR="00AA2F79" w:rsidRDefault="00D876BB">
      <w:pPr>
        <w:pStyle w:val="Verzeichnis3"/>
        <w:rPr>
          <w:rFonts w:asciiTheme="minorHAnsi" w:eastAsiaTheme="minorEastAsia" w:hAnsiTheme="minorHAnsi" w:cstheme="minorBidi"/>
          <w:noProof/>
          <w:sz w:val="22"/>
          <w:szCs w:val="22"/>
          <w:lang w:val="de-DE"/>
        </w:rPr>
      </w:pPr>
      <w:hyperlink w:anchor="_Toc69145768" w:history="1">
        <w:r w:rsidR="00AA2F79" w:rsidRPr="00CB37F6">
          <w:rPr>
            <w:rStyle w:val="Hyperlink"/>
            <w:noProof/>
          </w:rPr>
          <w:t>7.1.2</w:t>
        </w:r>
        <w:r w:rsidR="00AA2F79">
          <w:rPr>
            <w:rFonts w:asciiTheme="minorHAnsi" w:eastAsiaTheme="minorEastAsia" w:hAnsiTheme="minorHAnsi" w:cstheme="minorBidi"/>
            <w:noProof/>
            <w:sz w:val="22"/>
            <w:szCs w:val="22"/>
            <w:lang w:val="de-DE"/>
          </w:rPr>
          <w:tab/>
        </w:r>
        <w:r w:rsidR="00AA2F79" w:rsidRPr="00CB37F6">
          <w:rPr>
            <w:rStyle w:val="Hyperlink"/>
            <w:noProof/>
          </w:rPr>
          <w:t>Location</w:t>
        </w:r>
        <w:r w:rsidR="00AA2F79">
          <w:rPr>
            <w:noProof/>
            <w:webHidden/>
          </w:rPr>
          <w:tab/>
        </w:r>
        <w:r w:rsidR="00AA2F79">
          <w:rPr>
            <w:noProof/>
            <w:webHidden/>
          </w:rPr>
          <w:fldChar w:fldCharType="begin"/>
        </w:r>
        <w:r w:rsidR="00AA2F79">
          <w:rPr>
            <w:noProof/>
            <w:webHidden/>
          </w:rPr>
          <w:instrText xml:space="preserve"> PAGEREF _Toc69145768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4ED0D5D" w14:textId="15C2F82F" w:rsidR="00AA2F79" w:rsidRDefault="00D876BB">
      <w:pPr>
        <w:pStyle w:val="Verzeichnis3"/>
        <w:rPr>
          <w:rFonts w:asciiTheme="minorHAnsi" w:eastAsiaTheme="minorEastAsia" w:hAnsiTheme="minorHAnsi" w:cstheme="minorBidi"/>
          <w:noProof/>
          <w:sz w:val="22"/>
          <w:szCs w:val="22"/>
          <w:lang w:val="de-DE"/>
        </w:rPr>
      </w:pPr>
      <w:hyperlink w:anchor="_Toc69145769" w:history="1">
        <w:r w:rsidR="00AA2F79" w:rsidRPr="00CB37F6">
          <w:rPr>
            <w:rStyle w:val="Hyperlink"/>
            <w:noProof/>
          </w:rPr>
          <w:t>7.1.3</w:t>
        </w:r>
        <w:r w:rsidR="00AA2F79">
          <w:rPr>
            <w:rFonts w:asciiTheme="minorHAnsi" w:eastAsiaTheme="minorEastAsia" w:hAnsiTheme="minorHAnsi" w:cstheme="minorBidi"/>
            <w:noProof/>
            <w:sz w:val="22"/>
            <w:szCs w:val="22"/>
            <w:lang w:val="de-DE"/>
          </w:rPr>
          <w:tab/>
        </w:r>
        <w:r w:rsidR="00AA2F79" w:rsidRPr="00CB37F6">
          <w:rPr>
            <w:rStyle w:val="Hyperlink"/>
            <w:noProof/>
          </w:rPr>
          <w:t>Direction</w:t>
        </w:r>
        <w:r w:rsidR="00AA2F79">
          <w:rPr>
            <w:noProof/>
            <w:webHidden/>
          </w:rPr>
          <w:tab/>
        </w:r>
        <w:r w:rsidR="00AA2F79">
          <w:rPr>
            <w:noProof/>
            <w:webHidden/>
          </w:rPr>
          <w:fldChar w:fldCharType="begin"/>
        </w:r>
        <w:r w:rsidR="00AA2F79">
          <w:rPr>
            <w:noProof/>
            <w:webHidden/>
          </w:rPr>
          <w:instrText xml:space="preserve"> PAGEREF _Toc69145769 \h </w:instrText>
        </w:r>
        <w:r w:rsidR="00AA2F79">
          <w:rPr>
            <w:noProof/>
            <w:webHidden/>
          </w:rPr>
        </w:r>
        <w:r w:rsidR="00AA2F79">
          <w:rPr>
            <w:noProof/>
            <w:webHidden/>
          </w:rPr>
          <w:fldChar w:fldCharType="separate"/>
        </w:r>
        <w:r w:rsidR="00066EE3">
          <w:rPr>
            <w:noProof/>
            <w:webHidden/>
          </w:rPr>
          <w:t>57</w:t>
        </w:r>
        <w:r w:rsidR="00AA2F79">
          <w:rPr>
            <w:noProof/>
            <w:webHidden/>
          </w:rPr>
          <w:fldChar w:fldCharType="end"/>
        </w:r>
      </w:hyperlink>
    </w:p>
    <w:p w14:paraId="552683F9" w14:textId="6F04ED03" w:rsidR="00AA2F79" w:rsidRDefault="00D876BB">
      <w:pPr>
        <w:pStyle w:val="Verzeichnis3"/>
        <w:rPr>
          <w:rFonts w:asciiTheme="minorHAnsi" w:eastAsiaTheme="minorEastAsia" w:hAnsiTheme="minorHAnsi" w:cstheme="minorBidi"/>
          <w:noProof/>
          <w:sz w:val="22"/>
          <w:szCs w:val="22"/>
          <w:lang w:val="de-DE"/>
        </w:rPr>
      </w:pPr>
      <w:hyperlink w:anchor="_Toc69145770" w:history="1">
        <w:r w:rsidR="00AA2F79" w:rsidRPr="00CB37F6">
          <w:rPr>
            <w:rStyle w:val="Hyperlink"/>
            <w:noProof/>
          </w:rPr>
          <w:t>7.1.4</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_Toc69145770 \h </w:instrText>
        </w:r>
        <w:r w:rsidR="00AA2F79">
          <w:rPr>
            <w:noProof/>
            <w:webHidden/>
          </w:rPr>
        </w:r>
        <w:r w:rsidR="00AA2F79">
          <w:rPr>
            <w:noProof/>
            <w:webHidden/>
          </w:rPr>
          <w:fldChar w:fldCharType="separate"/>
        </w:r>
        <w:r w:rsidR="00066EE3">
          <w:rPr>
            <w:noProof/>
            <w:webHidden/>
          </w:rPr>
          <w:t>58</w:t>
        </w:r>
        <w:r w:rsidR="00AA2F79">
          <w:rPr>
            <w:noProof/>
            <w:webHidden/>
          </w:rPr>
          <w:fldChar w:fldCharType="end"/>
        </w:r>
      </w:hyperlink>
    </w:p>
    <w:p w14:paraId="41A1C378" w14:textId="0D8AFA84"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1" w:history="1">
        <w:r w:rsidR="00AA2F79" w:rsidRPr="00CB37F6">
          <w:rPr>
            <w:rStyle w:val="Hyperlink"/>
            <w:noProof/>
          </w:rPr>
          <w:t>7.2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Spot Welds</w:t>
        </w:r>
        <w:r w:rsidR="00AA2F79">
          <w:rPr>
            <w:noProof/>
            <w:webHidden/>
          </w:rPr>
          <w:tab/>
        </w:r>
        <w:r w:rsidR="00AA2F79">
          <w:rPr>
            <w:noProof/>
            <w:webHidden/>
          </w:rPr>
          <w:fldChar w:fldCharType="begin"/>
        </w:r>
        <w:r w:rsidR="00AA2F79">
          <w:rPr>
            <w:noProof/>
            <w:webHidden/>
          </w:rPr>
          <w:instrText xml:space="preserve"> PAGEREF _Toc69145771 \h </w:instrText>
        </w:r>
        <w:r w:rsidR="00AA2F79">
          <w:rPr>
            <w:noProof/>
            <w:webHidden/>
          </w:rPr>
        </w:r>
        <w:r w:rsidR="00AA2F79">
          <w:rPr>
            <w:noProof/>
            <w:webHidden/>
          </w:rPr>
          <w:fldChar w:fldCharType="separate"/>
        </w:r>
        <w:r w:rsidR="00066EE3">
          <w:rPr>
            <w:noProof/>
            <w:webHidden/>
          </w:rPr>
          <w:t>58</w:t>
        </w:r>
        <w:r w:rsidR="00AA2F79">
          <w:rPr>
            <w:noProof/>
            <w:webHidden/>
          </w:rPr>
          <w:fldChar w:fldCharType="end"/>
        </w:r>
      </w:hyperlink>
    </w:p>
    <w:p w14:paraId="75D4AE87" w14:textId="0B3562A1"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2" w:history="1">
        <w:r w:rsidR="00AA2F79" w:rsidRPr="00CB37F6">
          <w:rPr>
            <w:rStyle w:val="Hyperlink"/>
            <w:noProof/>
          </w:rPr>
          <w:t>7.3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Robscans</w:t>
        </w:r>
        <w:r w:rsidR="00AA2F79">
          <w:rPr>
            <w:noProof/>
            <w:webHidden/>
          </w:rPr>
          <w:tab/>
        </w:r>
        <w:r w:rsidR="00AA2F79">
          <w:rPr>
            <w:noProof/>
            <w:webHidden/>
          </w:rPr>
          <w:fldChar w:fldCharType="begin"/>
        </w:r>
        <w:r w:rsidR="00AA2F79">
          <w:rPr>
            <w:noProof/>
            <w:webHidden/>
          </w:rPr>
          <w:instrText xml:space="preserve"> PAGEREF _Toc69145772 \h </w:instrText>
        </w:r>
        <w:r w:rsidR="00AA2F79">
          <w:rPr>
            <w:noProof/>
            <w:webHidden/>
          </w:rPr>
        </w:r>
        <w:r w:rsidR="00AA2F79">
          <w:rPr>
            <w:noProof/>
            <w:webHidden/>
          </w:rPr>
          <w:fldChar w:fldCharType="separate"/>
        </w:r>
        <w:r w:rsidR="00066EE3">
          <w:rPr>
            <w:noProof/>
            <w:webHidden/>
          </w:rPr>
          <w:t>59</w:t>
        </w:r>
        <w:r w:rsidR="00AA2F79">
          <w:rPr>
            <w:noProof/>
            <w:webHidden/>
          </w:rPr>
          <w:fldChar w:fldCharType="end"/>
        </w:r>
      </w:hyperlink>
    </w:p>
    <w:p w14:paraId="7B386C5F" w14:textId="41316509"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3" w:history="1">
        <w:r w:rsidR="00AA2F79" w:rsidRPr="00CB37F6">
          <w:rPr>
            <w:rStyle w:val="Hyperlink"/>
            <w:noProof/>
          </w:rPr>
          <w:t>7.4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Rivets</w:t>
        </w:r>
        <w:r w:rsidR="00AA2F79">
          <w:rPr>
            <w:noProof/>
            <w:webHidden/>
          </w:rPr>
          <w:tab/>
        </w:r>
        <w:r w:rsidR="00AA2F79">
          <w:rPr>
            <w:noProof/>
            <w:webHidden/>
          </w:rPr>
          <w:fldChar w:fldCharType="begin"/>
        </w:r>
        <w:r w:rsidR="00AA2F79">
          <w:rPr>
            <w:noProof/>
            <w:webHidden/>
          </w:rPr>
          <w:instrText xml:space="preserve"> PAGEREF _Toc69145773 \h </w:instrText>
        </w:r>
        <w:r w:rsidR="00AA2F79">
          <w:rPr>
            <w:noProof/>
            <w:webHidden/>
          </w:rPr>
        </w:r>
        <w:r w:rsidR="00AA2F79">
          <w:rPr>
            <w:noProof/>
            <w:webHidden/>
          </w:rPr>
          <w:fldChar w:fldCharType="separate"/>
        </w:r>
        <w:r w:rsidR="00066EE3">
          <w:rPr>
            <w:noProof/>
            <w:webHidden/>
          </w:rPr>
          <w:t>62</w:t>
        </w:r>
        <w:r w:rsidR="00AA2F79">
          <w:rPr>
            <w:noProof/>
            <w:webHidden/>
          </w:rPr>
          <w:fldChar w:fldCharType="end"/>
        </w:r>
      </w:hyperlink>
    </w:p>
    <w:p w14:paraId="3EA2781D" w14:textId="0BEB85F2" w:rsidR="00AA2F79" w:rsidRDefault="00D876BB">
      <w:pPr>
        <w:pStyle w:val="Verzeichnis3"/>
        <w:rPr>
          <w:rFonts w:asciiTheme="minorHAnsi" w:eastAsiaTheme="minorEastAsia" w:hAnsiTheme="minorHAnsi" w:cstheme="minorBidi"/>
          <w:noProof/>
          <w:sz w:val="22"/>
          <w:szCs w:val="22"/>
          <w:lang w:val="de-DE"/>
        </w:rPr>
      </w:pPr>
      <w:hyperlink w:anchor="_Toc69145774" w:history="1">
        <w:r w:rsidR="00AA2F79" w:rsidRPr="00CB37F6">
          <w:rPr>
            <w:rStyle w:val="Hyperlink"/>
            <w:noProof/>
          </w:rPr>
          <w:t>7.4.1</w:t>
        </w:r>
        <w:r w:rsidR="00AA2F79">
          <w:rPr>
            <w:rFonts w:asciiTheme="minorHAnsi" w:eastAsiaTheme="minorEastAsia" w:hAnsiTheme="minorHAnsi" w:cstheme="minorBidi"/>
            <w:noProof/>
            <w:sz w:val="22"/>
            <w:szCs w:val="22"/>
            <w:lang w:val="de-DE"/>
          </w:rPr>
          <w:tab/>
        </w:r>
        <w:r w:rsidR="00AA2F79" w:rsidRPr="00CB37F6">
          <w:rPr>
            <w:rStyle w:val="Hyperlink"/>
            <w:noProof/>
          </w:rPr>
          <w:t>Blind Rivets</w:t>
        </w:r>
        <w:r w:rsidR="00AA2F79">
          <w:rPr>
            <w:noProof/>
            <w:webHidden/>
          </w:rPr>
          <w:tab/>
        </w:r>
        <w:r w:rsidR="00AA2F79">
          <w:rPr>
            <w:noProof/>
            <w:webHidden/>
          </w:rPr>
          <w:fldChar w:fldCharType="begin"/>
        </w:r>
        <w:r w:rsidR="00AA2F79">
          <w:rPr>
            <w:noProof/>
            <w:webHidden/>
          </w:rPr>
          <w:instrText xml:space="preserve"> PAGEREF _Toc69145774 \h </w:instrText>
        </w:r>
        <w:r w:rsidR="00AA2F79">
          <w:rPr>
            <w:noProof/>
            <w:webHidden/>
          </w:rPr>
        </w:r>
        <w:r w:rsidR="00AA2F79">
          <w:rPr>
            <w:noProof/>
            <w:webHidden/>
          </w:rPr>
          <w:fldChar w:fldCharType="separate"/>
        </w:r>
        <w:r w:rsidR="00066EE3">
          <w:rPr>
            <w:noProof/>
            <w:webHidden/>
          </w:rPr>
          <w:t>64</w:t>
        </w:r>
        <w:r w:rsidR="00AA2F79">
          <w:rPr>
            <w:noProof/>
            <w:webHidden/>
          </w:rPr>
          <w:fldChar w:fldCharType="end"/>
        </w:r>
      </w:hyperlink>
    </w:p>
    <w:p w14:paraId="79E6D742" w14:textId="36EE6A0C" w:rsidR="00AA2F79" w:rsidRDefault="00D876BB">
      <w:pPr>
        <w:pStyle w:val="Verzeichnis3"/>
        <w:rPr>
          <w:rFonts w:asciiTheme="minorHAnsi" w:eastAsiaTheme="minorEastAsia" w:hAnsiTheme="minorHAnsi" w:cstheme="minorBidi"/>
          <w:noProof/>
          <w:sz w:val="22"/>
          <w:szCs w:val="22"/>
          <w:lang w:val="de-DE"/>
        </w:rPr>
      </w:pPr>
      <w:hyperlink w:anchor="_Toc69145775" w:history="1">
        <w:r w:rsidR="00AA2F79" w:rsidRPr="00CB37F6">
          <w:rPr>
            <w:rStyle w:val="Hyperlink"/>
            <w:noProof/>
          </w:rPr>
          <w:t>7.4.2</w:t>
        </w:r>
        <w:r w:rsidR="00AA2F79">
          <w:rPr>
            <w:rFonts w:asciiTheme="minorHAnsi" w:eastAsiaTheme="minorEastAsia" w:hAnsiTheme="minorHAnsi" w:cstheme="minorBidi"/>
            <w:noProof/>
            <w:sz w:val="22"/>
            <w:szCs w:val="22"/>
            <w:lang w:val="de-DE"/>
          </w:rPr>
          <w:tab/>
        </w:r>
        <w:r w:rsidR="00AA2F79" w:rsidRPr="00CB37F6">
          <w:rPr>
            <w:rStyle w:val="Hyperlink"/>
            <w:noProof/>
          </w:rPr>
          <w:t>Self-Piercing Rivets</w:t>
        </w:r>
        <w:r w:rsidR="00AA2F79">
          <w:rPr>
            <w:noProof/>
            <w:webHidden/>
          </w:rPr>
          <w:tab/>
        </w:r>
        <w:r w:rsidR="00AA2F79">
          <w:rPr>
            <w:noProof/>
            <w:webHidden/>
          </w:rPr>
          <w:fldChar w:fldCharType="begin"/>
        </w:r>
        <w:r w:rsidR="00AA2F79">
          <w:rPr>
            <w:noProof/>
            <w:webHidden/>
          </w:rPr>
          <w:instrText xml:space="preserve"> PAGEREF _Toc69145775 \h </w:instrText>
        </w:r>
        <w:r w:rsidR="00AA2F79">
          <w:rPr>
            <w:noProof/>
            <w:webHidden/>
          </w:rPr>
        </w:r>
        <w:r w:rsidR="00AA2F79">
          <w:rPr>
            <w:noProof/>
            <w:webHidden/>
          </w:rPr>
          <w:fldChar w:fldCharType="separate"/>
        </w:r>
        <w:r w:rsidR="00066EE3">
          <w:rPr>
            <w:noProof/>
            <w:webHidden/>
          </w:rPr>
          <w:t>67</w:t>
        </w:r>
        <w:r w:rsidR="00AA2F79">
          <w:rPr>
            <w:noProof/>
            <w:webHidden/>
          </w:rPr>
          <w:fldChar w:fldCharType="end"/>
        </w:r>
      </w:hyperlink>
    </w:p>
    <w:p w14:paraId="27DD004E" w14:textId="556A3620" w:rsidR="00AA2F79" w:rsidRDefault="00D876BB">
      <w:pPr>
        <w:pStyle w:val="Verzeichnis3"/>
        <w:rPr>
          <w:rFonts w:asciiTheme="minorHAnsi" w:eastAsiaTheme="minorEastAsia" w:hAnsiTheme="minorHAnsi" w:cstheme="minorBidi"/>
          <w:noProof/>
          <w:sz w:val="22"/>
          <w:szCs w:val="22"/>
          <w:lang w:val="de-DE"/>
        </w:rPr>
      </w:pPr>
      <w:hyperlink w:anchor="_Toc69145776" w:history="1">
        <w:r w:rsidR="00AA2F79" w:rsidRPr="00CB37F6">
          <w:rPr>
            <w:rStyle w:val="Hyperlink"/>
            <w:noProof/>
          </w:rPr>
          <w:t>7.4.3</w:t>
        </w:r>
        <w:r w:rsidR="00AA2F79">
          <w:rPr>
            <w:rFonts w:asciiTheme="minorHAnsi" w:eastAsiaTheme="minorEastAsia" w:hAnsiTheme="minorHAnsi" w:cstheme="minorBidi"/>
            <w:noProof/>
            <w:sz w:val="22"/>
            <w:szCs w:val="22"/>
            <w:lang w:val="de-DE"/>
          </w:rPr>
          <w:tab/>
        </w:r>
        <w:r w:rsidR="00AA2F79" w:rsidRPr="00CB37F6">
          <w:rPr>
            <w:rStyle w:val="Hyperlink"/>
            <w:noProof/>
          </w:rPr>
          <w:t>Solid Rivets</w:t>
        </w:r>
        <w:r w:rsidR="00AA2F79">
          <w:rPr>
            <w:noProof/>
            <w:webHidden/>
          </w:rPr>
          <w:tab/>
        </w:r>
        <w:r w:rsidR="00AA2F79">
          <w:rPr>
            <w:noProof/>
            <w:webHidden/>
          </w:rPr>
          <w:fldChar w:fldCharType="begin"/>
        </w:r>
        <w:r w:rsidR="00AA2F79">
          <w:rPr>
            <w:noProof/>
            <w:webHidden/>
          </w:rPr>
          <w:instrText xml:space="preserve"> PAGEREF _Toc69145776 \h </w:instrText>
        </w:r>
        <w:r w:rsidR="00AA2F79">
          <w:rPr>
            <w:noProof/>
            <w:webHidden/>
          </w:rPr>
        </w:r>
        <w:r w:rsidR="00AA2F79">
          <w:rPr>
            <w:noProof/>
            <w:webHidden/>
          </w:rPr>
          <w:fldChar w:fldCharType="separate"/>
        </w:r>
        <w:r w:rsidR="00066EE3">
          <w:rPr>
            <w:noProof/>
            <w:webHidden/>
          </w:rPr>
          <w:t>68</w:t>
        </w:r>
        <w:r w:rsidR="00AA2F79">
          <w:rPr>
            <w:noProof/>
            <w:webHidden/>
          </w:rPr>
          <w:fldChar w:fldCharType="end"/>
        </w:r>
      </w:hyperlink>
    </w:p>
    <w:p w14:paraId="64617797" w14:textId="527EC6F4" w:rsidR="00AA2F79" w:rsidRDefault="00D876BB">
      <w:pPr>
        <w:pStyle w:val="Verzeichnis3"/>
        <w:rPr>
          <w:rFonts w:asciiTheme="minorHAnsi" w:eastAsiaTheme="minorEastAsia" w:hAnsiTheme="minorHAnsi" w:cstheme="minorBidi"/>
          <w:noProof/>
          <w:sz w:val="22"/>
          <w:szCs w:val="22"/>
          <w:lang w:val="de-DE"/>
        </w:rPr>
      </w:pPr>
      <w:hyperlink w:anchor="_Toc69145777" w:history="1">
        <w:r w:rsidR="00AA2F79" w:rsidRPr="00CB37F6">
          <w:rPr>
            <w:rStyle w:val="Hyperlink"/>
            <w:noProof/>
          </w:rPr>
          <w:t>7.4.4</w:t>
        </w:r>
        <w:r w:rsidR="00AA2F79">
          <w:rPr>
            <w:rFonts w:asciiTheme="minorHAnsi" w:eastAsiaTheme="minorEastAsia" w:hAnsiTheme="minorHAnsi" w:cstheme="minorBidi"/>
            <w:noProof/>
            <w:sz w:val="22"/>
            <w:szCs w:val="22"/>
            <w:lang w:val="de-DE"/>
          </w:rPr>
          <w:tab/>
        </w:r>
        <w:r w:rsidR="00AA2F79" w:rsidRPr="00CB37F6">
          <w:rPr>
            <w:rStyle w:val="Hyperlink"/>
            <w:noProof/>
          </w:rPr>
          <w:t>Swop Rivets</w:t>
        </w:r>
        <w:r w:rsidR="00AA2F79">
          <w:rPr>
            <w:noProof/>
            <w:webHidden/>
          </w:rPr>
          <w:tab/>
        </w:r>
        <w:r w:rsidR="00AA2F79">
          <w:rPr>
            <w:noProof/>
            <w:webHidden/>
          </w:rPr>
          <w:fldChar w:fldCharType="begin"/>
        </w:r>
        <w:r w:rsidR="00AA2F79">
          <w:rPr>
            <w:noProof/>
            <w:webHidden/>
          </w:rPr>
          <w:instrText xml:space="preserve"> PAGEREF _Toc69145777 \h </w:instrText>
        </w:r>
        <w:r w:rsidR="00AA2F79">
          <w:rPr>
            <w:noProof/>
            <w:webHidden/>
          </w:rPr>
        </w:r>
        <w:r w:rsidR="00AA2F79">
          <w:rPr>
            <w:noProof/>
            <w:webHidden/>
          </w:rPr>
          <w:fldChar w:fldCharType="separate"/>
        </w:r>
        <w:r w:rsidR="00066EE3">
          <w:rPr>
            <w:noProof/>
            <w:webHidden/>
          </w:rPr>
          <w:t>71</w:t>
        </w:r>
        <w:r w:rsidR="00AA2F79">
          <w:rPr>
            <w:noProof/>
            <w:webHidden/>
          </w:rPr>
          <w:fldChar w:fldCharType="end"/>
        </w:r>
      </w:hyperlink>
    </w:p>
    <w:p w14:paraId="0A35D219" w14:textId="6C7196BA" w:rsidR="00AA2F79" w:rsidRDefault="00D876BB">
      <w:pPr>
        <w:pStyle w:val="Verzeichnis3"/>
        <w:rPr>
          <w:rFonts w:asciiTheme="minorHAnsi" w:eastAsiaTheme="minorEastAsia" w:hAnsiTheme="minorHAnsi" w:cstheme="minorBidi"/>
          <w:noProof/>
          <w:sz w:val="22"/>
          <w:szCs w:val="22"/>
          <w:lang w:val="de-DE"/>
        </w:rPr>
      </w:pPr>
      <w:hyperlink w:anchor="_Toc69145778" w:history="1">
        <w:r w:rsidR="00AA2F79" w:rsidRPr="00CB37F6">
          <w:rPr>
            <w:rStyle w:val="Hyperlink"/>
            <w:noProof/>
          </w:rPr>
          <w:t>7.4.5</w:t>
        </w:r>
        <w:r w:rsidR="00AA2F79">
          <w:rPr>
            <w:rFonts w:asciiTheme="minorHAnsi" w:eastAsiaTheme="minorEastAsia" w:hAnsiTheme="minorHAnsi" w:cstheme="minorBidi"/>
            <w:noProof/>
            <w:sz w:val="22"/>
            <w:szCs w:val="22"/>
            <w:lang w:val="de-DE"/>
          </w:rPr>
          <w:tab/>
        </w:r>
        <w:r w:rsidR="00AA2F79" w:rsidRPr="00CB37F6">
          <w:rPr>
            <w:rStyle w:val="Hyperlink"/>
            <w:noProof/>
          </w:rPr>
          <w:t>Clinch Rivet Studs</w:t>
        </w:r>
        <w:r w:rsidR="00AA2F79">
          <w:rPr>
            <w:noProof/>
            <w:webHidden/>
          </w:rPr>
          <w:tab/>
        </w:r>
        <w:r w:rsidR="00AA2F79">
          <w:rPr>
            <w:noProof/>
            <w:webHidden/>
          </w:rPr>
          <w:fldChar w:fldCharType="begin"/>
        </w:r>
        <w:r w:rsidR="00AA2F79">
          <w:rPr>
            <w:noProof/>
            <w:webHidden/>
          </w:rPr>
          <w:instrText xml:space="preserve"> PAGEREF _Toc69145778 \h </w:instrText>
        </w:r>
        <w:r w:rsidR="00AA2F79">
          <w:rPr>
            <w:noProof/>
            <w:webHidden/>
          </w:rPr>
        </w:r>
        <w:r w:rsidR="00AA2F79">
          <w:rPr>
            <w:noProof/>
            <w:webHidden/>
          </w:rPr>
          <w:fldChar w:fldCharType="separate"/>
        </w:r>
        <w:r w:rsidR="00066EE3">
          <w:rPr>
            <w:noProof/>
            <w:webHidden/>
          </w:rPr>
          <w:t>72</w:t>
        </w:r>
        <w:r w:rsidR="00AA2F79">
          <w:rPr>
            <w:noProof/>
            <w:webHidden/>
          </w:rPr>
          <w:fldChar w:fldCharType="end"/>
        </w:r>
      </w:hyperlink>
    </w:p>
    <w:p w14:paraId="4DC9AE52" w14:textId="756082CB"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9" w:history="1">
        <w:r w:rsidR="00AA2F79" w:rsidRPr="00CB37F6">
          <w:rPr>
            <w:rStyle w:val="Hyperlink"/>
            <w:noProof/>
          </w:rPr>
          <w:t>7.5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Threaded Connections: Bolts and Screws</w:t>
        </w:r>
        <w:r w:rsidR="00AA2F79">
          <w:rPr>
            <w:noProof/>
            <w:webHidden/>
          </w:rPr>
          <w:tab/>
        </w:r>
        <w:r w:rsidR="00AA2F79">
          <w:rPr>
            <w:noProof/>
            <w:webHidden/>
          </w:rPr>
          <w:fldChar w:fldCharType="begin"/>
        </w:r>
        <w:r w:rsidR="00AA2F79">
          <w:rPr>
            <w:noProof/>
            <w:webHidden/>
          </w:rPr>
          <w:instrText xml:space="preserve"> PAGEREF _Toc69145779 \h </w:instrText>
        </w:r>
        <w:r w:rsidR="00AA2F79">
          <w:rPr>
            <w:noProof/>
            <w:webHidden/>
          </w:rPr>
        </w:r>
        <w:r w:rsidR="00AA2F79">
          <w:rPr>
            <w:noProof/>
            <w:webHidden/>
          </w:rPr>
          <w:fldChar w:fldCharType="separate"/>
        </w:r>
        <w:r w:rsidR="00066EE3">
          <w:rPr>
            <w:noProof/>
            <w:webHidden/>
          </w:rPr>
          <w:t>75</w:t>
        </w:r>
        <w:r w:rsidR="00AA2F79">
          <w:rPr>
            <w:noProof/>
            <w:webHidden/>
          </w:rPr>
          <w:fldChar w:fldCharType="end"/>
        </w:r>
      </w:hyperlink>
    </w:p>
    <w:p w14:paraId="4D316431" w14:textId="524B9071" w:rsidR="00AA2F79" w:rsidRDefault="00D876BB">
      <w:pPr>
        <w:pStyle w:val="Verzeichnis3"/>
        <w:rPr>
          <w:rFonts w:asciiTheme="minorHAnsi" w:eastAsiaTheme="minorEastAsia" w:hAnsiTheme="minorHAnsi" w:cstheme="minorBidi"/>
          <w:noProof/>
          <w:sz w:val="22"/>
          <w:szCs w:val="22"/>
          <w:lang w:val="de-DE"/>
        </w:rPr>
      </w:pPr>
      <w:hyperlink w:anchor="_Toc69145780" w:history="1">
        <w:r w:rsidR="00AA2F79" w:rsidRPr="00CB37F6">
          <w:rPr>
            <w:rStyle w:val="Hyperlink"/>
            <w:noProof/>
          </w:rPr>
          <w:t>7.5.1</w:t>
        </w:r>
        <w:r w:rsidR="00AA2F79">
          <w:rPr>
            <w:rFonts w:asciiTheme="minorHAnsi" w:eastAsiaTheme="minorEastAsia" w:hAnsiTheme="minorHAnsi" w:cstheme="minorBidi"/>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_Toc69145780 \h </w:instrText>
        </w:r>
        <w:r w:rsidR="00AA2F79">
          <w:rPr>
            <w:noProof/>
            <w:webHidden/>
          </w:rPr>
        </w:r>
        <w:r w:rsidR="00AA2F79">
          <w:rPr>
            <w:noProof/>
            <w:webHidden/>
          </w:rPr>
          <w:fldChar w:fldCharType="separate"/>
        </w:r>
        <w:r w:rsidR="00066EE3">
          <w:rPr>
            <w:noProof/>
            <w:webHidden/>
          </w:rPr>
          <w:t>75</w:t>
        </w:r>
        <w:r w:rsidR="00AA2F79">
          <w:rPr>
            <w:noProof/>
            <w:webHidden/>
          </w:rPr>
          <w:fldChar w:fldCharType="end"/>
        </w:r>
      </w:hyperlink>
    </w:p>
    <w:p w14:paraId="7ADD94EC" w14:textId="36B0DBDF" w:rsidR="00AA2F79" w:rsidRDefault="00D876BB">
      <w:pPr>
        <w:pStyle w:val="Verzeichnis3"/>
        <w:rPr>
          <w:rFonts w:asciiTheme="minorHAnsi" w:eastAsiaTheme="minorEastAsia" w:hAnsiTheme="minorHAnsi" w:cstheme="minorBidi"/>
          <w:noProof/>
          <w:sz w:val="22"/>
          <w:szCs w:val="22"/>
          <w:lang w:val="de-DE"/>
        </w:rPr>
      </w:pPr>
      <w:hyperlink w:anchor="_Toc69145781" w:history="1">
        <w:r w:rsidR="00AA2F79" w:rsidRPr="00CB37F6">
          <w:rPr>
            <w:rStyle w:val="Hyperlink"/>
            <w:noProof/>
          </w:rPr>
          <w:t>7.5.2</w:t>
        </w:r>
        <w:r w:rsidR="00AA2F79">
          <w:rPr>
            <w:rFonts w:asciiTheme="minorHAnsi" w:eastAsiaTheme="minorEastAsia" w:hAnsiTheme="minorHAnsi" w:cstheme="minorBidi"/>
            <w:noProof/>
            <w:sz w:val="22"/>
            <w:szCs w:val="22"/>
            <w:lang w:val="de-DE"/>
          </w:rPr>
          <w:tab/>
        </w:r>
        <w:r w:rsidR="00AA2F79" w:rsidRPr="00CB37F6">
          <w:rPr>
            <w:rStyle w:val="Hyperlink"/>
            <w:noProof/>
          </w:rPr>
          <w:t>Contacts and Friction</w:t>
        </w:r>
        <w:r w:rsidR="00AA2F79">
          <w:rPr>
            <w:noProof/>
            <w:webHidden/>
          </w:rPr>
          <w:tab/>
        </w:r>
        <w:r w:rsidR="00AA2F79">
          <w:rPr>
            <w:noProof/>
            <w:webHidden/>
          </w:rPr>
          <w:fldChar w:fldCharType="begin"/>
        </w:r>
        <w:r w:rsidR="00AA2F79">
          <w:rPr>
            <w:noProof/>
            <w:webHidden/>
          </w:rPr>
          <w:instrText xml:space="preserve"> PAGEREF _Toc69145781 \h </w:instrText>
        </w:r>
        <w:r w:rsidR="00AA2F79">
          <w:rPr>
            <w:noProof/>
            <w:webHidden/>
          </w:rPr>
        </w:r>
        <w:r w:rsidR="00AA2F79">
          <w:rPr>
            <w:noProof/>
            <w:webHidden/>
          </w:rPr>
          <w:fldChar w:fldCharType="separate"/>
        </w:r>
        <w:r w:rsidR="00066EE3">
          <w:rPr>
            <w:noProof/>
            <w:webHidden/>
          </w:rPr>
          <w:t>76</w:t>
        </w:r>
        <w:r w:rsidR="00AA2F79">
          <w:rPr>
            <w:noProof/>
            <w:webHidden/>
          </w:rPr>
          <w:fldChar w:fldCharType="end"/>
        </w:r>
      </w:hyperlink>
    </w:p>
    <w:p w14:paraId="21A71BDF" w14:textId="4142FC7F" w:rsidR="00AA2F79" w:rsidRDefault="00D876BB">
      <w:pPr>
        <w:pStyle w:val="Verzeichnis3"/>
        <w:rPr>
          <w:rFonts w:asciiTheme="minorHAnsi" w:eastAsiaTheme="minorEastAsia" w:hAnsiTheme="minorHAnsi" w:cstheme="minorBidi"/>
          <w:noProof/>
          <w:sz w:val="22"/>
          <w:szCs w:val="22"/>
          <w:lang w:val="de-DE"/>
        </w:rPr>
      </w:pPr>
      <w:hyperlink w:anchor="_Toc69145782" w:history="1">
        <w:r w:rsidR="00AA2F79" w:rsidRPr="00CB37F6">
          <w:rPr>
            <w:rStyle w:val="Hyperlink"/>
            <w:noProof/>
          </w:rPr>
          <w:t>7.5.3</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Definition of element </w:t>
        </w:r>
        <w:r w:rsidR="00AA2F79" w:rsidRPr="00CB37F6">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_Toc69145782 \h </w:instrText>
        </w:r>
        <w:r w:rsidR="00AA2F79">
          <w:rPr>
            <w:noProof/>
            <w:webHidden/>
          </w:rPr>
        </w:r>
        <w:r w:rsidR="00AA2F79">
          <w:rPr>
            <w:noProof/>
            <w:webHidden/>
          </w:rPr>
          <w:fldChar w:fldCharType="separate"/>
        </w:r>
        <w:r w:rsidR="00066EE3">
          <w:rPr>
            <w:noProof/>
            <w:webHidden/>
          </w:rPr>
          <w:t>79</w:t>
        </w:r>
        <w:r w:rsidR="00AA2F79">
          <w:rPr>
            <w:noProof/>
            <w:webHidden/>
          </w:rPr>
          <w:fldChar w:fldCharType="end"/>
        </w:r>
      </w:hyperlink>
    </w:p>
    <w:p w14:paraId="22E4F07D" w14:textId="660A8A6A" w:rsidR="00AA2F79" w:rsidRDefault="00D876BB">
      <w:pPr>
        <w:pStyle w:val="Verzeichnis3"/>
        <w:rPr>
          <w:rFonts w:asciiTheme="minorHAnsi" w:eastAsiaTheme="minorEastAsia" w:hAnsiTheme="minorHAnsi" w:cstheme="minorBidi"/>
          <w:noProof/>
          <w:sz w:val="22"/>
          <w:szCs w:val="22"/>
          <w:lang w:val="de-DE"/>
        </w:rPr>
      </w:pPr>
      <w:hyperlink w:anchor="_Toc69145783" w:history="1">
        <w:r w:rsidR="00AA2F79" w:rsidRPr="00CB37F6">
          <w:rPr>
            <w:rStyle w:val="Hyperlink"/>
            <w:noProof/>
          </w:rPr>
          <w:t>7.5.4</w:t>
        </w:r>
        <w:r w:rsidR="00AA2F79">
          <w:rPr>
            <w:rFonts w:asciiTheme="minorHAnsi" w:eastAsiaTheme="minorEastAsia" w:hAnsiTheme="minorHAnsi" w:cstheme="minorBidi"/>
            <w:noProof/>
            <w:sz w:val="22"/>
            <w:szCs w:val="22"/>
            <w:lang w:val="de-DE"/>
          </w:rPr>
          <w:tab/>
        </w:r>
        <w:r w:rsidR="00AA2F79" w:rsidRPr="00CB37F6">
          <w:rPr>
            <w:rStyle w:val="Hyperlink"/>
            <w:noProof/>
          </w:rPr>
          <w:t>Washer</w:t>
        </w:r>
        <w:r w:rsidR="00AA2F79">
          <w:rPr>
            <w:noProof/>
            <w:webHidden/>
          </w:rPr>
          <w:tab/>
        </w:r>
        <w:r w:rsidR="00AA2F79">
          <w:rPr>
            <w:noProof/>
            <w:webHidden/>
          </w:rPr>
          <w:fldChar w:fldCharType="begin"/>
        </w:r>
        <w:r w:rsidR="00AA2F79">
          <w:rPr>
            <w:noProof/>
            <w:webHidden/>
          </w:rPr>
          <w:instrText xml:space="preserve"> PAGEREF _Toc69145783 \h </w:instrText>
        </w:r>
        <w:r w:rsidR="00AA2F79">
          <w:rPr>
            <w:noProof/>
            <w:webHidden/>
          </w:rPr>
        </w:r>
        <w:r w:rsidR="00AA2F79">
          <w:rPr>
            <w:noProof/>
            <w:webHidden/>
          </w:rPr>
          <w:fldChar w:fldCharType="separate"/>
        </w:r>
        <w:r w:rsidR="00066EE3">
          <w:rPr>
            <w:noProof/>
            <w:webHidden/>
          </w:rPr>
          <w:t>82</w:t>
        </w:r>
        <w:r w:rsidR="00AA2F79">
          <w:rPr>
            <w:noProof/>
            <w:webHidden/>
          </w:rPr>
          <w:fldChar w:fldCharType="end"/>
        </w:r>
      </w:hyperlink>
    </w:p>
    <w:p w14:paraId="43EAA0E9" w14:textId="16E8137F" w:rsidR="00AA2F79" w:rsidRDefault="00D876BB">
      <w:pPr>
        <w:pStyle w:val="Verzeichnis3"/>
        <w:rPr>
          <w:rFonts w:asciiTheme="minorHAnsi" w:eastAsiaTheme="minorEastAsia" w:hAnsiTheme="minorHAnsi" w:cstheme="minorBidi"/>
          <w:noProof/>
          <w:sz w:val="22"/>
          <w:szCs w:val="22"/>
          <w:lang w:val="de-DE"/>
        </w:rPr>
      </w:pPr>
      <w:hyperlink w:anchor="_Toc69145784" w:history="1">
        <w:r w:rsidR="00AA2F79" w:rsidRPr="00CB37F6">
          <w:rPr>
            <w:rStyle w:val="Hyperlink"/>
            <w:noProof/>
          </w:rPr>
          <w:t>7.5.5</w:t>
        </w:r>
        <w:r w:rsidR="00AA2F79">
          <w:rPr>
            <w:rFonts w:asciiTheme="minorHAnsi" w:eastAsiaTheme="minorEastAsia" w:hAnsiTheme="minorHAnsi" w:cstheme="minorBidi"/>
            <w:noProof/>
            <w:sz w:val="22"/>
            <w:szCs w:val="22"/>
            <w:lang w:val="de-DE"/>
          </w:rPr>
          <w:tab/>
        </w:r>
        <w:r w:rsidR="00AA2F79" w:rsidRPr="00CB37F6">
          <w:rPr>
            <w:rStyle w:val="Hyperlink"/>
            <w:noProof/>
          </w:rPr>
          <w:t>Nut</w:t>
        </w:r>
        <w:r w:rsidR="00AA2F79">
          <w:rPr>
            <w:noProof/>
            <w:webHidden/>
          </w:rPr>
          <w:tab/>
        </w:r>
        <w:r w:rsidR="00AA2F79">
          <w:rPr>
            <w:noProof/>
            <w:webHidden/>
          </w:rPr>
          <w:fldChar w:fldCharType="begin"/>
        </w:r>
        <w:r w:rsidR="00AA2F79">
          <w:rPr>
            <w:noProof/>
            <w:webHidden/>
          </w:rPr>
          <w:instrText xml:space="preserve"> PAGEREF _Toc69145784 \h </w:instrText>
        </w:r>
        <w:r w:rsidR="00AA2F79">
          <w:rPr>
            <w:noProof/>
            <w:webHidden/>
          </w:rPr>
        </w:r>
        <w:r w:rsidR="00AA2F79">
          <w:rPr>
            <w:noProof/>
            <w:webHidden/>
          </w:rPr>
          <w:fldChar w:fldCharType="separate"/>
        </w:r>
        <w:r w:rsidR="00066EE3">
          <w:rPr>
            <w:noProof/>
            <w:webHidden/>
          </w:rPr>
          <w:t>83</w:t>
        </w:r>
        <w:r w:rsidR="00AA2F79">
          <w:rPr>
            <w:noProof/>
            <w:webHidden/>
          </w:rPr>
          <w:fldChar w:fldCharType="end"/>
        </w:r>
      </w:hyperlink>
    </w:p>
    <w:p w14:paraId="1B2BD8A6" w14:textId="2A7A54E8" w:rsidR="00AA2F79" w:rsidRDefault="00D876BB">
      <w:pPr>
        <w:pStyle w:val="Verzeichnis3"/>
        <w:rPr>
          <w:rFonts w:asciiTheme="minorHAnsi" w:eastAsiaTheme="minorEastAsia" w:hAnsiTheme="minorHAnsi" w:cstheme="minorBidi"/>
          <w:noProof/>
          <w:sz w:val="22"/>
          <w:szCs w:val="22"/>
          <w:lang w:val="de-DE"/>
        </w:rPr>
      </w:pPr>
      <w:hyperlink w:anchor="_Toc69145785" w:history="1">
        <w:r w:rsidR="00AA2F79" w:rsidRPr="00CB37F6">
          <w:rPr>
            <w:rStyle w:val="Hyperlink"/>
            <w:noProof/>
          </w:rPr>
          <w:t>7.5.6</w:t>
        </w:r>
        <w:r w:rsidR="00AA2F79">
          <w:rPr>
            <w:rFonts w:asciiTheme="minorHAnsi" w:eastAsiaTheme="minorEastAsia" w:hAnsiTheme="minorHAnsi" w:cstheme="minorBidi"/>
            <w:noProof/>
            <w:sz w:val="22"/>
            <w:szCs w:val="22"/>
            <w:lang w:val="de-DE"/>
          </w:rPr>
          <w:tab/>
        </w:r>
        <w:r w:rsidR="00AA2F79" w:rsidRPr="00CB37F6">
          <w:rPr>
            <w:rStyle w:val="Hyperlink"/>
            <w:noProof/>
          </w:rPr>
          <w:t>Bolt</w:t>
        </w:r>
        <w:r w:rsidR="00AA2F79">
          <w:rPr>
            <w:noProof/>
            <w:webHidden/>
          </w:rPr>
          <w:tab/>
        </w:r>
        <w:r w:rsidR="00AA2F79">
          <w:rPr>
            <w:noProof/>
            <w:webHidden/>
          </w:rPr>
          <w:fldChar w:fldCharType="begin"/>
        </w:r>
        <w:r w:rsidR="00AA2F79">
          <w:rPr>
            <w:noProof/>
            <w:webHidden/>
          </w:rPr>
          <w:instrText xml:space="preserve"> PAGEREF _Toc69145785 \h </w:instrText>
        </w:r>
        <w:r w:rsidR="00AA2F79">
          <w:rPr>
            <w:noProof/>
            <w:webHidden/>
          </w:rPr>
        </w:r>
        <w:r w:rsidR="00AA2F79">
          <w:rPr>
            <w:noProof/>
            <w:webHidden/>
          </w:rPr>
          <w:fldChar w:fldCharType="separate"/>
        </w:r>
        <w:r w:rsidR="00066EE3">
          <w:rPr>
            <w:noProof/>
            <w:webHidden/>
          </w:rPr>
          <w:t>84</w:t>
        </w:r>
        <w:r w:rsidR="00AA2F79">
          <w:rPr>
            <w:noProof/>
            <w:webHidden/>
          </w:rPr>
          <w:fldChar w:fldCharType="end"/>
        </w:r>
      </w:hyperlink>
    </w:p>
    <w:p w14:paraId="7C230F26" w14:textId="61D0BD38"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86" w:history="1">
        <w:r w:rsidR="00AA2F79" w:rsidRPr="00CB37F6">
          <w:rPr>
            <w:rStyle w:val="Hyperlink"/>
            <w:noProof/>
          </w:rPr>
          <w:t>7.5.6.1</w:t>
        </w:r>
        <w:r w:rsidR="00AA2F79">
          <w:rPr>
            <w:rFonts w:asciiTheme="minorHAnsi" w:eastAsiaTheme="minorEastAsia" w:hAnsiTheme="minorHAnsi" w:cstheme="minorBidi"/>
            <w:noProof/>
            <w:sz w:val="22"/>
            <w:szCs w:val="22"/>
            <w:lang w:val="de-DE"/>
          </w:rPr>
          <w:tab/>
        </w:r>
        <w:r w:rsidR="00AA2F79" w:rsidRPr="00CB37F6">
          <w:rPr>
            <w:rStyle w:val="Hyperlink"/>
            <w:noProof/>
          </w:rPr>
          <w:t>Possible Bolt and Screw Assemblies</w:t>
        </w:r>
        <w:r w:rsidR="00AA2F79">
          <w:rPr>
            <w:noProof/>
            <w:webHidden/>
          </w:rPr>
          <w:tab/>
        </w:r>
        <w:r w:rsidR="00AA2F79">
          <w:rPr>
            <w:noProof/>
            <w:webHidden/>
          </w:rPr>
          <w:fldChar w:fldCharType="begin"/>
        </w:r>
        <w:r w:rsidR="00AA2F79">
          <w:rPr>
            <w:noProof/>
            <w:webHidden/>
          </w:rPr>
          <w:instrText xml:space="preserve"> PAGEREF _Toc69145786 \h </w:instrText>
        </w:r>
        <w:r w:rsidR="00AA2F79">
          <w:rPr>
            <w:noProof/>
            <w:webHidden/>
          </w:rPr>
        </w:r>
        <w:r w:rsidR="00AA2F79">
          <w:rPr>
            <w:noProof/>
            <w:webHidden/>
          </w:rPr>
          <w:fldChar w:fldCharType="separate"/>
        </w:r>
        <w:r w:rsidR="00066EE3">
          <w:rPr>
            <w:noProof/>
            <w:webHidden/>
          </w:rPr>
          <w:t>87</w:t>
        </w:r>
        <w:r w:rsidR="00AA2F79">
          <w:rPr>
            <w:noProof/>
            <w:webHidden/>
          </w:rPr>
          <w:fldChar w:fldCharType="end"/>
        </w:r>
      </w:hyperlink>
    </w:p>
    <w:p w14:paraId="68092382" w14:textId="05895AF2" w:rsidR="00AA2F79" w:rsidRDefault="00D876BB">
      <w:pPr>
        <w:pStyle w:val="Verzeichnis3"/>
        <w:rPr>
          <w:rFonts w:asciiTheme="minorHAnsi" w:eastAsiaTheme="minorEastAsia" w:hAnsiTheme="minorHAnsi" w:cstheme="minorBidi"/>
          <w:noProof/>
          <w:sz w:val="22"/>
          <w:szCs w:val="22"/>
          <w:lang w:val="de-DE"/>
        </w:rPr>
      </w:pPr>
      <w:hyperlink w:anchor="_Toc69145787" w:history="1">
        <w:r w:rsidR="00AA2F79" w:rsidRPr="00CB37F6">
          <w:rPr>
            <w:rStyle w:val="Hyperlink"/>
            <w:noProof/>
          </w:rPr>
          <w:t>7.5.7</w:t>
        </w:r>
        <w:r w:rsidR="00AA2F79">
          <w:rPr>
            <w:rFonts w:asciiTheme="minorHAnsi" w:eastAsiaTheme="minorEastAsia" w:hAnsiTheme="minorHAnsi" w:cstheme="minorBidi"/>
            <w:noProof/>
            <w:sz w:val="22"/>
            <w:szCs w:val="22"/>
            <w:lang w:val="de-DE"/>
          </w:rPr>
          <w:tab/>
        </w:r>
        <w:r w:rsidR="00AA2F79" w:rsidRPr="00CB37F6">
          <w:rPr>
            <w:rStyle w:val="Hyperlink"/>
            <w:noProof/>
          </w:rPr>
          <w:t>Screw</w:t>
        </w:r>
        <w:r w:rsidR="00AA2F79">
          <w:rPr>
            <w:noProof/>
            <w:webHidden/>
          </w:rPr>
          <w:tab/>
        </w:r>
        <w:r w:rsidR="00AA2F79">
          <w:rPr>
            <w:noProof/>
            <w:webHidden/>
          </w:rPr>
          <w:fldChar w:fldCharType="begin"/>
        </w:r>
        <w:r w:rsidR="00AA2F79">
          <w:rPr>
            <w:noProof/>
            <w:webHidden/>
          </w:rPr>
          <w:instrText xml:space="preserve"> PAGEREF _Toc69145787 \h </w:instrText>
        </w:r>
        <w:r w:rsidR="00AA2F79">
          <w:rPr>
            <w:noProof/>
            <w:webHidden/>
          </w:rPr>
        </w:r>
        <w:r w:rsidR="00AA2F79">
          <w:rPr>
            <w:noProof/>
            <w:webHidden/>
          </w:rPr>
          <w:fldChar w:fldCharType="separate"/>
        </w:r>
        <w:r w:rsidR="00066EE3">
          <w:rPr>
            <w:noProof/>
            <w:webHidden/>
          </w:rPr>
          <w:t>89</w:t>
        </w:r>
        <w:r w:rsidR="00AA2F79">
          <w:rPr>
            <w:noProof/>
            <w:webHidden/>
          </w:rPr>
          <w:fldChar w:fldCharType="end"/>
        </w:r>
      </w:hyperlink>
    </w:p>
    <w:p w14:paraId="41A4120F" w14:textId="28E17B98" w:rsidR="00AA2F79" w:rsidRDefault="00D876BB">
      <w:pPr>
        <w:pStyle w:val="Verzeichnis4"/>
        <w:tabs>
          <w:tab w:val="right" w:leader="dot" w:pos="9060"/>
        </w:tabs>
        <w:rPr>
          <w:rFonts w:asciiTheme="minorHAnsi" w:eastAsiaTheme="minorEastAsia" w:hAnsiTheme="minorHAnsi" w:cstheme="minorBidi"/>
          <w:noProof/>
          <w:sz w:val="22"/>
          <w:szCs w:val="22"/>
          <w:lang w:val="de-DE"/>
        </w:rPr>
      </w:pPr>
      <w:hyperlink w:anchor="_Toc69145788" w:history="1">
        <w:r w:rsidR="00AA2F79" w:rsidRPr="00CB37F6">
          <w:rPr>
            <w:rStyle w:val="Hyperlink"/>
            <w:noProof/>
          </w:rPr>
          <w:t>7.5.7.1 Flow Drilled Screws (FDS)</w:t>
        </w:r>
        <w:r w:rsidR="00AA2F79">
          <w:rPr>
            <w:noProof/>
            <w:webHidden/>
          </w:rPr>
          <w:tab/>
        </w:r>
        <w:r w:rsidR="00AA2F79">
          <w:rPr>
            <w:noProof/>
            <w:webHidden/>
          </w:rPr>
          <w:fldChar w:fldCharType="begin"/>
        </w:r>
        <w:r w:rsidR="00AA2F79">
          <w:rPr>
            <w:noProof/>
            <w:webHidden/>
          </w:rPr>
          <w:instrText xml:space="preserve"> PAGEREF _Toc69145788 \h </w:instrText>
        </w:r>
        <w:r w:rsidR="00AA2F79">
          <w:rPr>
            <w:noProof/>
            <w:webHidden/>
          </w:rPr>
        </w:r>
        <w:r w:rsidR="00AA2F79">
          <w:rPr>
            <w:noProof/>
            <w:webHidden/>
          </w:rPr>
          <w:fldChar w:fldCharType="separate"/>
        </w:r>
        <w:r w:rsidR="00066EE3">
          <w:rPr>
            <w:noProof/>
            <w:webHidden/>
          </w:rPr>
          <w:t>90</w:t>
        </w:r>
        <w:r w:rsidR="00AA2F79">
          <w:rPr>
            <w:noProof/>
            <w:webHidden/>
          </w:rPr>
          <w:fldChar w:fldCharType="end"/>
        </w:r>
      </w:hyperlink>
    </w:p>
    <w:p w14:paraId="4E55AF80" w14:textId="14216AC2"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89" w:history="1">
        <w:r w:rsidR="00AA2F79" w:rsidRPr="00CB37F6">
          <w:rPr>
            <w:rStyle w:val="Hyperlink"/>
            <w:noProof/>
          </w:rPr>
          <w:t>7.6</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Gum Drops</w:t>
        </w:r>
        <w:r w:rsidR="00AA2F79">
          <w:rPr>
            <w:noProof/>
            <w:webHidden/>
          </w:rPr>
          <w:tab/>
        </w:r>
        <w:r w:rsidR="00AA2F79">
          <w:rPr>
            <w:noProof/>
            <w:webHidden/>
          </w:rPr>
          <w:fldChar w:fldCharType="begin"/>
        </w:r>
        <w:r w:rsidR="00AA2F79">
          <w:rPr>
            <w:noProof/>
            <w:webHidden/>
          </w:rPr>
          <w:instrText xml:space="preserve"> PAGEREF _Toc69145789 \h </w:instrText>
        </w:r>
        <w:r w:rsidR="00AA2F79">
          <w:rPr>
            <w:noProof/>
            <w:webHidden/>
          </w:rPr>
        </w:r>
        <w:r w:rsidR="00AA2F79">
          <w:rPr>
            <w:noProof/>
            <w:webHidden/>
          </w:rPr>
          <w:fldChar w:fldCharType="separate"/>
        </w:r>
        <w:r w:rsidR="00066EE3">
          <w:rPr>
            <w:noProof/>
            <w:webHidden/>
          </w:rPr>
          <w:t>92</w:t>
        </w:r>
        <w:r w:rsidR="00AA2F79">
          <w:rPr>
            <w:noProof/>
            <w:webHidden/>
          </w:rPr>
          <w:fldChar w:fldCharType="end"/>
        </w:r>
      </w:hyperlink>
    </w:p>
    <w:p w14:paraId="483AAA79" w14:textId="3E6A52AC"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0" w:history="1">
        <w:r w:rsidR="00AA2F79" w:rsidRPr="00CB37F6">
          <w:rPr>
            <w:rStyle w:val="Hyperlink"/>
            <w:noProof/>
          </w:rPr>
          <w:t>7.7</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Clinches</w:t>
        </w:r>
        <w:r w:rsidR="00AA2F79">
          <w:rPr>
            <w:noProof/>
            <w:webHidden/>
          </w:rPr>
          <w:tab/>
        </w:r>
        <w:r w:rsidR="00AA2F79">
          <w:rPr>
            <w:noProof/>
            <w:webHidden/>
          </w:rPr>
          <w:fldChar w:fldCharType="begin"/>
        </w:r>
        <w:r w:rsidR="00AA2F79">
          <w:rPr>
            <w:noProof/>
            <w:webHidden/>
          </w:rPr>
          <w:instrText xml:space="preserve"> PAGEREF _Toc69145790 \h </w:instrText>
        </w:r>
        <w:r w:rsidR="00AA2F79">
          <w:rPr>
            <w:noProof/>
            <w:webHidden/>
          </w:rPr>
        </w:r>
        <w:r w:rsidR="00AA2F79">
          <w:rPr>
            <w:noProof/>
            <w:webHidden/>
          </w:rPr>
          <w:fldChar w:fldCharType="separate"/>
        </w:r>
        <w:r w:rsidR="00066EE3">
          <w:rPr>
            <w:noProof/>
            <w:webHidden/>
          </w:rPr>
          <w:t>93</w:t>
        </w:r>
        <w:r w:rsidR="00AA2F79">
          <w:rPr>
            <w:noProof/>
            <w:webHidden/>
          </w:rPr>
          <w:fldChar w:fldCharType="end"/>
        </w:r>
      </w:hyperlink>
    </w:p>
    <w:p w14:paraId="0DAAD028" w14:textId="6116CD22"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1" w:history="1">
        <w:r w:rsidR="00AA2F79" w:rsidRPr="00CB37F6">
          <w:rPr>
            <w:rStyle w:val="Hyperlink"/>
            <w:noProof/>
          </w:rPr>
          <w:t>7.8</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Heat Stakes / Thermal Stakes</w:t>
        </w:r>
        <w:r w:rsidR="00AA2F79">
          <w:rPr>
            <w:noProof/>
            <w:webHidden/>
          </w:rPr>
          <w:tab/>
        </w:r>
        <w:r w:rsidR="00AA2F79">
          <w:rPr>
            <w:noProof/>
            <w:webHidden/>
          </w:rPr>
          <w:fldChar w:fldCharType="begin"/>
        </w:r>
        <w:r w:rsidR="00AA2F79">
          <w:rPr>
            <w:noProof/>
            <w:webHidden/>
          </w:rPr>
          <w:instrText xml:space="preserve"> PAGEREF _Toc69145791 \h </w:instrText>
        </w:r>
        <w:r w:rsidR="00AA2F79">
          <w:rPr>
            <w:noProof/>
            <w:webHidden/>
          </w:rPr>
        </w:r>
        <w:r w:rsidR="00AA2F79">
          <w:rPr>
            <w:noProof/>
            <w:webHidden/>
          </w:rPr>
          <w:fldChar w:fldCharType="separate"/>
        </w:r>
        <w:r w:rsidR="00066EE3">
          <w:rPr>
            <w:noProof/>
            <w:webHidden/>
          </w:rPr>
          <w:t>96</w:t>
        </w:r>
        <w:r w:rsidR="00AA2F79">
          <w:rPr>
            <w:noProof/>
            <w:webHidden/>
          </w:rPr>
          <w:fldChar w:fldCharType="end"/>
        </w:r>
      </w:hyperlink>
    </w:p>
    <w:p w14:paraId="6D004D18" w14:textId="21EC98A0"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2" w:history="1">
        <w:r w:rsidR="00AA2F79" w:rsidRPr="00CB37F6">
          <w:rPr>
            <w:rStyle w:val="Hyperlink"/>
            <w:noProof/>
          </w:rPr>
          <w:t>7.9</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Clips/Snap Joints</w:t>
        </w:r>
        <w:r w:rsidR="00AA2F79">
          <w:rPr>
            <w:noProof/>
            <w:webHidden/>
          </w:rPr>
          <w:tab/>
        </w:r>
        <w:r w:rsidR="00AA2F79">
          <w:rPr>
            <w:noProof/>
            <w:webHidden/>
          </w:rPr>
          <w:fldChar w:fldCharType="begin"/>
        </w:r>
        <w:r w:rsidR="00AA2F79">
          <w:rPr>
            <w:noProof/>
            <w:webHidden/>
          </w:rPr>
          <w:instrText xml:space="preserve"> PAGEREF _Toc69145792 \h </w:instrText>
        </w:r>
        <w:r w:rsidR="00AA2F79">
          <w:rPr>
            <w:noProof/>
            <w:webHidden/>
          </w:rPr>
        </w:r>
        <w:r w:rsidR="00AA2F79">
          <w:rPr>
            <w:noProof/>
            <w:webHidden/>
          </w:rPr>
          <w:fldChar w:fldCharType="separate"/>
        </w:r>
        <w:r w:rsidR="00066EE3">
          <w:rPr>
            <w:noProof/>
            <w:webHidden/>
          </w:rPr>
          <w:t>98</w:t>
        </w:r>
        <w:r w:rsidR="00AA2F79">
          <w:rPr>
            <w:noProof/>
            <w:webHidden/>
          </w:rPr>
          <w:fldChar w:fldCharType="end"/>
        </w:r>
      </w:hyperlink>
    </w:p>
    <w:p w14:paraId="3F9A8542" w14:textId="21848695"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3" w:history="1">
        <w:r w:rsidR="00AA2F79" w:rsidRPr="00CB37F6">
          <w:rPr>
            <w:rStyle w:val="Hyperlink"/>
            <w:noProof/>
          </w:rPr>
          <w:t>7.10</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Nails</w:t>
        </w:r>
        <w:r w:rsidR="00AA2F79">
          <w:rPr>
            <w:noProof/>
            <w:webHidden/>
          </w:rPr>
          <w:tab/>
        </w:r>
        <w:r w:rsidR="00AA2F79">
          <w:rPr>
            <w:noProof/>
            <w:webHidden/>
          </w:rPr>
          <w:fldChar w:fldCharType="begin"/>
        </w:r>
        <w:r w:rsidR="00AA2F79">
          <w:rPr>
            <w:noProof/>
            <w:webHidden/>
          </w:rPr>
          <w:instrText xml:space="preserve"> PAGEREF _Toc69145793 \h </w:instrText>
        </w:r>
        <w:r w:rsidR="00AA2F79">
          <w:rPr>
            <w:noProof/>
            <w:webHidden/>
          </w:rPr>
        </w:r>
        <w:r w:rsidR="00AA2F79">
          <w:rPr>
            <w:noProof/>
            <w:webHidden/>
          </w:rPr>
          <w:fldChar w:fldCharType="separate"/>
        </w:r>
        <w:r w:rsidR="00066EE3">
          <w:rPr>
            <w:noProof/>
            <w:webHidden/>
          </w:rPr>
          <w:t>101</w:t>
        </w:r>
        <w:r w:rsidR="00AA2F79">
          <w:rPr>
            <w:noProof/>
            <w:webHidden/>
          </w:rPr>
          <w:fldChar w:fldCharType="end"/>
        </w:r>
      </w:hyperlink>
    </w:p>
    <w:p w14:paraId="25F7126A" w14:textId="4FB9E0C0"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4" w:history="1">
        <w:r w:rsidR="00AA2F79" w:rsidRPr="00CB37F6">
          <w:rPr>
            <w:rStyle w:val="Hyperlink"/>
            <w:noProof/>
          </w:rPr>
          <w:t>7.11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Rotation Joints</w:t>
        </w:r>
        <w:r w:rsidR="00AA2F79">
          <w:rPr>
            <w:noProof/>
            <w:webHidden/>
          </w:rPr>
          <w:tab/>
        </w:r>
        <w:r w:rsidR="00AA2F79">
          <w:rPr>
            <w:noProof/>
            <w:webHidden/>
          </w:rPr>
          <w:fldChar w:fldCharType="begin"/>
        </w:r>
        <w:r w:rsidR="00AA2F79">
          <w:rPr>
            <w:noProof/>
            <w:webHidden/>
          </w:rPr>
          <w:instrText xml:space="preserve"> PAGEREF _Toc69145794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128A3365" w14:textId="1B9D04FA" w:rsidR="00AA2F79" w:rsidRDefault="00D876BB">
      <w:pPr>
        <w:pStyle w:val="Verzeichnis3"/>
        <w:rPr>
          <w:rFonts w:asciiTheme="minorHAnsi" w:eastAsiaTheme="minorEastAsia" w:hAnsiTheme="minorHAnsi" w:cstheme="minorBidi"/>
          <w:noProof/>
          <w:sz w:val="22"/>
          <w:szCs w:val="22"/>
          <w:lang w:val="de-DE"/>
        </w:rPr>
      </w:pPr>
      <w:hyperlink w:anchor="_Toc69145795" w:history="1">
        <w:r w:rsidR="00AA2F79" w:rsidRPr="00CB37F6">
          <w:rPr>
            <w:rStyle w:val="Hyperlink"/>
            <w:noProof/>
          </w:rPr>
          <w:t>7.11.1</w:t>
        </w:r>
        <w:r w:rsidR="00AA2F79">
          <w:rPr>
            <w:rFonts w:asciiTheme="minorHAnsi" w:eastAsiaTheme="minorEastAsia" w:hAnsiTheme="minorHAnsi" w:cstheme="minorBidi"/>
            <w:noProof/>
            <w:sz w:val="22"/>
            <w:szCs w:val="22"/>
            <w:lang w:val="de-DE"/>
          </w:rPr>
          <w:tab/>
        </w:r>
        <w:r w:rsidR="00AA2F79" w:rsidRPr="00CB37F6">
          <w:rPr>
            <w:rStyle w:val="Hyperlink"/>
            <w:noProof/>
          </w:rPr>
          <w:t>ROTAV</w:t>
        </w:r>
        <w:r w:rsidR="00AA2F79">
          <w:rPr>
            <w:noProof/>
            <w:webHidden/>
          </w:rPr>
          <w:tab/>
        </w:r>
        <w:r w:rsidR="00AA2F79">
          <w:rPr>
            <w:noProof/>
            <w:webHidden/>
          </w:rPr>
          <w:fldChar w:fldCharType="begin"/>
        </w:r>
        <w:r w:rsidR="00AA2F79">
          <w:rPr>
            <w:noProof/>
            <w:webHidden/>
          </w:rPr>
          <w:instrText xml:space="preserve"> PAGEREF _Toc69145795 \h </w:instrText>
        </w:r>
        <w:r w:rsidR="00AA2F79">
          <w:rPr>
            <w:noProof/>
            <w:webHidden/>
          </w:rPr>
        </w:r>
        <w:r w:rsidR="00AA2F79">
          <w:rPr>
            <w:noProof/>
            <w:webHidden/>
          </w:rPr>
          <w:fldChar w:fldCharType="separate"/>
        </w:r>
        <w:r w:rsidR="00066EE3">
          <w:rPr>
            <w:noProof/>
            <w:webHidden/>
          </w:rPr>
          <w:t>105</w:t>
        </w:r>
        <w:r w:rsidR="00AA2F79">
          <w:rPr>
            <w:noProof/>
            <w:webHidden/>
          </w:rPr>
          <w:fldChar w:fldCharType="end"/>
        </w:r>
      </w:hyperlink>
    </w:p>
    <w:p w14:paraId="5AE256B9" w14:textId="06284B82" w:rsidR="00AA2F79" w:rsidRDefault="00D876B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96" w:history="1">
        <w:r w:rsidR="00AA2F79" w:rsidRPr="00CB37F6">
          <w:rPr>
            <w:rStyle w:val="Hyperlink"/>
            <w:noProof/>
            <w14:scene3d>
              <w14:camera w14:prst="orthographicFront"/>
              <w14:lightRig w14:rig="threePt" w14:dir="t">
                <w14:rot w14:lat="0" w14:lon="0" w14:rev="0"/>
              </w14:lightRig>
            </w14:scene3d>
          </w:rPr>
          <w:t>8</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1D connections</w:t>
        </w:r>
        <w:r w:rsidR="00AA2F79">
          <w:rPr>
            <w:noProof/>
            <w:webHidden/>
          </w:rPr>
          <w:tab/>
        </w:r>
        <w:r w:rsidR="00AA2F79">
          <w:rPr>
            <w:noProof/>
            <w:webHidden/>
          </w:rPr>
          <w:fldChar w:fldCharType="begin"/>
        </w:r>
        <w:r w:rsidR="00AA2F79">
          <w:rPr>
            <w:noProof/>
            <w:webHidden/>
          </w:rPr>
          <w:instrText xml:space="preserve"> PAGEREF _Toc69145796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3825D76A" w14:textId="4601EBD2"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7" w:history="1">
        <w:r w:rsidR="00AA2F79" w:rsidRPr="00CB37F6">
          <w:rPr>
            <w:rStyle w:val="Hyperlink"/>
            <w:noProof/>
          </w:rPr>
          <w:t>8.1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Generic Definitions</w:t>
        </w:r>
        <w:r w:rsidR="00AA2F79">
          <w:rPr>
            <w:noProof/>
            <w:webHidden/>
          </w:rPr>
          <w:tab/>
        </w:r>
        <w:r w:rsidR="00AA2F79">
          <w:rPr>
            <w:noProof/>
            <w:webHidden/>
          </w:rPr>
          <w:fldChar w:fldCharType="begin"/>
        </w:r>
        <w:r w:rsidR="00AA2F79">
          <w:rPr>
            <w:noProof/>
            <w:webHidden/>
          </w:rPr>
          <w:instrText xml:space="preserve"> PAGEREF _Toc69145797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1EC5E00A" w14:textId="47D633F3" w:rsidR="00AA2F79" w:rsidRDefault="00D876BB">
      <w:pPr>
        <w:pStyle w:val="Verzeichnis3"/>
        <w:rPr>
          <w:rFonts w:asciiTheme="minorHAnsi" w:eastAsiaTheme="minorEastAsia" w:hAnsiTheme="minorHAnsi" w:cstheme="minorBidi"/>
          <w:noProof/>
          <w:sz w:val="22"/>
          <w:szCs w:val="22"/>
          <w:lang w:val="de-DE"/>
        </w:rPr>
      </w:pPr>
      <w:hyperlink w:anchor="_Toc69145798" w:history="1">
        <w:r w:rsidR="00AA2F79" w:rsidRPr="00CB37F6">
          <w:rPr>
            <w:rStyle w:val="Hyperlink"/>
            <w:noProof/>
          </w:rPr>
          <w:t>8.1.1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_Toc69145798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2830B401" w14:textId="64B30642" w:rsidR="00AA2F79" w:rsidRDefault="00D876BB">
      <w:pPr>
        <w:pStyle w:val="Verzeichnis3"/>
        <w:rPr>
          <w:rFonts w:asciiTheme="minorHAnsi" w:eastAsiaTheme="minorEastAsia" w:hAnsiTheme="minorHAnsi" w:cstheme="minorBidi"/>
          <w:noProof/>
          <w:sz w:val="22"/>
          <w:szCs w:val="22"/>
          <w:lang w:val="de-DE"/>
        </w:rPr>
      </w:pPr>
      <w:hyperlink w:anchor="_Toc69145799" w:history="1">
        <w:r w:rsidR="00AA2F79" w:rsidRPr="00CB37F6">
          <w:rPr>
            <w:rStyle w:val="Hyperlink"/>
            <w:noProof/>
          </w:rPr>
          <w:t>8.1.2</w:t>
        </w:r>
        <w:r w:rsidR="00AA2F79">
          <w:rPr>
            <w:rFonts w:asciiTheme="minorHAnsi" w:eastAsiaTheme="minorEastAsia" w:hAnsiTheme="minorHAnsi" w:cstheme="minorBidi"/>
            <w:noProof/>
            <w:sz w:val="22"/>
            <w:szCs w:val="22"/>
            <w:lang w:val="de-DE"/>
          </w:rPr>
          <w:tab/>
        </w:r>
        <w:r w:rsidR="00AA2F79" w:rsidRPr="00CB37F6">
          <w:rPr>
            <w:rStyle w:val="Hyperlink"/>
            <w:noProof/>
          </w:rPr>
          <w:t>Location</w:t>
        </w:r>
        <w:r w:rsidR="00AA2F79">
          <w:rPr>
            <w:noProof/>
            <w:webHidden/>
          </w:rPr>
          <w:tab/>
        </w:r>
        <w:r w:rsidR="00AA2F79">
          <w:rPr>
            <w:noProof/>
            <w:webHidden/>
          </w:rPr>
          <w:fldChar w:fldCharType="begin"/>
        </w:r>
        <w:r w:rsidR="00AA2F79">
          <w:rPr>
            <w:noProof/>
            <w:webHidden/>
          </w:rPr>
          <w:instrText xml:space="preserve"> PAGEREF _Toc69145799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6F765211" w14:textId="09F5F188"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0" w:history="1">
        <w:r w:rsidR="00AA2F79" w:rsidRPr="00CB37F6">
          <w:rPr>
            <w:rStyle w:val="Hyperlink"/>
            <w:noProof/>
          </w:rPr>
          <w:t>8.1.2.1</w:t>
        </w:r>
        <w:r w:rsidR="00AA2F79">
          <w:rPr>
            <w:rFonts w:asciiTheme="minorHAnsi" w:eastAsiaTheme="minorEastAsia" w:hAnsiTheme="minorHAnsi" w:cstheme="minorBidi"/>
            <w:noProof/>
            <w:sz w:val="22"/>
            <w:szCs w:val="22"/>
            <w:lang w:val="de-DE"/>
          </w:rPr>
          <w:tab/>
        </w:r>
        <w:r w:rsidR="00AA2F79" w:rsidRPr="00CB37F6">
          <w:rPr>
            <w:rStyle w:val="Hyperlink"/>
            <w:noProof/>
          </w:rPr>
          <w:t>Intermittent Connection Lines</w:t>
        </w:r>
        <w:r w:rsidR="00AA2F79">
          <w:rPr>
            <w:noProof/>
            <w:webHidden/>
          </w:rPr>
          <w:tab/>
        </w:r>
        <w:r w:rsidR="00AA2F79">
          <w:rPr>
            <w:noProof/>
            <w:webHidden/>
          </w:rPr>
          <w:fldChar w:fldCharType="begin"/>
        </w:r>
        <w:r w:rsidR="00AA2F79">
          <w:rPr>
            <w:noProof/>
            <w:webHidden/>
          </w:rPr>
          <w:instrText xml:space="preserve"> PAGEREF _Toc69145800 \h </w:instrText>
        </w:r>
        <w:r w:rsidR="00AA2F79">
          <w:rPr>
            <w:noProof/>
            <w:webHidden/>
          </w:rPr>
        </w:r>
        <w:r w:rsidR="00AA2F79">
          <w:rPr>
            <w:noProof/>
            <w:webHidden/>
          </w:rPr>
          <w:fldChar w:fldCharType="separate"/>
        </w:r>
        <w:r w:rsidR="00066EE3">
          <w:rPr>
            <w:noProof/>
            <w:webHidden/>
          </w:rPr>
          <w:t>109</w:t>
        </w:r>
        <w:r w:rsidR="00AA2F79">
          <w:rPr>
            <w:noProof/>
            <w:webHidden/>
          </w:rPr>
          <w:fldChar w:fldCharType="end"/>
        </w:r>
      </w:hyperlink>
    </w:p>
    <w:p w14:paraId="29374FDC" w14:textId="12187973" w:rsidR="00AA2F79" w:rsidRDefault="00D876BB">
      <w:pPr>
        <w:pStyle w:val="Verzeichnis3"/>
        <w:rPr>
          <w:rFonts w:asciiTheme="minorHAnsi" w:eastAsiaTheme="minorEastAsia" w:hAnsiTheme="minorHAnsi" w:cstheme="minorBidi"/>
          <w:noProof/>
          <w:sz w:val="22"/>
          <w:szCs w:val="22"/>
          <w:lang w:val="de-DE"/>
        </w:rPr>
      </w:pPr>
      <w:hyperlink w:anchor="_Toc69145801" w:history="1">
        <w:r w:rsidR="00AA2F79" w:rsidRPr="00CB37F6">
          <w:rPr>
            <w:rStyle w:val="Hyperlink"/>
            <w:noProof/>
          </w:rPr>
          <w:t>8.1.3</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_Toc69145801 \h </w:instrText>
        </w:r>
        <w:r w:rsidR="00AA2F79">
          <w:rPr>
            <w:noProof/>
            <w:webHidden/>
          </w:rPr>
        </w:r>
        <w:r w:rsidR="00AA2F79">
          <w:rPr>
            <w:noProof/>
            <w:webHidden/>
          </w:rPr>
          <w:fldChar w:fldCharType="separate"/>
        </w:r>
        <w:r w:rsidR="00066EE3">
          <w:rPr>
            <w:noProof/>
            <w:webHidden/>
          </w:rPr>
          <w:t>115</w:t>
        </w:r>
        <w:r w:rsidR="00AA2F79">
          <w:rPr>
            <w:noProof/>
            <w:webHidden/>
          </w:rPr>
          <w:fldChar w:fldCharType="end"/>
        </w:r>
      </w:hyperlink>
    </w:p>
    <w:p w14:paraId="49FF8429" w14:textId="76F34124"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02" w:history="1">
        <w:r w:rsidR="00AA2F79" w:rsidRPr="00CB37F6">
          <w:rPr>
            <w:rStyle w:val="Hyperlink"/>
            <w:noProof/>
          </w:rPr>
          <w:t>8.2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Seam Welds</w:t>
        </w:r>
        <w:r w:rsidR="00AA2F79">
          <w:rPr>
            <w:noProof/>
            <w:webHidden/>
          </w:rPr>
          <w:tab/>
        </w:r>
        <w:r w:rsidR="00AA2F79">
          <w:rPr>
            <w:noProof/>
            <w:webHidden/>
          </w:rPr>
          <w:fldChar w:fldCharType="begin"/>
        </w:r>
        <w:r w:rsidR="00AA2F79">
          <w:rPr>
            <w:noProof/>
            <w:webHidden/>
          </w:rPr>
          <w:instrText xml:space="preserve"> PAGEREF _Toc69145802 \h </w:instrText>
        </w:r>
        <w:r w:rsidR="00AA2F79">
          <w:rPr>
            <w:noProof/>
            <w:webHidden/>
          </w:rPr>
        </w:r>
        <w:r w:rsidR="00AA2F79">
          <w:rPr>
            <w:noProof/>
            <w:webHidden/>
          </w:rPr>
          <w:fldChar w:fldCharType="separate"/>
        </w:r>
        <w:r w:rsidR="00066EE3">
          <w:rPr>
            <w:noProof/>
            <w:webHidden/>
          </w:rPr>
          <w:t>116</w:t>
        </w:r>
        <w:r w:rsidR="00AA2F79">
          <w:rPr>
            <w:noProof/>
            <w:webHidden/>
          </w:rPr>
          <w:fldChar w:fldCharType="end"/>
        </w:r>
      </w:hyperlink>
    </w:p>
    <w:p w14:paraId="6A7DFF8B" w14:textId="249D2E7A" w:rsidR="00AA2F79" w:rsidRDefault="00D876BB">
      <w:pPr>
        <w:pStyle w:val="Verzeichnis3"/>
        <w:rPr>
          <w:rFonts w:asciiTheme="minorHAnsi" w:eastAsiaTheme="minorEastAsia" w:hAnsiTheme="minorHAnsi" w:cstheme="minorBidi"/>
          <w:noProof/>
          <w:sz w:val="22"/>
          <w:szCs w:val="22"/>
          <w:lang w:val="de-DE"/>
        </w:rPr>
      </w:pPr>
      <w:hyperlink w:anchor="_Toc69145803" w:history="1">
        <w:r w:rsidR="00AA2F79" w:rsidRPr="00CB37F6">
          <w:rPr>
            <w:rStyle w:val="Hyperlink"/>
            <w:noProof/>
          </w:rPr>
          <w:t>8.2.1</w:t>
        </w:r>
        <w:r w:rsidR="00AA2F79">
          <w:rPr>
            <w:rFonts w:asciiTheme="minorHAnsi" w:eastAsiaTheme="minorEastAsia" w:hAnsiTheme="minorHAnsi" w:cstheme="minorBidi"/>
            <w:noProof/>
            <w:sz w:val="22"/>
            <w:szCs w:val="22"/>
            <w:lang w:val="de-DE"/>
          </w:rPr>
          <w:tab/>
        </w:r>
        <w:r w:rsidR="00AA2F79" w:rsidRPr="00CB37F6">
          <w:rPr>
            <w:rStyle w:val="Hyperlink"/>
            <w:noProof/>
          </w:rPr>
          <w:t>Description and Modeling Parameters</w:t>
        </w:r>
        <w:r w:rsidR="00AA2F79">
          <w:rPr>
            <w:noProof/>
            <w:webHidden/>
          </w:rPr>
          <w:tab/>
        </w:r>
        <w:r w:rsidR="00AA2F79">
          <w:rPr>
            <w:noProof/>
            <w:webHidden/>
          </w:rPr>
          <w:fldChar w:fldCharType="begin"/>
        </w:r>
        <w:r w:rsidR="00AA2F79">
          <w:rPr>
            <w:noProof/>
            <w:webHidden/>
          </w:rPr>
          <w:instrText xml:space="preserve"> PAGEREF _Toc69145803 \h </w:instrText>
        </w:r>
        <w:r w:rsidR="00AA2F79">
          <w:rPr>
            <w:noProof/>
            <w:webHidden/>
          </w:rPr>
        </w:r>
        <w:r w:rsidR="00AA2F79">
          <w:rPr>
            <w:noProof/>
            <w:webHidden/>
          </w:rPr>
          <w:fldChar w:fldCharType="separate"/>
        </w:r>
        <w:r w:rsidR="00066EE3">
          <w:rPr>
            <w:noProof/>
            <w:webHidden/>
          </w:rPr>
          <w:t>116</w:t>
        </w:r>
        <w:r w:rsidR="00AA2F79">
          <w:rPr>
            <w:noProof/>
            <w:webHidden/>
          </w:rPr>
          <w:fldChar w:fldCharType="end"/>
        </w:r>
      </w:hyperlink>
    </w:p>
    <w:p w14:paraId="7EC171DA" w14:textId="2E664A3E" w:rsidR="00AA2F79" w:rsidRDefault="00D876BB">
      <w:pPr>
        <w:pStyle w:val="Verzeichnis3"/>
        <w:rPr>
          <w:rFonts w:asciiTheme="minorHAnsi" w:eastAsiaTheme="minorEastAsia" w:hAnsiTheme="minorHAnsi" w:cstheme="minorBidi"/>
          <w:noProof/>
          <w:sz w:val="22"/>
          <w:szCs w:val="22"/>
          <w:lang w:val="de-DE"/>
        </w:rPr>
      </w:pPr>
      <w:hyperlink w:anchor="_Toc69145804" w:history="1">
        <w:r w:rsidR="00AA2F79" w:rsidRPr="00CB37F6">
          <w:rPr>
            <w:rStyle w:val="Hyperlink"/>
            <w:noProof/>
          </w:rPr>
          <w:t>8.2.2</w:t>
        </w:r>
        <w:r w:rsidR="00AA2F79">
          <w:rPr>
            <w:rFonts w:asciiTheme="minorHAnsi" w:eastAsiaTheme="minorEastAsia" w:hAnsiTheme="minorHAnsi" w:cstheme="minorBidi"/>
            <w:noProof/>
            <w:sz w:val="22"/>
            <w:szCs w:val="22"/>
            <w:lang w:val="de-DE"/>
          </w:rPr>
          <w:tab/>
        </w:r>
        <w:r w:rsidR="00AA2F79" w:rsidRPr="00CB37F6">
          <w:rPr>
            <w:rStyle w:val="Hyperlink"/>
            <w:noProof/>
          </w:rPr>
          <w:t>Seam Weld Definition Overview</w:t>
        </w:r>
        <w:r w:rsidR="00AA2F79">
          <w:rPr>
            <w:noProof/>
            <w:webHidden/>
          </w:rPr>
          <w:tab/>
        </w:r>
        <w:r w:rsidR="00AA2F79">
          <w:rPr>
            <w:noProof/>
            <w:webHidden/>
          </w:rPr>
          <w:fldChar w:fldCharType="begin"/>
        </w:r>
        <w:r w:rsidR="00AA2F79">
          <w:rPr>
            <w:noProof/>
            <w:webHidden/>
          </w:rPr>
          <w:instrText xml:space="preserve"> PAGEREF _Toc69145804 \h </w:instrText>
        </w:r>
        <w:r w:rsidR="00AA2F79">
          <w:rPr>
            <w:noProof/>
            <w:webHidden/>
          </w:rPr>
        </w:r>
        <w:r w:rsidR="00AA2F79">
          <w:rPr>
            <w:noProof/>
            <w:webHidden/>
          </w:rPr>
          <w:fldChar w:fldCharType="separate"/>
        </w:r>
        <w:r w:rsidR="00066EE3">
          <w:rPr>
            <w:noProof/>
            <w:webHidden/>
          </w:rPr>
          <w:t>117</w:t>
        </w:r>
        <w:r w:rsidR="00AA2F79">
          <w:rPr>
            <w:noProof/>
            <w:webHidden/>
          </w:rPr>
          <w:fldChar w:fldCharType="end"/>
        </w:r>
      </w:hyperlink>
    </w:p>
    <w:p w14:paraId="5E39A9C9" w14:textId="644D7102" w:rsidR="00AA2F79" w:rsidRDefault="00D876BB">
      <w:pPr>
        <w:pStyle w:val="Verzeichnis3"/>
        <w:rPr>
          <w:rFonts w:asciiTheme="minorHAnsi" w:eastAsiaTheme="minorEastAsia" w:hAnsiTheme="minorHAnsi" w:cstheme="minorBidi"/>
          <w:noProof/>
          <w:sz w:val="22"/>
          <w:szCs w:val="22"/>
          <w:lang w:val="de-DE"/>
        </w:rPr>
      </w:pPr>
      <w:hyperlink w:anchor="_Toc69145805" w:history="1">
        <w:r w:rsidR="00AA2F79" w:rsidRPr="00CB37F6">
          <w:rPr>
            <w:rStyle w:val="Hyperlink"/>
            <w:noProof/>
          </w:rPr>
          <w:t>8.2.3</w:t>
        </w:r>
        <w:r w:rsidR="00AA2F79">
          <w:rPr>
            <w:rFonts w:asciiTheme="minorHAnsi" w:eastAsiaTheme="minorEastAsia" w:hAnsiTheme="minorHAnsi" w:cstheme="minorBidi"/>
            <w:noProof/>
            <w:sz w:val="22"/>
            <w:szCs w:val="22"/>
            <w:lang w:val="de-DE"/>
          </w:rPr>
          <w:tab/>
        </w:r>
        <w:r w:rsidR="00AA2F79" w:rsidRPr="00CB37F6">
          <w:rPr>
            <w:rStyle w:val="Hyperlink"/>
            <w:noProof/>
          </w:rPr>
          <w:t>Specific XML Realization</w:t>
        </w:r>
        <w:r w:rsidR="00AA2F79">
          <w:rPr>
            <w:noProof/>
            <w:webHidden/>
          </w:rPr>
          <w:tab/>
        </w:r>
        <w:r w:rsidR="00AA2F79">
          <w:rPr>
            <w:noProof/>
            <w:webHidden/>
          </w:rPr>
          <w:fldChar w:fldCharType="begin"/>
        </w:r>
        <w:r w:rsidR="00AA2F79">
          <w:rPr>
            <w:noProof/>
            <w:webHidden/>
          </w:rPr>
          <w:instrText xml:space="preserve"> PAGEREF _Toc69145805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65336BF1" w14:textId="206040FC" w:rsidR="00AA2F79" w:rsidRDefault="00D876BB">
      <w:pPr>
        <w:pStyle w:val="Verzeichnis3"/>
        <w:rPr>
          <w:rFonts w:asciiTheme="minorHAnsi" w:eastAsiaTheme="minorEastAsia" w:hAnsiTheme="minorHAnsi" w:cstheme="minorBidi"/>
          <w:noProof/>
          <w:sz w:val="22"/>
          <w:szCs w:val="22"/>
          <w:lang w:val="de-DE"/>
        </w:rPr>
      </w:pPr>
      <w:hyperlink w:anchor="_Toc69145806" w:history="1">
        <w:r w:rsidR="00AA2F79" w:rsidRPr="00CB37F6">
          <w:rPr>
            <w:rStyle w:val="Hyperlink"/>
            <w:noProof/>
          </w:rPr>
          <w:t>8.2.4</w:t>
        </w:r>
        <w:r w:rsidR="00AA2F79">
          <w:rPr>
            <w:rFonts w:asciiTheme="minorHAnsi" w:eastAsiaTheme="minorEastAsia" w:hAnsiTheme="minorHAnsi" w:cstheme="minorBidi"/>
            <w:noProof/>
            <w:sz w:val="22"/>
            <w:szCs w:val="22"/>
            <w:lang w:val="de-DE"/>
          </w:rPr>
          <w:tab/>
        </w:r>
        <w:r w:rsidR="00AA2F79" w:rsidRPr="00CB37F6">
          <w:rPr>
            <w:rStyle w:val="Hyperlink"/>
            <w:noProof/>
          </w:rPr>
          <w:t>Generic Seam Weld Definition</w:t>
        </w:r>
        <w:r w:rsidR="00AA2F79">
          <w:rPr>
            <w:noProof/>
            <w:webHidden/>
          </w:rPr>
          <w:tab/>
        </w:r>
        <w:r w:rsidR="00AA2F79">
          <w:rPr>
            <w:noProof/>
            <w:webHidden/>
          </w:rPr>
          <w:fldChar w:fldCharType="begin"/>
        </w:r>
        <w:r w:rsidR="00AA2F79">
          <w:rPr>
            <w:noProof/>
            <w:webHidden/>
          </w:rPr>
          <w:instrText xml:space="preserve"> PAGEREF _Toc69145806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00C0FA49" w14:textId="3918023A"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7" w:history="1">
        <w:r w:rsidR="00AA2F79" w:rsidRPr="00CB37F6">
          <w:rPr>
            <w:rStyle w:val="Hyperlink"/>
            <w:noProof/>
          </w:rPr>
          <w:t>8.2.4.1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_Toc69145807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064E6E0F" w14:textId="2D824AF5"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8" w:history="1">
        <w:r w:rsidR="00AA2F79" w:rsidRPr="00CB37F6">
          <w:rPr>
            <w:rStyle w:val="Hyperlink"/>
            <w:noProof/>
          </w:rPr>
          <w:t>8.2.4.2</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_Toc69145808 \h </w:instrText>
        </w:r>
        <w:r w:rsidR="00AA2F79">
          <w:rPr>
            <w:noProof/>
            <w:webHidden/>
          </w:rPr>
        </w:r>
        <w:r w:rsidR="00AA2F79">
          <w:rPr>
            <w:noProof/>
            <w:webHidden/>
          </w:rPr>
          <w:fldChar w:fldCharType="separate"/>
        </w:r>
        <w:r w:rsidR="00066EE3">
          <w:rPr>
            <w:noProof/>
            <w:webHidden/>
          </w:rPr>
          <w:t>120</w:t>
        </w:r>
        <w:r w:rsidR="00AA2F79">
          <w:rPr>
            <w:noProof/>
            <w:webHidden/>
          </w:rPr>
          <w:fldChar w:fldCharType="end"/>
        </w:r>
      </w:hyperlink>
    </w:p>
    <w:p w14:paraId="09E0D706" w14:textId="7A291261"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9" w:history="1">
        <w:r w:rsidR="00AA2F79" w:rsidRPr="00CB37F6">
          <w:rPr>
            <w:rStyle w:val="Hyperlink"/>
            <w:noProof/>
          </w:rPr>
          <w:t>8.2.4.3</w:t>
        </w:r>
        <w:r w:rsidR="00AA2F79">
          <w:rPr>
            <w:rFonts w:asciiTheme="minorHAnsi" w:eastAsiaTheme="minorEastAsia" w:hAnsiTheme="minorHAnsi" w:cstheme="minorBidi"/>
            <w:noProof/>
            <w:sz w:val="22"/>
            <w:szCs w:val="22"/>
            <w:lang w:val="de-DE"/>
          </w:rPr>
          <w:tab/>
        </w:r>
        <w:r w:rsidR="00AA2F79" w:rsidRPr="00CB37F6">
          <w:rPr>
            <w:rStyle w:val="Hyperlink"/>
            <w:noProof/>
          </w:rPr>
          <w:t>Weld Position and Sheet Metal Parameters</w:t>
        </w:r>
        <w:r w:rsidR="00AA2F79">
          <w:rPr>
            <w:noProof/>
            <w:webHidden/>
          </w:rPr>
          <w:tab/>
        </w:r>
        <w:r w:rsidR="00AA2F79">
          <w:rPr>
            <w:noProof/>
            <w:webHidden/>
          </w:rPr>
          <w:fldChar w:fldCharType="begin"/>
        </w:r>
        <w:r w:rsidR="00AA2F79">
          <w:rPr>
            <w:noProof/>
            <w:webHidden/>
          </w:rPr>
          <w:instrText xml:space="preserve"> PAGEREF _Toc69145809 \h </w:instrText>
        </w:r>
        <w:r w:rsidR="00AA2F79">
          <w:rPr>
            <w:noProof/>
            <w:webHidden/>
          </w:rPr>
        </w:r>
        <w:r w:rsidR="00AA2F79">
          <w:rPr>
            <w:noProof/>
            <w:webHidden/>
          </w:rPr>
          <w:fldChar w:fldCharType="separate"/>
        </w:r>
        <w:r w:rsidR="00066EE3">
          <w:rPr>
            <w:noProof/>
            <w:webHidden/>
          </w:rPr>
          <w:t>122</w:t>
        </w:r>
        <w:r w:rsidR="00AA2F79">
          <w:rPr>
            <w:noProof/>
            <w:webHidden/>
          </w:rPr>
          <w:fldChar w:fldCharType="end"/>
        </w:r>
      </w:hyperlink>
    </w:p>
    <w:p w14:paraId="11A5A82E" w14:textId="3262C5CD" w:rsidR="00AA2F79" w:rsidRDefault="00D876B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0" w:history="1">
        <w:r w:rsidR="00AA2F79" w:rsidRPr="00CB37F6">
          <w:rPr>
            <w:rStyle w:val="Hyperlink"/>
            <w:noProof/>
          </w:rPr>
          <w:t>8.2.4.3.1</w:t>
        </w:r>
        <w:r w:rsidR="00AA2F79">
          <w:rPr>
            <w:rFonts w:asciiTheme="minorHAnsi" w:eastAsiaTheme="minorEastAsia" w:hAnsiTheme="minorHAnsi" w:cstheme="minorBidi"/>
            <w:noProof/>
            <w:sz w:val="22"/>
            <w:szCs w:val="22"/>
            <w:lang w:val="de-DE"/>
          </w:rPr>
          <w:tab/>
        </w:r>
        <w:r w:rsidR="00AA2F79" w:rsidRPr="00CB37F6">
          <w:rPr>
            <w:rStyle w:val="Hyperlink"/>
            <w:noProof/>
          </w:rPr>
          <w:t>Parameters Assigned to a Specific Sheet of the Flange</w:t>
        </w:r>
        <w:r w:rsidR="00AA2F79">
          <w:rPr>
            <w:noProof/>
            <w:webHidden/>
          </w:rPr>
          <w:tab/>
        </w:r>
        <w:r w:rsidR="00AA2F79">
          <w:rPr>
            <w:noProof/>
            <w:webHidden/>
          </w:rPr>
          <w:fldChar w:fldCharType="begin"/>
        </w:r>
        <w:r w:rsidR="00AA2F79">
          <w:rPr>
            <w:noProof/>
            <w:webHidden/>
          </w:rPr>
          <w:instrText xml:space="preserve"> PAGEREF _Toc69145810 \h </w:instrText>
        </w:r>
        <w:r w:rsidR="00AA2F79">
          <w:rPr>
            <w:noProof/>
            <w:webHidden/>
          </w:rPr>
        </w:r>
        <w:r w:rsidR="00AA2F79">
          <w:rPr>
            <w:noProof/>
            <w:webHidden/>
          </w:rPr>
          <w:fldChar w:fldCharType="separate"/>
        </w:r>
        <w:r w:rsidR="00066EE3">
          <w:rPr>
            <w:noProof/>
            <w:webHidden/>
          </w:rPr>
          <w:t>122</w:t>
        </w:r>
        <w:r w:rsidR="00AA2F79">
          <w:rPr>
            <w:noProof/>
            <w:webHidden/>
          </w:rPr>
          <w:fldChar w:fldCharType="end"/>
        </w:r>
      </w:hyperlink>
    </w:p>
    <w:p w14:paraId="1B319A40" w14:textId="681D9FA7" w:rsidR="00AA2F79" w:rsidRDefault="00D876B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1" w:history="1">
        <w:r w:rsidR="00AA2F79" w:rsidRPr="00CB37F6">
          <w:rPr>
            <w:rStyle w:val="Hyperlink"/>
            <w:noProof/>
          </w:rPr>
          <w:t>8.2.4.3.2</w:t>
        </w:r>
        <w:r w:rsidR="00AA2F79">
          <w:rPr>
            <w:rFonts w:asciiTheme="minorHAnsi" w:eastAsiaTheme="minorEastAsia" w:hAnsiTheme="minorHAnsi" w:cstheme="minorBidi"/>
            <w:noProof/>
            <w:sz w:val="22"/>
            <w:szCs w:val="22"/>
            <w:lang w:val="de-DE"/>
          </w:rPr>
          <w:tab/>
        </w:r>
        <w:r w:rsidR="00AA2F79" w:rsidRPr="00CB37F6">
          <w:rPr>
            <w:rStyle w:val="Hyperlink"/>
            <w:noProof/>
          </w:rPr>
          <w:t>Welding Position</w:t>
        </w:r>
        <w:r w:rsidR="00AA2F79">
          <w:rPr>
            <w:noProof/>
            <w:webHidden/>
          </w:rPr>
          <w:tab/>
        </w:r>
        <w:r w:rsidR="00AA2F79">
          <w:rPr>
            <w:noProof/>
            <w:webHidden/>
          </w:rPr>
          <w:fldChar w:fldCharType="begin"/>
        </w:r>
        <w:r w:rsidR="00AA2F79">
          <w:rPr>
            <w:noProof/>
            <w:webHidden/>
          </w:rPr>
          <w:instrText xml:space="preserve"> PAGEREF _Toc69145811 \h </w:instrText>
        </w:r>
        <w:r w:rsidR="00AA2F79">
          <w:rPr>
            <w:noProof/>
            <w:webHidden/>
          </w:rPr>
        </w:r>
        <w:r w:rsidR="00AA2F79">
          <w:rPr>
            <w:noProof/>
            <w:webHidden/>
          </w:rPr>
          <w:fldChar w:fldCharType="separate"/>
        </w:r>
        <w:r w:rsidR="00066EE3">
          <w:rPr>
            <w:noProof/>
            <w:webHidden/>
          </w:rPr>
          <w:t>123</w:t>
        </w:r>
        <w:r w:rsidR="00AA2F79">
          <w:rPr>
            <w:noProof/>
            <w:webHidden/>
          </w:rPr>
          <w:fldChar w:fldCharType="end"/>
        </w:r>
      </w:hyperlink>
    </w:p>
    <w:p w14:paraId="58F7555B" w14:textId="5B2E25B1" w:rsidR="00AA2F79" w:rsidRDefault="00D876BB">
      <w:pPr>
        <w:pStyle w:val="Verzeichnis3"/>
        <w:rPr>
          <w:rFonts w:asciiTheme="minorHAnsi" w:eastAsiaTheme="minorEastAsia" w:hAnsiTheme="minorHAnsi" w:cstheme="minorBidi"/>
          <w:noProof/>
          <w:sz w:val="22"/>
          <w:szCs w:val="22"/>
          <w:lang w:val="de-DE"/>
        </w:rPr>
      </w:pPr>
      <w:hyperlink w:anchor="_Toc69145812" w:history="1">
        <w:r w:rsidR="00AA2F79" w:rsidRPr="00CB37F6">
          <w:rPr>
            <w:rStyle w:val="Hyperlink"/>
            <w:noProof/>
          </w:rPr>
          <w:t>8.2.5</w:t>
        </w:r>
        <w:r w:rsidR="00AA2F79">
          <w:rPr>
            <w:rFonts w:asciiTheme="minorHAnsi" w:eastAsiaTheme="minorEastAsia" w:hAnsiTheme="minorHAnsi" w:cstheme="minorBidi"/>
            <w:noProof/>
            <w:sz w:val="22"/>
            <w:szCs w:val="22"/>
            <w:lang w:val="de-DE"/>
          </w:rPr>
          <w:tab/>
        </w:r>
        <w:r w:rsidR="00AA2F79" w:rsidRPr="00CB37F6">
          <w:rPr>
            <w:rStyle w:val="Hyperlink"/>
            <w:noProof/>
          </w:rPr>
          <w:t>Butt Joint</w:t>
        </w:r>
        <w:r w:rsidR="00AA2F79">
          <w:rPr>
            <w:noProof/>
            <w:webHidden/>
          </w:rPr>
          <w:tab/>
        </w:r>
        <w:r w:rsidR="00AA2F79">
          <w:rPr>
            <w:noProof/>
            <w:webHidden/>
          </w:rPr>
          <w:fldChar w:fldCharType="begin"/>
        </w:r>
        <w:r w:rsidR="00AA2F79">
          <w:rPr>
            <w:noProof/>
            <w:webHidden/>
          </w:rPr>
          <w:instrText xml:space="preserve"> PAGEREF _Toc69145812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23927ABF" w14:textId="1600AEAC"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3" w:history="1">
        <w:r w:rsidR="00AA2F79" w:rsidRPr="00CB37F6">
          <w:rPr>
            <w:rStyle w:val="Hyperlink"/>
            <w:noProof/>
          </w:rPr>
          <w:t>8.2.5.1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_Toc69145813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457BC070" w14:textId="49E0825B"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4" w:history="1">
        <w:r w:rsidR="00AA2F79" w:rsidRPr="00CB37F6">
          <w:rPr>
            <w:rStyle w:val="Hyperlink"/>
            <w:noProof/>
          </w:rPr>
          <w:t>8.2.5.2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_Toc69145814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3792545E" w14:textId="1F909D16"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5" w:history="1">
        <w:r w:rsidR="00AA2F79" w:rsidRPr="00CB37F6">
          <w:rPr>
            <w:rStyle w:val="Hyperlink"/>
            <w:noProof/>
          </w:rPr>
          <w:t>8.2.5.3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_Toc69145815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03BB5F29" w14:textId="000E8BD4"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6" w:history="1">
        <w:r w:rsidR="00AA2F79" w:rsidRPr="00CB37F6">
          <w:rPr>
            <w:rStyle w:val="Hyperlink"/>
            <w:noProof/>
          </w:rPr>
          <w:t>8.2.5.4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_Toc69145816 \h </w:instrText>
        </w:r>
        <w:r w:rsidR="00AA2F79">
          <w:rPr>
            <w:noProof/>
            <w:webHidden/>
          </w:rPr>
        </w:r>
        <w:r w:rsidR="00AA2F79">
          <w:rPr>
            <w:noProof/>
            <w:webHidden/>
          </w:rPr>
          <w:fldChar w:fldCharType="separate"/>
        </w:r>
        <w:r w:rsidR="00066EE3">
          <w:rPr>
            <w:noProof/>
            <w:webHidden/>
          </w:rPr>
          <w:t>129</w:t>
        </w:r>
        <w:r w:rsidR="00AA2F79">
          <w:rPr>
            <w:noProof/>
            <w:webHidden/>
          </w:rPr>
          <w:fldChar w:fldCharType="end"/>
        </w:r>
      </w:hyperlink>
    </w:p>
    <w:p w14:paraId="463E6689" w14:textId="11F904C0"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7" w:history="1">
        <w:r w:rsidR="00AA2F79" w:rsidRPr="00CB37F6">
          <w:rPr>
            <w:rStyle w:val="Hyperlink"/>
            <w:noProof/>
          </w:rPr>
          <w:t>8.2.5.5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_Toc69145817 \h </w:instrText>
        </w:r>
        <w:r w:rsidR="00AA2F79">
          <w:rPr>
            <w:noProof/>
            <w:webHidden/>
          </w:rPr>
        </w:r>
        <w:r w:rsidR="00AA2F79">
          <w:rPr>
            <w:noProof/>
            <w:webHidden/>
          </w:rPr>
          <w:fldChar w:fldCharType="separate"/>
        </w:r>
        <w:r w:rsidR="00066EE3">
          <w:rPr>
            <w:noProof/>
            <w:webHidden/>
          </w:rPr>
          <w:t>130</w:t>
        </w:r>
        <w:r w:rsidR="00AA2F79">
          <w:rPr>
            <w:noProof/>
            <w:webHidden/>
          </w:rPr>
          <w:fldChar w:fldCharType="end"/>
        </w:r>
      </w:hyperlink>
    </w:p>
    <w:p w14:paraId="62F069EA" w14:textId="133B28BC" w:rsidR="00AA2F79" w:rsidRDefault="00D876BB">
      <w:pPr>
        <w:pStyle w:val="Verzeichnis3"/>
        <w:rPr>
          <w:rFonts w:asciiTheme="minorHAnsi" w:eastAsiaTheme="minorEastAsia" w:hAnsiTheme="minorHAnsi" w:cstheme="minorBidi"/>
          <w:noProof/>
          <w:sz w:val="22"/>
          <w:szCs w:val="22"/>
          <w:lang w:val="de-DE"/>
        </w:rPr>
      </w:pPr>
      <w:hyperlink w:anchor="_Toc69145818" w:history="1">
        <w:r w:rsidR="00AA2F79" w:rsidRPr="00CB37F6">
          <w:rPr>
            <w:rStyle w:val="Hyperlink"/>
            <w:noProof/>
          </w:rPr>
          <w:t>8.2.6</w:t>
        </w:r>
        <w:r w:rsidR="00AA2F79">
          <w:rPr>
            <w:rFonts w:asciiTheme="minorHAnsi" w:eastAsiaTheme="minorEastAsia" w:hAnsiTheme="minorHAnsi" w:cstheme="minorBidi"/>
            <w:noProof/>
            <w:sz w:val="22"/>
            <w:szCs w:val="22"/>
            <w:lang w:val="de-DE"/>
          </w:rPr>
          <w:tab/>
        </w:r>
        <w:r w:rsidR="00AA2F79" w:rsidRPr="00CB37F6">
          <w:rPr>
            <w:rStyle w:val="Hyperlink"/>
            <w:noProof/>
          </w:rPr>
          <w:t>Corner Weld</w:t>
        </w:r>
        <w:r w:rsidR="00AA2F79">
          <w:rPr>
            <w:noProof/>
            <w:webHidden/>
          </w:rPr>
          <w:tab/>
        </w:r>
        <w:r w:rsidR="00AA2F79">
          <w:rPr>
            <w:noProof/>
            <w:webHidden/>
          </w:rPr>
          <w:fldChar w:fldCharType="begin"/>
        </w:r>
        <w:r w:rsidR="00AA2F79">
          <w:rPr>
            <w:noProof/>
            <w:webHidden/>
          </w:rPr>
          <w:instrText xml:space="preserve"> PAGEREF _Toc69145818 \h </w:instrText>
        </w:r>
        <w:r w:rsidR="00AA2F79">
          <w:rPr>
            <w:noProof/>
            <w:webHidden/>
          </w:rPr>
        </w:r>
        <w:r w:rsidR="00AA2F79">
          <w:rPr>
            <w:noProof/>
            <w:webHidden/>
          </w:rPr>
          <w:fldChar w:fldCharType="separate"/>
        </w:r>
        <w:r w:rsidR="00066EE3">
          <w:rPr>
            <w:noProof/>
            <w:webHidden/>
          </w:rPr>
          <w:t>131</w:t>
        </w:r>
        <w:r w:rsidR="00AA2F79">
          <w:rPr>
            <w:noProof/>
            <w:webHidden/>
          </w:rPr>
          <w:fldChar w:fldCharType="end"/>
        </w:r>
      </w:hyperlink>
    </w:p>
    <w:p w14:paraId="3C1C0F2C" w14:textId="293A3B8B"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9" w:history="1">
        <w:r w:rsidR="00AA2F79" w:rsidRPr="00CB37F6">
          <w:rPr>
            <w:rStyle w:val="Hyperlink"/>
            <w:noProof/>
          </w:rPr>
          <w:t>8.2.6.1</w:t>
        </w:r>
        <w:r w:rsidR="00AA2F79">
          <w:rPr>
            <w:rFonts w:asciiTheme="minorHAnsi" w:eastAsiaTheme="minorEastAsia" w:hAnsiTheme="minorHAnsi" w:cstheme="minorBidi"/>
            <w:noProof/>
            <w:sz w:val="22"/>
            <w:szCs w:val="22"/>
            <w:lang w:val="de-DE"/>
          </w:rPr>
          <w:tab/>
        </w:r>
        <w:r w:rsidR="00AA2F79" w:rsidRPr="00CB37F6">
          <w:rPr>
            <w:rStyle w:val="Hyperlink"/>
            <w:noProof/>
          </w:rPr>
          <w:t>Simple Corner Weld</w:t>
        </w:r>
        <w:r w:rsidR="00AA2F79">
          <w:rPr>
            <w:noProof/>
            <w:webHidden/>
          </w:rPr>
          <w:tab/>
        </w:r>
        <w:r w:rsidR="00AA2F79">
          <w:rPr>
            <w:noProof/>
            <w:webHidden/>
          </w:rPr>
          <w:fldChar w:fldCharType="begin"/>
        </w:r>
        <w:r w:rsidR="00AA2F79">
          <w:rPr>
            <w:noProof/>
            <w:webHidden/>
          </w:rPr>
          <w:instrText xml:space="preserve"> PAGEREF _Toc69145819 \h </w:instrText>
        </w:r>
        <w:r w:rsidR="00AA2F79">
          <w:rPr>
            <w:noProof/>
            <w:webHidden/>
          </w:rPr>
        </w:r>
        <w:r w:rsidR="00AA2F79">
          <w:rPr>
            <w:noProof/>
            <w:webHidden/>
          </w:rPr>
          <w:fldChar w:fldCharType="separate"/>
        </w:r>
        <w:r w:rsidR="00066EE3">
          <w:rPr>
            <w:noProof/>
            <w:webHidden/>
          </w:rPr>
          <w:t>131</w:t>
        </w:r>
        <w:r w:rsidR="00AA2F79">
          <w:rPr>
            <w:noProof/>
            <w:webHidden/>
          </w:rPr>
          <w:fldChar w:fldCharType="end"/>
        </w:r>
      </w:hyperlink>
    </w:p>
    <w:p w14:paraId="1B7EEAAC" w14:textId="527D96F2"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0" w:history="1">
        <w:r w:rsidR="00AA2F79" w:rsidRPr="00CB37F6">
          <w:rPr>
            <w:rStyle w:val="Hyperlink"/>
            <w:noProof/>
          </w:rPr>
          <w:t>8.2.6.2</w:t>
        </w:r>
        <w:r w:rsidR="00AA2F79">
          <w:rPr>
            <w:rFonts w:asciiTheme="minorHAnsi" w:eastAsiaTheme="minorEastAsia" w:hAnsiTheme="minorHAnsi" w:cstheme="minorBidi"/>
            <w:noProof/>
            <w:sz w:val="22"/>
            <w:szCs w:val="22"/>
            <w:lang w:val="de-DE"/>
          </w:rPr>
          <w:tab/>
        </w:r>
        <w:r w:rsidR="00AA2F79" w:rsidRPr="00CB37F6">
          <w:rPr>
            <w:rStyle w:val="Hyperlink"/>
            <w:noProof/>
          </w:rPr>
          <w:t>Double Corner Weld</w:t>
        </w:r>
        <w:r w:rsidR="00AA2F79">
          <w:rPr>
            <w:noProof/>
            <w:webHidden/>
          </w:rPr>
          <w:tab/>
        </w:r>
        <w:r w:rsidR="00AA2F79">
          <w:rPr>
            <w:noProof/>
            <w:webHidden/>
          </w:rPr>
          <w:fldChar w:fldCharType="begin"/>
        </w:r>
        <w:r w:rsidR="00AA2F79">
          <w:rPr>
            <w:noProof/>
            <w:webHidden/>
          </w:rPr>
          <w:instrText xml:space="preserve"> PAGEREF _Toc69145820 \h </w:instrText>
        </w:r>
        <w:r w:rsidR="00AA2F79">
          <w:rPr>
            <w:noProof/>
            <w:webHidden/>
          </w:rPr>
        </w:r>
        <w:r w:rsidR="00AA2F79">
          <w:rPr>
            <w:noProof/>
            <w:webHidden/>
          </w:rPr>
          <w:fldChar w:fldCharType="separate"/>
        </w:r>
        <w:r w:rsidR="00066EE3">
          <w:rPr>
            <w:noProof/>
            <w:webHidden/>
          </w:rPr>
          <w:t>132</w:t>
        </w:r>
        <w:r w:rsidR="00AA2F79">
          <w:rPr>
            <w:noProof/>
            <w:webHidden/>
          </w:rPr>
          <w:fldChar w:fldCharType="end"/>
        </w:r>
      </w:hyperlink>
    </w:p>
    <w:p w14:paraId="6EFD7A3C" w14:textId="2EBBD4DC"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1" w:history="1">
        <w:r w:rsidR="00AA2F79" w:rsidRPr="00CB37F6">
          <w:rPr>
            <w:rStyle w:val="Hyperlink"/>
            <w:noProof/>
          </w:rPr>
          <w:t>8.2.6.3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_Toc69145821 \h </w:instrText>
        </w:r>
        <w:r w:rsidR="00AA2F79">
          <w:rPr>
            <w:noProof/>
            <w:webHidden/>
          </w:rPr>
        </w:r>
        <w:r w:rsidR="00AA2F79">
          <w:rPr>
            <w:noProof/>
            <w:webHidden/>
          </w:rPr>
          <w:fldChar w:fldCharType="separate"/>
        </w:r>
        <w:r w:rsidR="00066EE3">
          <w:rPr>
            <w:noProof/>
            <w:webHidden/>
          </w:rPr>
          <w:t>133</w:t>
        </w:r>
        <w:r w:rsidR="00AA2F79">
          <w:rPr>
            <w:noProof/>
            <w:webHidden/>
          </w:rPr>
          <w:fldChar w:fldCharType="end"/>
        </w:r>
      </w:hyperlink>
    </w:p>
    <w:p w14:paraId="0D474104" w14:textId="517C03E1"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2" w:history="1">
        <w:r w:rsidR="00AA2F79" w:rsidRPr="00CB37F6">
          <w:rPr>
            <w:rStyle w:val="Hyperlink"/>
            <w:noProof/>
          </w:rPr>
          <w:t>8.2.6.4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_Toc69145822 \h </w:instrText>
        </w:r>
        <w:r w:rsidR="00AA2F79">
          <w:rPr>
            <w:noProof/>
            <w:webHidden/>
          </w:rPr>
        </w:r>
        <w:r w:rsidR="00AA2F79">
          <w:rPr>
            <w:noProof/>
            <w:webHidden/>
          </w:rPr>
          <w:fldChar w:fldCharType="separate"/>
        </w:r>
        <w:r w:rsidR="00066EE3">
          <w:rPr>
            <w:noProof/>
            <w:webHidden/>
          </w:rPr>
          <w:t>133</w:t>
        </w:r>
        <w:r w:rsidR="00AA2F79">
          <w:rPr>
            <w:noProof/>
            <w:webHidden/>
          </w:rPr>
          <w:fldChar w:fldCharType="end"/>
        </w:r>
      </w:hyperlink>
    </w:p>
    <w:p w14:paraId="0195FB9E" w14:textId="2DE91C3E"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3" w:history="1">
        <w:r w:rsidR="00AA2F79" w:rsidRPr="00CB37F6">
          <w:rPr>
            <w:rStyle w:val="Hyperlink"/>
            <w:noProof/>
          </w:rPr>
          <w:t>8.2.6.5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_Toc69145823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71E2829C" w14:textId="45D1CA37" w:rsidR="00AA2F79" w:rsidRDefault="00D876BB">
      <w:pPr>
        <w:pStyle w:val="Verzeichnis3"/>
        <w:rPr>
          <w:rFonts w:asciiTheme="minorHAnsi" w:eastAsiaTheme="minorEastAsia" w:hAnsiTheme="minorHAnsi" w:cstheme="minorBidi"/>
          <w:noProof/>
          <w:sz w:val="22"/>
          <w:szCs w:val="22"/>
          <w:lang w:val="de-DE"/>
        </w:rPr>
      </w:pPr>
      <w:hyperlink w:anchor="_Toc69145824" w:history="1">
        <w:r w:rsidR="00AA2F79" w:rsidRPr="00CB37F6">
          <w:rPr>
            <w:rStyle w:val="Hyperlink"/>
            <w:noProof/>
          </w:rPr>
          <w:t>8.2.7</w:t>
        </w:r>
        <w:r w:rsidR="00AA2F79">
          <w:rPr>
            <w:rFonts w:asciiTheme="minorHAnsi" w:eastAsiaTheme="minorEastAsia" w:hAnsiTheme="minorHAnsi" w:cstheme="minorBidi"/>
            <w:noProof/>
            <w:sz w:val="22"/>
            <w:szCs w:val="22"/>
            <w:lang w:val="de-DE"/>
          </w:rPr>
          <w:tab/>
        </w:r>
        <w:r w:rsidR="00AA2F79" w:rsidRPr="00CB37F6">
          <w:rPr>
            <w:rStyle w:val="Hyperlink"/>
            <w:noProof/>
          </w:rPr>
          <w:t>Edge Weld</w:t>
        </w:r>
        <w:r w:rsidR="00AA2F79">
          <w:rPr>
            <w:noProof/>
            <w:webHidden/>
          </w:rPr>
          <w:tab/>
        </w:r>
        <w:r w:rsidR="00AA2F79">
          <w:rPr>
            <w:noProof/>
            <w:webHidden/>
          </w:rPr>
          <w:fldChar w:fldCharType="begin"/>
        </w:r>
        <w:r w:rsidR="00AA2F79">
          <w:rPr>
            <w:noProof/>
            <w:webHidden/>
          </w:rPr>
          <w:instrText xml:space="preserve"> PAGEREF _Toc69145824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19B98CF1" w14:textId="7CF100C5"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5" w:history="1">
        <w:r w:rsidR="00AA2F79" w:rsidRPr="00CB37F6">
          <w:rPr>
            <w:rStyle w:val="Hyperlink"/>
            <w:noProof/>
          </w:rPr>
          <w:t>8.2.7.1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_Toc69145825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7E60B8B6" w14:textId="4CA849F0"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6" w:history="1">
        <w:r w:rsidR="00AA2F79" w:rsidRPr="00CB37F6">
          <w:rPr>
            <w:rStyle w:val="Hyperlink"/>
            <w:noProof/>
          </w:rPr>
          <w:t>8.2.7.2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_Toc69145826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5F9B230A" w14:textId="2068B59F"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7" w:history="1">
        <w:r w:rsidR="00AA2F79" w:rsidRPr="00CB37F6">
          <w:rPr>
            <w:rStyle w:val="Hyperlink"/>
            <w:noProof/>
          </w:rPr>
          <w:t>8.2.7.3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_Toc69145827 \h </w:instrText>
        </w:r>
        <w:r w:rsidR="00AA2F79">
          <w:rPr>
            <w:noProof/>
            <w:webHidden/>
          </w:rPr>
        </w:r>
        <w:r w:rsidR="00AA2F79">
          <w:rPr>
            <w:noProof/>
            <w:webHidden/>
          </w:rPr>
          <w:fldChar w:fldCharType="separate"/>
        </w:r>
        <w:r w:rsidR="00066EE3">
          <w:rPr>
            <w:noProof/>
            <w:webHidden/>
          </w:rPr>
          <w:t>136</w:t>
        </w:r>
        <w:r w:rsidR="00AA2F79">
          <w:rPr>
            <w:noProof/>
            <w:webHidden/>
          </w:rPr>
          <w:fldChar w:fldCharType="end"/>
        </w:r>
      </w:hyperlink>
    </w:p>
    <w:p w14:paraId="5D9C1976" w14:textId="312D3BF3"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8" w:history="1">
        <w:r w:rsidR="00AA2F79" w:rsidRPr="00CB37F6">
          <w:rPr>
            <w:rStyle w:val="Hyperlink"/>
            <w:noProof/>
          </w:rPr>
          <w:t>8.2.7.4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_Toc69145828 \h </w:instrText>
        </w:r>
        <w:r w:rsidR="00AA2F79">
          <w:rPr>
            <w:noProof/>
            <w:webHidden/>
          </w:rPr>
        </w:r>
        <w:r w:rsidR="00AA2F79">
          <w:rPr>
            <w:noProof/>
            <w:webHidden/>
          </w:rPr>
          <w:fldChar w:fldCharType="separate"/>
        </w:r>
        <w:r w:rsidR="00066EE3">
          <w:rPr>
            <w:noProof/>
            <w:webHidden/>
          </w:rPr>
          <w:t>136</w:t>
        </w:r>
        <w:r w:rsidR="00AA2F79">
          <w:rPr>
            <w:noProof/>
            <w:webHidden/>
          </w:rPr>
          <w:fldChar w:fldCharType="end"/>
        </w:r>
      </w:hyperlink>
    </w:p>
    <w:p w14:paraId="4889B41C" w14:textId="513B61EA"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9" w:history="1">
        <w:r w:rsidR="00AA2F79" w:rsidRPr="00CB37F6">
          <w:rPr>
            <w:rStyle w:val="Hyperlink"/>
            <w:noProof/>
          </w:rPr>
          <w:t>8.2.7.5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_Toc69145829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65CF73C1" w14:textId="18E61AF8" w:rsidR="00AA2F79" w:rsidRDefault="00D876BB">
      <w:pPr>
        <w:pStyle w:val="Verzeichnis3"/>
        <w:rPr>
          <w:rFonts w:asciiTheme="minorHAnsi" w:eastAsiaTheme="minorEastAsia" w:hAnsiTheme="minorHAnsi" w:cstheme="minorBidi"/>
          <w:noProof/>
          <w:sz w:val="22"/>
          <w:szCs w:val="22"/>
          <w:lang w:val="de-DE"/>
        </w:rPr>
      </w:pPr>
      <w:hyperlink w:anchor="_Toc69145830" w:history="1">
        <w:r w:rsidR="00AA2F79" w:rsidRPr="00CB37F6">
          <w:rPr>
            <w:rStyle w:val="Hyperlink"/>
            <w:noProof/>
          </w:rPr>
          <w:t>8.2.8</w:t>
        </w:r>
        <w:r w:rsidR="00AA2F79">
          <w:rPr>
            <w:rFonts w:asciiTheme="minorHAnsi" w:eastAsiaTheme="minorEastAsia" w:hAnsiTheme="minorHAnsi" w:cstheme="minorBidi"/>
            <w:noProof/>
            <w:sz w:val="22"/>
            <w:szCs w:val="22"/>
            <w:lang w:val="de-DE"/>
          </w:rPr>
          <w:tab/>
        </w:r>
        <w:r w:rsidR="00AA2F79" w:rsidRPr="00CB37F6">
          <w:rPr>
            <w:rStyle w:val="Hyperlink"/>
            <w:noProof/>
          </w:rPr>
          <w:t>I-Weld</w:t>
        </w:r>
        <w:r w:rsidR="00AA2F79">
          <w:rPr>
            <w:noProof/>
            <w:webHidden/>
          </w:rPr>
          <w:tab/>
        </w:r>
        <w:r w:rsidR="00AA2F79">
          <w:rPr>
            <w:noProof/>
            <w:webHidden/>
          </w:rPr>
          <w:fldChar w:fldCharType="begin"/>
        </w:r>
        <w:r w:rsidR="00AA2F79">
          <w:rPr>
            <w:noProof/>
            <w:webHidden/>
          </w:rPr>
          <w:instrText xml:space="preserve"> PAGEREF _Toc69145830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6298AE4B" w14:textId="36C7E744"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1" w:history="1">
        <w:r w:rsidR="00AA2F79" w:rsidRPr="00CB37F6">
          <w:rPr>
            <w:rStyle w:val="Hyperlink"/>
            <w:noProof/>
          </w:rPr>
          <w:t>8.2.8.1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_Toc69145831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166364C4" w14:textId="4B541705"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2" w:history="1">
        <w:r w:rsidR="00AA2F79" w:rsidRPr="00CB37F6">
          <w:rPr>
            <w:rStyle w:val="Hyperlink"/>
            <w:noProof/>
          </w:rPr>
          <w:t>8.2.8.2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_Toc69145832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7E1D6DCB" w14:textId="5546B44A"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3" w:history="1">
        <w:r w:rsidR="00AA2F79" w:rsidRPr="00CB37F6">
          <w:rPr>
            <w:rStyle w:val="Hyperlink"/>
            <w:noProof/>
          </w:rPr>
          <w:t>8.2.8.3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_Toc69145833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4A0A0699" w14:textId="7757670B"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4" w:history="1">
        <w:r w:rsidR="00AA2F79" w:rsidRPr="00CB37F6">
          <w:rPr>
            <w:rStyle w:val="Hyperlink"/>
            <w:noProof/>
          </w:rPr>
          <w:t>8.2.8.4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_Toc69145834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7DABED2D" w14:textId="2F25E9BE"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5" w:history="1">
        <w:r w:rsidR="00AA2F79" w:rsidRPr="00CB37F6">
          <w:rPr>
            <w:rStyle w:val="Hyperlink"/>
            <w:noProof/>
          </w:rPr>
          <w:t>8.2.8.5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_Toc69145835 \h </w:instrText>
        </w:r>
        <w:r w:rsidR="00AA2F79">
          <w:rPr>
            <w:noProof/>
            <w:webHidden/>
          </w:rPr>
        </w:r>
        <w:r w:rsidR="00AA2F79">
          <w:rPr>
            <w:noProof/>
            <w:webHidden/>
          </w:rPr>
          <w:fldChar w:fldCharType="separate"/>
        </w:r>
        <w:r w:rsidR="00066EE3">
          <w:rPr>
            <w:noProof/>
            <w:webHidden/>
          </w:rPr>
          <w:t>139</w:t>
        </w:r>
        <w:r w:rsidR="00AA2F79">
          <w:rPr>
            <w:noProof/>
            <w:webHidden/>
          </w:rPr>
          <w:fldChar w:fldCharType="end"/>
        </w:r>
      </w:hyperlink>
    </w:p>
    <w:p w14:paraId="47B6D022" w14:textId="71850937" w:rsidR="00AA2F79" w:rsidRDefault="00D876BB">
      <w:pPr>
        <w:pStyle w:val="Verzeichnis3"/>
        <w:rPr>
          <w:rFonts w:asciiTheme="minorHAnsi" w:eastAsiaTheme="minorEastAsia" w:hAnsiTheme="minorHAnsi" w:cstheme="minorBidi"/>
          <w:noProof/>
          <w:sz w:val="22"/>
          <w:szCs w:val="22"/>
          <w:lang w:val="de-DE"/>
        </w:rPr>
      </w:pPr>
      <w:hyperlink w:anchor="_Toc69145836" w:history="1">
        <w:r w:rsidR="00AA2F79" w:rsidRPr="00CB37F6">
          <w:rPr>
            <w:rStyle w:val="Hyperlink"/>
            <w:noProof/>
          </w:rPr>
          <w:t>8.2.9</w:t>
        </w:r>
        <w:r w:rsidR="00AA2F79">
          <w:rPr>
            <w:rFonts w:asciiTheme="minorHAnsi" w:eastAsiaTheme="minorEastAsia" w:hAnsiTheme="minorHAnsi" w:cstheme="minorBidi"/>
            <w:noProof/>
            <w:sz w:val="22"/>
            <w:szCs w:val="22"/>
            <w:lang w:val="de-DE"/>
          </w:rPr>
          <w:tab/>
        </w:r>
        <w:r w:rsidR="00AA2F79" w:rsidRPr="00CB37F6">
          <w:rPr>
            <w:rStyle w:val="Hyperlink"/>
            <w:noProof/>
          </w:rPr>
          <w:t>Overlap Weld</w:t>
        </w:r>
        <w:r w:rsidR="00AA2F79">
          <w:rPr>
            <w:noProof/>
            <w:webHidden/>
          </w:rPr>
          <w:tab/>
        </w:r>
        <w:r w:rsidR="00AA2F79">
          <w:rPr>
            <w:noProof/>
            <w:webHidden/>
          </w:rPr>
          <w:fldChar w:fldCharType="begin"/>
        </w:r>
        <w:r w:rsidR="00AA2F79">
          <w:rPr>
            <w:noProof/>
            <w:webHidden/>
          </w:rPr>
          <w:instrText xml:space="preserve"> PAGEREF _Toc69145836 \h </w:instrText>
        </w:r>
        <w:r w:rsidR="00AA2F79">
          <w:rPr>
            <w:noProof/>
            <w:webHidden/>
          </w:rPr>
        </w:r>
        <w:r w:rsidR="00AA2F79">
          <w:rPr>
            <w:noProof/>
            <w:webHidden/>
          </w:rPr>
          <w:fldChar w:fldCharType="separate"/>
        </w:r>
        <w:r w:rsidR="00066EE3">
          <w:rPr>
            <w:noProof/>
            <w:webHidden/>
          </w:rPr>
          <w:t>139</w:t>
        </w:r>
        <w:r w:rsidR="00AA2F79">
          <w:rPr>
            <w:noProof/>
            <w:webHidden/>
          </w:rPr>
          <w:fldChar w:fldCharType="end"/>
        </w:r>
      </w:hyperlink>
    </w:p>
    <w:p w14:paraId="4B5B7AB3" w14:textId="29D06B8C"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7" w:history="1">
        <w:r w:rsidR="00AA2F79" w:rsidRPr="00CB37F6">
          <w:rPr>
            <w:rStyle w:val="Hyperlink"/>
            <w:noProof/>
          </w:rPr>
          <w:t>8.2.9.1</w:t>
        </w:r>
        <w:r w:rsidR="00AA2F79">
          <w:rPr>
            <w:rFonts w:asciiTheme="minorHAnsi" w:eastAsiaTheme="minorEastAsia" w:hAnsiTheme="minorHAnsi" w:cstheme="minorBidi"/>
            <w:noProof/>
            <w:sz w:val="22"/>
            <w:szCs w:val="22"/>
            <w:lang w:val="de-DE"/>
          </w:rPr>
          <w:tab/>
        </w:r>
        <w:r w:rsidR="00AA2F79" w:rsidRPr="00CB37F6">
          <w:rPr>
            <w:rStyle w:val="Hyperlink"/>
            <w:noProof/>
          </w:rPr>
          <w:t>Simple Overlap Weld</w:t>
        </w:r>
        <w:r w:rsidR="00AA2F79">
          <w:rPr>
            <w:noProof/>
            <w:webHidden/>
          </w:rPr>
          <w:tab/>
        </w:r>
        <w:r w:rsidR="00AA2F79">
          <w:rPr>
            <w:noProof/>
            <w:webHidden/>
          </w:rPr>
          <w:fldChar w:fldCharType="begin"/>
        </w:r>
        <w:r w:rsidR="00AA2F79">
          <w:rPr>
            <w:noProof/>
            <w:webHidden/>
          </w:rPr>
          <w:instrText xml:space="preserve"> PAGEREF _Toc69145837 \h </w:instrText>
        </w:r>
        <w:r w:rsidR="00AA2F79">
          <w:rPr>
            <w:noProof/>
            <w:webHidden/>
          </w:rPr>
        </w:r>
        <w:r w:rsidR="00AA2F79">
          <w:rPr>
            <w:noProof/>
            <w:webHidden/>
          </w:rPr>
          <w:fldChar w:fldCharType="separate"/>
        </w:r>
        <w:r w:rsidR="00066EE3">
          <w:rPr>
            <w:noProof/>
            <w:webHidden/>
          </w:rPr>
          <w:t>140</w:t>
        </w:r>
        <w:r w:rsidR="00AA2F79">
          <w:rPr>
            <w:noProof/>
            <w:webHidden/>
          </w:rPr>
          <w:fldChar w:fldCharType="end"/>
        </w:r>
      </w:hyperlink>
    </w:p>
    <w:p w14:paraId="0F7EF069" w14:textId="007EFA64"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8" w:history="1">
        <w:r w:rsidR="00AA2F79" w:rsidRPr="00CB37F6">
          <w:rPr>
            <w:rStyle w:val="Hyperlink"/>
            <w:noProof/>
          </w:rPr>
          <w:t>8.2.9.2</w:t>
        </w:r>
        <w:r w:rsidR="00AA2F79">
          <w:rPr>
            <w:rFonts w:asciiTheme="minorHAnsi" w:eastAsiaTheme="minorEastAsia" w:hAnsiTheme="minorHAnsi" w:cstheme="minorBidi"/>
            <w:noProof/>
            <w:sz w:val="22"/>
            <w:szCs w:val="22"/>
            <w:lang w:val="de-DE"/>
          </w:rPr>
          <w:tab/>
        </w:r>
        <w:r w:rsidR="00AA2F79" w:rsidRPr="00CB37F6">
          <w:rPr>
            <w:rStyle w:val="Hyperlink"/>
            <w:noProof/>
          </w:rPr>
          <w:t>Single Sided Double Overlap Weld</w:t>
        </w:r>
        <w:r w:rsidR="00AA2F79">
          <w:rPr>
            <w:noProof/>
            <w:webHidden/>
          </w:rPr>
          <w:tab/>
        </w:r>
        <w:r w:rsidR="00AA2F79">
          <w:rPr>
            <w:noProof/>
            <w:webHidden/>
          </w:rPr>
          <w:fldChar w:fldCharType="begin"/>
        </w:r>
        <w:r w:rsidR="00AA2F79">
          <w:rPr>
            <w:noProof/>
            <w:webHidden/>
          </w:rPr>
          <w:instrText xml:space="preserve"> PAGEREF _Toc69145838 \h </w:instrText>
        </w:r>
        <w:r w:rsidR="00AA2F79">
          <w:rPr>
            <w:noProof/>
            <w:webHidden/>
          </w:rPr>
        </w:r>
        <w:r w:rsidR="00AA2F79">
          <w:rPr>
            <w:noProof/>
            <w:webHidden/>
          </w:rPr>
          <w:fldChar w:fldCharType="separate"/>
        </w:r>
        <w:r w:rsidR="00066EE3">
          <w:rPr>
            <w:noProof/>
            <w:webHidden/>
          </w:rPr>
          <w:t>140</w:t>
        </w:r>
        <w:r w:rsidR="00AA2F79">
          <w:rPr>
            <w:noProof/>
            <w:webHidden/>
          </w:rPr>
          <w:fldChar w:fldCharType="end"/>
        </w:r>
      </w:hyperlink>
    </w:p>
    <w:p w14:paraId="13D99548" w14:textId="37227CE6"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9" w:history="1">
        <w:r w:rsidR="00AA2F79" w:rsidRPr="00CB37F6">
          <w:rPr>
            <w:rStyle w:val="Hyperlink"/>
            <w:noProof/>
          </w:rPr>
          <w:t>8.2.9.3</w:t>
        </w:r>
        <w:r w:rsidR="00AA2F79">
          <w:rPr>
            <w:rFonts w:asciiTheme="minorHAnsi" w:eastAsiaTheme="minorEastAsia" w:hAnsiTheme="minorHAnsi" w:cstheme="minorBidi"/>
            <w:noProof/>
            <w:sz w:val="22"/>
            <w:szCs w:val="22"/>
            <w:lang w:val="de-DE"/>
          </w:rPr>
          <w:tab/>
        </w:r>
        <w:r w:rsidR="00AA2F79" w:rsidRPr="00CB37F6">
          <w:rPr>
            <w:rStyle w:val="Hyperlink"/>
            <w:noProof/>
          </w:rPr>
          <w:t>Double Sided Double Overlap Weld</w:t>
        </w:r>
        <w:r w:rsidR="00AA2F79">
          <w:rPr>
            <w:noProof/>
            <w:webHidden/>
          </w:rPr>
          <w:tab/>
        </w:r>
        <w:r w:rsidR="00AA2F79">
          <w:rPr>
            <w:noProof/>
            <w:webHidden/>
          </w:rPr>
          <w:fldChar w:fldCharType="begin"/>
        </w:r>
        <w:r w:rsidR="00AA2F79">
          <w:rPr>
            <w:noProof/>
            <w:webHidden/>
          </w:rPr>
          <w:instrText xml:space="preserve"> PAGEREF _Toc69145839 \h </w:instrText>
        </w:r>
        <w:r w:rsidR="00AA2F79">
          <w:rPr>
            <w:noProof/>
            <w:webHidden/>
          </w:rPr>
        </w:r>
        <w:r w:rsidR="00AA2F79">
          <w:rPr>
            <w:noProof/>
            <w:webHidden/>
          </w:rPr>
          <w:fldChar w:fldCharType="separate"/>
        </w:r>
        <w:r w:rsidR="00066EE3">
          <w:rPr>
            <w:noProof/>
            <w:webHidden/>
          </w:rPr>
          <w:t>141</w:t>
        </w:r>
        <w:r w:rsidR="00AA2F79">
          <w:rPr>
            <w:noProof/>
            <w:webHidden/>
          </w:rPr>
          <w:fldChar w:fldCharType="end"/>
        </w:r>
      </w:hyperlink>
    </w:p>
    <w:p w14:paraId="1D40BA48" w14:textId="455AA89B"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0" w:history="1">
        <w:r w:rsidR="00AA2F79" w:rsidRPr="00CB37F6">
          <w:rPr>
            <w:rStyle w:val="Hyperlink"/>
            <w:noProof/>
          </w:rPr>
          <w:t>8.2.9.4</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_Toc69145840 \h </w:instrText>
        </w:r>
        <w:r w:rsidR="00AA2F79">
          <w:rPr>
            <w:noProof/>
            <w:webHidden/>
          </w:rPr>
        </w:r>
        <w:r w:rsidR="00AA2F79">
          <w:rPr>
            <w:noProof/>
            <w:webHidden/>
          </w:rPr>
          <w:fldChar w:fldCharType="separate"/>
        </w:r>
        <w:r w:rsidR="00066EE3">
          <w:rPr>
            <w:noProof/>
            <w:webHidden/>
          </w:rPr>
          <w:t>142</w:t>
        </w:r>
        <w:r w:rsidR="00AA2F79">
          <w:rPr>
            <w:noProof/>
            <w:webHidden/>
          </w:rPr>
          <w:fldChar w:fldCharType="end"/>
        </w:r>
      </w:hyperlink>
    </w:p>
    <w:p w14:paraId="57372ECD" w14:textId="0C393108"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1" w:history="1">
        <w:r w:rsidR="00AA2F79" w:rsidRPr="00CB37F6">
          <w:rPr>
            <w:rStyle w:val="Hyperlink"/>
            <w:noProof/>
          </w:rPr>
          <w:t>8.2.9.5</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_Toc69145841 \h </w:instrText>
        </w:r>
        <w:r w:rsidR="00AA2F79">
          <w:rPr>
            <w:noProof/>
            <w:webHidden/>
          </w:rPr>
        </w:r>
        <w:r w:rsidR="00AA2F79">
          <w:rPr>
            <w:noProof/>
            <w:webHidden/>
          </w:rPr>
          <w:fldChar w:fldCharType="separate"/>
        </w:r>
        <w:r w:rsidR="00066EE3">
          <w:rPr>
            <w:noProof/>
            <w:webHidden/>
          </w:rPr>
          <w:t>142</w:t>
        </w:r>
        <w:r w:rsidR="00AA2F79">
          <w:rPr>
            <w:noProof/>
            <w:webHidden/>
          </w:rPr>
          <w:fldChar w:fldCharType="end"/>
        </w:r>
      </w:hyperlink>
    </w:p>
    <w:p w14:paraId="7B0B55B8" w14:textId="61F8B5E8"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2" w:history="1">
        <w:r w:rsidR="00AA2F79" w:rsidRPr="00CB37F6">
          <w:rPr>
            <w:rStyle w:val="Hyperlink"/>
            <w:noProof/>
          </w:rPr>
          <w:t>8.2.9.6</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_Toc69145842 \h </w:instrText>
        </w:r>
        <w:r w:rsidR="00AA2F79">
          <w:rPr>
            <w:noProof/>
            <w:webHidden/>
          </w:rPr>
        </w:r>
        <w:r w:rsidR="00AA2F79">
          <w:rPr>
            <w:noProof/>
            <w:webHidden/>
          </w:rPr>
          <w:fldChar w:fldCharType="separate"/>
        </w:r>
        <w:r w:rsidR="00066EE3">
          <w:rPr>
            <w:noProof/>
            <w:webHidden/>
          </w:rPr>
          <w:t>144</w:t>
        </w:r>
        <w:r w:rsidR="00AA2F79">
          <w:rPr>
            <w:noProof/>
            <w:webHidden/>
          </w:rPr>
          <w:fldChar w:fldCharType="end"/>
        </w:r>
      </w:hyperlink>
    </w:p>
    <w:p w14:paraId="7CE47F95" w14:textId="25F1C94F" w:rsidR="00AA2F79" w:rsidRDefault="00D876BB">
      <w:pPr>
        <w:pStyle w:val="Verzeichnis3"/>
        <w:rPr>
          <w:rFonts w:asciiTheme="minorHAnsi" w:eastAsiaTheme="minorEastAsia" w:hAnsiTheme="minorHAnsi" w:cstheme="minorBidi"/>
          <w:noProof/>
          <w:sz w:val="22"/>
          <w:szCs w:val="22"/>
          <w:lang w:val="de-DE"/>
        </w:rPr>
      </w:pPr>
      <w:hyperlink w:anchor="_Toc69145843" w:history="1">
        <w:r w:rsidR="00AA2F79" w:rsidRPr="00CB37F6">
          <w:rPr>
            <w:rStyle w:val="Hyperlink"/>
            <w:noProof/>
          </w:rPr>
          <w:t>8.2.10</w:t>
        </w:r>
        <w:r w:rsidR="00AA2F79">
          <w:rPr>
            <w:rFonts w:asciiTheme="minorHAnsi" w:eastAsiaTheme="minorEastAsia" w:hAnsiTheme="minorHAnsi" w:cstheme="minorBidi"/>
            <w:noProof/>
            <w:sz w:val="22"/>
            <w:szCs w:val="22"/>
            <w:lang w:val="de-DE"/>
          </w:rPr>
          <w:tab/>
        </w:r>
        <w:r w:rsidR="00AA2F79" w:rsidRPr="00CB37F6">
          <w:rPr>
            <w:rStyle w:val="Hyperlink"/>
            <w:noProof/>
          </w:rPr>
          <w:t>Y-Joint</w:t>
        </w:r>
        <w:r w:rsidR="00AA2F79">
          <w:rPr>
            <w:noProof/>
            <w:webHidden/>
          </w:rPr>
          <w:tab/>
        </w:r>
        <w:r w:rsidR="00AA2F79">
          <w:rPr>
            <w:noProof/>
            <w:webHidden/>
          </w:rPr>
          <w:fldChar w:fldCharType="begin"/>
        </w:r>
        <w:r w:rsidR="00AA2F79">
          <w:rPr>
            <w:noProof/>
            <w:webHidden/>
          </w:rPr>
          <w:instrText xml:space="preserve"> PAGEREF _Toc69145843 \h </w:instrText>
        </w:r>
        <w:r w:rsidR="00AA2F79">
          <w:rPr>
            <w:noProof/>
            <w:webHidden/>
          </w:rPr>
        </w:r>
        <w:r w:rsidR="00AA2F79">
          <w:rPr>
            <w:noProof/>
            <w:webHidden/>
          </w:rPr>
          <w:fldChar w:fldCharType="separate"/>
        </w:r>
        <w:r w:rsidR="00066EE3">
          <w:rPr>
            <w:noProof/>
            <w:webHidden/>
          </w:rPr>
          <w:t>144</w:t>
        </w:r>
        <w:r w:rsidR="00AA2F79">
          <w:rPr>
            <w:noProof/>
            <w:webHidden/>
          </w:rPr>
          <w:fldChar w:fldCharType="end"/>
        </w:r>
      </w:hyperlink>
    </w:p>
    <w:p w14:paraId="64FF6E30" w14:textId="5E251B72"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4" w:history="1">
        <w:r w:rsidR="00AA2F79" w:rsidRPr="00CB37F6">
          <w:rPr>
            <w:rStyle w:val="Hyperlink"/>
            <w:noProof/>
          </w:rPr>
          <w:t>8.2.10.1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_Toc69145844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36331968" w14:textId="5C2E0D86"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5" w:history="1">
        <w:r w:rsidR="00AA2F79" w:rsidRPr="00CB37F6">
          <w:rPr>
            <w:rStyle w:val="Hyperlink"/>
            <w:noProof/>
          </w:rPr>
          <w:t>8.2.10.2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_Toc69145845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616268D2" w14:textId="6F4B8708"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6" w:history="1">
        <w:r w:rsidR="00AA2F79" w:rsidRPr="00CB37F6">
          <w:rPr>
            <w:rStyle w:val="Hyperlink"/>
            <w:noProof/>
          </w:rPr>
          <w:t>8.2.10.3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_Toc69145846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175C296B" w14:textId="697B81A4"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7" w:history="1">
        <w:r w:rsidR="00AA2F79" w:rsidRPr="00CB37F6">
          <w:rPr>
            <w:rStyle w:val="Hyperlink"/>
            <w:noProof/>
          </w:rPr>
          <w:t>8.2.10.4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_Toc69145847 \h </w:instrText>
        </w:r>
        <w:r w:rsidR="00AA2F79">
          <w:rPr>
            <w:noProof/>
            <w:webHidden/>
          </w:rPr>
        </w:r>
        <w:r w:rsidR="00AA2F79">
          <w:rPr>
            <w:noProof/>
            <w:webHidden/>
          </w:rPr>
          <w:fldChar w:fldCharType="separate"/>
        </w:r>
        <w:r w:rsidR="00066EE3">
          <w:rPr>
            <w:noProof/>
            <w:webHidden/>
          </w:rPr>
          <w:t>146</w:t>
        </w:r>
        <w:r w:rsidR="00AA2F79">
          <w:rPr>
            <w:noProof/>
            <w:webHidden/>
          </w:rPr>
          <w:fldChar w:fldCharType="end"/>
        </w:r>
      </w:hyperlink>
    </w:p>
    <w:p w14:paraId="45AD9B47" w14:textId="46CAC904"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8" w:history="1">
        <w:r w:rsidR="00AA2F79" w:rsidRPr="00CB37F6">
          <w:rPr>
            <w:rStyle w:val="Hyperlink"/>
            <w:noProof/>
          </w:rPr>
          <w:t>8.2.10.5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_Toc69145848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302ACF7B" w14:textId="2F53964F" w:rsidR="00AA2F79" w:rsidRDefault="00D876BB">
      <w:pPr>
        <w:pStyle w:val="Verzeichnis3"/>
        <w:rPr>
          <w:rFonts w:asciiTheme="minorHAnsi" w:eastAsiaTheme="minorEastAsia" w:hAnsiTheme="minorHAnsi" w:cstheme="minorBidi"/>
          <w:noProof/>
          <w:sz w:val="22"/>
          <w:szCs w:val="22"/>
          <w:lang w:val="de-DE"/>
        </w:rPr>
      </w:pPr>
      <w:hyperlink w:anchor="_Toc69145849" w:history="1">
        <w:r w:rsidR="00AA2F79" w:rsidRPr="00CB37F6">
          <w:rPr>
            <w:rStyle w:val="Hyperlink"/>
            <w:noProof/>
          </w:rPr>
          <w:t>8.2.11</w:t>
        </w:r>
        <w:r w:rsidR="00AA2F79">
          <w:rPr>
            <w:rFonts w:asciiTheme="minorHAnsi" w:eastAsiaTheme="minorEastAsia" w:hAnsiTheme="minorHAnsi" w:cstheme="minorBidi"/>
            <w:noProof/>
            <w:sz w:val="22"/>
            <w:szCs w:val="22"/>
            <w:lang w:val="de-DE"/>
          </w:rPr>
          <w:tab/>
        </w:r>
        <w:r w:rsidR="00AA2F79" w:rsidRPr="00CB37F6">
          <w:rPr>
            <w:rStyle w:val="Hyperlink"/>
            <w:noProof/>
          </w:rPr>
          <w:t>K-Joint</w:t>
        </w:r>
        <w:r w:rsidR="00AA2F79">
          <w:rPr>
            <w:noProof/>
            <w:webHidden/>
          </w:rPr>
          <w:tab/>
        </w:r>
        <w:r w:rsidR="00AA2F79">
          <w:rPr>
            <w:noProof/>
            <w:webHidden/>
          </w:rPr>
          <w:fldChar w:fldCharType="begin"/>
        </w:r>
        <w:r w:rsidR="00AA2F79">
          <w:rPr>
            <w:noProof/>
            <w:webHidden/>
          </w:rPr>
          <w:instrText xml:space="preserve"> PAGEREF _Toc69145849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75666F9B" w14:textId="644AC4CE"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0" w:history="1">
        <w:r w:rsidR="00AA2F79" w:rsidRPr="00CB37F6">
          <w:rPr>
            <w:rStyle w:val="Hyperlink"/>
            <w:noProof/>
          </w:rPr>
          <w:t>8.2.11.1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_Toc69145850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75D489E9" w14:textId="27559CC7"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1" w:history="1">
        <w:r w:rsidR="00AA2F79" w:rsidRPr="00CB37F6">
          <w:rPr>
            <w:rStyle w:val="Hyperlink"/>
            <w:noProof/>
          </w:rPr>
          <w:t>8.2.11.2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_Toc69145851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75BBB28B" w14:textId="455C119E"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2" w:history="1">
        <w:r w:rsidR="00AA2F79" w:rsidRPr="00CB37F6">
          <w:rPr>
            <w:rStyle w:val="Hyperlink"/>
            <w:noProof/>
          </w:rPr>
          <w:t>8.2.11.3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_Toc69145852 \h </w:instrText>
        </w:r>
        <w:r w:rsidR="00AA2F79">
          <w:rPr>
            <w:noProof/>
            <w:webHidden/>
          </w:rPr>
        </w:r>
        <w:r w:rsidR="00AA2F79">
          <w:rPr>
            <w:noProof/>
            <w:webHidden/>
          </w:rPr>
          <w:fldChar w:fldCharType="separate"/>
        </w:r>
        <w:r w:rsidR="00066EE3">
          <w:rPr>
            <w:noProof/>
            <w:webHidden/>
          </w:rPr>
          <w:t>149</w:t>
        </w:r>
        <w:r w:rsidR="00AA2F79">
          <w:rPr>
            <w:noProof/>
            <w:webHidden/>
          </w:rPr>
          <w:fldChar w:fldCharType="end"/>
        </w:r>
      </w:hyperlink>
    </w:p>
    <w:p w14:paraId="3CBD64EC" w14:textId="7D7839A5"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3" w:history="1">
        <w:r w:rsidR="00AA2F79" w:rsidRPr="00CB37F6">
          <w:rPr>
            <w:rStyle w:val="Hyperlink"/>
            <w:noProof/>
          </w:rPr>
          <w:t>8.2.11.4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_Toc69145853 \h </w:instrText>
        </w:r>
        <w:r w:rsidR="00AA2F79">
          <w:rPr>
            <w:noProof/>
            <w:webHidden/>
          </w:rPr>
        </w:r>
        <w:r w:rsidR="00AA2F79">
          <w:rPr>
            <w:noProof/>
            <w:webHidden/>
          </w:rPr>
          <w:fldChar w:fldCharType="separate"/>
        </w:r>
        <w:r w:rsidR="00066EE3">
          <w:rPr>
            <w:noProof/>
            <w:webHidden/>
          </w:rPr>
          <w:t>149</w:t>
        </w:r>
        <w:r w:rsidR="00AA2F79">
          <w:rPr>
            <w:noProof/>
            <w:webHidden/>
          </w:rPr>
          <w:fldChar w:fldCharType="end"/>
        </w:r>
      </w:hyperlink>
    </w:p>
    <w:p w14:paraId="48D59743" w14:textId="5A7E56FC"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4" w:history="1">
        <w:r w:rsidR="00AA2F79" w:rsidRPr="00CB37F6">
          <w:rPr>
            <w:rStyle w:val="Hyperlink"/>
            <w:noProof/>
          </w:rPr>
          <w:t>8.2.11.5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_Toc69145854 \h </w:instrText>
        </w:r>
        <w:r w:rsidR="00AA2F79">
          <w:rPr>
            <w:noProof/>
            <w:webHidden/>
          </w:rPr>
        </w:r>
        <w:r w:rsidR="00AA2F79">
          <w:rPr>
            <w:noProof/>
            <w:webHidden/>
          </w:rPr>
          <w:fldChar w:fldCharType="separate"/>
        </w:r>
        <w:r w:rsidR="00066EE3">
          <w:rPr>
            <w:noProof/>
            <w:webHidden/>
          </w:rPr>
          <w:t>151</w:t>
        </w:r>
        <w:r w:rsidR="00AA2F79">
          <w:rPr>
            <w:noProof/>
            <w:webHidden/>
          </w:rPr>
          <w:fldChar w:fldCharType="end"/>
        </w:r>
      </w:hyperlink>
    </w:p>
    <w:p w14:paraId="4518C3E6" w14:textId="7EC3BC61" w:rsidR="00AA2F79" w:rsidRDefault="00D876BB">
      <w:pPr>
        <w:pStyle w:val="Verzeichnis3"/>
        <w:rPr>
          <w:rFonts w:asciiTheme="minorHAnsi" w:eastAsiaTheme="minorEastAsia" w:hAnsiTheme="minorHAnsi" w:cstheme="minorBidi"/>
          <w:noProof/>
          <w:sz w:val="22"/>
          <w:szCs w:val="22"/>
          <w:lang w:val="de-DE"/>
        </w:rPr>
      </w:pPr>
      <w:hyperlink w:anchor="_Toc69145855" w:history="1">
        <w:r w:rsidR="00AA2F79" w:rsidRPr="00CB37F6">
          <w:rPr>
            <w:rStyle w:val="Hyperlink"/>
            <w:noProof/>
          </w:rPr>
          <w:t>8.2.12</w:t>
        </w:r>
        <w:r w:rsidR="00AA2F79">
          <w:rPr>
            <w:rFonts w:asciiTheme="minorHAnsi" w:eastAsiaTheme="minorEastAsia" w:hAnsiTheme="minorHAnsi" w:cstheme="minorBidi"/>
            <w:noProof/>
            <w:sz w:val="22"/>
            <w:szCs w:val="22"/>
            <w:lang w:val="de-DE"/>
          </w:rPr>
          <w:tab/>
        </w:r>
        <w:r w:rsidR="00AA2F79" w:rsidRPr="00CB37F6">
          <w:rPr>
            <w:rStyle w:val="Hyperlink"/>
            <w:noProof/>
          </w:rPr>
          <w:t>Cruciform Joint</w:t>
        </w:r>
        <w:r w:rsidR="00AA2F79">
          <w:rPr>
            <w:noProof/>
            <w:webHidden/>
          </w:rPr>
          <w:tab/>
        </w:r>
        <w:r w:rsidR="00AA2F79">
          <w:rPr>
            <w:noProof/>
            <w:webHidden/>
          </w:rPr>
          <w:fldChar w:fldCharType="begin"/>
        </w:r>
        <w:r w:rsidR="00AA2F79">
          <w:rPr>
            <w:noProof/>
            <w:webHidden/>
          </w:rPr>
          <w:instrText xml:space="preserve"> PAGEREF _Toc69145855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6220313C" w14:textId="58FA75B2"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6" w:history="1">
        <w:r w:rsidR="00AA2F79" w:rsidRPr="00CB37F6">
          <w:rPr>
            <w:rStyle w:val="Hyperlink"/>
            <w:noProof/>
          </w:rPr>
          <w:t>8.2.12.1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_Toc69145856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080DAD1B" w14:textId="6663D1AA"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7" w:history="1">
        <w:r w:rsidR="00AA2F79" w:rsidRPr="00CB37F6">
          <w:rPr>
            <w:rStyle w:val="Hyperlink"/>
            <w:noProof/>
          </w:rPr>
          <w:t>8.2.12.2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_Toc69145857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0FB6A447" w14:textId="2D9AD8EB"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8" w:history="1">
        <w:r w:rsidR="00AA2F79" w:rsidRPr="00CB37F6">
          <w:rPr>
            <w:rStyle w:val="Hyperlink"/>
            <w:noProof/>
          </w:rPr>
          <w:t>8.2.12.3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_Toc69145858 \h </w:instrText>
        </w:r>
        <w:r w:rsidR="00AA2F79">
          <w:rPr>
            <w:noProof/>
            <w:webHidden/>
          </w:rPr>
        </w:r>
        <w:r w:rsidR="00AA2F79">
          <w:rPr>
            <w:noProof/>
            <w:webHidden/>
          </w:rPr>
          <w:fldChar w:fldCharType="separate"/>
        </w:r>
        <w:r w:rsidR="00066EE3">
          <w:rPr>
            <w:noProof/>
            <w:webHidden/>
          </w:rPr>
          <w:t>153</w:t>
        </w:r>
        <w:r w:rsidR="00AA2F79">
          <w:rPr>
            <w:noProof/>
            <w:webHidden/>
          </w:rPr>
          <w:fldChar w:fldCharType="end"/>
        </w:r>
      </w:hyperlink>
    </w:p>
    <w:p w14:paraId="6CC8E57F" w14:textId="64876086"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9" w:history="1">
        <w:r w:rsidR="00AA2F79" w:rsidRPr="00CB37F6">
          <w:rPr>
            <w:rStyle w:val="Hyperlink"/>
            <w:noProof/>
          </w:rPr>
          <w:t>8.2.12.4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_Toc69145859 \h </w:instrText>
        </w:r>
        <w:r w:rsidR="00AA2F79">
          <w:rPr>
            <w:noProof/>
            <w:webHidden/>
          </w:rPr>
        </w:r>
        <w:r w:rsidR="00AA2F79">
          <w:rPr>
            <w:noProof/>
            <w:webHidden/>
          </w:rPr>
          <w:fldChar w:fldCharType="separate"/>
        </w:r>
        <w:r w:rsidR="00066EE3">
          <w:rPr>
            <w:noProof/>
            <w:webHidden/>
          </w:rPr>
          <w:t>153</w:t>
        </w:r>
        <w:r w:rsidR="00AA2F79">
          <w:rPr>
            <w:noProof/>
            <w:webHidden/>
          </w:rPr>
          <w:fldChar w:fldCharType="end"/>
        </w:r>
      </w:hyperlink>
    </w:p>
    <w:p w14:paraId="721931B2" w14:textId="5A5BED10"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0" w:history="1">
        <w:r w:rsidR="00AA2F79" w:rsidRPr="00CB37F6">
          <w:rPr>
            <w:rStyle w:val="Hyperlink"/>
            <w:noProof/>
          </w:rPr>
          <w:t>8.2.12.5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_Toc69145860 \h </w:instrText>
        </w:r>
        <w:r w:rsidR="00AA2F79">
          <w:rPr>
            <w:noProof/>
            <w:webHidden/>
          </w:rPr>
        </w:r>
        <w:r w:rsidR="00AA2F79">
          <w:rPr>
            <w:noProof/>
            <w:webHidden/>
          </w:rPr>
          <w:fldChar w:fldCharType="separate"/>
        </w:r>
        <w:r w:rsidR="00066EE3">
          <w:rPr>
            <w:noProof/>
            <w:webHidden/>
          </w:rPr>
          <w:t>155</w:t>
        </w:r>
        <w:r w:rsidR="00AA2F79">
          <w:rPr>
            <w:noProof/>
            <w:webHidden/>
          </w:rPr>
          <w:fldChar w:fldCharType="end"/>
        </w:r>
      </w:hyperlink>
    </w:p>
    <w:p w14:paraId="4B945D8B" w14:textId="597FCA30" w:rsidR="00AA2F79" w:rsidRDefault="00D876BB">
      <w:pPr>
        <w:pStyle w:val="Verzeichnis3"/>
        <w:rPr>
          <w:rFonts w:asciiTheme="minorHAnsi" w:eastAsiaTheme="minorEastAsia" w:hAnsiTheme="minorHAnsi" w:cstheme="minorBidi"/>
          <w:noProof/>
          <w:sz w:val="22"/>
          <w:szCs w:val="22"/>
          <w:lang w:val="de-DE"/>
        </w:rPr>
      </w:pPr>
      <w:hyperlink w:anchor="_Toc69145861" w:history="1">
        <w:r w:rsidR="00AA2F79" w:rsidRPr="00CB37F6">
          <w:rPr>
            <w:rStyle w:val="Hyperlink"/>
            <w:noProof/>
          </w:rPr>
          <w:t>8.2.13</w:t>
        </w:r>
        <w:r w:rsidR="00AA2F79">
          <w:rPr>
            <w:rFonts w:asciiTheme="minorHAnsi" w:eastAsiaTheme="minorEastAsia" w:hAnsiTheme="minorHAnsi" w:cstheme="minorBidi"/>
            <w:noProof/>
            <w:sz w:val="22"/>
            <w:szCs w:val="22"/>
            <w:lang w:val="de-DE"/>
          </w:rPr>
          <w:tab/>
        </w:r>
        <w:r w:rsidR="00AA2F79" w:rsidRPr="00CB37F6">
          <w:rPr>
            <w:rStyle w:val="Hyperlink"/>
            <w:noProof/>
          </w:rPr>
          <w:t>Flared Joint</w:t>
        </w:r>
        <w:r w:rsidR="00AA2F79">
          <w:rPr>
            <w:noProof/>
            <w:webHidden/>
          </w:rPr>
          <w:tab/>
        </w:r>
        <w:r w:rsidR="00AA2F79">
          <w:rPr>
            <w:noProof/>
            <w:webHidden/>
          </w:rPr>
          <w:fldChar w:fldCharType="begin"/>
        </w:r>
        <w:r w:rsidR="00AA2F79">
          <w:rPr>
            <w:noProof/>
            <w:webHidden/>
          </w:rPr>
          <w:instrText xml:space="preserve"> PAGEREF _Toc69145861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15D57C49" w14:textId="4030DAAE"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2" w:history="1">
        <w:r w:rsidR="00AA2F79" w:rsidRPr="00CB37F6">
          <w:rPr>
            <w:rStyle w:val="Hyperlink"/>
            <w:noProof/>
          </w:rPr>
          <w:t>8.2.13.1</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_Toc69145862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3A0DA761" w14:textId="5A1BC502"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3" w:history="1">
        <w:r w:rsidR="00AA2F79" w:rsidRPr="00CB37F6">
          <w:rPr>
            <w:rStyle w:val="Hyperlink"/>
            <w:noProof/>
          </w:rPr>
          <w:t>8.2.13.2</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_Toc69145863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38DB0A2F" w14:textId="212D406C" w:rsidR="00AA2F79" w:rsidRDefault="00D876B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4" w:history="1">
        <w:r w:rsidR="00AA2F79" w:rsidRPr="00CB37F6">
          <w:rPr>
            <w:rStyle w:val="Hyperlink"/>
            <w:noProof/>
          </w:rPr>
          <w:t>8.2.13.3</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_Toc69145864 \h </w:instrText>
        </w:r>
        <w:r w:rsidR="00AA2F79">
          <w:rPr>
            <w:noProof/>
            <w:webHidden/>
          </w:rPr>
        </w:r>
        <w:r w:rsidR="00AA2F79">
          <w:rPr>
            <w:noProof/>
            <w:webHidden/>
          </w:rPr>
          <w:fldChar w:fldCharType="separate"/>
        </w:r>
        <w:r w:rsidR="00066EE3">
          <w:rPr>
            <w:noProof/>
            <w:webHidden/>
          </w:rPr>
          <w:t>157</w:t>
        </w:r>
        <w:r w:rsidR="00AA2F79">
          <w:rPr>
            <w:noProof/>
            <w:webHidden/>
          </w:rPr>
          <w:fldChar w:fldCharType="end"/>
        </w:r>
      </w:hyperlink>
    </w:p>
    <w:p w14:paraId="46226DAA" w14:textId="76BF4655"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5" w:history="1">
        <w:r w:rsidR="00AA2F79" w:rsidRPr="00CB37F6">
          <w:rPr>
            <w:rStyle w:val="Hyperlink"/>
            <w:noProof/>
          </w:rPr>
          <w:t>8.3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Adhesive Lines</w:t>
        </w:r>
        <w:r w:rsidR="00AA2F79">
          <w:rPr>
            <w:noProof/>
            <w:webHidden/>
          </w:rPr>
          <w:tab/>
        </w:r>
        <w:r w:rsidR="00AA2F79">
          <w:rPr>
            <w:noProof/>
            <w:webHidden/>
          </w:rPr>
          <w:fldChar w:fldCharType="begin"/>
        </w:r>
        <w:r w:rsidR="00AA2F79">
          <w:rPr>
            <w:noProof/>
            <w:webHidden/>
          </w:rPr>
          <w:instrText xml:space="preserve"> PAGEREF _Toc69145865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31D5DC43" w14:textId="71B85D5B"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6" w:history="1">
        <w:r w:rsidR="00AA2F79" w:rsidRPr="00CB37F6">
          <w:rPr>
            <w:rStyle w:val="Hyperlink"/>
            <w:noProof/>
          </w:rPr>
          <w:t>8.4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Hemming Flanges</w:t>
        </w:r>
        <w:r w:rsidR="00AA2F79">
          <w:rPr>
            <w:noProof/>
            <w:webHidden/>
          </w:rPr>
          <w:tab/>
        </w:r>
        <w:r w:rsidR="00AA2F79">
          <w:rPr>
            <w:noProof/>
            <w:webHidden/>
          </w:rPr>
          <w:fldChar w:fldCharType="begin"/>
        </w:r>
        <w:r w:rsidR="00AA2F79">
          <w:rPr>
            <w:noProof/>
            <w:webHidden/>
          </w:rPr>
          <w:instrText xml:space="preserve"> PAGEREF _Toc69145866 \h </w:instrText>
        </w:r>
        <w:r w:rsidR="00AA2F79">
          <w:rPr>
            <w:noProof/>
            <w:webHidden/>
          </w:rPr>
        </w:r>
        <w:r w:rsidR="00AA2F79">
          <w:rPr>
            <w:noProof/>
            <w:webHidden/>
          </w:rPr>
          <w:fldChar w:fldCharType="separate"/>
        </w:r>
        <w:r w:rsidR="00066EE3">
          <w:rPr>
            <w:noProof/>
            <w:webHidden/>
          </w:rPr>
          <w:t>160</w:t>
        </w:r>
        <w:r w:rsidR="00AA2F79">
          <w:rPr>
            <w:noProof/>
            <w:webHidden/>
          </w:rPr>
          <w:fldChar w:fldCharType="end"/>
        </w:r>
      </w:hyperlink>
    </w:p>
    <w:p w14:paraId="746FD772" w14:textId="3134F9F4" w:rsidR="00AA2F79" w:rsidRDefault="00D876BB">
      <w:pPr>
        <w:pStyle w:val="Verzeichnis3"/>
        <w:rPr>
          <w:rFonts w:asciiTheme="minorHAnsi" w:eastAsiaTheme="minorEastAsia" w:hAnsiTheme="minorHAnsi" w:cstheme="minorBidi"/>
          <w:noProof/>
          <w:sz w:val="22"/>
          <w:szCs w:val="22"/>
          <w:lang w:val="de-DE"/>
        </w:rPr>
      </w:pPr>
      <w:hyperlink w:anchor="_Toc69145867" w:history="1">
        <w:r w:rsidR="00AA2F79" w:rsidRPr="00CB37F6">
          <w:rPr>
            <w:rStyle w:val="Hyperlink"/>
            <w:noProof/>
          </w:rPr>
          <w:t>8.4.1</w:t>
        </w:r>
        <w:r w:rsidR="00AA2F79">
          <w:rPr>
            <w:rFonts w:asciiTheme="minorHAnsi" w:eastAsiaTheme="minorEastAsia" w:hAnsiTheme="minorHAnsi" w:cstheme="minorBidi"/>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_Toc69145867 \h </w:instrText>
        </w:r>
        <w:r w:rsidR="00AA2F79">
          <w:rPr>
            <w:noProof/>
            <w:webHidden/>
          </w:rPr>
        </w:r>
        <w:r w:rsidR="00AA2F79">
          <w:rPr>
            <w:noProof/>
            <w:webHidden/>
          </w:rPr>
          <w:fldChar w:fldCharType="separate"/>
        </w:r>
        <w:r w:rsidR="00066EE3">
          <w:rPr>
            <w:noProof/>
            <w:webHidden/>
          </w:rPr>
          <w:t>160</w:t>
        </w:r>
        <w:r w:rsidR="00AA2F79">
          <w:rPr>
            <w:noProof/>
            <w:webHidden/>
          </w:rPr>
          <w:fldChar w:fldCharType="end"/>
        </w:r>
      </w:hyperlink>
    </w:p>
    <w:p w14:paraId="01A919D8" w14:textId="54EDFDDE" w:rsidR="00AA2F79" w:rsidRDefault="00D876BB">
      <w:pPr>
        <w:pStyle w:val="Verzeichnis3"/>
        <w:rPr>
          <w:rFonts w:asciiTheme="minorHAnsi" w:eastAsiaTheme="minorEastAsia" w:hAnsiTheme="minorHAnsi" w:cstheme="minorBidi"/>
          <w:noProof/>
          <w:sz w:val="22"/>
          <w:szCs w:val="22"/>
          <w:lang w:val="de-DE"/>
        </w:rPr>
      </w:pPr>
      <w:hyperlink w:anchor="_Toc69145868" w:history="1">
        <w:r w:rsidR="00AA2F79" w:rsidRPr="00CB37F6">
          <w:rPr>
            <w:rStyle w:val="Hyperlink"/>
            <w:noProof/>
          </w:rPr>
          <w:t>8.4.2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Definition of element </w:t>
        </w:r>
        <w:r w:rsidR="00AA2F79" w:rsidRPr="00CB37F6">
          <w:rPr>
            <w:rStyle w:val="Hyperlink"/>
            <w:rFonts w:ascii="Courier New" w:hAnsi="Courier New" w:cs="Courier New"/>
            <w:noProof/>
          </w:rPr>
          <w:t>&lt;hemming/&gt;</w:t>
        </w:r>
        <w:r w:rsidR="00AA2F79">
          <w:rPr>
            <w:noProof/>
            <w:webHidden/>
          </w:rPr>
          <w:tab/>
        </w:r>
        <w:r w:rsidR="00AA2F79">
          <w:rPr>
            <w:noProof/>
            <w:webHidden/>
          </w:rPr>
          <w:fldChar w:fldCharType="begin"/>
        </w:r>
        <w:r w:rsidR="00AA2F79">
          <w:rPr>
            <w:noProof/>
            <w:webHidden/>
          </w:rPr>
          <w:instrText xml:space="preserve"> PAGEREF _Toc69145868 \h </w:instrText>
        </w:r>
        <w:r w:rsidR="00AA2F79">
          <w:rPr>
            <w:noProof/>
            <w:webHidden/>
          </w:rPr>
        </w:r>
        <w:r w:rsidR="00AA2F79">
          <w:rPr>
            <w:noProof/>
            <w:webHidden/>
          </w:rPr>
          <w:fldChar w:fldCharType="separate"/>
        </w:r>
        <w:r w:rsidR="00066EE3">
          <w:rPr>
            <w:noProof/>
            <w:webHidden/>
          </w:rPr>
          <w:t>161</w:t>
        </w:r>
        <w:r w:rsidR="00AA2F79">
          <w:rPr>
            <w:noProof/>
            <w:webHidden/>
          </w:rPr>
          <w:fldChar w:fldCharType="end"/>
        </w:r>
      </w:hyperlink>
    </w:p>
    <w:p w14:paraId="4F511676" w14:textId="7907776F"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9" w:history="1">
        <w:r w:rsidR="00AA2F79" w:rsidRPr="00CB37F6">
          <w:rPr>
            <w:rStyle w:val="Hyperlink"/>
            <w:noProof/>
          </w:rPr>
          <w:t>8.5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Sequence Connections</w:t>
        </w:r>
        <w:r w:rsidR="00AA2F79">
          <w:rPr>
            <w:noProof/>
            <w:webHidden/>
          </w:rPr>
          <w:tab/>
        </w:r>
        <w:r w:rsidR="00AA2F79">
          <w:rPr>
            <w:noProof/>
            <w:webHidden/>
          </w:rPr>
          <w:fldChar w:fldCharType="begin"/>
        </w:r>
        <w:r w:rsidR="00AA2F79">
          <w:rPr>
            <w:noProof/>
            <w:webHidden/>
          </w:rPr>
          <w:instrText xml:space="preserve"> PAGEREF _Toc69145869 \h </w:instrText>
        </w:r>
        <w:r w:rsidR="00AA2F79">
          <w:rPr>
            <w:noProof/>
            <w:webHidden/>
          </w:rPr>
        </w:r>
        <w:r w:rsidR="00AA2F79">
          <w:rPr>
            <w:noProof/>
            <w:webHidden/>
          </w:rPr>
          <w:fldChar w:fldCharType="separate"/>
        </w:r>
        <w:r w:rsidR="00066EE3">
          <w:rPr>
            <w:noProof/>
            <w:webHidden/>
          </w:rPr>
          <w:t>164</w:t>
        </w:r>
        <w:r w:rsidR="00AA2F79">
          <w:rPr>
            <w:noProof/>
            <w:webHidden/>
          </w:rPr>
          <w:fldChar w:fldCharType="end"/>
        </w:r>
      </w:hyperlink>
    </w:p>
    <w:p w14:paraId="74D78009" w14:textId="2A809A35" w:rsidR="00AA2F79" w:rsidRDefault="00D876B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870" w:history="1">
        <w:r w:rsidR="00AA2F79" w:rsidRPr="00CB37F6">
          <w:rPr>
            <w:rStyle w:val="Hyperlink"/>
            <w:noProof/>
            <w14:scene3d>
              <w14:camera w14:prst="orthographicFront"/>
              <w14:lightRig w14:rig="threePt" w14:dir="t">
                <w14:rot w14:lat="0" w14:lon="0" w14:rev="0"/>
              </w14:lightRig>
            </w14:scene3d>
          </w:rPr>
          <w:t>9</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2D connections</w:t>
        </w:r>
        <w:r w:rsidR="00AA2F79">
          <w:rPr>
            <w:noProof/>
            <w:webHidden/>
          </w:rPr>
          <w:tab/>
        </w:r>
        <w:r w:rsidR="00AA2F79">
          <w:rPr>
            <w:noProof/>
            <w:webHidden/>
          </w:rPr>
          <w:fldChar w:fldCharType="begin"/>
        </w:r>
        <w:r w:rsidR="00AA2F79">
          <w:rPr>
            <w:noProof/>
            <w:webHidden/>
          </w:rPr>
          <w:instrText xml:space="preserve"> PAGEREF _Toc69145870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0A57D667" w14:textId="3BC1D20B"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1" w:history="1">
        <w:r w:rsidR="00AA2F79" w:rsidRPr="00CB37F6">
          <w:rPr>
            <w:rStyle w:val="Hyperlink"/>
            <w:noProof/>
          </w:rPr>
          <w:t>9.1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Generic Definitions</w:t>
        </w:r>
        <w:r w:rsidR="00AA2F79">
          <w:rPr>
            <w:noProof/>
            <w:webHidden/>
          </w:rPr>
          <w:tab/>
        </w:r>
        <w:r w:rsidR="00AA2F79">
          <w:rPr>
            <w:noProof/>
            <w:webHidden/>
          </w:rPr>
          <w:fldChar w:fldCharType="begin"/>
        </w:r>
        <w:r w:rsidR="00AA2F79">
          <w:rPr>
            <w:noProof/>
            <w:webHidden/>
          </w:rPr>
          <w:instrText xml:space="preserve"> PAGEREF _Toc69145871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66C8EE14" w14:textId="44556D03" w:rsidR="00AA2F79" w:rsidRDefault="00D876BB">
      <w:pPr>
        <w:pStyle w:val="Verzeichnis3"/>
        <w:rPr>
          <w:rFonts w:asciiTheme="minorHAnsi" w:eastAsiaTheme="minorEastAsia" w:hAnsiTheme="minorHAnsi" w:cstheme="minorBidi"/>
          <w:noProof/>
          <w:sz w:val="22"/>
          <w:szCs w:val="22"/>
          <w:lang w:val="de-DE"/>
        </w:rPr>
      </w:pPr>
      <w:hyperlink w:anchor="_Toc69145872" w:history="1">
        <w:r w:rsidR="00AA2F79" w:rsidRPr="00CB37F6">
          <w:rPr>
            <w:rStyle w:val="Hyperlink"/>
            <w:noProof/>
          </w:rPr>
          <w:t>9.1.1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_Toc69145872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45626C1A" w14:textId="7614B365" w:rsidR="00AA2F79" w:rsidRDefault="00D876BB">
      <w:pPr>
        <w:pStyle w:val="Verzeichnis3"/>
        <w:rPr>
          <w:rFonts w:asciiTheme="minorHAnsi" w:eastAsiaTheme="minorEastAsia" w:hAnsiTheme="minorHAnsi" w:cstheme="minorBidi"/>
          <w:noProof/>
          <w:sz w:val="22"/>
          <w:szCs w:val="22"/>
          <w:lang w:val="de-DE"/>
        </w:rPr>
      </w:pPr>
      <w:hyperlink w:anchor="_Toc69145873" w:history="1">
        <w:r w:rsidR="00AA2F79" w:rsidRPr="00CB37F6">
          <w:rPr>
            <w:rStyle w:val="Hyperlink"/>
            <w:noProof/>
          </w:rPr>
          <w:t>9.1.2</w:t>
        </w:r>
        <w:r w:rsidR="00AA2F79">
          <w:rPr>
            <w:rFonts w:asciiTheme="minorHAnsi" w:eastAsiaTheme="minorEastAsia" w:hAnsiTheme="minorHAnsi" w:cstheme="minorBidi"/>
            <w:noProof/>
            <w:sz w:val="22"/>
            <w:szCs w:val="22"/>
            <w:lang w:val="de-DE"/>
          </w:rPr>
          <w:tab/>
        </w:r>
        <w:r w:rsidR="00AA2F79" w:rsidRPr="00CB37F6">
          <w:rPr>
            <w:rStyle w:val="Hyperlink"/>
            <w:noProof/>
          </w:rPr>
          <w:t>Connection Face</w:t>
        </w:r>
        <w:r w:rsidR="00AA2F79">
          <w:rPr>
            <w:noProof/>
            <w:webHidden/>
          </w:rPr>
          <w:tab/>
        </w:r>
        <w:r w:rsidR="00AA2F79">
          <w:rPr>
            <w:noProof/>
            <w:webHidden/>
          </w:rPr>
          <w:fldChar w:fldCharType="begin"/>
        </w:r>
        <w:r w:rsidR="00AA2F79">
          <w:rPr>
            <w:noProof/>
            <w:webHidden/>
          </w:rPr>
          <w:instrText xml:space="preserve"> PAGEREF _Toc69145873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6BD9FE6E" w14:textId="2A9F019A" w:rsidR="00AA2F79" w:rsidRDefault="00D876BB">
      <w:pPr>
        <w:pStyle w:val="Verzeichnis3"/>
        <w:rPr>
          <w:rFonts w:asciiTheme="minorHAnsi" w:eastAsiaTheme="minorEastAsia" w:hAnsiTheme="minorHAnsi" w:cstheme="minorBidi"/>
          <w:noProof/>
          <w:sz w:val="22"/>
          <w:szCs w:val="22"/>
          <w:lang w:val="de-DE"/>
        </w:rPr>
      </w:pPr>
      <w:hyperlink w:anchor="_Toc69145874" w:history="1">
        <w:r w:rsidR="00AA2F79" w:rsidRPr="00CB37F6">
          <w:rPr>
            <w:rStyle w:val="Hyperlink"/>
            <w:noProof/>
          </w:rPr>
          <w:t>9.1.3</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_Toc69145874 \h </w:instrText>
        </w:r>
        <w:r w:rsidR="00AA2F79">
          <w:rPr>
            <w:noProof/>
            <w:webHidden/>
          </w:rPr>
        </w:r>
        <w:r w:rsidR="00AA2F79">
          <w:rPr>
            <w:noProof/>
            <w:webHidden/>
          </w:rPr>
          <w:fldChar w:fldCharType="separate"/>
        </w:r>
        <w:r w:rsidR="00066EE3">
          <w:rPr>
            <w:noProof/>
            <w:webHidden/>
          </w:rPr>
          <w:t>169</w:t>
        </w:r>
        <w:r w:rsidR="00AA2F79">
          <w:rPr>
            <w:noProof/>
            <w:webHidden/>
          </w:rPr>
          <w:fldChar w:fldCharType="end"/>
        </w:r>
      </w:hyperlink>
    </w:p>
    <w:p w14:paraId="2502ABC3" w14:textId="62549CB8"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5" w:history="1">
        <w:r w:rsidR="00AA2F79" w:rsidRPr="00CB37F6">
          <w:rPr>
            <w:rStyle w:val="Hyperlink"/>
            <w:noProof/>
          </w:rPr>
          <w:t>9.2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Adhesive Faces</w:t>
        </w:r>
        <w:r w:rsidR="00AA2F79">
          <w:rPr>
            <w:noProof/>
            <w:webHidden/>
          </w:rPr>
          <w:tab/>
        </w:r>
        <w:r w:rsidR="00AA2F79">
          <w:rPr>
            <w:noProof/>
            <w:webHidden/>
          </w:rPr>
          <w:fldChar w:fldCharType="begin"/>
        </w:r>
        <w:r w:rsidR="00AA2F79">
          <w:rPr>
            <w:noProof/>
            <w:webHidden/>
          </w:rPr>
          <w:instrText xml:space="preserve"> PAGEREF _Toc69145875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72841D98" w14:textId="0DA5E7A1" w:rsidR="00AA2F79" w:rsidRDefault="00D876B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6" w:history="1">
        <w:r w:rsidR="00AA2F79" w:rsidRPr="00CB37F6">
          <w:rPr>
            <w:rStyle w:val="Hyperlink"/>
            <w:noProof/>
            <w14:scene3d>
              <w14:camera w14:prst="orthographicFront"/>
              <w14:lightRig w14:rig="threePt" w14:dir="t">
                <w14:rot w14:lat="0" w14:lon="0" w14:rev="0"/>
              </w14:lightRig>
            </w14:scene3d>
          </w:rPr>
          <w:t>10</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Future extensions</w:t>
        </w:r>
        <w:r w:rsidR="00AA2F79">
          <w:rPr>
            <w:noProof/>
            <w:webHidden/>
          </w:rPr>
          <w:tab/>
        </w:r>
        <w:r w:rsidR="00AA2F79">
          <w:rPr>
            <w:noProof/>
            <w:webHidden/>
          </w:rPr>
          <w:fldChar w:fldCharType="begin"/>
        </w:r>
        <w:r w:rsidR="00AA2F79">
          <w:rPr>
            <w:noProof/>
            <w:webHidden/>
          </w:rPr>
          <w:instrText xml:space="preserve"> PAGEREF _Toc69145876 \h </w:instrText>
        </w:r>
        <w:r w:rsidR="00AA2F79">
          <w:rPr>
            <w:noProof/>
            <w:webHidden/>
          </w:rPr>
        </w:r>
        <w:r w:rsidR="00AA2F79">
          <w:rPr>
            <w:noProof/>
            <w:webHidden/>
          </w:rPr>
          <w:fldChar w:fldCharType="separate"/>
        </w:r>
        <w:r w:rsidR="00066EE3">
          <w:rPr>
            <w:noProof/>
            <w:webHidden/>
          </w:rPr>
          <w:t>172</w:t>
        </w:r>
        <w:r w:rsidR="00AA2F79">
          <w:rPr>
            <w:noProof/>
            <w:webHidden/>
          </w:rPr>
          <w:fldChar w:fldCharType="end"/>
        </w:r>
      </w:hyperlink>
    </w:p>
    <w:p w14:paraId="5170548B" w14:textId="7D60DC7D"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7" w:history="1">
        <w:r w:rsidR="00AA2F79" w:rsidRPr="00CB37F6">
          <w:rPr>
            <w:rStyle w:val="Hyperlink"/>
            <w:noProof/>
          </w:rPr>
          <w:t>10.1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Additional parameters for spot and seam welds</w:t>
        </w:r>
        <w:r w:rsidR="00AA2F79">
          <w:rPr>
            <w:noProof/>
            <w:webHidden/>
          </w:rPr>
          <w:tab/>
        </w:r>
        <w:r w:rsidR="00AA2F79">
          <w:rPr>
            <w:noProof/>
            <w:webHidden/>
          </w:rPr>
          <w:fldChar w:fldCharType="begin"/>
        </w:r>
        <w:r w:rsidR="00AA2F79">
          <w:rPr>
            <w:noProof/>
            <w:webHidden/>
          </w:rPr>
          <w:instrText xml:space="preserve"> PAGEREF _Toc69145877 \h </w:instrText>
        </w:r>
        <w:r w:rsidR="00AA2F79">
          <w:rPr>
            <w:noProof/>
            <w:webHidden/>
          </w:rPr>
        </w:r>
        <w:r w:rsidR="00AA2F79">
          <w:rPr>
            <w:noProof/>
            <w:webHidden/>
          </w:rPr>
          <w:fldChar w:fldCharType="separate"/>
        </w:r>
        <w:r w:rsidR="00066EE3">
          <w:rPr>
            <w:noProof/>
            <w:webHidden/>
          </w:rPr>
          <w:t>172</w:t>
        </w:r>
        <w:r w:rsidR="00AA2F79">
          <w:rPr>
            <w:noProof/>
            <w:webHidden/>
          </w:rPr>
          <w:fldChar w:fldCharType="end"/>
        </w:r>
      </w:hyperlink>
    </w:p>
    <w:p w14:paraId="5D6829F1" w14:textId="44B4CEE3" w:rsidR="00AA2F79" w:rsidRDefault="00D876B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8" w:history="1">
        <w:r w:rsidR="00AA2F79" w:rsidRPr="00CB37F6">
          <w:rPr>
            <w:rStyle w:val="Hyperlink"/>
            <w:noProof/>
          </w:rPr>
          <w:t>10.2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Other relevant and new joint types</w:t>
        </w:r>
        <w:r w:rsidR="00AA2F79">
          <w:rPr>
            <w:noProof/>
            <w:webHidden/>
          </w:rPr>
          <w:tab/>
        </w:r>
        <w:r w:rsidR="00AA2F79">
          <w:rPr>
            <w:noProof/>
            <w:webHidden/>
          </w:rPr>
          <w:fldChar w:fldCharType="begin"/>
        </w:r>
        <w:r w:rsidR="00AA2F79">
          <w:rPr>
            <w:noProof/>
            <w:webHidden/>
          </w:rPr>
          <w:instrText xml:space="preserve"> PAGEREF _Toc69145878 \h </w:instrText>
        </w:r>
        <w:r w:rsidR="00AA2F79">
          <w:rPr>
            <w:noProof/>
            <w:webHidden/>
          </w:rPr>
        </w:r>
        <w:r w:rsidR="00AA2F79">
          <w:rPr>
            <w:noProof/>
            <w:webHidden/>
          </w:rPr>
          <w:fldChar w:fldCharType="separate"/>
        </w:r>
        <w:r w:rsidR="00066EE3">
          <w:rPr>
            <w:noProof/>
            <w:webHidden/>
          </w:rPr>
          <w:t>172</w:t>
        </w:r>
        <w:r w:rsidR="00AA2F79">
          <w:rPr>
            <w:noProof/>
            <w:webHidden/>
          </w:rPr>
          <w:fldChar w:fldCharType="end"/>
        </w:r>
      </w:hyperlink>
    </w:p>
    <w:p w14:paraId="001DED67" w14:textId="0E5B9A51" w:rsidR="00AA2F79" w:rsidRDefault="00D876B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9" w:history="1">
        <w:r w:rsidR="00AA2F79" w:rsidRPr="00CB37F6">
          <w:rPr>
            <w:rStyle w:val="Hyperlink"/>
            <w:noProof/>
            <w14:scene3d>
              <w14:camera w14:prst="orthographicFront"/>
              <w14:lightRig w14:rig="threePt" w14:dir="t">
                <w14:rot w14:lat="0" w14:lon="0" w14:rev="0"/>
              </w14:lightRig>
            </w14:scene3d>
          </w:rPr>
          <w:t>11</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Disclaimer</w:t>
        </w:r>
        <w:r w:rsidR="00AA2F79">
          <w:rPr>
            <w:noProof/>
            <w:webHidden/>
          </w:rPr>
          <w:tab/>
        </w:r>
        <w:r w:rsidR="00AA2F79">
          <w:rPr>
            <w:noProof/>
            <w:webHidden/>
          </w:rPr>
          <w:fldChar w:fldCharType="begin"/>
        </w:r>
        <w:r w:rsidR="00AA2F79">
          <w:rPr>
            <w:noProof/>
            <w:webHidden/>
          </w:rPr>
          <w:instrText xml:space="preserve"> PAGEREF _Toc69145879 \h </w:instrText>
        </w:r>
        <w:r w:rsidR="00AA2F79">
          <w:rPr>
            <w:noProof/>
            <w:webHidden/>
          </w:rPr>
        </w:r>
        <w:r w:rsidR="00AA2F79">
          <w:rPr>
            <w:noProof/>
            <w:webHidden/>
          </w:rPr>
          <w:fldChar w:fldCharType="separate"/>
        </w:r>
        <w:r w:rsidR="00066EE3">
          <w:rPr>
            <w:noProof/>
            <w:webHidden/>
          </w:rPr>
          <w:t>173</w:t>
        </w:r>
        <w:r w:rsidR="00AA2F79">
          <w:rPr>
            <w:noProof/>
            <w:webHidden/>
          </w:rPr>
          <w:fldChar w:fldCharType="end"/>
        </w:r>
      </w:hyperlink>
    </w:p>
    <w:p w14:paraId="17293CA5" w14:textId="6EBF8149" w:rsidR="00AA2F79" w:rsidRDefault="00D876B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80" w:history="1">
        <w:r w:rsidR="00AA2F79" w:rsidRPr="00CB37F6">
          <w:rPr>
            <w:rStyle w:val="Hyperlink"/>
            <w:noProof/>
            <w14:scene3d>
              <w14:camera w14:prst="orthographicFront"/>
              <w14:lightRig w14:rig="threePt" w14:dir="t">
                <w14:rot w14:lat="0" w14:lon="0" w14:rev="0"/>
              </w14:lightRig>
            </w14:scene3d>
          </w:rPr>
          <w:t>12</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References</w:t>
        </w:r>
        <w:r w:rsidR="00AA2F79">
          <w:rPr>
            <w:noProof/>
            <w:webHidden/>
          </w:rPr>
          <w:tab/>
        </w:r>
        <w:r w:rsidR="00AA2F79">
          <w:rPr>
            <w:noProof/>
            <w:webHidden/>
          </w:rPr>
          <w:fldChar w:fldCharType="begin"/>
        </w:r>
        <w:r w:rsidR="00AA2F79">
          <w:rPr>
            <w:noProof/>
            <w:webHidden/>
          </w:rPr>
          <w:instrText xml:space="preserve"> PAGEREF _Toc69145880 \h </w:instrText>
        </w:r>
        <w:r w:rsidR="00AA2F79">
          <w:rPr>
            <w:noProof/>
            <w:webHidden/>
          </w:rPr>
        </w:r>
        <w:r w:rsidR="00AA2F79">
          <w:rPr>
            <w:noProof/>
            <w:webHidden/>
          </w:rPr>
          <w:fldChar w:fldCharType="separate"/>
        </w:r>
        <w:r w:rsidR="00066EE3">
          <w:rPr>
            <w:noProof/>
            <w:webHidden/>
          </w:rPr>
          <w:t>174</w:t>
        </w:r>
        <w:r w:rsidR="00AA2F79">
          <w:rPr>
            <w:noProof/>
            <w:webHidden/>
          </w:rPr>
          <w:fldChar w:fldCharType="end"/>
        </w:r>
      </w:hyperlink>
    </w:p>
    <w:p w14:paraId="1B3DA069" w14:textId="24085093"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93925C4" w14:textId="18E1BEA9" w:rsidR="00D8413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146205" w:history="1">
        <w:r w:rsidR="00D84132" w:rsidRPr="007D0B3D">
          <w:rPr>
            <w:rStyle w:val="Hyperlink"/>
            <w:noProof/>
          </w:rPr>
          <w:t>Figure 1: Seam weld as 1</w:t>
        </w:r>
        <w:r w:rsidR="00D84132" w:rsidRPr="007D0B3D">
          <w:rPr>
            <w:rStyle w:val="Hyperlink"/>
            <w:noProof/>
          </w:rPr>
          <w:noBreakHyphen/>
          <w:t>dimensional joint</w:t>
        </w:r>
        <w:r w:rsidR="00D84132">
          <w:rPr>
            <w:noProof/>
            <w:webHidden/>
          </w:rPr>
          <w:tab/>
        </w:r>
        <w:r w:rsidR="00D84132">
          <w:rPr>
            <w:noProof/>
            <w:webHidden/>
          </w:rPr>
          <w:fldChar w:fldCharType="begin"/>
        </w:r>
        <w:r w:rsidR="00D84132">
          <w:rPr>
            <w:noProof/>
            <w:webHidden/>
          </w:rPr>
          <w:instrText xml:space="preserve"> PAGEREF _Toc69146205 \h </w:instrText>
        </w:r>
        <w:r w:rsidR="00D84132">
          <w:rPr>
            <w:noProof/>
            <w:webHidden/>
          </w:rPr>
        </w:r>
        <w:r w:rsidR="00D84132">
          <w:rPr>
            <w:noProof/>
            <w:webHidden/>
          </w:rPr>
          <w:fldChar w:fldCharType="separate"/>
        </w:r>
        <w:r w:rsidR="00D84132">
          <w:rPr>
            <w:noProof/>
            <w:webHidden/>
          </w:rPr>
          <w:t>24</w:t>
        </w:r>
        <w:r w:rsidR="00D84132">
          <w:rPr>
            <w:noProof/>
            <w:webHidden/>
          </w:rPr>
          <w:fldChar w:fldCharType="end"/>
        </w:r>
      </w:hyperlink>
    </w:p>
    <w:p w14:paraId="306AA027" w14:textId="1EC5EBCB"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06" w:history="1">
        <w:r w:rsidR="00D84132" w:rsidRPr="007D0B3D">
          <w:rPr>
            <w:rStyle w:val="Hyperlink"/>
            <w:noProof/>
          </w:rPr>
          <w:t>Figure 2: Topological Relations between Parts and Assemblies</w:t>
        </w:r>
        <w:r w:rsidR="00D84132">
          <w:rPr>
            <w:noProof/>
            <w:webHidden/>
          </w:rPr>
          <w:tab/>
        </w:r>
        <w:r w:rsidR="00D84132">
          <w:rPr>
            <w:noProof/>
            <w:webHidden/>
          </w:rPr>
          <w:fldChar w:fldCharType="begin"/>
        </w:r>
        <w:r w:rsidR="00D84132">
          <w:rPr>
            <w:noProof/>
            <w:webHidden/>
          </w:rPr>
          <w:instrText xml:space="preserve"> PAGEREF _Toc69146206 \h </w:instrText>
        </w:r>
        <w:r w:rsidR="00D84132">
          <w:rPr>
            <w:noProof/>
            <w:webHidden/>
          </w:rPr>
        </w:r>
        <w:r w:rsidR="00D84132">
          <w:rPr>
            <w:noProof/>
            <w:webHidden/>
          </w:rPr>
          <w:fldChar w:fldCharType="separate"/>
        </w:r>
        <w:r w:rsidR="00D84132">
          <w:rPr>
            <w:noProof/>
            <w:webHidden/>
          </w:rPr>
          <w:t>25</w:t>
        </w:r>
        <w:r w:rsidR="00D84132">
          <w:rPr>
            <w:noProof/>
            <w:webHidden/>
          </w:rPr>
          <w:fldChar w:fldCharType="end"/>
        </w:r>
      </w:hyperlink>
    </w:p>
    <w:p w14:paraId="058ECABE" w14:textId="32C4FF5C"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07" w:history="1">
        <w:r w:rsidR="00D84132" w:rsidRPr="007D0B3D">
          <w:rPr>
            <w:rStyle w:val="Hyperlink"/>
            <w:noProof/>
          </w:rPr>
          <w:t>Figure 3: Product Structures Fitting to Previous Figure.</w:t>
        </w:r>
        <w:r w:rsidR="00D84132">
          <w:rPr>
            <w:noProof/>
            <w:webHidden/>
          </w:rPr>
          <w:tab/>
        </w:r>
        <w:r w:rsidR="00D84132">
          <w:rPr>
            <w:noProof/>
            <w:webHidden/>
          </w:rPr>
          <w:fldChar w:fldCharType="begin"/>
        </w:r>
        <w:r w:rsidR="00D84132">
          <w:rPr>
            <w:noProof/>
            <w:webHidden/>
          </w:rPr>
          <w:instrText xml:space="preserve"> PAGEREF _Toc69146207 \h </w:instrText>
        </w:r>
        <w:r w:rsidR="00D84132">
          <w:rPr>
            <w:noProof/>
            <w:webHidden/>
          </w:rPr>
        </w:r>
        <w:r w:rsidR="00D84132">
          <w:rPr>
            <w:noProof/>
            <w:webHidden/>
          </w:rPr>
          <w:fldChar w:fldCharType="separate"/>
        </w:r>
        <w:r w:rsidR="00D84132">
          <w:rPr>
            <w:noProof/>
            <w:webHidden/>
          </w:rPr>
          <w:t>25</w:t>
        </w:r>
        <w:r w:rsidR="00D84132">
          <w:rPr>
            <w:noProof/>
            <w:webHidden/>
          </w:rPr>
          <w:fldChar w:fldCharType="end"/>
        </w:r>
      </w:hyperlink>
    </w:p>
    <w:p w14:paraId="520494F1" w14:textId="25164770"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08" w:history="1">
        <w:r w:rsidR="00D84132" w:rsidRPr="007D0B3D">
          <w:rPr>
            <w:rStyle w:val="Hyperlink"/>
            <w:noProof/>
          </w:rPr>
          <w:t>Figure 4: The Development Process</w:t>
        </w:r>
        <w:r w:rsidR="00D84132">
          <w:rPr>
            <w:noProof/>
            <w:webHidden/>
          </w:rPr>
          <w:tab/>
        </w:r>
        <w:r w:rsidR="00D84132">
          <w:rPr>
            <w:noProof/>
            <w:webHidden/>
          </w:rPr>
          <w:fldChar w:fldCharType="begin"/>
        </w:r>
        <w:r w:rsidR="00D84132">
          <w:rPr>
            <w:noProof/>
            <w:webHidden/>
          </w:rPr>
          <w:instrText xml:space="preserve"> PAGEREF _Toc69146208 \h </w:instrText>
        </w:r>
        <w:r w:rsidR="00D84132">
          <w:rPr>
            <w:noProof/>
            <w:webHidden/>
          </w:rPr>
        </w:r>
        <w:r w:rsidR="00D84132">
          <w:rPr>
            <w:noProof/>
            <w:webHidden/>
          </w:rPr>
          <w:fldChar w:fldCharType="separate"/>
        </w:r>
        <w:r w:rsidR="00D84132">
          <w:rPr>
            <w:noProof/>
            <w:webHidden/>
          </w:rPr>
          <w:t>26</w:t>
        </w:r>
        <w:r w:rsidR="00D84132">
          <w:rPr>
            <w:noProof/>
            <w:webHidden/>
          </w:rPr>
          <w:fldChar w:fldCharType="end"/>
        </w:r>
      </w:hyperlink>
    </w:p>
    <w:p w14:paraId="14D2CB0E" w14:textId="3EC5E10C"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09" w:history="1">
        <w:r w:rsidR="00D84132" w:rsidRPr="007D0B3D">
          <w:rPr>
            <w:rStyle w:val="Hyperlink"/>
            <w:noProof/>
          </w:rPr>
          <w:t>Figure 5: χMCF as a Platform for Connection Information in the Complete Development Process</w:t>
        </w:r>
        <w:r w:rsidR="00D84132">
          <w:rPr>
            <w:noProof/>
            <w:webHidden/>
          </w:rPr>
          <w:tab/>
        </w:r>
        <w:r w:rsidR="00D84132">
          <w:rPr>
            <w:noProof/>
            <w:webHidden/>
          </w:rPr>
          <w:fldChar w:fldCharType="begin"/>
        </w:r>
        <w:r w:rsidR="00D84132">
          <w:rPr>
            <w:noProof/>
            <w:webHidden/>
          </w:rPr>
          <w:instrText xml:space="preserve"> PAGEREF _Toc69146209 \h </w:instrText>
        </w:r>
        <w:r w:rsidR="00D84132">
          <w:rPr>
            <w:noProof/>
            <w:webHidden/>
          </w:rPr>
        </w:r>
        <w:r w:rsidR="00D84132">
          <w:rPr>
            <w:noProof/>
            <w:webHidden/>
          </w:rPr>
          <w:fldChar w:fldCharType="separate"/>
        </w:r>
        <w:r w:rsidR="00D84132">
          <w:rPr>
            <w:noProof/>
            <w:webHidden/>
          </w:rPr>
          <w:t>26</w:t>
        </w:r>
        <w:r w:rsidR="00D84132">
          <w:rPr>
            <w:noProof/>
            <w:webHidden/>
          </w:rPr>
          <w:fldChar w:fldCharType="end"/>
        </w:r>
      </w:hyperlink>
    </w:p>
    <w:p w14:paraId="75C481F8" w14:textId="7C132A50"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10" w:history="1">
        <w:r w:rsidR="00D84132" w:rsidRPr="007D0B3D">
          <w:rPr>
            <w:rStyle w:val="Hyperlink"/>
            <w:noProof/>
          </w:rPr>
          <w:t>Figure 6: Weld line crossing tailored blank vs. weld line crossing physical gap</w:t>
        </w:r>
        <w:r w:rsidR="00D84132">
          <w:rPr>
            <w:noProof/>
            <w:webHidden/>
          </w:rPr>
          <w:tab/>
        </w:r>
        <w:r w:rsidR="00D84132">
          <w:rPr>
            <w:noProof/>
            <w:webHidden/>
          </w:rPr>
          <w:fldChar w:fldCharType="begin"/>
        </w:r>
        <w:r w:rsidR="00D84132">
          <w:rPr>
            <w:noProof/>
            <w:webHidden/>
          </w:rPr>
          <w:instrText xml:space="preserve"> PAGEREF _Toc69146210 \h </w:instrText>
        </w:r>
        <w:r w:rsidR="00D84132">
          <w:rPr>
            <w:noProof/>
            <w:webHidden/>
          </w:rPr>
        </w:r>
        <w:r w:rsidR="00D84132">
          <w:rPr>
            <w:noProof/>
            <w:webHidden/>
          </w:rPr>
          <w:fldChar w:fldCharType="separate"/>
        </w:r>
        <w:r w:rsidR="00D84132">
          <w:rPr>
            <w:noProof/>
            <w:webHidden/>
          </w:rPr>
          <w:t>31</w:t>
        </w:r>
        <w:r w:rsidR="00D84132">
          <w:rPr>
            <w:noProof/>
            <w:webHidden/>
          </w:rPr>
          <w:fldChar w:fldCharType="end"/>
        </w:r>
      </w:hyperlink>
    </w:p>
    <w:p w14:paraId="0EBAF58B" w14:textId="4A5B5F9E"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0" w:anchor="_Toc69146211" w:history="1">
        <w:r w:rsidR="00D84132" w:rsidRPr="007D0B3D">
          <w:rPr>
            <w:rStyle w:val="Hyperlink"/>
            <w:noProof/>
          </w:rPr>
          <w:t>Figure 7: special topologies</w:t>
        </w:r>
        <w:r w:rsidR="00D84132">
          <w:rPr>
            <w:noProof/>
            <w:webHidden/>
          </w:rPr>
          <w:tab/>
        </w:r>
        <w:r w:rsidR="00D84132">
          <w:rPr>
            <w:noProof/>
            <w:webHidden/>
          </w:rPr>
          <w:fldChar w:fldCharType="begin"/>
        </w:r>
        <w:r w:rsidR="00D84132">
          <w:rPr>
            <w:noProof/>
            <w:webHidden/>
          </w:rPr>
          <w:instrText xml:space="preserve"> PAGEREF _Toc69146211 \h </w:instrText>
        </w:r>
        <w:r w:rsidR="00D84132">
          <w:rPr>
            <w:noProof/>
            <w:webHidden/>
          </w:rPr>
        </w:r>
        <w:r w:rsidR="00D84132">
          <w:rPr>
            <w:noProof/>
            <w:webHidden/>
          </w:rPr>
          <w:fldChar w:fldCharType="separate"/>
        </w:r>
        <w:r w:rsidR="00D84132">
          <w:rPr>
            <w:noProof/>
            <w:webHidden/>
          </w:rPr>
          <w:t>41</w:t>
        </w:r>
        <w:r w:rsidR="00D84132">
          <w:rPr>
            <w:noProof/>
            <w:webHidden/>
          </w:rPr>
          <w:fldChar w:fldCharType="end"/>
        </w:r>
      </w:hyperlink>
    </w:p>
    <w:p w14:paraId="356A7F15" w14:textId="51FDBF98"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12" w:history="1">
        <w:r w:rsidR="00D84132" w:rsidRPr="007D0B3D">
          <w:rPr>
            <w:rStyle w:val="Hyperlink"/>
            <w:noProof/>
          </w:rPr>
          <w:t>Figure 8: Robscans with Different Rotation Angles; Two of them Mirrored</w:t>
        </w:r>
        <w:r w:rsidR="00D84132">
          <w:rPr>
            <w:noProof/>
            <w:webHidden/>
          </w:rPr>
          <w:tab/>
        </w:r>
        <w:r w:rsidR="00D84132">
          <w:rPr>
            <w:noProof/>
            <w:webHidden/>
          </w:rPr>
          <w:fldChar w:fldCharType="begin"/>
        </w:r>
        <w:r w:rsidR="00D84132">
          <w:rPr>
            <w:noProof/>
            <w:webHidden/>
          </w:rPr>
          <w:instrText xml:space="preserve"> PAGEREF _Toc69146212 \h </w:instrText>
        </w:r>
        <w:r w:rsidR="00D84132">
          <w:rPr>
            <w:noProof/>
            <w:webHidden/>
          </w:rPr>
        </w:r>
        <w:r w:rsidR="00D84132">
          <w:rPr>
            <w:noProof/>
            <w:webHidden/>
          </w:rPr>
          <w:fldChar w:fldCharType="separate"/>
        </w:r>
        <w:r w:rsidR="00D84132">
          <w:rPr>
            <w:noProof/>
            <w:webHidden/>
          </w:rPr>
          <w:t>60</w:t>
        </w:r>
        <w:r w:rsidR="00D84132">
          <w:rPr>
            <w:noProof/>
            <w:webHidden/>
          </w:rPr>
          <w:fldChar w:fldCharType="end"/>
        </w:r>
      </w:hyperlink>
    </w:p>
    <w:p w14:paraId="519A1B33" w14:textId="5689C4EE"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13" w:history="1">
        <w:r w:rsidR="00D84132" w:rsidRPr="007D0B3D">
          <w:rPr>
            <w:rStyle w:val="Hyperlink"/>
            <w:noProof/>
          </w:rPr>
          <w:t>Figure 9: Rivet head types</w:t>
        </w:r>
        <w:r w:rsidR="00D84132">
          <w:rPr>
            <w:noProof/>
            <w:webHidden/>
          </w:rPr>
          <w:tab/>
        </w:r>
        <w:r w:rsidR="00D84132">
          <w:rPr>
            <w:noProof/>
            <w:webHidden/>
          </w:rPr>
          <w:fldChar w:fldCharType="begin"/>
        </w:r>
        <w:r w:rsidR="00D84132">
          <w:rPr>
            <w:noProof/>
            <w:webHidden/>
          </w:rPr>
          <w:instrText xml:space="preserve"> PAGEREF _Toc69146213 \h </w:instrText>
        </w:r>
        <w:r w:rsidR="00D84132">
          <w:rPr>
            <w:noProof/>
            <w:webHidden/>
          </w:rPr>
        </w:r>
        <w:r w:rsidR="00D84132">
          <w:rPr>
            <w:noProof/>
            <w:webHidden/>
          </w:rPr>
          <w:fldChar w:fldCharType="separate"/>
        </w:r>
        <w:r w:rsidR="00D84132">
          <w:rPr>
            <w:noProof/>
            <w:webHidden/>
          </w:rPr>
          <w:t>63</w:t>
        </w:r>
        <w:r w:rsidR="00D84132">
          <w:rPr>
            <w:noProof/>
            <w:webHidden/>
          </w:rPr>
          <w:fldChar w:fldCharType="end"/>
        </w:r>
      </w:hyperlink>
    </w:p>
    <w:p w14:paraId="201253D0" w14:textId="6B42F15E"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14" w:history="1">
        <w:r w:rsidR="00D84132" w:rsidRPr="007D0B3D">
          <w:rPr>
            <w:rStyle w:val="Hyperlink"/>
            <w:noProof/>
          </w:rPr>
          <w:t>Figure 10: Cross Section of a blind rivet</w:t>
        </w:r>
        <w:r w:rsidR="00D84132">
          <w:rPr>
            <w:noProof/>
            <w:webHidden/>
          </w:rPr>
          <w:tab/>
        </w:r>
        <w:r w:rsidR="00D84132">
          <w:rPr>
            <w:noProof/>
            <w:webHidden/>
          </w:rPr>
          <w:fldChar w:fldCharType="begin"/>
        </w:r>
        <w:r w:rsidR="00D84132">
          <w:rPr>
            <w:noProof/>
            <w:webHidden/>
          </w:rPr>
          <w:instrText xml:space="preserve"> PAGEREF _Toc69146214 \h </w:instrText>
        </w:r>
        <w:r w:rsidR="00D84132">
          <w:rPr>
            <w:noProof/>
            <w:webHidden/>
          </w:rPr>
        </w:r>
        <w:r w:rsidR="00D84132">
          <w:rPr>
            <w:noProof/>
            <w:webHidden/>
          </w:rPr>
          <w:fldChar w:fldCharType="separate"/>
        </w:r>
        <w:r w:rsidR="00D84132">
          <w:rPr>
            <w:noProof/>
            <w:webHidden/>
          </w:rPr>
          <w:t>65</w:t>
        </w:r>
        <w:r w:rsidR="00D84132">
          <w:rPr>
            <w:noProof/>
            <w:webHidden/>
          </w:rPr>
          <w:fldChar w:fldCharType="end"/>
        </w:r>
      </w:hyperlink>
    </w:p>
    <w:p w14:paraId="7A2615B2" w14:textId="6D048C7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15" w:history="1">
        <w:r w:rsidR="00D84132" w:rsidRPr="007D0B3D">
          <w:rPr>
            <w:rStyle w:val="Hyperlink"/>
            <w:noProof/>
          </w:rPr>
          <w:t>Figure 11: Thick and Thin Assembling</w:t>
        </w:r>
        <w:r w:rsidR="00D84132">
          <w:rPr>
            <w:noProof/>
            <w:webHidden/>
          </w:rPr>
          <w:tab/>
        </w:r>
        <w:r w:rsidR="00D84132">
          <w:rPr>
            <w:noProof/>
            <w:webHidden/>
          </w:rPr>
          <w:fldChar w:fldCharType="begin"/>
        </w:r>
        <w:r w:rsidR="00D84132">
          <w:rPr>
            <w:noProof/>
            <w:webHidden/>
          </w:rPr>
          <w:instrText xml:space="preserve"> PAGEREF _Toc69146215 \h </w:instrText>
        </w:r>
        <w:r w:rsidR="00D84132">
          <w:rPr>
            <w:noProof/>
            <w:webHidden/>
          </w:rPr>
        </w:r>
        <w:r w:rsidR="00D84132">
          <w:rPr>
            <w:noProof/>
            <w:webHidden/>
          </w:rPr>
          <w:fldChar w:fldCharType="separate"/>
        </w:r>
        <w:r w:rsidR="00D84132">
          <w:rPr>
            <w:noProof/>
            <w:webHidden/>
          </w:rPr>
          <w:t>65</w:t>
        </w:r>
        <w:r w:rsidR="00D84132">
          <w:rPr>
            <w:noProof/>
            <w:webHidden/>
          </w:rPr>
          <w:fldChar w:fldCharType="end"/>
        </w:r>
      </w:hyperlink>
    </w:p>
    <w:p w14:paraId="221B4447" w14:textId="4B9DFEA7"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16" w:history="1">
        <w:r w:rsidR="00D84132" w:rsidRPr="007D0B3D">
          <w:rPr>
            <w:rStyle w:val="Hyperlink"/>
            <w:noProof/>
          </w:rPr>
          <w:t>Figure 12: Fastening Soft and Hard</w:t>
        </w:r>
        <w:r w:rsidR="00D84132">
          <w:rPr>
            <w:noProof/>
            <w:webHidden/>
          </w:rPr>
          <w:tab/>
        </w:r>
        <w:r w:rsidR="00D84132">
          <w:rPr>
            <w:noProof/>
            <w:webHidden/>
          </w:rPr>
          <w:fldChar w:fldCharType="begin"/>
        </w:r>
        <w:r w:rsidR="00D84132">
          <w:rPr>
            <w:noProof/>
            <w:webHidden/>
          </w:rPr>
          <w:instrText xml:space="preserve"> PAGEREF _Toc69146216 \h </w:instrText>
        </w:r>
        <w:r w:rsidR="00D84132">
          <w:rPr>
            <w:noProof/>
            <w:webHidden/>
          </w:rPr>
        </w:r>
        <w:r w:rsidR="00D84132">
          <w:rPr>
            <w:noProof/>
            <w:webHidden/>
          </w:rPr>
          <w:fldChar w:fldCharType="separate"/>
        </w:r>
        <w:r w:rsidR="00D84132">
          <w:rPr>
            <w:noProof/>
            <w:webHidden/>
          </w:rPr>
          <w:t>66</w:t>
        </w:r>
        <w:r w:rsidR="00D84132">
          <w:rPr>
            <w:noProof/>
            <w:webHidden/>
          </w:rPr>
          <w:fldChar w:fldCharType="end"/>
        </w:r>
      </w:hyperlink>
    </w:p>
    <w:p w14:paraId="0B171FF4" w14:textId="7A98B318"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17" w:history="1">
        <w:r w:rsidR="00D84132" w:rsidRPr="007D0B3D">
          <w:rPr>
            <w:rStyle w:val="Hyperlink"/>
            <w:noProof/>
          </w:rPr>
          <w:t>Figure 13: Cross Section of a Self-Piercing Rivet</w:t>
        </w:r>
        <w:r w:rsidR="00D84132">
          <w:rPr>
            <w:noProof/>
            <w:webHidden/>
          </w:rPr>
          <w:tab/>
        </w:r>
        <w:r w:rsidR="00D84132">
          <w:rPr>
            <w:noProof/>
            <w:webHidden/>
          </w:rPr>
          <w:fldChar w:fldCharType="begin"/>
        </w:r>
        <w:r w:rsidR="00D84132">
          <w:rPr>
            <w:noProof/>
            <w:webHidden/>
          </w:rPr>
          <w:instrText xml:space="preserve"> PAGEREF _Toc69146217 \h </w:instrText>
        </w:r>
        <w:r w:rsidR="00D84132">
          <w:rPr>
            <w:noProof/>
            <w:webHidden/>
          </w:rPr>
        </w:r>
        <w:r w:rsidR="00D84132">
          <w:rPr>
            <w:noProof/>
            <w:webHidden/>
          </w:rPr>
          <w:fldChar w:fldCharType="separate"/>
        </w:r>
        <w:r w:rsidR="00D84132">
          <w:rPr>
            <w:noProof/>
            <w:webHidden/>
          </w:rPr>
          <w:t>67</w:t>
        </w:r>
        <w:r w:rsidR="00D84132">
          <w:rPr>
            <w:noProof/>
            <w:webHidden/>
          </w:rPr>
          <w:fldChar w:fldCharType="end"/>
        </w:r>
      </w:hyperlink>
    </w:p>
    <w:p w14:paraId="1131840C" w14:textId="26166103"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18" w:history="1">
        <w:r w:rsidR="00D84132" w:rsidRPr="007D0B3D">
          <w:rPr>
            <w:rStyle w:val="Hyperlink"/>
            <w:noProof/>
          </w:rPr>
          <w:t>Figure 14: S</w:t>
        </w:r>
        <w:r w:rsidR="00D84132" w:rsidRPr="007D0B3D">
          <w:rPr>
            <w:rStyle w:val="Hyperlink"/>
            <w:rFonts w:ascii="Arial" w:hAnsi="Arial" w:cs="Arial"/>
            <w:noProof/>
            <w:shd w:val="clear" w:color="auto" w:fill="FFFFFF"/>
          </w:rPr>
          <w:t>elf-piercing rivet setting apparatus</w:t>
        </w:r>
        <w:r w:rsidR="00D84132">
          <w:rPr>
            <w:noProof/>
            <w:webHidden/>
          </w:rPr>
          <w:tab/>
        </w:r>
        <w:r w:rsidR="00D84132">
          <w:rPr>
            <w:noProof/>
            <w:webHidden/>
          </w:rPr>
          <w:fldChar w:fldCharType="begin"/>
        </w:r>
        <w:r w:rsidR="00D84132">
          <w:rPr>
            <w:noProof/>
            <w:webHidden/>
          </w:rPr>
          <w:instrText xml:space="preserve"> PAGEREF _Toc69146218 \h </w:instrText>
        </w:r>
        <w:r w:rsidR="00D84132">
          <w:rPr>
            <w:noProof/>
            <w:webHidden/>
          </w:rPr>
        </w:r>
        <w:r w:rsidR="00D84132">
          <w:rPr>
            <w:noProof/>
            <w:webHidden/>
          </w:rPr>
          <w:fldChar w:fldCharType="separate"/>
        </w:r>
        <w:r w:rsidR="00D84132">
          <w:rPr>
            <w:noProof/>
            <w:webHidden/>
          </w:rPr>
          <w:t>67</w:t>
        </w:r>
        <w:r w:rsidR="00D84132">
          <w:rPr>
            <w:noProof/>
            <w:webHidden/>
          </w:rPr>
          <w:fldChar w:fldCharType="end"/>
        </w:r>
      </w:hyperlink>
    </w:p>
    <w:p w14:paraId="33A380E0" w14:textId="582A8DDB"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19" w:history="1">
        <w:r w:rsidR="00D84132" w:rsidRPr="007D0B3D">
          <w:rPr>
            <w:rStyle w:val="Hyperlink"/>
            <w:noProof/>
          </w:rPr>
          <w:t>Figure 15: Dimensions of Solid Rivets</w:t>
        </w:r>
        <w:r w:rsidR="00D84132">
          <w:rPr>
            <w:noProof/>
            <w:webHidden/>
          </w:rPr>
          <w:tab/>
        </w:r>
        <w:r w:rsidR="00D84132">
          <w:rPr>
            <w:noProof/>
            <w:webHidden/>
          </w:rPr>
          <w:fldChar w:fldCharType="begin"/>
        </w:r>
        <w:r w:rsidR="00D84132">
          <w:rPr>
            <w:noProof/>
            <w:webHidden/>
          </w:rPr>
          <w:instrText xml:space="preserve"> PAGEREF _Toc69146219 \h </w:instrText>
        </w:r>
        <w:r w:rsidR="00D84132">
          <w:rPr>
            <w:noProof/>
            <w:webHidden/>
          </w:rPr>
        </w:r>
        <w:r w:rsidR="00D84132">
          <w:rPr>
            <w:noProof/>
            <w:webHidden/>
          </w:rPr>
          <w:fldChar w:fldCharType="separate"/>
        </w:r>
        <w:r w:rsidR="00D84132">
          <w:rPr>
            <w:noProof/>
            <w:webHidden/>
          </w:rPr>
          <w:t>69</w:t>
        </w:r>
        <w:r w:rsidR="00D84132">
          <w:rPr>
            <w:noProof/>
            <w:webHidden/>
          </w:rPr>
          <w:fldChar w:fldCharType="end"/>
        </w:r>
      </w:hyperlink>
    </w:p>
    <w:p w14:paraId="2293D3EA" w14:textId="79452F13"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0" w:history="1">
        <w:r w:rsidR="00D84132" w:rsidRPr="007D0B3D">
          <w:rPr>
            <w:rStyle w:val="Hyperlink"/>
            <w:noProof/>
          </w:rPr>
          <w:t>Figure 16: Clinch allowance of solid rivet</w:t>
        </w:r>
        <w:r w:rsidR="00D84132">
          <w:rPr>
            <w:noProof/>
            <w:webHidden/>
          </w:rPr>
          <w:tab/>
        </w:r>
        <w:r w:rsidR="00D84132">
          <w:rPr>
            <w:noProof/>
            <w:webHidden/>
          </w:rPr>
          <w:fldChar w:fldCharType="begin"/>
        </w:r>
        <w:r w:rsidR="00D84132">
          <w:rPr>
            <w:noProof/>
            <w:webHidden/>
          </w:rPr>
          <w:instrText xml:space="preserve"> PAGEREF _Toc69146220 \h </w:instrText>
        </w:r>
        <w:r w:rsidR="00D84132">
          <w:rPr>
            <w:noProof/>
            <w:webHidden/>
          </w:rPr>
        </w:r>
        <w:r w:rsidR="00D84132">
          <w:rPr>
            <w:noProof/>
            <w:webHidden/>
          </w:rPr>
          <w:fldChar w:fldCharType="separate"/>
        </w:r>
        <w:r w:rsidR="00D84132">
          <w:rPr>
            <w:noProof/>
            <w:webHidden/>
          </w:rPr>
          <w:t>70</w:t>
        </w:r>
        <w:r w:rsidR="00D84132">
          <w:rPr>
            <w:noProof/>
            <w:webHidden/>
          </w:rPr>
          <w:fldChar w:fldCharType="end"/>
        </w:r>
      </w:hyperlink>
    </w:p>
    <w:p w14:paraId="1C3576E0" w14:textId="7E031831"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1" w:history="1">
        <w:r w:rsidR="00D84132" w:rsidRPr="007D0B3D">
          <w:rPr>
            <w:rStyle w:val="Hyperlink"/>
            <w:noProof/>
          </w:rPr>
          <w:t>Figure 17: Cross section of a SWOP Rivet</w:t>
        </w:r>
        <w:r w:rsidR="00D84132">
          <w:rPr>
            <w:noProof/>
            <w:webHidden/>
          </w:rPr>
          <w:tab/>
        </w:r>
        <w:r w:rsidR="00D84132">
          <w:rPr>
            <w:noProof/>
            <w:webHidden/>
          </w:rPr>
          <w:fldChar w:fldCharType="begin"/>
        </w:r>
        <w:r w:rsidR="00D84132">
          <w:rPr>
            <w:noProof/>
            <w:webHidden/>
          </w:rPr>
          <w:instrText xml:space="preserve"> PAGEREF _Toc69146221 \h </w:instrText>
        </w:r>
        <w:r w:rsidR="00D84132">
          <w:rPr>
            <w:noProof/>
            <w:webHidden/>
          </w:rPr>
        </w:r>
        <w:r w:rsidR="00D84132">
          <w:rPr>
            <w:noProof/>
            <w:webHidden/>
          </w:rPr>
          <w:fldChar w:fldCharType="separate"/>
        </w:r>
        <w:r w:rsidR="00D84132">
          <w:rPr>
            <w:noProof/>
            <w:webHidden/>
          </w:rPr>
          <w:t>71</w:t>
        </w:r>
        <w:r w:rsidR="00D84132">
          <w:rPr>
            <w:noProof/>
            <w:webHidden/>
          </w:rPr>
          <w:fldChar w:fldCharType="end"/>
        </w:r>
      </w:hyperlink>
    </w:p>
    <w:p w14:paraId="4A1E3210" w14:textId="4E890824"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2" w:history="1">
        <w:r w:rsidR="00D84132" w:rsidRPr="007D0B3D">
          <w:rPr>
            <w:rStyle w:val="Hyperlink"/>
            <w:noProof/>
          </w:rPr>
          <w:t>Figure 18 Clinchnietbolzen types</w:t>
        </w:r>
        <w:r w:rsidR="00D84132">
          <w:rPr>
            <w:noProof/>
            <w:webHidden/>
          </w:rPr>
          <w:tab/>
        </w:r>
        <w:r w:rsidR="00D84132">
          <w:rPr>
            <w:noProof/>
            <w:webHidden/>
          </w:rPr>
          <w:fldChar w:fldCharType="begin"/>
        </w:r>
        <w:r w:rsidR="00D84132">
          <w:rPr>
            <w:noProof/>
            <w:webHidden/>
          </w:rPr>
          <w:instrText xml:space="preserve"> PAGEREF _Toc69146222 \h </w:instrText>
        </w:r>
        <w:r w:rsidR="00D84132">
          <w:rPr>
            <w:noProof/>
            <w:webHidden/>
          </w:rPr>
        </w:r>
        <w:r w:rsidR="00D84132">
          <w:rPr>
            <w:noProof/>
            <w:webHidden/>
          </w:rPr>
          <w:fldChar w:fldCharType="separate"/>
        </w:r>
        <w:r w:rsidR="00D84132">
          <w:rPr>
            <w:noProof/>
            <w:webHidden/>
          </w:rPr>
          <w:t>73</w:t>
        </w:r>
        <w:r w:rsidR="00D84132">
          <w:rPr>
            <w:noProof/>
            <w:webHidden/>
          </w:rPr>
          <w:fldChar w:fldCharType="end"/>
        </w:r>
      </w:hyperlink>
    </w:p>
    <w:p w14:paraId="03735C9E" w14:textId="4375B6F7"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3" w:history="1">
        <w:r w:rsidR="00D84132" w:rsidRPr="007D0B3D">
          <w:rPr>
            <w:rStyle w:val="Hyperlink"/>
            <w:noProof/>
          </w:rPr>
          <w:t>Figure 19 Clinch Rivet Stud: Ball stud</w:t>
        </w:r>
        <w:r w:rsidR="00D84132">
          <w:rPr>
            <w:noProof/>
            <w:webHidden/>
          </w:rPr>
          <w:tab/>
        </w:r>
        <w:r w:rsidR="00D84132">
          <w:rPr>
            <w:noProof/>
            <w:webHidden/>
          </w:rPr>
          <w:fldChar w:fldCharType="begin"/>
        </w:r>
        <w:r w:rsidR="00D84132">
          <w:rPr>
            <w:noProof/>
            <w:webHidden/>
          </w:rPr>
          <w:instrText xml:space="preserve"> PAGEREF _Toc69146223 \h </w:instrText>
        </w:r>
        <w:r w:rsidR="00D84132">
          <w:rPr>
            <w:noProof/>
            <w:webHidden/>
          </w:rPr>
        </w:r>
        <w:r w:rsidR="00D84132">
          <w:rPr>
            <w:noProof/>
            <w:webHidden/>
          </w:rPr>
          <w:fldChar w:fldCharType="separate"/>
        </w:r>
        <w:r w:rsidR="00D84132">
          <w:rPr>
            <w:noProof/>
            <w:webHidden/>
          </w:rPr>
          <w:t>73</w:t>
        </w:r>
        <w:r w:rsidR="00D84132">
          <w:rPr>
            <w:noProof/>
            <w:webHidden/>
          </w:rPr>
          <w:fldChar w:fldCharType="end"/>
        </w:r>
      </w:hyperlink>
    </w:p>
    <w:p w14:paraId="7BB4D3D7" w14:textId="348FF006"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4" w:history="1">
        <w:r w:rsidR="00D84132" w:rsidRPr="007D0B3D">
          <w:rPr>
            <w:rStyle w:val="Hyperlink"/>
            <w:noProof/>
          </w:rPr>
          <w:t>Figure 20: Bolts and Screws</w:t>
        </w:r>
        <w:r w:rsidR="00D84132">
          <w:rPr>
            <w:noProof/>
            <w:webHidden/>
          </w:rPr>
          <w:tab/>
        </w:r>
        <w:r w:rsidR="00D84132">
          <w:rPr>
            <w:noProof/>
            <w:webHidden/>
          </w:rPr>
          <w:fldChar w:fldCharType="begin"/>
        </w:r>
        <w:r w:rsidR="00D84132">
          <w:rPr>
            <w:noProof/>
            <w:webHidden/>
          </w:rPr>
          <w:instrText xml:space="preserve"> PAGEREF _Toc69146224 \h </w:instrText>
        </w:r>
        <w:r w:rsidR="00D84132">
          <w:rPr>
            <w:noProof/>
            <w:webHidden/>
          </w:rPr>
        </w:r>
        <w:r w:rsidR="00D84132">
          <w:rPr>
            <w:noProof/>
            <w:webHidden/>
          </w:rPr>
          <w:fldChar w:fldCharType="separate"/>
        </w:r>
        <w:r w:rsidR="00D84132">
          <w:rPr>
            <w:noProof/>
            <w:webHidden/>
          </w:rPr>
          <w:t>75</w:t>
        </w:r>
        <w:r w:rsidR="00D84132">
          <w:rPr>
            <w:noProof/>
            <w:webHidden/>
          </w:rPr>
          <w:fldChar w:fldCharType="end"/>
        </w:r>
      </w:hyperlink>
    </w:p>
    <w:p w14:paraId="632FD305" w14:textId="055C25A0"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5" w:history="1">
        <w:r w:rsidR="00D84132" w:rsidRPr="007D0B3D">
          <w:rPr>
            <w:rStyle w:val="Hyperlink"/>
            <w:noProof/>
          </w:rPr>
          <w:t>Figure 21: Different Screw Forms</w:t>
        </w:r>
        <w:r w:rsidR="00D84132">
          <w:rPr>
            <w:noProof/>
            <w:webHidden/>
          </w:rPr>
          <w:tab/>
        </w:r>
        <w:r w:rsidR="00D84132">
          <w:rPr>
            <w:noProof/>
            <w:webHidden/>
          </w:rPr>
          <w:fldChar w:fldCharType="begin"/>
        </w:r>
        <w:r w:rsidR="00D84132">
          <w:rPr>
            <w:noProof/>
            <w:webHidden/>
          </w:rPr>
          <w:instrText xml:space="preserve"> PAGEREF _Toc69146225 \h </w:instrText>
        </w:r>
        <w:r w:rsidR="00D84132">
          <w:rPr>
            <w:noProof/>
            <w:webHidden/>
          </w:rPr>
        </w:r>
        <w:r w:rsidR="00D84132">
          <w:rPr>
            <w:noProof/>
            <w:webHidden/>
          </w:rPr>
          <w:fldChar w:fldCharType="separate"/>
        </w:r>
        <w:r w:rsidR="00D84132">
          <w:rPr>
            <w:noProof/>
            <w:webHidden/>
          </w:rPr>
          <w:t>76</w:t>
        </w:r>
        <w:r w:rsidR="00D84132">
          <w:rPr>
            <w:noProof/>
            <w:webHidden/>
          </w:rPr>
          <w:fldChar w:fldCharType="end"/>
        </w:r>
      </w:hyperlink>
    </w:p>
    <w:p w14:paraId="3CBF40A8" w14:textId="1612956E"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6" w:history="1">
        <w:r w:rsidR="00D84132" w:rsidRPr="007D0B3D">
          <w:rPr>
            <w:rStyle w:val="Hyperlink"/>
            <w:noProof/>
          </w:rPr>
          <w:t>Figure 22: Definition of Length and Head Sizes</w:t>
        </w:r>
        <w:r w:rsidR="00D84132">
          <w:rPr>
            <w:noProof/>
            <w:webHidden/>
          </w:rPr>
          <w:tab/>
        </w:r>
        <w:r w:rsidR="00D84132">
          <w:rPr>
            <w:noProof/>
            <w:webHidden/>
          </w:rPr>
          <w:fldChar w:fldCharType="begin"/>
        </w:r>
        <w:r w:rsidR="00D84132">
          <w:rPr>
            <w:noProof/>
            <w:webHidden/>
          </w:rPr>
          <w:instrText xml:space="preserve"> PAGEREF _Toc69146226 \h </w:instrText>
        </w:r>
        <w:r w:rsidR="00D84132">
          <w:rPr>
            <w:noProof/>
            <w:webHidden/>
          </w:rPr>
        </w:r>
        <w:r w:rsidR="00D84132">
          <w:rPr>
            <w:noProof/>
            <w:webHidden/>
          </w:rPr>
          <w:fldChar w:fldCharType="separate"/>
        </w:r>
        <w:r w:rsidR="00D84132">
          <w:rPr>
            <w:noProof/>
            <w:webHidden/>
          </w:rPr>
          <w:t>76</w:t>
        </w:r>
        <w:r w:rsidR="00D84132">
          <w:rPr>
            <w:noProof/>
            <w:webHidden/>
          </w:rPr>
          <w:fldChar w:fldCharType="end"/>
        </w:r>
      </w:hyperlink>
    </w:p>
    <w:p w14:paraId="10203EB5" w14:textId="07039DF1"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7" w:history="1">
        <w:r w:rsidR="00D84132" w:rsidRPr="007D0B3D">
          <w:rPr>
            <w:rStyle w:val="Hyperlink"/>
            <w:noProof/>
          </w:rPr>
          <w:t>Figure 23: Definition of lead, pitch and starts of a thread.</w:t>
        </w:r>
        <w:r w:rsidR="00D84132">
          <w:rPr>
            <w:noProof/>
            <w:webHidden/>
          </w:rPr>
          <w:tab/>
        </w:r>
        <w:r w:rsidR="00D84132">
          <w:rPr>
            <w:noProof/>
            <w:webHidden/>
          </w:rPr>
          <w:fldChar w:fldCharType="begin"/>
        </w:r>
        <w:r w:rsidR="00D84132">
          <w:rPr>
            <w:noProof/>
            <w:webHidden/>
          </w:rPr>
          <w:instrText xml:space="preserve"> PAGEREF _Toc69146227 \h </w:instrText>
        </w:r>
        <w:r w:rsidR="00D84132">
          <w:rPr>
            <w:noProof/>
            <w:webHidden/>
          </w:rPr>
        </w:r>
        <w:r w:rsidR="00D84132">
          <w:rPr>
            <w:noProof/>
            <w:webHidden/>
          </w:rPr>
          <w:fldChar w:fldCharType="separate"/>
        </w:r>
        <w:r w:rsidR="00D84132">
          <w:rPr>
            <w:noProof/>
            <w:webHidden/>
          </w:rPr>
          <w:t>76</w:t>
        </w:r>
        <w:r w:rsidR="00D84132">
          <w:rPr>
            <w:noProof/>
            <w:webHidden/>
          </w:rPr>
          <w:fldChar w:fldCharType="end"/>
        </w:r>
      </w:hyperlink>
    </w:p>
    <w:p w14:paraId="401258C8" w14:textId="2BAD375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8" w:history="1">
        <w:r w:rsidR="00D84132" w:rsidRPr="007D0B3D">
          <w:rPr>
            <w:rStyle w:val="Hyperlink"/>
            <w:noProof/>
          </w:rPr>
          <w:t>Figure 24: Bolt with welded nut</w:t>
        </w:r>
        <w:r w:rsidR="00D84132">
          <w:rPr>
            <w:noProof/>
            <w:webHidden/>
          </w:rPr>
          <w:tab/>
        </w:r>
        <w:r w:rsidR="00D84132">
          <w:rPr>
            <w:noProof/>
            <w:webHidden/>
          </w:rPr>
          <w:fldChar w:fldCharType="begin"/>
        </w:r>
        <w:r w:rsidR="00D84132">
          <w:rPr>
            <w:noProof/>
            <w:webHidden/>
          </w:rPr>
          <w:instrText xml:space="preserve"> PAGEREF _Toc69146228 \h </w:instrText>
        </w:r>
        <w:r w:rsidR="00D84132">
          <w:rPr>
            <w:noProof/>
            <w:webHidden/>
          </w:rPr>
        </w:r>
        <w:r w:rsidR="00D84132">
          <w:rPr>
            <w:noProof/>
            <w:webHidden/>
          </w:rPr>
          <w:fldChar w:fldCharType="separate"/>
        </w:r>
        <w:r w:rsidR="00D84132">
          <w:rPr>
            <w:noProof/>
            <w:webHidden/>
          </w:rPr>
          <w:t>87</w:t>
        </w:r>
        <w:r w:rsidR="00D84132">
          <w:rPr>
            <w:noProof/>
            <w:webHidden/>
          </w:rPr>
          <w:fldChar w:fldCharType="end"/>
        </w:r>
      </w:hyperlink>
    </w:p>
    <w:p w14:paraId="1AE4BEE2" w14:textId="55DFBB44"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29" w:history="1">
        <w:r w:rsidR="00D84132" w:rsidRPr="007D0B3D">
          <w:rPr>
            <w:rStyle w:val="Hyperlink"/>
            <w:noProof/>
          </w:rPr>
          <w:t>Figure 25: Bolt with free nut</w:t>
        </w:r>
        <w:r w:rsidR="00D84132">
          <w:rPr>
            <w:noProof/>
            <w:webHidden/>
          </w:rPr>
          <w:tab/>
        </w:r>
        <w:r w:rsidR="00D84132">
          <w:rPr>
            <w:noProof/>
            <w:webHidden/>
          </w:rPr>
          <w:fldChar w:fldCharType="begin"/>
        </w:r>
        <w:r w:rsidR="00D84132">
          <w:rPr>
            <w:noProof/>
            <w:webHidden/>
          </w:rPr>
          <w:instrText xml:space="preserve"> PAGEREF _Toc69146229 \h </w:instrText>
        </w:r>
        <w:r w:rsidR="00D84132">
          <w:rPr>
            <w:noProof/>
            <w:webHidden/>
          </w:rPr>
        </w:r>
        <w:r w:rsidR="00D84132">
          <w:rPr>
            <w:noProof/>
            <w:webHidden/>
          </w:rPr>
          <w:fldChar w:fldCharType="separate"/>
        </w:r>
        <w:r w:rsidR="00D84132">
          <w:rPr>
            <w:noProof/>
            <w:webHidden/>
          </w:rPr>
          <w:t>87</w:t>
        </w:r>
        <w:r w:rsidR="00D84132">
          <w:rPr>
            <w:noProof/>
            <w:webHidden/>
          </w:rPr>
          <w:fldChar w:fldCharType="end"/>
        </w:r>
      </w:hyperlink>
    </w:p>
    <w:p w14:paraId="547BAFDA" w14:textId="3E0F2173"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0" w:history="1">
        <w:r w:rsidR="00D84132" w:rsidRPr="007D0B3D">
          <w:rPr>
            <w:rStyle w:val="Hyperlink"/>
            <w:noProof/>
          </w:rPr>
          <w:t>Figure 26: Screw</w:t>
        </w:r>
        <w:r w:rsidR="00D84132">
          <w:rPr>
            <w:noProof/>
            <w:webHidden/>
          </w:rPr>
          <w:tab/>
        </w:r>
        <w:r w:rsidR="00D84132">
          <w:rPr>
            <w:noProof/>
            <w:webHidden/>
          </w:rPr>
          <w:fldChar w:fldCharType="begin"/>
        </w:r>
        <w:r w:rsidR="00D84132">
          <w:rPr>
            <w:noProof/>
            <w:webHidden/>
          </w:rPr>
          <w:instrText xml:space="preserve"> PAGEREF _Toc69146230 \h </w:instrText>
        </w:r>
        <w:r w:rsidR="00D84132">
          <w:rPr>
            <w:noProof/>
            <w:webHidden/>
          </w:rPr>
        </w:r>
        <w:r w:rsidR="00D84132">
          <w:rPr>
            <w:noProof/>
            <w:webHidden/>
          </w:rPr>
          <w:fldChar w:fldCharType="separate"/>
        </w:r>
        <w:r w:rsidR="00D84132">
          <w:rPr>
            <w:noProof/>
            <w:webHidden/>
          </w:rPr>
          <w:t>88</w:t>
        </w:r>
        <w:r w:rsidR="00D84132">
          <w:rPr>
            <w:noProof/>
            <w:webHidden/>
          </w:rPr>
          <w:fldChar w:fldCharType="end"/>
        </w:r>
      </w:hyperlink>
    </w:p>
    <w:p w14:paraId="2816308A" w14:textId="1082C2C8"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1" w:history="1">
        <w:r w:rsidR="00D84132" w:rsidRPr="007D0B3D">
          <w:rPr>
            <w:rStyle w:val="Hyperlink"/>
            <w:noProof/>
          </w:rPr>
          <w:t>Figure 27: Welded stud with free nut</w:t>
        </w:r>
        <w:r w:rsidR="00D84132">
          <w:rPr>
            <w:noProof/>
            <w:webHidden/>
          </w:rPr>
          <w:tab/>
        </w:r>
        <w:r w:rsidR="00D84132">
          <w:rPr>
            <w:noProof/>
            <w:webHidden/>
          </w:rPr>
          <w:fldChar w:fldCharType="begin"/>
        </w:r>
        <w:r w:rsidR="00D84132">
          <w:rPr>
            <w:noProof/>
            <w:webHidden/>
          </w:rPr>
          <w:instrText xml:space="preserve"> PAGEREF _Toc69146231 \h </w:instrText>
        </w:r>
        <w:r w:rsidR="00D84132">
          <w:rPr>
            <w:noProof/>
            <w:webHidden/>
          </w:rPr>
        </w:r>
        <w:r w:rsidR="00D84132">
          <w:rPr>
            <w:noProof/>
            <w:webHidden/>
          </w:rPr>
          <w:fldChar w:fldCharType="separate"/>
        </w:r>
        <w:r w:rsidR="00D84132">
          <w:rPr>
            <w:noProof/>
            <w:webHidden/>
          </w:rPr>
          <w:t>88</w:t>
        </w:r>
        <w:r w:rsidR="00D84132">
          <w:rPr>
            <w:noProof/>
            <w:webHidden/>
          </w:rPr>
          <w:fldChar w:fldCharType="end"/>
        </w:r>
      </w:hyperlink>
    </w:p>
    <w:p w14:paraId="7650D8A6" w14:textId="6A56137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2" w:history="1">
        <w:r w:rsidR="00D84132" w:rsidRPr="007D0B3D">
          <w:rPr>
            <w:rStyle w:val="Hyperlink"/>
            <w:noProof/>
          </w:rPr>
          <w:t>Figure 28: Plain stud</w:t>
        </w:r>
        <w:r w:rsidR="00D84132">
          <w:rPr>
            <w:noProof/>
            <w:webHidden/>
          </w:rPr>
          <w:tab/>
        </w:r>
        <w:r w:rsidR="00D84132">
          <w:rPr>
            <w:noProof/>
            <w:webHidden/>
          </w:rPr>
          <w:fldChar w:fldCharType="begin"/>
        </w:r>
        <w:r w:rsidR="00D84132">
          <w:rPr>
            <w:noProof/>
            <w:webHidden/>
          </w:rPr>
          <w:instrText xml:space="preserve"> PAGEREF _Toc69146232 \h </w:instrText>
        </w:r>
        <w:r w:rsidR="00D84132">
          <w:rPr>
            <w:noProof/>
            <w:webHidden/>
          </w:rPr>
        </w:r>
        <w:r w:rsidR="00D84132">
          <w:rPr>
            <w:noProof/>
            <w:webHidden/>
          </w:rPr>
          <w:fldChar w:fldCharType="separate"/>
        </w:r>
        <w:r w:rsidR="00D84132">
          <w:rPr>
            <w:noProof/>
            <w:webHidden/>
          </w:rPr>
          <w:t>89</w:t>
        </w:r>
        <w:r w:rsidR="00D84132">
          <w:rPr>
            <w:noProof/>
            <w:webHidden/>
          </w:rPr>
          <w:fldChar w:fldCharType="end"/>
        </w:r>
      </w:hyperlink>
    </w:p>
    <w:p w14:paraId="16945331" w14:textId="38A66A7A"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3" w:history="1">
        <w:r w:rsidR="00D84132" w:rsidRPr="007D0B3D">
          <w:rPr>
            <w:rStyle w:val="Hyperlink"/>
            <w:noProof/>
          </w:rPr>
          <w:t>Figure 29: Process of Flow Drill Screwing</w:t>
        </w:r>
        <w:r w:rsidR="00D84132">
          <w:rPr>
            <w:noProof/>
            <w:webHidden/>
          </w:rPr>
          <w:tab/>
        </w:r>
        <w:r w:rsidR="00D84132">
          <w:rPr>
            <w:noProof/>
            <w:webHidden/>
          </w:rPr>
          <w:fldChar w:fldCharType="begin"/>
        </w:r>
        <w:r w:rsidR="00D84132">
          <w:rPr>
            <w:noProof/>
            <w:webHidden/>
          </w:rPr>
          <w:instrText xml:space="preserve"> PAGEREF _Toc69146233 \h </w:instrText>
        </w:r>
        <w:r w:rsidR="00D84132">
          <w:rPr>
            <w:noProof/>
            <w:webHidden/>
          </w:rPr>
        </w:r>
        <w:r w:rsidR="00D84132">
          <w:rPr>
            <w:noProof/>
            <w:webHidden/>
          </w:rPr>
          <w:fldChar w:fldCharType="separate"/>
        </w:r>
        <w:r w:rsidR="00D84132">
          <w:rPr>
            <w:noProof/>
            <w:webHidden/>
          </w:rPr>
          <w:t>90</w:t>
        </w:r>
        <w:r w:rsidR="00D84132">
          <w:rPr>
            <w:noProof/>
            <w:webHidden/>
          </w:rPr>
          <w:fldChar w:fldCharType="end"/>
        </w:r>
      </w:hyperlink>
    </w:p>
    <w:p w14:paraId="53482E14" w14:textId="585A1F85"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4" w:history="1">
        <w:r w:rsidR="00D84132" w:rsidRPr="007D0B3D">
          <w:rPr>
            <w:rStyle w:val="Hyperlink"/>
            <w:noProof/>
          </w:rPr>
          <w:t>Figure 30: Measures of applied FDS</w:t>
        </w:r>
        <w:r w:rsidR="00D84132">
          <w:rPr>
            <w:noProof/>
            <w:webHidden/>
          </w:rPr>
          <w:tab/>
        </w:r>
        <w:r w:rsidR="00D84132">
          <w:rPr>
            <w:noProof/>
            <w:webHidden/>
          </w:rPr>
          <w:fldChar w:fldCharType="begin"/>
        </w:r>
        <w:r w:rsidR="00D84132">
          <w:rPr>
            <w:noProof/>
            <w:webHidden/>
          </w:rPr>
          <w:instrText xml:space="preserve"> PAGEREF _Toc69146234 \h </w:instrText>
        </w:r>
        <w:r w:rsidR="00D84132">
          <w:rPr>
            <w:noProof/>
            <w:webHidden/>
          </w:rPr>
        </w:r>
        <w:r w:rsidR="00D84132">
          <w:rPr>
            <w:noProof/>
            <w:webHidden/>
          </w:rPr>
          <w:fldChar w:fldCharType="separate"/>
        </w:r>
        <w:r w:rsidR="00D84132">
          <w:rPr>
            <w:noProof/>
            <w:webHidden/>
          </w:rPr>
          <w:t>91</w:t>
        </w:r>
        <w:r w:rsidR="00D84132">
          <w:rPr>
            <w:noProof/>
            <w:webHidden/>
          </w:rPr>
          <w:fldChar w:fldCharType="end"/>
        </w:r>
      </w:hyperlink>
    </w:p>
    <w:p w14:paraId="131CA6B6" w14:textId="07DB8BA5"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5" w:history="1">
        <w:r w:rsidR="00D84132" w:rsidRPr="007D0B3D">
          <w:rPr>
            <w:rStyle w:val="Hyperlink"/>
            <w:noProof/>
          </w:rPr>
          <w:t>Figure 31: Pre-machined or clearance hole in FDS connection</w:t>
        </w:r>
        <w:r w:rsidR="00D84132">
          <w:rPr>
            <w:noProof/>
            <w:webHidden/>
          </w:rPr>
          <w:tab/>
        </w:r>
        <w:r w:rsidR="00D84132">
          <w:rPr>
            <w:noProof/>
            <w:webHidden/>
          </w:rPr>
          <w:fldChar w:fldCharType="begin"/>
        </w:r>
        <w:r w:rsidR="00D84132">
          <w:rPr>
            <w:noProof/>
            <w:webHidden/>
          </w:rPr>
          <w:instrText xml:space="preserve"> PAGEREF _Toc69146235 \h </w:instrText>
        </w:r>
        <w:r w:rsidR="00D84132">
          <w:rPr>
            <w:noProof/>
            <w:webHidden/>
          </w:rPr>
        </w:r>
        <w:r w:rsidR="00D84132">
          <w:rPr>
            <w:noProof/>
            <w:webHidden/>
          </w:rPr>
          <w:fldChar w:fldCharType="separate"/>
        </w:r>
        <w:r w:rsidR="00D84132">
          <w:rPr>
            <w:noProof/>
            <w:webHidden/>
          </w:rPr>
          <w:t>91</w:t>
        </w:r>
        <w:r w:rsidR="00D84132">
          <w:rPr>
            <w:noProof/>
            <w:webHidden/>
          </w:rPr>
          <w:fldChar w:fldCharType="end"/>
        </w:r>
      </w:hyperlink>
    </w:p>
    <w:p w14:paraId="4D3447BE" w14:textId="4953C98B"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6" w:history="1">
        <w:r w:rsidR="00D84132" w:rsidRPr="007D0B3D">
          <w:rPr>
            <w:rStyle w:val="Hyperlink"/>
            <w:noProof/>
          </w:rPr>
          <w:t>Figure 32: Pilot hole on sheet metal</w:t>
        </w:r>
        <w:r w:rsidR="00D84132">
          <w:rPr>
            <w:noProof/>
            <w:webHidden/>
          </w:rPr>
          <w:tab/>
        </w:r>
        <w:r w:rsidR="00D84132">
          <w:rPr>
            <w:noProof/>
            <w:webHidden/>
          </w:rPr>
          <w:fldChar w:fldCharType="begin"/>
        </w:r>
        <w:r w:rsidR="00D84132">
          <w:rPr>
            <w:noProof/>
            <w:webHidden/>
          </w:rPr>
          <w:instrText xml:space="preserve"> PAGEREF _Toc69146236 \h </w:instrText>
        </w:r>
        <w:r w:rsidR="00D84132">
          <w:rPr>
            <w:noProof/>
            <w:webHidden/>
          </w:rPr>
        </w:r>
        <w:r w:rsidR="00D84132">
          <w:rPr>
            <w:noProof/>
            <w:webHidden/>
          </w:rPr>
          <w:fldChar w:fldCharType="separate"/>
        </w:r>
        <w:r w:rsidR="00D84132">
          <w:rPr>
            <w:noProof/>
            <w:webHidden/>
          </w:rPr>
          <w:t>92</w:t>
        </w:r>
        <w:r w:rsidR="00D84132">
          <w:rPr>
            <w:noProof/>
            <w:webHidden/>
          </w:rPr>
          <w:fldChar w:fldCharType="end"/>
        </w:r>
      </w:hyperlink>
    </w:p>
    <w:p w14:paraId="69B123A1" w14:textId="4C639337"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7" w:history="1">
        <w:r w:rsidR="00D84132" w:rsidRPr="007D0B3D">
          <w:rPr>
            <w:rStyle w:val="Hyperlink"/>
            <w:noProof/>
          </w:rPr>
          <w:t>Figure 33: Schematic representation of the clinching operation</w:t>
        </w:r>
        <w:r w:rsidR="00D84132">
          <w:rPr>
            <w:noProof/>
            <w:webHidden/>
          </w:rPr>
          <w:tab/>
        </w:r>
        <w:r w:rsidR="00D84132">
          <w:rPr>
            <w:noProof/>
            <w:webHidden/>
          </w:rPr>
          <w:fldChar w:fldCharType="begin"/>
        </w:r>
        <w:r w:rsidR="00D84132">
          <w:rPr>
            <w:noProof/>
            <w:webHidden/>
          </w:rPr>
          <w:instrText xml:space="preserve"> PAGEREF _Toc69146237 \h </w:instrText>
        </w:r>
        <w:r w:rsidR="00D84132">
          <w:rPr>
            <w:noProof/>
            <w:webHidden/>
          </w:rPr>
        </w:r>
        <w:r w:rsidR="00D84132">
          <w:rPr>
            <w:noProof/>
            <w:webHidden/>
          </w:rPr>
          <w:fldChar w:fldCharType="separate"/>
        </w:r>
        <w:r w:rsidR="00D84132">
          <w:rPr>
            <w:noProof/>
            <w:webHidden/>
          </w:rPr>
          <w:t>93</w:t>
        </w:r>
        <w:r w:rsidR="00D84132">
          <w:rPr>
            <w:noProof/>
            <w:webHidden/>
          </w:rPr>
          <w:fldChar w:fldCharType="end"/>
        </w:r>
      </w:hyperlink>
    </w:p>
    <w:p w14:paraId="4BB0CF00" w14:textId="21F710DA"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8" w:history="1">
        <w:r w:rsidR="00D84132" w:rsidRPr="007D0B3D">
          <w:rPr>
            <w:rStyle w:val="Hyperlink"/>
            <w:noProof/>
          </w:rPr>
          <w:t>Figure 34: Clinch Joint Dimensions</w:t>
        </w:r>
        <w:r w:rsidR="00D84132">
          <w:rPr>
            <w:noProof/>
            <w:webHidden/>
          </w:rPr>
          <w:tab/>
        </w:r>
        <w:r w:rsidR="00D84132">
          <w:rPr>
            <w:noProof/>
            <w:webHidden/>
          </w:rPr>
          <w:fldChar w:fldCharType="begin"/>
        </w:r>
        <w:r w:rsidR="00D84132">
          <w:rPr>
            <w:noProof/>
            <w:webHidden/>
          </w:rPr>
          <w:instrText xml:space="preserve"> PAGEREF _Toc69146238 \h </w:instrText>
        </w:r>
        <w:r w:rsidR="00D84132">
          <w:rPr>
            <w:noProof/>
            <w:webHidden/>
          </w:rPr>
        </w:r>
        <w:r w:rsidR="00D84132">
          <w:rPr>
            <w:noProof/>
            <w:webHidden/>
          </w:rPr>
          <w:fldChar w:fldCharType="separate"/>
        </w:r>
        <w:r w:rsidR="00D84132">
          <w:rPr>
            <w:noProof/>
            <w:webHidden/>
          </w:rPr>
          <w:t>94</w:t>
        </w:r>
        <w:r w:rsidR="00D84132">
          <w:rPr>
            <w:noProof/>
            <w:webHidden/>
          </w:rPr>
          <w:fldChar w:fldCharType="end"/>
        </w:r>
      </w:hyperlink>
    </w:p>
    <w:p w14:paraId="590201F9" w14:textId="003D0312"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39" w:history="1">
        <w:r w:rsidR="00D84132" w:rsidRPr="007D0B3D">
          <w:rPr>
            <w:rStyle w:val="Hyperlink"/>
            <w:noProof/>
          </w:rPr>
          <w:t>Figure 35: TOX (left) and BTM’s Tog-L-Loc system</w:t>
        </w:r>
        <w:r w:rsidR="00D84132">
          <w:rPr>
            <w:noProof/>
            <w:webHidden/>
          </w:rPr>
          <w:tab/>
        </w:r>
        <w:r w:rsidR="00D84132">
          <w:rPr>
            <w:noProof/>
            <w:webHidden/>
          </w:rPr>
          <w:fldChar w:fldCharType="begin"/>
        </w:r>
        <w:r w:rsidR="00D84132">
          <w:rPr>
            <w:noProof/>
            <w:webHidden/>
          </w:rPr>
          <w:instrText xml:space="preserve"> PAGEREF _Toc69146239 \h </w:instrText>
        </w:r>
        <w:r w:rsidR="00D84132">
          <w:rPr>
            <w:noProof/>
            <w:webHidden/>
          </w:rPr>
        </w:r>
        <w:r w:rsidR="00D84132">
          <w:rPr>
            <w:noProof/>
            <w:webHidden/>
          </w:rPr>
          <w:fldChar w:fldCharType="separate"/>
        </w:r>
        <w:r w:rsidR="00D84132">
          <w:rPr>
            <w:noProof/>
            <w:webHidden/>
          </w:rPr>
          <w:t>94</w:t>
        </w:r>
        <w:r w:rsidR="00D84132">
          <w:rPr>
            <w:noProof/>
            <w:webHidden/>
          </w:rPr>
          <w:fldChar w:fldCharType="end"/>
        </w:r>
      </w:hyperlink>
    </w:p>
    <w:p w14:paraId="3D129888" w14:textId="4C322568"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0" w:history="1">
        <w:r w:rsidR="00D84132" w:rsidRPr="007D0B3D">
          <w:rPr>
            <w:rStyle w:val="Hyperlink"/>
            <w:noProof/>
          </w:rPr>
          <w:t>Figure 36: Cross Section of a Heat Stake</w:t>
        </w:r>
        <w:r w:rsidR="00D84132">
          <w:rPr>
            <w:noProof/>
            <w:webHidden/>
          </w:rPr>
          <w:tab/>
        </w:r>
        <w:r w:rsidR="00D84132">
          <w:rPr>
            <w:noProof/>
            <w:webHidden/>
          </w:rPr>
          <w:fldChar w:fldCharType="begin"/>
        </w:r>
        <w:r w:rsidR="00D84132">
          <w:rPr>
            <w:noProof/>
            <w:webHidden/>
          </w:rPr>
          <w:instrText xml:space="preserve"> PAGEREF _Toc69146240 \h </w:instrText>
        </w:r>
        <w:r w:rsidR="00D84132">
          <w:rPr>
            <w:noProof/>
            <w:webHidden/>
          </w:rPr>
        </w:r>
        <w:r w:rsidR="00D84132">
          <w:rPr>
            <w:noProof/>
            <w:webHidden/>
          </w:rPr>
          <w:fldChar w:fldCharType="separate"/>
        </w:r>
        <w:r w:rsidR="00D84132">
          <w:rPr>
            <w:noProof/>
            <w:webHidden/>
          </w:rPr>
          <w:t>97</w:t>
        </w:r>
        <w:r w:rsidR="00D84132">
          <w:rPr>
            <w:noProof/>
            <w:webHidden/>
          </w:rPr>
          <w:fldChar w:fldCharType="end"/>
        </w:r>
      </w:hyperlink>
    </w:p>
    <w:p w14:paraId="0D72628A" w14:textId="04BF4B8A"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1" w:history="1">
        <w:r w:rsidR="00D84132" w:rsidRPr="007D0B3D">
          <w:rPr>
            <w:rStyle w:val="Hyperlink"/>
            <w:noProof/>
          </w:rPr>
          <w:t>Figure 37: A "Hairpin Clip"</w:t>
        </w:r>
        <w:r w:rsidR="00D84132">
          <w:rPr>
            <w:noProof/>
            <w:webHidden/>
          </w:rPr>
          <w:tab/>
        </w:r>
        <w:r w:rsidR="00D84132">
          <w:rPr>
            <w:noProof/>
            <w:webHidden/>
          </w:rPr>
          <w:fldChar w:fldCharType="begin"/>
        </w:r>
        <w:r w:rsidR="00D84132">
          <w:rPr>
            <w:noProof/>
            <w:webHidden/>
          </w:rPr>
          <w:instrText xml:space="preserve"> PAGEREF _Toc69146241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783B0665" w14:textId="536E9482"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2" w:history="1">
        <w:r w:rsidR="00D84132" w:rsidRPr="007D0B3D">
          <w:rPr>
            <w:rStyle w:val="Hyperlink"/>
            <w:noProof/>
          </w:rPr>
          <w:t>Figure 38: Internal and External Circlips</w:t>
        </w:r>
        <w:r w:rsidR="00D84132">
          <w:rPr>
            <w:noProof/>
            <w:webHidden/>
          </w:rPr>
          <w:tab/>
        </w:r>
        <w:r w:rsidR="00D84132">
          <w:rPr>
            <w:noProof/>
            <w:webHidden/>
          </w:rPr>
          <w:fldChar w:fldCharType="begin"/>
        </w:r>
        <w:r w:rsidR="00D84132">
          <w:rPr>
            <w:noProof/>
            <w:webHidden/>
          </w:rPr>
          <w:instrText xml:space="preserve"> PAGEREF _Toc69146242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0B714EB9" w14:textId="2336AD86"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3" w:history="1">
        <w:r w:rsidR="00D84132" w:rsidRPr="007D0B3D">
          <w:rPr>
            <w:rStyle w:val="Hyperlink"/>
            <w:noProof/>
          </w:rPr>
          <w:t>Figure 39: Clips Pushed into a Hole</w:t>
        </w:r>
        <w:r w:rsidR="00D84132">
          <w:rPr>
            <w:noProof/>
            <w:webHidden/>
          </w:rPr>
          <w:tab/>
        </w:r>
        <w:r w:rsidR="00D84132">
          <w:rPr>
            <w:noProof/>
            <w:webHidden/>
          </w:rPr>
          <w:fldChar w:fldCharType="begin"/>
        </w:r>
        <w:r w:rsidR="00D84132">
          <w:rPr>
            <w:noProof/>
            <w:webHidden/>
          </w:rPr>
          <w:instrText xml:space="preserve"> PAGEREF _Toc69146243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14E5D6C4" w14:textId="12D83DA7"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4" w:history="1">
        <w:r w:rsidR="00D84132" w:rsidRPr="007D0B3D">
          <w:rPr>
            <w:rStyle w:val="Hyperlink"/>
            <w:noProof/>
          </w:rPr>
          <w:t>Figure 40: Clips Sliding onto a Flat Surface</w:t>
        </w:r>
        <w:r w:rsidR="00D84132">
          <w:rPr>
            <w:noProof/>
            <w:webHidden/>
          </w:rPr>
          <w:tab/>
        </w:r>
        <w:r w:rsidR="00D84132">
          <w:rPr>
            <w:noProof/>
            <w:webHidden/>
          </w:rPr>
          <w:fldChar w:fldCharType="begin"/>
        </w:r>
        <w:r w:rsidR="00D84132">
          <w:rPr>
            <w:noProof/>
            <w:webHidden/>
          </w:rPr>
          <w:instrText xml:space="preserve"> PAGEREF _Toc69146244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506CE296" w14:textId="478CB35B"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5" w:history="1">
        <w:r w:rsidR="00D84132" w:rsidRPr="007D0B3D">
          <w:rPr>
            <w:rStyle w:val="Hyperlink"/>
            <w:noProof/>
          </w:rPr>
          <w:t>Figure 41: RIVTAC</w:t>
        </w:r>
        <w:r w:rsidR="00D84132" w:rsidRPr="007D0B3D">
          <w:rPr>
            <w:rStyle w:val="Hyperlink"/>
            <w:rFonts w:cs="Calibri"/>
            <w:noProof/>
          </w:rPr>
          <w:t>®</w:t>
        </w:r>
        <w:r w:rsidR="00D84132" w:rsidRPr="007D0B3D">
          <w:rPr>
            <w:rStyle w:val="Hyperlink"/>
            <w:noProof/>
          </w:rPr>
          <w:t xml:space="preserve"> Nail</w:t>
        </w:r>
        <w:r w:rsidR="00D84132">
          <w:rPr>
            <w:noProof/>
            <w:webHidden/>
          </w:rPr>
          <w:tab/>
        </w:r>
        <w:r w:rsidR="00D84132">
          <w:rPr>
            <w:noProof/>
            <w:webHidden/>
          </w:rPr>
          <w:fldChar w:fldCharType="begin"/>
        </w:r>
        <w:r w:rsidR="00D84132">
          <w:rPr>
            <w:noProof/>
            <w:webHidden/>
          </w:rPr>
          <w:instrText xml:space="preserve"> PAGEREF _Toc69146245 \h </w:instrText>
        </w:r>
        <w:r w:rsidR="00D84132">
          <w:rPr>
            <w:noProof/>
            <w:webHidden/>
          </w:rPr>
        </w:r>
        <w:r w:rsidR="00D84132">
          <w:rPr>
            <w:noProof/>
            <w:webHidden/>
          </w:rPr>
          <w:fldChar w:fldCharType="separate"/>
        </w:r>
        <w:r w:rsidR="00D84132">
          <w:rPr>
            <w:noProof/>
            <w:webHidden/>
          </w:rPr>
          <w:t>101</w:t>
        </w:r>
        <w:r w:rsidR="00D84132">
          <w:rPr>
            <w:noProof/>
            <w:webHidden/>
          </w:rPr>
          <w:fldChar w:fldCharType="end"/>
        </w:r>
      </w:hyperlink>
    </w:p>
    <w:p w14:paraId="7C3D75F8" w14:textId="52366F46"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6" w:history="1">
        <w:r w:rsidR="00D84132" w:rsidRPr="007D0B3D">
          <w:rPr>
            <w:rStyle w:val="Hyperlink"/>
            <w:noProof/>
          </w:rPr>
          <w:t>Figure 42: Cross Section of a Nail, Connecting Two Sheets</w:t>
        </w:r>
        <w:r w:rsidR="00D84132">
          <w:rPr>
            <w:noProof/>
            <w:webHidden/>
          </w:rPr>
          <w:tab/>
        </w:r>
        <w:r w:rsidR="00D84132">
          <w:rPr>
            <w:noProof/>
            <w:webHidden/>
          </w:rPr>
          <w:fldChar w:fldCharType="begin"/>
        </w:r>
        <w:r w:rsidR="00D84132">
          <w:rPr>
            <w:noProof/>
            <w:webHidden/>
          </w:rPr>
          <w:instrText xml:space="preserve"> PAGEREF _Toc69146246 \h </w:instrText>
        </w:r>
        <w:r w:rsidR="00D84132">
          <w:rPr>
            <w:noProof/>
            <w:webHidden/>
          </w:rPr>
        </w:r>
        <w:r w:rsidR="00D84132">
          <w:rPr>
            <w:noProof/>
            <w:webHidden/>
          </w:rPr>
          <w:fldChar w:fldCharType="separate"/>
        </w:r>
        <w:r w:rsidR="00D84132">
          <w:rPr>
            <w:noProof/>
            <w:webHidden/>
          </w:rPr>
          <w:t>102</w:t>
        </w:r>
        <w:r w:rsidR="00D84132">
          <w:rPr>
            <w:noProof/>
            <w:webHidden/>
          </w:rPr>
          <w:fldChar w:fldCharType="end"/>
        </w:r>
      </w:hyperlink>
    </w:p>
    <w:p w14:paraId="5CE3B75C" w14:textId="4D0FF028"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7" w:history="1">
        <w:r w:rsidR="00D84132" w:rsidRPr="007D0B3D">
          <w:rPr>
            <w:rStyle w:val="Hyperlink"/>
            <w:noProof/>
          </w:rPr>
          <w:t>Figure 43: Process of Rotation Joining (ROTAV)</w:t>
        </w:r>
        <w:r w:rsidR="00D84132">
          <w:rPr>
            <w:noProof/>
            <w:webHidden/>
          </w:rPr>
          <w:tab/>
        </w:r>
        <w:r w:rsidR="00D84132">
          <w:rPr>
            <w:noProof/>
            <w:webHidden/>
          </w:rPr>
          <w:fldChar w:fldCharType="begin"/>
        </w:r>
        <w:r w:rsidR="00D84132">
          <w:rPr>
            <w:noProof/>
            <w:webHidden/>
          </w:rPr>
          <w:instrText xml:space="preserve"> PAGEREF _Toc69146247 \h </w:instrText>
        </w:r>
        <w:r w:rsidR="00D84132">
          <w:rPr>
            <w:noProof/>
            <w:webHidden/>
          </w:rPr>
        </w:r>
        <w:r w:rsidR="00D84132">
          <w:rPr>
            <w:noProof/>
            <w:webHidden/>
          </w:rPr>
          <w:fldChar w:fldCharType="separate"/>
        </w:r>
        <w:r w:rsidR="00D84132">
          <w:rPr>
            <w:noProof/>
            <w:webHidden/>
          </w:rPr>
          <w:t>105</w:t>
        </w:r>
        <w:r w:rsidR="00D84132">
          <w:rPr>
            <w:noProof/>
            <w:webHidden/>
          </w:rPr>
          <w:fldChar w:fldCharType="end"/>
        </w:r>
      </w:hyperlink>
    </w:p>
    <w:p w14:paraId="26FE1F76" w14:textId="1838AF82"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8" w:history="1">
        <w:r w:rsidR="00D84132" w:rsidRPr="007D0B3D">
          <w:rPr>
            <w:rStyle w:val="Hyperlink"/>
            <w:noProof/>
          </w:rPr>
          <w:t>Figure 44: ROTAV connecting aluminum and steel sheets</w:t>
        </w:r>
        <w:r w:rsidR="00D84132">
          <w:rPr>
            <w:noProof/>
            <w:webHidden/>
          </w:rPr>
          <w:tab/>
        </w:r>
        <w:r w:rsidR="00D84132">
          <w:rPr>
            <w:noProof/>
            <w:webHidden/>
          </w:rPr>
          <w:fldChar w:fldCharType="begin"/>
        </w:r>
        <w:r w:rsidR="00D84132">
          <w:rPr>
            <w:noProof/>
            <w:webHidden/>
          </w:rPr>
          <w:instrText xml:space="preserve"> PAGEREF _Toc69146248 \h </w:instrText>
        </w:r>
        <w:r w:rsidR="00D84132">
          <w:rPr>
            <w:noProof/>
            <w:webHidden/>
          </w:rPr>
        </w:r>
        <w:r w:rsidR="00D84132">
          <w:rPr>
            <w:noProof/>
            <w:webHidden/>
          </w:rPr>
          <w:fldChar w:fldCharType="separate"/>
        </w:r>
        <w:r w:rsidR="00D84132">
          <w:rPr>
            <w:noProof/>
            <w:webHidden/>
          </w:rPr>
          <w:t>106</w:t>
        </w:r>
        <w:r w:rsidR="00D84132">
          <w:rPr>
            <w:noProof/>
            <w:webHidden/>
          </w:rPr>
          <w:fldChar w:fldCharType="end"/>
        </w:r>
      </w:hyperlink>
    </w:p>
    <w:p w14:paraId="7E09BFF0" w14:textId="18BF594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49" w:history="1">
        <w:r w:rsidR="00D84132" w:rsidRPr="007D0B3D">
          <w:rPr>
            <w:rStyle w:val="Hyperlink"/>
            <w:noProof/>
          </w:rPr>
          <w:t>Figure 45: terminology of a regular intermittent weld</w:t>
        </w:r>
        <w:r w:rsidR="00D84132">
          <w:rPr>
            <w:noProof/>
            <w:webHidden/>
          </w:rPr>
          <w:tab/>
        </w:r>
        <w:r w:rsidR="00D84132">
          <w:rPr>
            <w:noProof/>
            <w:webHidden/>
          </w:rPr>
          <w:fldChar w:fldCharType="begin"/>
        </w:r>
        <w:r w:rsidR="00D84132">
          <w:rPr>
            <w:noProof/>
            <w:webHidden/>
          </w:rPr>
          <w:instrText xml:space="preserve"> PAGEREF _Toc69146249 \h </w:instrText>
        </w:r>
        <w:r w:rsidR="00D84132">
          <w:rPr>
            <w:noProof/>
            <w:webHidden/>
          </w:rPr>
        </w:r>
        <w:r w:rsidR="00D84132">
          <w:rPr>
            <w:noProof/>
            <w:webHidden/>
          </w:rPr>
          <w:fldChar w:fldCharType="separate"/>
        </w:r>
        <w:r w:rsidR="00D84132">
          <w:rPr>
            <w:noProof/>
            <w:webHidden/>
          </w:rPr>
          <w:t>110</w:t>
        </w:r>
        <w:r w:rsidR="00D84132">
          <w:rPr>
            <w:noProof/>
            <w:webHidden/>
          </w:rPr>
          <w:fldChar w:fldCharType="end"/>
        </w:r>
      </w:hyperlink>
    </w:p>
    <w:p w14:paraId="571564BB" w14:textId="46A1C3E2"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50" w:history="1">
        <w:r w:rsidR="00D84132" w:rsidRPr="007D0B3D">
          <w:rPr>
            <w:rStyle w:val="Hyperlink"/>
            <w:noProof/>
          </w:rPr>
          <w:t>Figure 46: regular intermittent weld with first spacing and last spacing</w:t>
        </w:r>
        <w:r w:rsidR="00D84132">
          <w:rPr>
            <w:noProof/>
            <w:webHidden/>
          </w:rPr>
          <w:tab/>
        </w:r>
        <w:r w:rsidR="00D84132">
          <w:rPr>
            <w:noProof/>
            <w:webHidden/>
          </w:rPr>
          <w:fldChar w:fldCharType="begin"/>
        </w:r>
        <w:r w:rsidR="00D84132">
          <w:rPr>
            <w:noProof/>
            <w:webHidden/>
          </w:rPr>
          <w:instrText xml:space="preserve"> PAGEREF _Toc69146250 \h </w:instrText>
        </w:r>
        <w:r w:rsidR="00D84132">
          <w:rPr>
            <w:noProof/>
            <w:webHidden/>
          </w:rPr>
        </w:r>
        <w:r w:rsidR="00D84132">
          <w:rPr>
            <w:noProof/>
            <w:webHidden/>
          </w:rPr>
          <w:fldChar w:fldCharType="separate"/>
        </w:r>
        <w:r w:rsidR="00D84132">
          <w:rPr>
            <w:noProof/>
            <w:webHidden/>
          </w:rPr>
          <w:t>110</w:t>
        </w:r>
        <w:r w:rsidR="00D84132">
          <w:rPr>
            <w:noProof/>
            <w:webHidden/>
          </w:rPr>
          <w:fldChar w:fldCharType="end"/>
        </w:r>
      </w:hyperlink>
    </w:p>
    <w:p w14:paraId="6AC62E3A" w14:textId="7DF41D6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51" w:history="1">
        <w:r w:rsidR="00D84132" w:rsidRPr="007D0B3D">
          <w:rPr>
            <w:rStyle w:val="Hyperlink"/>
            <w:noProof/>
          </w:rPr>
          <w:t>Figure 47: irregular intermittent welds</w:t>
        </w:r>
        <w:r w:rsidR="00D84132">
          <w:rPr>
            <w:noProof/>
            <w:webHidden/>
          </w:rPr>
          <w:tab/>
        </w:r>
        <w:r w:rsidR="00D84132">
          <w:rPr>
            <w:noProof/>
            <w:webHidden/>
          </w:rPr>
          <w:fldChar w:fldCharType="begin"/>
        </w:r>
        <w:r w:rsidR="00D84132">
          <w:rPr>
            <w:noProof/>
            <w:webHidden/>
          </w:rPr>
          <w:instrText xml:space="preserve"> PAGEREF _Toc69146251 \h </w:instrText>
        </w:r>
        <w:r w:rsidR="00D84132">
          <w:rPr>
            <w:noProof/>
            <w:webHidden/>
          </w:rPr>
        </w:r>
        <w:r w:rsidR="00D84132">
          <w:rPr>
            <w:noProof/>
            <w:webHidden/>
          </w:rPr>
          <w:fldChar w:fldCharType="separate"/>
        </w:r>
        <w:r w:rsidR="00D84132">
          <w:rPr>
            <w:noProof/>
            <w:webHidden/>
          </w:rPr>
          <w:t>111</w:t>
        </w:r>
        <w:r w:rsidR="00D84132">
          <w:rPr>
            <w:noProof/>
            <w:webHidden/>
          </w:rPr>
          <w:fldChar w:fldCharType="end"/>
        </w:r>
      </w:hyperlink>
    </w:p>
    <w:p w14:paraId="4FE84E2C" w14:textId="2D91556A"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52" w:history="1">
        <w:r w:rsidR="00D84132" w:rsidRPr="007D0B3D">
          <w:rPr>
            <w:rStyle w:val="Hyperlink"/>
            <w:noProof/>
          </w:rPr>
          <w:t>Figure 48: Weld Line Changing from Y-Joint to Overlap-Joint</w:t>
        </w:r>
        <w:r w:rsidR="00D84132">
          <w:rPr>
            <w:noProof/>
            <w:webHidden/>
          </w:rPr>
          <w:tab/>
        </w:r>
        <w:r w:rsidR="00D84132">
          <w:rPr>
            <w:noProof/>
            <w:webHidden/>
          </w:rPr>
          <w:fldChar w:fldCharType="begin"/>
        </w:r>
        <w:r w:rsidR="00D84132">
          <w:rPr>
            <w:noProof/>
            <w:webHidden/>
          </w:rPr>
          <w:instrText xml:space="preserve"> PAGEREF _Toc69146252 \h </w:instrText>
        </w:r>
        <w:r w:rsidR="00D84132">
          <w:rPr>
            <w:noProof/>
            <w:webHidden/>
          </w:rPr>
        </w:r>
        <w:r w:rsidR="00D84132">
          <w:rPr>
            <w:noProof/>
            <w:webHidden/>
          </w:rPr>
          <w:fldChar w:fldCharType="separate"/>
        </w:r>
        <w:r w:rsidR="00D84132">
          <w:rPr>
            <w:noProof/>
            <w:webHidden/>
          </w:rPr>
          <w:t>116</w:t>
        </w:r>
        <w:r w:rsidR="00D84132">
          <w:rPr>
            <w:noProof/>
            <w:webHidden/>
          </w:rPr>
          <w:fldChar w:fldCharType="end"/>
        </w:r>
      </w:hyperlink>
    </w:p>
    <w:p w14:paraId="1E0BC56E" w14:textId="57B06E3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53" w:history="1">
        <w:r w:rsidR="00D84132" w:rsidRPr="007D0B3D">
          <w:rPr>
            <w:rStyle w:val="Hyperlink"/>
            <w:noProof/>
          </w:rPr>
          <w:t>Figure 49: Longitudinal stiffener, top view</w:t>
        </w:r>
        <w:r w:rsidR="00D84132">
          <w:rPr>
            <w:noProof/>
            <w:webHidden/>
          </w:rPr>
          <w:tab/>
        </w:r>
        <w:r w:rsidR="00D84132">
          <w:rPr>
            <w:noProof/>
            <w:webHidden/>
          </w:rPr>
          <w:fldChar w:fldCharType="begin"/>
        </w:r>
        <w:r w:rsidR="00D84132">
          <w:rPr>
            <w:noProof/>
            <w:webHidden/>
          </w:rPr>
          <w:instrText xml:space="preserve"> PAGEREF _Toc69146253 \h </w:instrText>
        </w:r>
        <w:r w:rsidR="00D84132">
          <w:rPr>
            <w:noProof/>
            <w:webHidden/>
          </w:rPr>
        </w:r>
        <w:r w:rsidR="00D84132">
          <w:rPr>
            <w:noProof/>
            <w:webHidden/>
          </w:rPr>
          <w:fldChar w:fldCharType="separate"/>
        </w:r>
        <w:r w:rsidR="00D84132">
          <w:rPr>
            <w:noProof/>
            <w:webHidden/>
          </w:rPr>
          <w:t>117</w:t>
        </w:r>
        <w:r w:rsidR="00D84132">
          <w:rPr>
            <w:noProof/>
            <w:webHidden/>
          </w:rPr>
          <w:fldChar w:fldCharType="end"/>
        </w:r>
      </w:hyperlink>
    </w:p>
    <w:p w14:paraId="44A1BF76" w14:textId="1735FCC0"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54" w:history="1">
        <w:r w:rsidR="00D84132" w:rsidRPr="007D0B3D">
          <w:rPr>
            <w:rStyle w:val="Hyperlink"/>
            <w:noProof/>
          </w:rPr>
          <w:t>Figure 50: Seam weld types and attributes</w:t>
        </w:r>
        <w:r w:rsidR="00D84132">
          <w:rPr>
            <w:noProof/>
            <w:webHidden/>
          </w:rPr>
          <w:tab/>
        </w:r>
        <w:r w:rsidR="00D84132">
          <w:rPr>
            <w:noProof/>
            <w:webHidden/>
          </w:rPr>
          <w:fldChar w:fldCharType="begin"/>
        </w:r>
        <w:r w:rsidR="00D84132">
          <w:rPr>
            <w:noProof/>
            <w:webHidden/>
          </w:rPr>
          <w:instrText xml:space="preserve"> PAGEREF _Toc69146254 \h </w:instrText>
        </w:r>
        <w:r w:rsidR="00D84132">
          <w:rPr>
            <w:noProof/>
            <w:webHidden/>
          </w:rPr>
        </w:r>
        <w:r w:rsidR="00D84132">
          <w:rPr>
            <w:noProof/>
            <w:webHidden/>
          </w:rPr>
          <w:fldChar w:fldCharType="separate"/>
        </w:r>
        <w:r w:rsidR="00D84132">
          <w:rPr>
            <w:noProof/>
            <w:webHidden/>
          </w:rPr>
          <w:t>118</w:t>
        </w:r>
        <w:r w:rsidR="00D84132">
          <w:rPr>
            <w:noProof/>
            <w:webHidden/>
          </w:rPr>
          <w:fldChar w:fldCharType="end"/>
        </w:r>
      </w:hyperlink>
    </w:p>
    <w:p w14:paraId="0C3AFC0B" w14:textId="47BABDBD"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55" w:history="1">
        <w:r w:rsidR="00D84132" w:rsidRPr="007D0B3D">
          <w:rPr>
            <w:rStyle w:val="Hyperlink"/>
            <w:noProof/>
          </w:rPr>
          <w:t>Figure 51: χMCF Structure of a Seam Weld (</w:t>
        </w:r>
        <w:r w:rsidR="00D84132" w:rsidRPr="007D0B3D">
          <w:rPr>
            <w:rStyle w:val="Hyperlink"/>
            <w:i/>
            <w:noProof/>
          </w:rPr>
          <w:t>connection_1d</w:t>
        </w:r>
        <w:r w:rsidR="00D84132" w:rsidRPr="007D0B3D">
          <w:rPr>
            <w:rStyle w:val="Hyperlink"/>
            <w:noProof/>
          </w:rPr>
          <w:t>)</w:t>
        </w:r>
        <w:r w:rsidR="00D84132">
          <w:rPr>
            <w:noProof/>
            <w:webHidden/>
          </w:rPr>
          <w:tab/>
        </w:r>
        <w:r w:rsidR="00D84132">
          <w:rPr>
            <w:noProof/>
            <w:webHidden/>
          </w:rPr>
          <w:fldChar w:fldCharType="begin"/>
        </w:r>
        <w:r w:rsidR="00D84132">
          <w:rPr>
            <w:noProof/>
            <w:webHidden/>
          </w:rPr>
          <w:instrText xml:space="preserve"> PAGEREF _Toc69146255 \h </w:instrText>
        </w:r>
        <w:r w:rsidR="00D84132">
          <w:rPr>
            <w:noProof/>
            <w:webHidden/>
          </w:rPr>
        </w:r>
        <w:r w:rsidR="00D84132">
          <w:rPr>
            <w:noProof/>
            <w:webHidden/>
          </w:rPr>
          <w:fldChar w:fldCharType="separate"/>
        </w:r>
        <w:r w:rsidR="00D84132">
          <w:rPr>
            <w:noProof/>
            <w:webHidden/>
          </w:rPr>
          <w:t>119</w:t>
        </w:r>
        <w:r w:rsidR="00D84132">
          <w:rPr>
            <w:noProof/>
            <w:webHidden/>
          </w:rPr>
          <w:fldChar w:fldCharType="end"/>
        </w:r>
      </w:hyperlink>
    </w:p>
    <w:p w14:paraId="4DE3F43B" w14:textId="34B6282B"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56" w:history="1">
        <w:r w:rsidR="00D84132" w:rsidRPr="007D0B3D">
          <w:rPr>
            <w:rStyle w:val="Hyperlink"/>
            <w:noProof/>
          </w:rPr>
          <w:t>Figure 52: Sheet Parameters vs.  Weld Position Parameters</w:t>
        </w:r>
        <w:r w:rsidR="00D84132">
          <w:rPr>
            <w:noProof/>
            <w:webHidden/>
          </w:rPr>
          <w:tab/>
        </w:r>
        <w:r w:rsidR="00D84132">
          <w:rPr>
            <w:noProof/>
            <w:webHidden/>
          </w:rPr>
          <w:fldChar w:fldCharType="begin"/>
        </w:r>
        <w:r w:rsidR="00D84132">
          <w:rPr>
            <w:noProof/>
            <w:webHidden/>
          </w:rPr>
          <w:instrText xml:space="preserve"> PAGEREF _Toc69146256 \h </w:instrText>
        </w:r>
        <w:r w:rsidR="00D84132">
          <w:rPr>
            <w:noProof/>
            <w:webHidden/>
          </w:rPr>
        </w:r>
        <w:r w:rsidR="00D84132">
          <w:rPr>
            <w:noProof/>
            <w:webHidden/>
          </w:rPr>
          <w:fldChar w:fldCharType="separate"/>
        </w:r>
        <w:r w:rsidR="00D84132">
          <w:rPr>
            <w:noProof/>
            <w:webHidden/>
          </w:rPr>
          <w:t>122</w:t>
        </w:r>
        <w:r w:rsidR="00D84132">
          <w:rPr>
            <w:noProof/>
            <w:webHidden/>
          </w:rPr>
          <w:fldChar w:fldCharType="end"/>
        </w:r>
      </w:hyperlink>
    </w:p>
    <w:p w14:paraId="3D1D6B27" w14:textId="16331895"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57" w:history="1">
        <w:r w:rsidR="00D84132" w:rsidRPr="007D0B3D">
          <w:rPr>
            <w:rStyle w:val="Hyperlink"/>
            <w:noProof/>
          </w:rPr>
          <w:t>Figure 53: Welding Position of a Y-Joint</w:t>
        </w:r>
        <w:r w:rsidR="00D84132">
          <w:rPr>
            <w:noProof/>
            <w:webHidden/>
          </w:rPr>
          <w:tab/>
        </w:r>
        <w:r w:rsidR="00D84132">
          <w:rPr>
            <w:noProof/>
            <w:webHidden/>
          </w:rPr>
          <w:fldChar w:fldCharType="begin"/>
        </w:r>
        <w:r w:rsidR="00D84132">
          <w:rPr>
            <w:noProof/>
            <w:webHidden/>
          </w:rPr>
          <w:instrText xml:space="preserve"> PAGEREF _Toc69146257 \h </w:instrText>
        </w:r>
        <w:r w:rsidR="00D84132">
          <w:rPr>
            <w:noProof/>
            <w:webHidden/>
          </w:rPr>
        </w:r>
        <w:r w:rsidR="00D84132">
          <w:rPr>
            <w:noProof/>
            <w:webHidden/>
          </w:rPr>
          <w:fldChar w:fldCharType="separate"/>
        </w:r>
        <w:r w:rsidR="00D84132">
          <w:rPr>
            <w:noProof/>
            <w:webHidden/>
          </w:rPr>
          <w:t>124</w:t>
        </w:r>
        <w:r w:rsidR="00D84132">
          <w:rPr>
            <w:noProof/>
            <w:webHidden/>
          </w:rPr>
          <w:fldChar w:fldCharType="end"/>
        </w:r>
      </w:hyperlink>
    </w:p>
    <w:p w14:paraId="2CA48A57" w14:textId="5D11DAC5"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58" w:history="1">
        <w:r w:rsidR="00D84132" w:rsidRPr="007D0B3D">
          <w:rPr>
            <w:rStyle w:val="Hyperlink"/>
            <w:noProof/>
          </w:rPr>
          <w:t>Figure 54: Welding Position vector direction and length</w:t>
        </w:r>
        <w:r w:rsidR="00D84132">
          <w:rPr>
            <w:noProof/>
            <w:webHidden/>
          </w:rPr>
          <w:tab/>
        </w:r>
        <w:r w:rsidR="00D84132">
          <w:rPr>
            <w:noProof/>
            <w:webHidden/>
          </w:rPr>
          <w:fldChar w:fldCharType="begin"/>
        </w:r>
        <w:r w:rsidR="00D84132">
          <w:rPr>
            <w:noProof/>
            <w:webHidden/>
          </w:rPr>
          <w:instrText xml:space="preserve"> PAGEREF _Toc69146258 \h </w:instrText>
        </w:r>
        <w:r w:rsidR="00D84132">
          <w:rPr>
            <w:noProof/>
            <w:webHidden/>
          </w:rPr>
        </w:r>
        <w:r w:rsidR="00D84132">
          <w:rPr>
            <w:noProof/>
            <w:webHidden/>
          </w:rPr>
          <w:fldChar w:fldCharType="separate"/>
        </w:r>
        <w:r w:rsidR="00D84132">
          <w:rPr>
            <w:noProof/>
            <w:webHidden/>
          </w:rPr>
          <w:t>125</w:t>
        </w:r>
        <w:r w:rsidR="00D84132">
          <w:rPr>
            <w:noProof/>
            <w:webHidden/>
          </w:rPr>
          <w:fldChar w:fldCharType="end"/>
        </w:r>
      </w:hyperlink>
    </w:p>
    <w:p w14:paraId="3F5BF6E9" w14:textId="59B4879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1" w:anchor="_Toc69146259" w:history="1">
        <w:r w:rsidR="00D84132" w:rsidRPr="007D0B3D">
          <w:rPr>
            <w:rStyle w:val="Hyperlink"/>
            <w:noProof/>
          </w:rPr>
          <w:t>Figure 55: Butt Joint Sheet Layout</w:t>
        </w:r>
        <w:r w:rsidR="00D84132">
          <w:rPr>
            <w:noProof/>
            <w:webHidden/>
          </w:rPr>
          <w:tab/>
        </w:r>
        <w:r w:rsidR="00D84132">
          <w:rPr>
            <w:noProof/>
            <w:webHidden/>
          </w:rPr>
          <w:fldChar w:fldCharType="begin"/>
        </w:r>
        <w:r w:rsidR="00D84132">
          <w:rPr>
            <w:noProof/>
            <w:webHidden/>
          </w:rPr>
          <w:instrText xml:space="preserve"> PAGEREF _Toc69146259 \h </w:instrText>
        </w:r>
        <w:r w:rsidR="00D84132">
          <w:rPr>
            <w:noProof/>
            <w:webHidden/>
          </w:rPr>
        </w:r>
        <w:r w:rsidR="00D84132">
          <w:rPr>
            <w:noProof/>
            <w:webHidden/>
          </w:rPr>
          <w:fldChar w:fldCharType="separate"/>
        </w:r>
        <w:r w:rsidR="00D84132">
          <w:rPr>
            <w:noProof/>
            <w:webHidden/>
          </w:rPr>
          <w:t>128</w:t>
        </w:r>
        <w:r w:rsidR="00D84132">
          <w:rPr>
            <w:noProof/>
            <w:webHidden/>
          </w:rPr>
          <w:fldChar w:fldCharType="end"/>
        </w:r>
      </w:hyperlink>
    </w:p>
    <w:p w14:paraId="461C112D" w14:textId="1F79D7B2"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2" w:anchor="_Toc69146260" w:history="1">
        <w:r w:rsidR="00D84132" w:rsidRPr="007D0B3D">
          <w:rPr>
            <w:rStyle w:val="Hyperlink"/>
            <w:noProof/>
          </w:rPr>
          <w:t>Figure 56: Butt Joint Weld parameters</w:t>
        </w:r>
        <w:r w:rsidR="00D84132">
          <w:rPr>
            <w:noProof/>
            <w:webHidden/>
          </w:rPr>
          <w:tab/>
        </w:r>
        <w:r w:rsidR="00D84132">
          <w:rPr>
            <w:noProof/>
            <w:webHidden/>
          </w:rPr>
          <w:fldChar w:fldCharType="begin"/>
        </w:r>
        <w:r w:rsidR="00D84132">
          <w:rPr>
            <w:noProof/>
            <w:webHidden/>
          </w:rPr>
          <w:instrText xml:space="preserve"> PAGEREF _Toc69146260 \h </w:instrText>
        </w:r>
        <w:r w:rsidR="00D84132">
          <w:rPr>
            <w:noProof/>
            <w:webHidden/>
          </w:rPr>
        </w:r>
        <w:r w:rsidR="00D84132">
          <w:rPr>
            <w:noProof/>
            <w:webHidden/>
          </w:rPr>
          <w:fldChar w:fldCharType="separate"/>
        </w:r>
        <w:r w:rsidR="00D84132">
          <w:rPr>
            <w:noProof/>
            <w:webHidden/>
          </w:rPr>
          <w:t>128</w:t>
        </w:r>
        <w:r w:rsidR="00D84132">
          <w:rPr>
            <w:noProof/>
            <w:webHidden/>
          </w:rPr>
          <w:fldChar w:fldCharType="end"/>
        </w:r>
      </w:hyperlink>
    </w:p>
    <w:p w14:paraId="3DCBBE98" w14:textId="6279F9D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3" w:anchor="_Toc69146261" w:history="1">
        <w:r w:rsidR="00D84132" w:rsidRPr="007D0B3D">
          <w:rPr>
            <w:rStyle w:val="Hyperlink"/>
            <w:noProof/>
          </w:rPr>
          <w:t>Figure 57: Corner Weld Sheet Layout</w:t>
        </w:r>
        <w:r w:rsidR="00D84132">
          <w:rPr>
            <w:noProof/>
            <w:webHidden/>
          </w:rPr>
          <w:tab/>
        </w:r>
        <w:r w:rsidR="00D84132">
          <w:rPr>
            <w:noProof/>
            <w:webHidden/>
          </w:rPr>
          <w:fldChar w:fldCharType="begin"/>
        </w:r>
        <w:r w:rsidR="00D84132">
          <w:rPr>
            <w:noProof/>
            <w:webHidden/>
          </w:rPr>
          <w:instrText xml:space="preserve"> PAGEREF _Toc69146261 \h </w:instrText>
        </w:r>
        <w:r w:rsidR="00D84132">
          <w:rPr>
            <w:noProof/>
            <w:webHidden/>
          </w:rPr>
        </w:r>
        <w:r w:rsidR="00D84132">
          <w:rPr>
            <w:noProof/>
            <w:webHidden/>
          </w:rPr>
          <w:fldChar w:fldCharType="separate"/>
        </w:r>
        <w:r w:rsidR="00D84132">
          <w:rPr>
            <w:noProof/>
            <w:webHidden/>
          </w:rPr>
          <w:t>131</w:t>
        </w:r>
        <w:r w:rsidR="00D84132">
          <w:rPr>
            <w:noProof/>
            <w:webHidden/>
          </w:rPr>
          <w:fldChar w:fldCharType="end"/>
        </w:r>
      </w:hyperlink>
    </w:p>
    <w:p w14:paraId="4C5B9F7D" w14:textId="52A6322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4" w:anchor="_Toc69146262" w:history="1">
        <w:r w:rsidR="00D84132" w:rsidRPr="007D0B3D">
          <w:rPr>
            <w:rStyle w:val="Hyperlink"/>
            <w:noProof/>
          </w:rPr>
          <w:t>Figure 58: Corner Weld Parameters</w:t>
        </w:r>
        <w:r w:rsidR="00D84132">
          <w:rPr>
            <w:noProof/>
            <w:webHidden/>
          </w:rPr>
          <w:tab/>
        </w:r>
        <w:r w:rsidR="00D84132">
          <w:rPr>
            <w:noProof/>
            <w:webHidden/>
          </w:rPr>
          <w:fldChar w:fldCharType="begin"/>
        </w:r>
        <w:r w:rsidR="00D84132">
          <w:rPr>
            <w:noProof/>
            <w:webHidden/>
          </w:rPr>
          <w:instrText xml:space="preserve"> PAGEREF _Toc69146262 \h </w:instrText>
        </w:r>
        <w:r w:rsidR="00D84132">
          <w:rPr>
            <w:noProof/>
            <w:webHidden/>
          </w:rPr>
        </w:r>
        <w:r w:rsidR="00D84132">
          <w:rPr>
            <w:noProof/>
            <w:webHidden/>
          </w:rPr>
          <w:fldChar w:fldCharType="separate"/>
        </w:r>
        <w:r w:rsidR="00D84132">
          <w:rPr>
            <w:noProof/>
            <w:webHidden/>
          </w:rPr>
          <w:t>131</w:t>
        </w:r>
        <w:r w:rsidR="00D84132">
          <w:rPr>
            <w:noProof/>
            <w:webHidden/>
          </w:rPr>
          <w:fldChar w:fldCharType="end"/>
        </w:r>
      </w:hyperlink>
    </w:p>
    <w:p w14:paraId="7202692E" w14:textId="21259625"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63" w:history="1">
        <w:r w:rsidR="00D84132" w:rsidRPr="007D0B3D">
          <w:rPr>
            <w:rStyle w:val="Hyperlink"/>
            <w:noProof/>
          </w:rPr>
          <w:t>Figure 59: Corner Weld Sheet Layout</w:t>
        </w:r>
        <w:r w:rsidR="00D84132">
          <w:rPr>
            <w:noProof/>
            <w:webHidden/>
          </w:rPr>
          <w:tab/>
        </w:r>
        <w:r w:rsidR="00D84132">
          <w:rPr>
            <w:noProof/>
            <w:webHidden/>
          </w:rPr>
          <w:fldChar w:fldCharType="begin"/>
        </w:r>
        <w:r w:rsidR="00D84132">
          <w:rPr>
            <w:noProof/>
            <w:webHidden/>
          </w:rPr>
          <w:instrText xml:space="preserve"> PAGEREF _Toc69146263 \h </w:instrText>
        </w:r>
        <w:r w:rsidR="00D84132">
          <w:rPr>
            <w:noProof/>
            <w:webHidden/>
          </w:rPr>
        </w:r>
        <w:r w:rsidR="00D84132">
          <w:rPr>
            <w:noProof/>
            <w:webHidden/>
          </w:rPr>
          <w:fldChar w:fldCharType="separate"/>
        </w:r>
        <w:r w:rsidR="00D84132">
          <w:rPr>
            <w:noProof/>
            <w:webHidden/>
          </w:rPr>
          <w:t>132</w:t>
        </w:r>
        <w:r w:rsidR="00D84132">
          <w:rPr>
            <w:noProof/>
            <w:webHidden/>
          </w:rPr>
          <w:fldChar w:fldCharType="end"/>
        </w:r>
      </w:hyperlink>
    </w:p>
    <w:p w14:paraId="618A03B1" w14:textId="79E82FFA"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64" w:history="1">
        <w:r w:rsidR="00D84132" w:rsidRPr="007D0B3D">
          <w:rPr>
            <w:rStyle w:val="Hyperlink"/>
            <w:noProof/>
          </w:rPr>
          <w:t>Figure 60: Double Corner Weld Parameters</w:t>
        </w:r>
        <w:r w:rsidR="00D84132">
          <w:rPr>
            <w:noProof/>
            <w:webHidden/>
          </w:rPr>
          <w:tab/>
        </w:r>
        <w:r w:rsidR="00D84132">
          <w:rPr>
            <w:noProof/>
            <w:webHidden/>
          </w:rPr>
          <w:fldChar w:fldCharType="begin"/>
        </w:r>
        <w:r w:rsidR="00D84132">
          <w:rPr>
            <w:noProof/>
            <w:webHidden/>
          </w:rPr>
          <w:instrText xml:space="preserve"> PAGEREF _Toc69146264 \h </w:instrText>
        </w:r>
        <w:r w:rsidR="00D84132">
          <w:rPr>
            <w:noProof/>
            <w:webHidden/>
          </w:rPr>
        </w:r>
        <w:r w:rsidR="00D84132">
          <w:rPr>
            <w:noProof/>
            <w:webHidden/>
          </w:rPr>
          <w:fldChar w:fldCharType="separate"/>
        </w:r>
        <w:r w:rsidR="00D84132">
          <w:rPr>
            <w:noProof/>
            <w:webHidden/>
          </w:rPr>
          <w:t>132</w:t>
        </w:r>
        <w:r w:rsidR="00D84132">
          <w:rPr>
            <w:noProof/>
            <w:webHidden/>
          </w:rPr>
          <w:fldChar w:fldCharType="end"/>
        </w:r>
      </w:hyperlink>
    </w:p>
    <w:p w14:paraId="06BC926B" w14:textId="7D6E5187"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5" w:anchor="_Toc69146265" w:history="1">
        <w:r w:rsidR="00D84132" w:rsidRPr="007D0B3D">
          <w:rPr>
            <w:rStyle w:val="Hyperlink"/>
            <w:noProof/>
          </w:rPr>
          <w:t>Figure 61: Edge Weld Sheet Layout</w:t>
        </w:r>
        <w:r w:rsidR="00D84132">
          <w:rPr>
            <w:noProof/>
            <w:webHidden/>
          </w:rPr>
          <w:tab/>
        </w:r>
        <w:r w:rsidR="00D84132">
          <w:rPr>
            <w:noProof/>
            <w:webHidden/>
          </w:rPr>
          <w:fldChar w:fldCharType="begin"/>
        </w:r>
        <w:r w:rsidR="00D84132">
          <w:rPr>
            <w:noProof/>
            <w:webHidden/>
          </w:rPr>
          <w:instrText xml:space="preserve"> PAGEREF _Toc69146265 \h </w:instrText>
        </w:r>
        <w:r w:rsidR="00D84132">
          <w:rPr>
            <w:noProof/>
            <w:webHidden/>
          </w:rPr>
        </w:r>
        <w:r w:rsidR="00D84132">
          <w:rPr>
            <w:noProof/>
            <w:webHidden/>
          </w:rPr>
          <w:fldChar w:fldCharType="separate"/>
        </w:r>
        <w:r w:rsidR="00D84132">
          <w:rPr>
            <w:noProof/>
            <w:webHidden/>
          </w:rPr>
          <w:t>135</w:t>
        </w:r>
        <w:r w:rsidR="00D84132">
          <w:rPr>
            <w:noProof/>
            <w:webHidden/>
          </w:rPr>
          <w:fldChar w:fldCharType="end"/>
        </w:r>
      </w:hyperlink>
    </w:p>
    <w:p w14:paraId="0B49C2AE" w14:textId="030E787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6" w:anchor="_Toc69146266" w:history="1">
        <w:r w:rsidR="00D84132" w:rsidRPr="007D0B3D">
          <w:rPr>
            <w:rStyle w:val="Hyperlink"/>
            <w:noProof/>
          </w:rPr>
          <w:t>Figure 62: Edge Weld parameters</w:t>
        </w:r>
        <w:r w:rsidR="00D84132">
          <w:rPr>
            <w:noProof/>
            <w:webHidden/>
          </w:rPr>
          <w:tab/>
        </w:r>
        <w:r w:rsidR="00D84132">
          <w:rPr>
            <w:noProof/>
            <w:webHidden/>
          </w:rPr>
          <w:fldChar w:fldCharType="begin"/>
        </w:r>
        <w:r w:rsidR="00D84132">
          <w:rPr>
            <w:noProof/>
            <w:webHidden/>
          </w:rPr>
          <w:instrText xml:space="preserve"> PAGEREF _Toc69146266 \h </w:instrText>
        </w:r>
        <w:r w:rsidR="00D84132">
          <w:rPr>
            <w:noProof/>
            <w:webHidden/>
          </w:rPr>
        </w:r>
        <w:r w:rsidR="00D84132">
          <w:rPr>
            <w:noProof/>
            <w:webHidden/>
          </w:rPr>
          <w:fldChar w:fldCharType="separate"/>
        </w:r>
        <w:r w:rsidR="00D84132">
          <w:rPr>
            <w:noProof/>
            <w:webHidden/>
          </w:rPr>
          <w:t>135</w:t>
        </w:r>
        <w:r w:rsidR="00D84132">
          <w:rPr>
            <w:noProof/>
            <w:webHidden/>
          </w:rPr>
          <w:fldChar w:fldCharType="end"/>
        </w:r>
      </w:hyperlink>
    </w:p>
    <w:p w14:paraId="27BE3C58" w14:textId="6E0DCA20"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67" w:history="1">
        <w:r w:rsidR="00D84132" w:rsidRPr="007D0B3D">
          <w:rPr>
            <w:rStyle w:val="Hyperlink"/>
            <w:noProof/>
          </w:rPr>
          <w:t>Figure 63: I-Weld Sheet Layout</w:t>
        </w:r>
        <w:r w:rsidR="00D84132">
          <w:rPr>
            <w:noProof/>
            <w:webHidden/>
          </w:rPr>
          <w:tab/>
        </w:r>
        <w:r w:rsidR="00D84132">
          <w:rPr>
            <w:noProof/>
            <w:webHidden/>
          </w:rPr>
          <w:fldChar w:fldCharType="begin"/>
        </w:r>
        <w:r w:rsidR="00D84132">
          <w:rPr>
            <w:noProof/>
            <w:webHidden/>
          </w:rPr>
          <w:instrText xml:space="preserve"> PAGEREF _Toc69146267 \h </w:instrText>
        </w:r>
        <w:r w:rsidR="00D84132">
          <w:rPr>
            <w:noProof/>
            <w:webHidden/>
          </w:rPr>
        </w:r>
        <w:r w:rsidR="00D84132">
          <w:rPr>
            <w:noProof/>
            <w:webHidden/>
          </w:rPr>
          <w:fldChar w:fldCharType="separate"/>
        </w:r>
        <w:r w:rsidR="00D84132">
          <w:rPr>
            <w:noProof/>
            <w:webHidden/>
          </w:rPr>
          <w:t>138</w:t>
        </w:r>
        <w:r w:rsidR="00D84132">
          <w:rPr>
            <w:noProof/>
            <w:webHidden/>
          </w:rPr>
          <w:fldChar w:fldCharType="end"/>
        </w:r>
      </w:hyperlink>
    </w:p>
    <w:p w14:paraId="481DB91C" w14:textId="06266CEB"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68" w:history="1">
        <w:r w:rsidR="00D84132" w:rsidRPr="007D0B3D">
          <w:rPr>
            <w:rStyle w:val="Hyperlink"/>
            <w:noProof/>
          </w:rPr>
          <w:t>Figure 64: I-Weld Parameters</w:t>
        </w:r>
        <w:r w:rsidR="00D84132">
          <w:rPr>
            <w:noProof/>
            <w:webHidden/>
          </w:rPr>
          <w:tab/>
        </w:r>
        <w:r w:rsidR="00D84132">
          <w:rPr>
            <w:noProof/>
            <w:webHidden/>
          </w:rPr>
          <w:fldChar w:fldCharType="begin"/>
        </w:r>
        <w:r w:rsidR="00D84132">
          <w:rPr>
            <w:noProof/>
            <w:webHidden/>
          </w:rPr>
          <w:instrText xml:space="preserve"> PAGEREF _Toc69146268 \h </w:instrText>
        </w:r>
        <w:r w:rsidR="00D84132">
          <w:rPr>
            <w:noProof/>
            <w:webHidden/>
          </w:rPr>
        </w:r>
        <w:r w:rsidR="00D84132">
          <w:rPr>
            <w:noProof/>
            <w:webHidden/>
          </w:rPr>
          <w:fldChar w:fldCharType="separate"/>
        </w:r>
        <w:r w:rsidR="00D84132">
          <w:rPr>
            <w:noProof/>
            <w:webHidden/>
          </w:rPr>
          <w:t>138</w:t>
        </w:r>
        <w:r w:rsidR="00D84132">
          <w:rPr>
            <w:noProof/>
            <w:webHidden/>
          </w:rPr>
          <w:fldChar w:fldCharType="end"/>
        </w:r>
      </w:hyperlink>
    </w:p>
    <w:p w14:paraId="37534967" w14:textId="16D26CCC"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7" w:anchor="_Toc69146269" w:history="1">
        <w:r w:rsidR="00D84132" w:rsidRPr="007D0B3D">
          <w:rPr>
            <w:rStyle w:val="Hyperlink"/>
            <w:noProof/>
          </w:rPr>
          <w:t>Figure 65: Overlap Weld Sheet Layout</w:t>
        </w:r>
        <w:r w:rsidR="00D84132">
          <w:rPr>
            <w:noProof/>
            <w:webHidden/>
          </w:rPr>
          <w:tab/>
        </w:r>
        <w:r w:rsidR="00D84132">
          <w:rPr>
            <w:noProof/>
            <w:webHidden/>
          </w:rPr>
          <w:fldChar w:fldCharType="begin"/>
        </w:r>
        <w:r w:rsidR="00D84132">
          <w:rPr>
            <w:noProof/>
            <w:webHidden/>
          </w:rPr>
          <w:instrText xml:space="preserve"> PAGEREF _Toc69146269 \h </w:instrText>
        </w:r>
        <w:r w:rsidR="00D84132">
          <w:rPr>
            <w:noProof/>
            <w:webHidden/>
          </w:rPr>
        </w:r>
        <w:r w:rsidR="00D84132">
          <w:rPr>
            <w:noProof/>
            <w:webHidden/>
          </w:rPr>
          <w:fldChar w:fldCharType="separate"/>
        </w:r>
        <w:r w:rsidR="00D84132">
          <w:rPr>
            <w:noProof/>
            <w:webHidden/>
          </w:rPr>
          <w:t>140</w:t>
        </w:r>
        <w:r w:rsidR="00D84132">
          <w:rPr>
            <w:noProof/>
            <w:webHidden/>
          </w:rPr>
          <w:fldChar w:fldCharType="end"/>
        </w:r>
      </w:hyperlink>
    </w:p>
    <w:p w14:paraId="1133D348" w14:textId="196D1683"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8" w:anchor="_Toc69146270" w:history="1">
        <w:r w:rsidR="00D84132" w:rsidRPr="007D0B3D">
          <w:rPr>
            <w:rStyle w:val="Hyperlink"/>
            <w:noProof/>
          </w:rPr>
          <w:t>Figure 66: Overlap Weld Parameters</w:t>
        </w:r>
        <w:r w:rsidR="00D84132">
          <w:rPr>
            <w:noProof/>
            <w:webHidden/>
          </w:rPr>
          <w:tab/>
        </w:r>
        <w:r w:rsidR="00D84132">
          <w:rPr>
            <w:noProof/>
            <w:webHidden/>
          </w:rPr>
          <w:fldChar w:fldCharType="begin"/>
        </w:r>
        <w:r w:rsidR="00D84132">
          <w:rPr>
            <w:noProof/>
            <w:webHidden/>
          </w:rPr>
          <w:instrText xml:space="preserve"> PAGEREF _Toc69146270 \h </w:instrText>
        </w:r>
        <w:r w:rsidR="00D84132">
          <w:rPr>
            <w:noProof/>
            <w:webHidden/>
          </w:rPr>
        </w:r>
        <w:r w:rsidR="00D84132">
          <w:rPr>
            <w:noProof/>
            <w:webHidden/>
          </w:rPr>
          <w:fldChar w:fldCharType="separate"/>
        </w:r>
        <w:r w:rsidR="00D84132">
          <w:rPr>
            <w:noProof/>
            <w:webHidden/>
          </w:rPr>
          <w:t>140</w:t>
        </w:r>
        <w:r w:rsidR="00D84132">
          <w:rPr>
            <w:noProof/>
            <w:webHidden/>
          </w:rPr>
          <w:fldChar w:fldCharType="end"/>
        </w:r>
      </w:hyperlink>
    </w:p>
    <w:p w14:paraId="0C3D22FD" w14:textId="5CD5417D"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19" w:anchor="_Toc69146271" w:history="1">
        <w:r w:rsidR="00D84132" w:rsidRPr="007D0B3D">
          <w:rPr>
            <w:rStyle w:val="Hyperlink"/>
            <w:noProof/>
          </w:rPr>
          <w:t>Figure 67: Single Sided Double Overlap Weld</w:t>
        </w:r>
        <w:r w:rsidR="00D84132">
          <w:rPr>
            <w:noProof/>
            <w:webHidden/>
          </w:rPr>
          <w:tab/>
        </w:r>
        <w:r w:rsidR="00D84132">
          <w:rPr>
            <w:noProof/>
            <w:webHidden/>
          </w:rPr>
          <w:fldChar w:fldCharType="begin"/>
        </w:r>
        <w:r w:rsidR="00D84132">
          <w:rPr>
            <w:noProof/>
            <w:webHidden/>
          </w:rPr>
          <w:instrText xml:space="preserve"> PAGEREF _Toc69146271 \h </w:instrText>
        </w:r>
        <w:r w:rsidR="00D84132">
          <w:rPr>
            <w:noProof/>
            <w:webHidden/>
          </w:rPr>
        </w:r>
        <w:r w:rsidR="00D84132">
          <w:rPr>
            <w:noProof/>
            <w:webHidden/>
          </w:rPr>
          <w:fldChar w:fldCharType="separate"/>
        </w:r>
        <w:r w:rsidR="00D84132">
          <w:rPr>
            <w:noProof/>
            <w:webHidden/>
          </w:rPr>
          <w:t>141</w:t>
        </w:r>
        <w:r w:rsidR="00D84132">
          <w:rPr>
            <w:noProof/>
            <w:webHidden/>
          </w:rPr>
          <w:fldChar w:fldCharType="end"/>
        </w:r>
      </w:hyperlink>
    </w:p>
    <w:p w14:paraId="2073EF5F" w14:textId="630F785E"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0" w:anchor="_Toc69146272" w:history="1">
        <w:r w:rsidR="00D84132" w:rsidRPr="007D0B3D">
          <w:rPr>
            <w:rStyle w:val="Hyperlink"/>
            <w:noProof/>
          </w:rPr>
          <w:t>Figure 68: Overlap Weld Parameters</w:t>
        </w:r>
        <w:r w:rsidR="00D84132">
          <w:rPr>
            <w:noProof/>
            <w:webHidden/>
          </w:rPr>
          <w:tab/>
        </w:r>
        <w:r w:rsidR="00D84132">
          <w:rPr>
            <w:noProof/>
            <w:webHidden/>
          </w:rPr>
          <w:fldChar w:fldCharType="begin"/>
        </w:r>
        <w:r w:rsidR="00D84132">
          <w:rPr>
            <w:noProof/>
            <w:webHidden/>
          </w:rPr>
          <w:instrText xml:space="preserve"> PAGEREF _Toc69146272 \h </w:instrText>
        </w:r>
        <w:r w:rsidR="00D84132">
          <w:rPr>
            <w:noProof/>
            <w:webHidden/>
          </w:rPr>
        </w:r>
        <w:r w:rsidR="00D84132">
          <w:rPr>
            <w:noProof/>
            <w:webHidden/>
          </w:rPr>
          <w:fldChar w:fldCharType="separate"/>
        </w:r>
        <w:r w:rsidR="00D84132">
          <w:rPr>
            <w:noProof/>
            <w:webHidden/>
          </w:rPr>
          <w:t>141</w:t>
        </w:r>
        <w:r w:rsidR="00D84132">
          <w:rPr>
            <w:noProof/>
            <w:webHidden/>
          </w:rPr>
          <w:fldChar w:fldCharType="end"/>
        </w:r>
      </w:hyperlink>
    </w:p>
    <w:p w14:paraId="1AB2D07A" w14:textId="72F97A76"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1" w:anchor="_Toc69146273" w:history="1">
        <w:r w:rsidR="00D84132" w:rsidRPr="007D0B3D">
          <w:rPr>
            <w:rStyle w:val="Hyperlink"/>
            <w:noProof/>
          </w:rPr>
          <w:t>Figure 69: Double Sided Double Overlap Weld</w:t>
        </w:r>
        <w:r w:rsidR="00D84132">
          <w:rPr>
            <w:noProof/>
            <w:webHidden/>
          </w:rPr>
          <w:tab/>
        </w:r>
        <w:r w:rsidR="00D84132">
          <w:rPr>
            <w:noProof/>
            <w:webHidden/>
          </w:rPr>
          <w:fldChar w:fldCharType="begin"/>
        </w:r>
        <w:r w:rsidR="00D84132">
          <w:rPr>
            <w:noProof/>
            <w:webHidden/>
          </w:rPr>
          <w:instrText xml:space="preserve"> PAGEREF _Toc69146273 \h </w:instrText>
        </w:r>
        <w:r w:rsidR="00D84132">
          <w:rPr>
            <w:noProof/>
            <w:webHidden/>
          </w:rPr>
        </w:r>
        <w:r w:rsidR="00D84132">
          <w:rPr>
            <w:noProof/>
            <w:webHidden/>
          </w:rPr>
          <w:fldChar w:fldCharType="separate"/>
        </w:r>
        <w:r w:rsidR="00D84132">
          <w:rPr>
            <w:noProof/>
            <w:webHidden/>
          </w:rPr>
          <w:t>141</w:t>
        </w:r>
        <w:r w:rsidR="00D84132">
          <w:rPr>
            <w:noProof/>
            <w:webHidden/>
          </w:rPr>
          <w:fldChar w:fldCharType="end"/>
        </w:r>
      </w:hyperlink>
    </w:p>
    <w:p w14:paraId="58F49E4D" w14:textId="20A3EFF3"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2" w:anchor="_Toc69146274" w:history="1">
        <w:r w:rsidR="00D84132" w:rsidRPr="007D0B3D">
          <w:rPr>
            <w:rStyle w:val="Hyperlink"/>
            <w:noProof/>
          </w:rPr>
          <w:t>Figure 70: Parameters of Double Sided Double Overlap Weld</w:t>
        </w:r>
        <w:r w:rsidR="00D84132">
          <w:rPr>
            <w:noProof/>
            <w:webHidden/>
          </w:rPr>
          <w:tab/>
        </w:r>
        <w:r w:rsidR="00D84132">
          <w:rPr>
            <w:noProof/>
            <w:webHidden/>
          </w:rPr>
          <w:fldChar w:fldCharType="begin"/>
        </w:r>
        <w:r w:rsidR="00D84132">
          <w:rPr>
            <w:noProof/>
            <w:webHidden/>
          </w:rPr>
          <w:instrText xml:space="preserve"> PAGEREF _Toc69146274 \h </w:instrText>
        </w:r>
        <w:r w:rsidR="00D84132">
          <w:rPr>
            <w:noProof/>
            <w:webHidden/>
          </w:rPr>
        </w:r>
        <w:r w:rsidR="00D84132">
          <w:rPr>
            <w:noProof/>
            <w:webHidden/>
          </w:rPr>
          <w:fldChar w:fldCharType="separate"/>
        </w:r>
        <w:r w:rsidR="00D84132">
          <w:rPr>
            <w:noProof/>
            <w:webHidden/>
          </w:rPr>
          <w:t>142</w:t>
        </w:r>
        <w:r w:rsidR="00D84132">
          <w:rPr>
            <w:noProof/>
            <w:webHidden/>
          </w:rPr>
          <w:fldChar w:fldCharType="end"/>
        </w:r>
      </w:hyperlink>
    </w:p>
    <w:p w14:paraId="3B69E2D7" w14:textId="70757F59"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3" w:anchor="_Toc69146275" w:history="1">
        <w:r w:rsidR="00D84132" w:rsidRPr="007D0B3D">
          <w:rPr>
            <w:rStyle w:val="Hyperlink"/>
            <w:noProof/>
          </w:rPr>
          <w:t>Figure 72: Y-Joint Sheet Layout</w:t>
        </w:r>
        <w:r w:rsidR="00D84132">
          <w:rPr>
            <w:noProof/>
            <w:webHidden/>
          </w:rPr>
          <w:tab/>
        </w:r>
        <w:r w:rsidR="00D84132">
          <w:rPr>
            <w:noProof/>
            <w:webHidden/>
          </w:rPr>
          <w:fldChar w:fldCharType="begin"/>
        </w:r>
        <w:r w:rsidR="00D84132">
          <w:rPr>
            <w:noProof/>
            <w:webHidden/>
          </w:rPr>
          <w:instrText xml:space="preserve"> PAGEREF _Toc69146275 \h </w:instrText>
        </w:r>
        <w:r w:rsidR="00D84132">
          <w:rPr>
            <w:noProof/>
            <w:webHidden/>
          </w:rPr>
        </w:r>
        <w:r w:rsidR="00D84132">
          <w:rPr>
            <w:noProof/>
            <w:webHidden/>
          </w:rPr>
          <w:fldChar w:fldCharType="separate"/>
        </w:r>
        <w:r w:rsidR="00D84132">
          <w:rPr>
            <w:noProof/>
            <w:webHidden/>
          </w:rPr>
          <w:t>145</w:t>
        </w:r>
        <w:r w:rsidR="00D84132">
          <w:rPr>
            <w:noProof/>
            <w:webHidden/>
          </w:rPr>
          <w:fldChar w:fldCharType="end"/>
        </w:r>
      </w:hyperlink>
    </w:p>
    <w:p w14:paraId="6830170A" w14:textId="713B401B"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4" w:anchor="_Toc69146276" w:history="1">
        <w:r w:rsidR="00D84132" w:rsidRPr="007D0B3D">
          <w:rPr>
            <w:rStyle w:val="Hyperlink"/>
            <w:noProof/>
          </w:rPr>
          <w:t>Figure 72: Parameters of Y-Joint Weld</w:t>
        </w:r>
        <w:r w:rsidR="00D84132">
          <w:rPr>
            <w:noProof/>
            <w:webHidden/>
          </w:rPr>
          <w:tab/>
        </w:r>
        <w:r w:rsidR="00D84132">
          <w:rPr>
            <w:noProof/>
            <w:webHidden/>
          </w:rPr>
          <w:fldChar w:fldCharType="begin"/>
        </w:r>
        <w:r w:rsidR="00D84132">
          <w:rPr>
            <w:noProof/>
            <w:webHidden/>
          </w:rPr>
          <w:instrText xml:space="preserve"> PAGEREF _Toc69146276 \h </w:instrText>
        </w:r>
        <w:r w:rsidR="00D84132">
          <w:rPr>
            <w:noProof/>
            <w:webHidden/>
          </w:rPr>
        </w:r>
        <w:r w:rsidR="00D84132">
          <w:rPr>
            <w:noProof/>
            <w:webHidden/>
          </w:rPr>
          <w:fldChar w:fldCharType="separate"/>
        </w:r>
        <w:r w:rsidR="00D84132">
          <w:rPr>
            <w:noProof/>
            <w:webHidden/>
          </w:rPr>
          <w:t>145</w:t>
        </w:r>
        <w:r w:rsidR="00D84132">
          <w:rPr>
            <w:noProof/>
            <w:webHidden/>
          </w:rPr>
          <w:fldChar w:fldCharType="end"/>
        </w:r>
      </w:hyperlink>
    </w:p>
    <w:p w14:paraId="17F0B8AC" w14:textId="2868EE77"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5" w:anchor="_Toc69146277" w:history="1">
        <w:r w:rsidR="00D84132" w:rsidRPr="007D0B3D">
          <w:rPr>
            <w:rStyle w:val="Hyperlink"/>
            <w:noProof/>
          </w:rPr>
          <w:t>Figure 73: K-Joint Sheet Layout</w:t>
        </w:r>
        <w:r w:rsidR="00D84132">
          <w:rPr>
            <w:noProof/>
            <w:webHidden/>
          </w:rPr>
          <w:tab/>
        </w:r>
        <w:r w:rsidR="00D84132">
          <w:rPr>
            <w:noProof/>
            <w:webHidden/>
          </w:rPr>
          <w:fldChar w:fldCharType="begin"/>
        </w:r>
        <w:r w:rsidR="00D84132">
          <w:rPr>
            <w:noProof/>
            <w:webHidden/>
          </w:rPr>
          <w:instrText xml:space="preserve"> PAGEREF _Toc69146277 \h </w:instrText>
        </w:r>
        <w:r w:rsidR="00D84132">
          <w:rPr>
            <w:noProof/>
            <w:webHidden/>
          </w:rPr>
        </w:r>
        <w:r w:rsidR="00D84132">
          <w:rPr>
            <w:noProof/>
            <w:webHidden/>
          </w:rPr>
          <w:fldChar w:fldCharType="separate"/>
        </w:r>
        <w:r w:rsidR="00D84132">
          <w:rPr>
            <w:noProof/>
            <w:webHidden/>
          </w:rPr>
          <w:t>148</w:t>
        </w:r>
        <w:r w:rsidR="00D84132">
          <w:rPr>
            <w:noProof/>
            <w:webHidden/>
          </w:rPr>
          <w:fldChar w:fldCharType="end"/>
        </w:r>
      </w:hyperlink>
    </w:p>
    <w:p w14:paraId="08E95064" w14:textId="2402EC91"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6" w:anchor="_Toc69146278" w:history="1">
        <w:r w:rsidR="00D84132" w:rsidRPr="007D0B3D">
          <w:rPr>
            <w:rStyle w:val="Hyperlink"/>
            <w:noProof/>
          </w:rPr>
          <w:t>Figure 74: Parameters of K-Joint Weld</w:t>
        </w:r>
        <w:r w:rsidR="00D84132">
          <w:rPr>
            <w:noProof/>
            <w:webHidden/>
          </w:rPr>
          <w:tab/>
        </w:r>
        <w:r w:rsidR="00D84132">
          <w:rPr>
            <w:noProof/>
            <w:webHidden/>
          </w:rPr>
          <w:fldChar w:fldCharType="begin"/>
        </w:r>
        <w:r w:rsidR="00D84132">
          <w:rPr>
            <w:noProof/>
            <w:webHidden/>
          </w:rPr>
          <w:instrText xml:space="preserve"> PAGEREF _Toc69146278 \h </w:instrText>
        </w:r>
        <w:r w:rsidR="00D84132">
          <w:rPr>
            <w:noProof/>
            <w:webHidden/>
          </w:rPr>
        </w:r>
        <w:r w:rsidR="00D84132">
          <w:rPr>
            <w:noProof/>
            <w:webHidden/>
          </w:rPr>
          <w:fldChar w:fldCharType="separate"/>
        </w:r>
        <w:r w:rsidR="00D84132">
          <w:rPr>
            <w:noProof/>
            <w:webHidden/>
          </w:rPr>
          <w:t>148</w:t>
        </w:r>
        <w:r w:rsidR="00D84132">
          <w:rPr>
            <w:noProof/>
            <w:webHidden/>
          </w:rPr>
          <w:fldChar w:fldCharType="end"/>
        </w:r>
      </w:hyperlink>
    </w:p>
    <w:p w14:paraId="79BDBEC0" w14:textId="282C3530"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7" w:anchor="_Toc69146279" w:history="1">
        <w:r w:rsidR="00D84132" w:rsidRPr="007D0B3D">
          <w:rPr>
            <w:rStyle w:val="Hyperlink"/>
            <w:noProof/>
          </w:rPr>
          <w:t>Figure 75: Cruciform Joint Sheet Layout</w:t>
        </w:r>
        <w:r w:rsidR="00D84132">
          <w:rPr>
            <w:noProof/>
            <w:webHidden/>
          </w:rPr>
          <w:tab/>
        </w:r>
        <w:r w:rsidR="00D84132">
          <w:rPr>
            <w:noProof/>
            <w:webHidden/>
          </w:rPr>
          <w:fldChar w:fldCharType="begin"/>
        </w:r>
        <w:r w:rsidR="00D84132">
          <w:rPr>
            <w:noProof/>
            <w:webHidden/>
          </w:rPr>
          <w:instrText xml:space="preserve"> PAGEREF _Toc69146279 \h </w:instrText>
        </w:r>
        <w:r w:rsidR="00D84132">
          <w:rPr>
            <w:noProof/>
            <w:webHidden/>
          </w:rPr>
        </w:r>
        <w:r w:rsidR="00D84132">
          <w:rPr>
            <w:noProof/>
            <w:webHidden/>
          </w:rPr>
          <w:fldChar w:fldCharType="separate"/>
        </w:r>
        <w:r w:rsidR="00D84132">
          <w:rPr>
            <w:noProof/>
            <w:webHidden/>
          </w:rPr>
          <w:t>152</w:t>
        </w:r>
        <w:r w:rsidR="00D84132">
          <w:rPr>
            <w:noProof/>
            <w:webHidden/>
          </w:rPr>
          <w:fldChar w:fldCharType="end"/>
        </w:r>
      </w:hyperlink>
    </w:p>
    <w:p w14:paraId="7F4BD551" w14:textId="055CB73F"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8" w:anchor="_Toc69146280" w:history="1">
        <w:r w:rsidR="00D84132" w:rsidRPr="007D0B3D">
          <w:rPr>
            <w:rStyle w:val="Hyperlink"/>
            <w:noProof/>
          </w:rPr>
          <w:t>Figure 76: Parameters of Cruciform Joint</w:t>
        </w:r>
        <w:r w:rsidR="00D84132">
          <w:rPr>
            <w:noProof/>
            <w:webHidden/>
          </w:rPr>
          <w:tab/>
        </w:r>
        <w:r w:rsidR="00D84132">
          <w:rPr>
            <w:noProof/>
            <w:webHidden/>
          </w:rPr>
          <w:fldChar w:fldCharType="begin"/>
        </w:r>
        <w:r w:rsidR="00D84132">
          <w:rPr>
            <w:noProof/>
            <w:webHidden/>
          </w:rPr>
          <w:instrText xml:space="preserve"> PAGEREF _Toc69146280 \h </w:instrText>
        </w:r>
        <w:r w:rsidR="00D84132">
          <w:rPr>
            <w:noProof/>
            <w:webHidden/>
          </w:rPr>
        </w:r>
        <w:r w:rsidR="00D84132">
          <w:rPr>
            <w:noProof/>
            <w:webHidden/>
          </w:rPr>
          <w:fldChar w:fldCharType="separate"/>
        </w:r>
        <w:r w:rsidR="00D84132">
          <w:rPr>
            <w:noProof/>
            <w:webHidden/>
          </w:rPr>
          <w:t>152</w:t>
        </w:r>
        <w:r w:rsidR="00D84132">
          <w:rPr>
            <w:noProof/>
            <w:webHidden/>
          </w:rPr>
          <w:fldChar w:fldCharType="end"/>
        </w:r>
      </w:hyperlink>
    </w:p>
    <w:p w14:paraId="1B437126" w14:textId="3FCBF5D8"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29" w:anchor="_Toc69146281" w:history="1">
        <w:r w:rsidR="00D84132" w:rsidRPr="007D0B3D">
          <w:rPr>
            <w:rStyle w:val="Hyperlink"/>
            <w:noProof/>
          </w:rPr>
          <w:t>Figure 77: Flared Joint Sheet Layout</w:t>
        </w:r>
        <w:r w:rsidR="00D84132">
          <w:rPr>
            <w:noProof/>
            <w:webHidden/>
          </w:rPr>
          <w:tab/>
        </w:r>
        <w:r w:rsidR="00D84132">
          <w:rPr>
            <w:noProof/>
            <w:webHidden/>
          </w:rPr>
          <w:fldChar w:fldCharType="begin"/>
        </w:r>
        <w:r w:rsidR="00D84132">
          <w:rPr>
            <w:noProof/>
            <w:webHidden/>
          </w:rPr>
          <w:instrText xml:space="preserve"> PAGEREF _Toc69146281 \h </w:instrText>
        </w:r>
        <w:r w:rsidR="00D84132">
          <w:rPr>
            <w:noProof/>
            <w:webHidden/>
          </w:rPr>
        </w:r>
        <w:r w:rsidR="00D84132">
          <w:rPr>
            <w:noProof/>
            <w:webHidden/>
          </w:rPr>
          <w:fldChar w:fldCharType="separate"/>
        </w:r>
        <w:r w:rsidR="00D84132">
          <w:rPr>
            <w:noProof/>
            <w:webHidden/>
          </w:rPr>
          <w:t>156</w:t>
        </w:r>
        <w:r w:rsidR="00D84132">
          <w:rPr>
            <w:noProof/>
            <w:webHidden/>
          </w:rPr>
          <w:fldChar w:fldCharType="end"/>
        </w:r>
      </w:hyperlink>
    </w:p>
    <w:p w14:paraId="055887DD" w14:textId="1259D17D"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r:id="rId30" w:anchor="_Toc69146282" w:history="1">
        <w:r w:rsidR="00D84132" w:rsidRPr="007D0B3D">
          <w:rPr>
            <w:rStyle w:val="Hyperlink"/>
            <w:noProof/>
          </w:rPr>
          <w:t>Figure 78: Parameters of Flared Joint Weld</w:t>
        </w:r>
        <w:r w:rsidR="00D84132">
          <w:rPr>
            <w:noProof/>
            <w:webHidden/>
          </w:rPr>
          <w:tab/>
        </w:r>
        <w:r w:rsidR="00D84132">
          <w:rPr>
            <w:noProof/>
            <w:webHidden/>
          </w:rPr>
          <w:fldChar w:fldCharType="begin"/>
        </w:r>
        <w:r w:rsidR="00D84132">
          <w:rPr>
            <w:noProof/>
            <w:webHidden/>
          </w:rPr>
          <w:instrText xml:space="preserve"> PAGEREF _Toc69146282 \h </w:instrText>
        </w:r>
        <w:r w:rsidR="00D84132">
          <w:rPr>
            <w:noProof/>
            <w:webHidden/>
          </w:rPr>
        </w:r>
        <w:r w:rsidR="00D84132">
          <w:rPr>
            <w:noProof/>
            <w:webHidden/>
          </w:rPr>
          <w:fldChar w:fldCharType="separate"/>
        </w:r>
        <w:r w:rsidR="00D84132">
          <w:rPr>
            <w:noProof/>
            <w:webHidden/>
          </w:rPr>
          <w:t>156</w:t>
        </w:r>
        <w:r w:rsidR="00D84132">
          <w:rPr>
            <w:noProof/>
            <w:webHidden/>
          </w:rPr>
          <w:fldChar w:fldCharType="end"/>
        </w:r>
      </w:hyperlink>
    </w:p>
    <w:p w14:paraId="3060E095" w14:textId="31B7849D"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83" w:history="1">
        <w:r w:rsidR="00D84132" w:rsidRPr="007D0B3D">
          <w:rPr>
            <w:rStyle w:val="Hyperlink"/>
            <w:noProof/>
          </w:rPr>
          <w:t>Figure 79: The Three Regions of a Hemming</w:t>
        </w:r>
        <w:r w:rsidR="00D84132">
          <w:rPr>
            <w:noProof/>
            <w:webHidden/>
          </w:rPr>
          <w:tab/>
        </w:r>
        <w:r w:rsidR="00D84132">
          <w:rPr>
            <w:noProof/>
            <w:webHidden/>
          </w:rPr>
          <w:fldChar w:fldCharType="begin"/>
        </w:r>
        <w:r w:rsidR="00D84132">
          <w:rPr>
            <w:noProof/>
            <w:webHidden/>
          </w:rPr>
          <w:instrText xml:space="preserve"> PAGEREF _Toc69146283 \h </w:instrText>
        </w:r>
        <w:r w:rsidR="00D84132">
          <w:rPr>
            <w:noProof/>
            <w:webHidden/>
          </w:rPr>
        </w:r>
        <w:r w:rsidR="00D84132">
          <w:rPr>
            <w:noProof/>
            <w:webHidden/>
          </w:rPr>
          <w:fldChar w:fldCharType="separate"/>
        </w:r>
        <w:r w:rsidR="00D84132">
          <w:rPr>
            <w:noProof/>
            <w:webHidden/>
          </w:rPr>
          <w:t>160</w:t>
        </w:r>
        <w:r w:rsidR="00D84132">
          <w:rPr>
            <w:noProof/>
            <w:webHidden/>
          </w:rPr>
          <w:fldChar w:fldCharType="end"/>
        </w:r>
      </w:hyperlink>
    </w:p>
    <w:p w14:paraId="0F948FEB" w14:textId="098933B7"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84" w:history="1">
        <w:r w:rsidR="00D84132" w:rsidRPr="007D0B3D">
          <w:rPr>
            <w:rStyle w:val="Hyperlink"/>
            <w:noProof/>
          </w:rPr>
          <w:t>Figure 80: Path Changes and Width Changes in Hemming Flanges</w:t>
        </w:r>
        <w:r w:rsidR="00D84132">
          <w:rPr>
            <w:noProof/>
            <w:webHidden/>
          </w:rPr>
          <w:tab/>
        </w:r>
        <w:r w:rsidR="00D84132">
          <w:rPr>
            <w:noProof/>
            <w:webHidden/>
          </w:rPr>
          <w:fldChar w:fldCharType="begin"/>
        </w:r>
        <w:r w:rsidR="00D84132">
          <w:rPr>
            <w:noProof/>
            <w:webHidden/>
          </w:rPr>
          <w:instrText xml:space="preserve"> PAGEREF _Toc69146284 \h </w:instrText>
        </w:r>
        <w:r w:rsidR="00D84132">
          <w:rPr>
            <w:noProof/>
            <w:webHidden/>
          </w:rPr>
        </w:r>
        <w:r w:rsidR="00D84132">
          <w:rPr>
            <w:noProof/>
            <w:webHidden/>
          </w:rPr>
          <w:fldChar w:fldCharType="separate"/>
        </w:r>
        <w:r w:rsidR="00D84132">
          <w:rPr>
            <w:noProof/>
            <w:webHidden/>
          </w:rPr>
          <w:t>160</w:t>
        </w:r>
        <w:r w:rsidR="00D84132">
          <w:rPr>
            <w:noProof/>
            <w:webHidden/>
          </w:rPr>
          <w:fldChar w:fldCharType="end"/>
        </w:r>
      </w:hyperlink>
    </w:p>
    <w:p w14:paraId="5161F167" w14:textId="06621C78"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85" w:history="1">
        <w:r w:rsidR="00D84132" w:rsidRPr="007D0B3D">
          <w:rPr>
            <w:rStyle w:val="Hyperlink"/>
            <w:noProof/>
          </w:rPr>
          <w:t>Figure 81: Adhesive Path Differs from Root Path</w:t>
        </w:r>
        <w:r w:rsidR="00D84132">
          <w:rPr>
            <w:noProof/>
            <w:webHidden/>
          </w:rPr>
          <w:tab/>
        </w:r>
        <w:r w:rsidR="00D84132">
          <w:rPr>
            <w:noProof/>
            <w:webHidden/>
          </w:rPr>
          <w:fldChar w:fldCharType="begin"/>
        </w:r>
        <w:r w:rsidR="00D84132">
          <w:rPr>
            <w:noProof/>
            <w:webHidden/>
          </w:rPr>
          <w:instrText xml:space="preserve"> PAGEREF _Toc69146285 \h </w:instrText>
        </w:r>
        <w:r w:rsidR="00D84132">
          <w:rPr>
            <w:noProof/>
            <w:webHidden/>
          </w:rPr>
        </w:r>
        <w:r w:rsidR="00D84132">
          <w:rPr>
            <w:noProof/>
            <w:webHidden/>
          </w:rPr>
          <w:fldChar w:fldCharType="separate"/>
        </w:r>
        <w:r w:rsidR="00D84132">
          <w:rPr>
            <w:noProof/>
            <w:webHidden/>
          </w:rPr>
          <w:t>161</w:t>
        </w:r>
        <w:r w:rsidR="00D84132">
          <w:rPr>
            <w:noProof/>
            <w:webHidden/>
          </w:rPr>
          <w:fldChar w:fldCharType="end"/>
        </w:r>
      </w:hyperlink>
    </w:p>
    <w:p w14:paraId="3576DDC0" w14:textId="5C24F16E"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86" w:history="1">
        <w:r w:rsidR="00D84132" w:rsidRPr="007D0B3D">
          <w:rPr>
            <w:rStyle w:val="Hyperlink"/>
            <w:noProof/>
          </w:rPr>
          <w:t>Figure 82: Reinforcements need to be considered as Part of the Inner Panel</w:t>
        </w:r>
        <w:r w:rsidR="00D84132">
          <w:rPr>
            <w:noProof/>
            <w:webHidden/>
          </w:rPr>
          <w:tab/>
        </w:r>
        <w:r w:rsidR="00D84132">
          <w:rPr>
            <w:noProof/>
            <w:webHidden/>
          </w:rPr>
          <w:fldChar w:fldCharType="begin"/>
        </w:r>
        <w:r w:rsidR="00D84132">
          <w:rPr>
            <w:noProof/>
            <w:webHidden/>
          </w:rPr>
          <w:instrText xml:space="preserve"> PAGEREF _Toc69146286 \h </w:instrText>
        </w:r>
        <w:r w:rsidR="00D84132">
          <w:rPr>
            <w:noProof/>
            <w:webHidden/>
          </w:rPr>
        </w:r>
        <w:r w:rsidR="00D84132">
          <w:rPr>
            <w:noProof/>
            <w:webHidden/>
          </w:rPr>
          <w:fldChar w:fldCharType="separate"/>
        </w:r>
        <w:r w:rsidR="00D84132">
          <w:rPr>
            <w:noProof/>
            <w:webHidden/>
          </w:rPr>
          <w:t>161</w:t>
        </w:r>
        <w:r w:rsidR="00D84132">
          <w:rPr>
            <w:noProof/>
            <w:webHidden/>
          </w:rPr>
          <w:fldChar w:fldCharType="end"/>
        </w:r>
      </w:hyperlink>
    </w:p>
    <w:p w14:paraId="2C25E6B8" w14:textId="7826DAE0"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87" w:history="1">
        <w:r w:rsidR="00D84132" w:rsidRPr="007D0B3D">
          <w:rPr>
            <w:rStyle w:val="Hyperlink"/>
            <w:noProof/>
          </w:rPr>
          <w:t>Figure 83: Sequence without margin</w:t>
        </w:r>
        <w:r w:rsidR="00D84132">
          <w:rPr>
            <w:noProof/>
            <w:webHidden/>
          </w:rPr>
          <w:tab/>
        </w:r>
        <w:r w:rsidR="00D84132">
          <w:rPr>
            <w:noProof/>
            <w:webHidden/>
          </w:rPr>
          <w:fldChar w:fldCharType="begin"/>
        </w:r>
        <w:r w:rsidR="00D84132">
          <w:rPr>
            <w:noProof/>
            <w:webHidden/>
          </w:rPr>
          <w:instrText xml:space="preserve"> PAGEREF _Toc69146287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4510DDC3" w14:textId="2E3385F6"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88" w:history="1">
        <w:r w:rsidR="00D84132" w:rsidRPr="007D0B3D">
          <w:rPr>
            <w:rStyle w:val="Hyperlink"/>
            <w:noProof/>
          </w:rPr>
          <w:t>Figure 84: Sequence with margin and spacing</w:t>
        </w:r>
        <w:r w:rsidR="00D84132">
          <w:rPr>
            <w:noProof/>
            <w:webHidden/>
          </w:rPr>
          <w:tab/>
        </w:r>
        <w:r w:rsidR="00D84132">
          <w:rPr>
            <w:noProof/>
            <w:webHidden/>
          </w:rPr>
          <w:fldChar w:fldCharType="begin"/>
        </w:r>
        <w:r w:rsidR="00D84132">
          <w:rPr>
            <w:noProof/>
            <w:webHidden/>
          </w:rPr>
          <w:instrText xml:space="preserve"> PAGEREF _Toc69146288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33184F2B" w14:textId="1DC7D698"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89" w:history="1">
        <w:r w:rsidR="00D84132" w:rsidRPr="007D0B3D">
          <w:rPr>
            <w:rStyle w:val="Hyperlink"/>
            <w:noProof/>
          </w:rPr>
          <w:t>Figure 85: Margin relaxation</w:t>
        </w:r>
        <w:r w:rsidR="00D84132">
          <w:rPr>
            <w:noProof/>
            <w:webHidden/>
          </w:rPr>
          <w:tab/>
        </w:r>
        <w:r w:rsidR="00D84132">
          <w:rPr>
            <w:noProof/>
            <w:webHidden/>
          </w:rPr>
          <w:fldChar w:fldCharType="begin"/>
        </w:r>
        <w:r w:rsidR="00D84132">
          <w:rPr>
            <w:noProof/>
            <w:webHidden/>
          </w:rPr>
          <w:instrText xml:space="preserve"> PAGEREF _Toc69146289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46A1E97B" w14:textId="55E9947B"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90" w:history="1">
        <w:r w:rsidR="00D84132" w:rsidRPr="007D0B3D">
          <w:rPr>
            <w:rStyle w:val="Hyperlink"/>
            <w:noProof/>
          </w:rPr>
          <w:t>Figure 86: Spacing relaxation</w:t>
        </w:r>
        <w:r w:rsidR="00D84132">
          <w:rPr>
            <w:noProof/>
            <w:webHidden/>
          </w:rPr>
          <w:tab/>
        </w:r>
        <w:r w:rsidR="00D84132">
          <w:rPr>
            <w:noProof/>
            <w:webHidden/>
          </w:rPr>
          <w:fldChar w:fldCharType="begin"/>
        </w:r>
        <w:r w:rsidR="00D84132">
          <w:rPr>
            <w:noProof/>
            <w:webHidden/>
          </w:rPr>
          <w:instrText xml:space="preserve"> PAGEREF _Toc69146290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4C86EAC0" w14:textId="2D9F770F" w:rsidR="00D84132"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291" w:history="1">
        <w:r w:rsidR="00D84132" w:rsidRPr="007D0B3D">
          <w:rPr>
            <w:rStyle w:val="Hyperlink"/>
            <w:noProof/>
          </w:rPr>
          <w:t>Figure 87: Picture of an adhesive face</w:t>
        </w:r>
        <w:r w:rsidR="00D84132">
          <w:rPr>
            <w:noProof/>
            <w:webHidden/>
          </w:rPr>
          <w:tab/>
        </w:r>
        <w:r w:rsidR="00D84132">
          <w:rPr>
            <w:noProof/>
            <w:webHidden/>
          </w:rPr>
          <w:fldChar w:fldCharType="begin"/>
        </w:r>
        <w:r w:rsidR="00D84132">
          <w:rPr>
            <w:noProof/>
            <w:webHidden/>
          </w:rPr>
          <w:instrText xml:space="preserve"> PAGEREF _Toc69146291 \h </w:instrText>
        </w:r>
        <w:r w:rsidR="00D84132">
          <w:rPr>
            <w:noProof/>
            <w:webHidden/>
          </w:rPr>
        </w:r>
        <w:r w:rsidR="00D84132">
          <w:rPr>
            <w:noProof/>
            <w:webHidden/>
          </w:rPr>
          <w:fldChar w:fldCharType="separate"/>
        </w:r>
        <w:r w:rsidR="00D84132">
          <w:rPr>
            <w:noProof/>
            <w:webHidden/>
          </w:rPr>
          <w:t>170</w:t>
        </w:r>
        <w:r w:rsidR="00D84132">
          <w:rPr>
            <w:noProof/>
            <w:webHidden/>
          </w:rPr>
          <w:fldChar w:fldCharType="end"/>
        </w:r>
      </w:hyperlink>
    </w:p>
    <w:p w14:paraId="65DF9CB6" w14:textId="6EE8A4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1221BE7E" w14:textId="62094398" w:rsidR="00AA2F79"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145968" w:history="1">
        <w:r w:rsidR="00AA2F79" w:rsidRPr="003C1A8A">
          <w:rPr>
            <w:rStyle w:val="Hyperlink"/>
            <w:noProof/>
          </w:rPr>
          <w:t xml:space="preserve">Table 1: Nested elements of element </w:t>
        </w:r>
        <w:r w:rsidR="00AA2F79" w:rsidRPr="003C1A8A">
          <w:rPr>
            <w:rStyle w:val="Hyperlink"/>
            <w:rFonts w:ascii="Courier New" w:hAnsi="Courier New" w:cs="Courier New"/>
            <w:i/>
            <w:noProof/>
          </w:rPr>
          <w:t>&lt;xmcf/&gt;</w:t>
        </w:r>
        <w:r w:rsidR="00AA2F79">
          <w:rPr>
            <w:noProof/>
            <w:webHidden/>
          </w:rPr>
          <w:tab/>
        </w:r>
        <w:r w:rsidR="00AA2F79">
          <w:rPr>
            <w:noProof/>
            <w:webHidden/>
          </w:rPr>
          <w:fldChar w:fldCharType="begin"/>
        </w:r>
        <w:r w:rsidR="00AA2F79">
          <w:rPr>
            <w:noProof/>
            <w:webHidden/>
          </w:rPr>
          <w:instrText xml:space="preserve"> PAGEREF _Toc69145968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3395A238" w14:textId="0EF09A1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69" w:history="1">
        <w:r w:rsidR="00AA2F79" w:rsidRPr="003C1A8A">
          <w:rPr>
            <w:rStyle w:val="Hyperlink"/>
            <w:noProof/>
          </w:rPr>
          <w:t>Table 2: XML-specification of</w:t>
        </w:r>
        <w:r w:rsidR="00AA2F79" w:rsidRPr="003C1A8A">
          <w:rPr>
            <w:rStyle w:val="Hyperlink"/>
            <w:i/>
            <w:noProof/>
          </w:rPr>
          <w:t xml:space="preserve"> </w:t>
        </w:r>
        <w:r w:rsidR="00AA2F79" w:rsidRPr="003C1A8A">
          <w:rPr>
            <w:rStyle w:val="Hyperlink"/>
            <w:rFonts w:ascii="Courier New" w:hAnsi="Courier New" w:cs="Courier New"/>
            <w:i/>
            <w:noProof/>
          </w:rPr>
          <w:t>&lt;units/&gt;</w:t>
        </w:r>
        <w:r w:rsidR="00AA2F79">
          <w:rPr>
            <w:noProof/>
            <w:webHidden/>
          </w:rPr>
          <w:tab/>
        </w:r>
        <w:r w:rsidR="00AA2F79">
          <w:rPr>
            <w:noProof/>
            <w:webHidden/>
          </w:rPr>
          <w:fldChar w:fldCharType="begin"/>
        </w:r>
        <w:r w:rsidR="00AA2F79">
          <w:rPr>
            <w:noProof/>
            <w:webHidden/>
          </w:rPr>
          <w:instrText xml:space="preserve"> PAGEREF _Toc69145969 \h </w:instrText>
        </w:r>
        <w:r w:rsidR="00AA2F79">
          <w:rPr>
            <w:noProof/>
            <w:webHidden/>
          </w:rPr>
        </w:r>
        <w:r w:rsidR="00AA2F79">
          <w:rPr>
            <w:noProof/>
            <w:webHidden/>
          </w:rPr>
          <w:fldChar w:fldCharType="separate"/>
        </w:r>
        <w:r w:rsidR="00066EE3">
          <w:rPr>
            <w:noProof/>
            <w:webHidden/>
          </w:rPr>
          <w:t>33</w:t>
        </w:r>
        <w:r w:rsidR="00AA2F79">
          <w:rPr>
            <w:noProof/>
            <w:webHidden/>
          </w:rPr>
          <w:fldChar w:fldCharType="end"/>
        </w:r>
      </w:hyperlink>
    </w:p>
    <w:p w14:paraId="0E7D0BE6" w14:textId="4929236A"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0" w:history="1">
        <w:r w:rsidR="00AA2F79" w:rsidRPr="003C1A8A">
          <w:rPr>
            <w:rStyle w:val="Hyperlink"/>
            <w:noProof/>
          </w:rPr>
          <w:t xml:space="preserve">Table 3: XML-specification of </w:t>
        </w:r>
        <w:r w:rsidR="00AA2F79" w:rsidRPr="003C1A8A">
          <w:rPr>
            <w:rStyle w:val="Hyperlink"/>
            <w:rFonts w:ascii="Courier New" w:hAnsi="Courier New" w:cs="Courier New"/>
            <w:i/>
            <w:noProof/>
          </w:rPr>
          <w:t>&lt;appdata&gt;</w:t>
        </w:r>
        <w:r w:rsidR="00AA2F79">
          <w:rPr>
            <w:noProof/>
            <w:webHidden/>
          </w:rPr>
          <w:tab/>
        </w:r>
        <w:r w:rsidR="00AA2F79">
          <w:rPr>
            <w:noProof/>
            <w:webHidden/>
          </w:rPr>
          <w:fldChar w:fldCharType="begin"/>
        </w:r>
        <w:r w:rsidR="00AA2F79">
          <w:rPr>
            <w:noProof/>
            <w:webHidden/>
          </w:rPr>
          <w:instrText xml:space="preserve"> PAGEREF _Toc69145970 \h </w:instrText>
        </w:r>
        <w:r w:rsidR="00AA2F79">
          <w:rPr>
            <w:noProof/>
            <w:webHidden/>
          </w:rPr>
        </w:r>
        <w:r w:rsidR="00AA2F79">
          <w:rPr>
            <w:noProof/>
            <w:webHidden/>
          </w:rPr>
          <w:fldChar w:fldCharType="separate"/>
        </w:r>
        <w:r w:rsidR="00066EE3">
          <w:rPr>
            <w:noProof/>
            <w:webHidden/>
          </w:rPr>
          <w:t>35</w:t>
        </w:r>
        <w:r w:rsidR="00AA2F79">
          <w:rPr>
            <w:noProof/>
            <w:webHidden/>
          </w:rPr>
          <w:fldChar w:fldCharType="end"/>
        </w:r>
      </w:hyperlink>
    </w:p>
    <w:p w14:paraId="6E3E29F4" w14:textId="257EF00A"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1" w:history="1">
        <w:r w:rsidR="00AA2F79" w:rsidRPr="003C1A8A">
          <w:rPr>
            <w:rStyle w:val="Hyperlink"/>
            <w:noProof/>
          </w:rPr>
          <w:t xml:space="preserve">Table 4: XML-specification of element </w:t>
        </w:r>
        <w:r w:rsidR="00AA2F79" w:rsidRPr="003C1A8A">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_Toc69145971 \h </w:instrText>
        </w:r>
        <w:r w:rsidR="00AA2F79">
          <w:rPr>
            <w:noProof/>
            <w:webHidden/>
          </w:rPr>
        </w:r>
        <w:r w:rsidR="00AA2F79">
          <w:rPr>
            <w:noProof/>
            <w:webHidden/>
          </w:rPr>
          <w:fldChar w:fldCharType="separate"/>
        </w:r>
        <w:r w:rsidR="00066EE3">
          <w:rPr>
            <w:noProof/>
            <w:webHidden/>
          </w:rPr>
          <w:t>37</w:t>
        </w:r>
        <w:r w:rsidR="00AA2F79">
          <w:rPr>
            <w:noProof/>
            <w:webHidden/>
          </w:rPr>
          <w:fldChar w:fldCharType="end"/>
        </w:r>
      </w:hyperlink>
    </w:p>
    <w:p w14:paraId="61DC66B5" w14:textId="478582B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2" w:history="1">
        <w:r w:rsidR="00AA2F79" w:rsidRPr="003C1A8A">
          <w:rPr>
            <w:rStyle w:val="Hyperlink"/>
            <w:noProof/>
          </w:rPr>
          <w:t xml:space="preserve">Table 5: Nested elements of the child element of </w:t>
        </w:r>
        <w:r w:rsidR="00AA2F79" w:rsidRPr="003C1A8A">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_Toc69145972 \h </w:instrText>
        </w:r>
        <w:r w:rsidR="00AA2F79">
          <w:rPr>
            <w:noProof/>
            <w:webHidden/>
          </w:rPr>
        </w:r>
        <w:r w:rsidR="00AA2F79">
          <w:rPr>
            <w:noProof/>
            <w:webHidden/>
          </w:rPr>
          <w:fldChar w:fldCharType="separate"/>
        </w:r>
        <w:r w:rsidR="00066EE3">
          <w:rPr>
            <w:noProof/>
            <w:webHidden/>
          </w:rPr>
          <w:t>37</w:t>
        </w:r>
        <w:r w:rsidR="00AA2F79">
          <w:rPr>
            <w:noProof/>
            <w:webHidden/>
          </w:rPr>
          <w:fldChar w:fldCharType="end"/>
        </w:r>
      </w:hyperlink>
    </w:p>
    <w:p w14:paraId="5F5D0B56" w14:textId="2C080326"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3" w:history="1">
        <w:r w:rsidR="00AA2F79" w:rsidRPr="003C1A8A">
          <w:rPr>
            <w:rStyle w:val="Hyperlink"/>
            <w:noProof/>
          </w:rPr>
          <w:t xml:space="preserve">Table 6: Attributes of element </w:t>
        </w:r>
        <w:r w:rsidR="00AA2F79" w:rsidRPr="003C1A8A">
          <w:rPr>
            <w:rStyle w:val="Hyperlink"/>
            <w:rFonts w:ascii="Courier New" w:hAnsi="Courier New" w:cs="Courier New"/>
            <w:i/>
            <w:noProof/>
          </w:rPr>
          <w:t>&lt;connection_group/&gt;</w:t>
        </w:r>
        <w:r w:rsidR="00AA2F79">
          <w:rPr>
            <w:noProof/>
            <w:webHidden/>
          </w:rPr>
          <w:tab/>
        </w:r>
        <w:r w:rsidR="00AA2F79">
          <w:rPr>
            <w:noProof/>
            <w:webHidden/>
          </w:rPr>
          <w:fldChar w:fldCharType="begin"/>
        </w:r>
        <w:r w:rsidR="00AA2F79">
          <w:rPr>
            <w:noProof/>
            <w:webHidden/>
          </w:rPr>
          <w:instrText xml:space="preserve"> PAGEREF _Toc69145973 \h </w:instrText>
        </w:r>
        <w:r w:rsidR="00AA2F79">
          <w:rPr>
            <w:noProof/>
            <w:webHidden/>
          </w:rPr>
        </w:r>
        <w:r w:rsidR="00AA2F79">
          <w:rPr>
            <w:noProof/>
            <w:webHidden/>
          </w:rPr>
          <w:fldChar w:fldCharType="separate"/>
        </w:r>
        <w:r w:rsidR="00066EE3">
          <w:rPr>
            <w:noProof/>
            <w:webHidden/>
          </w:rPr>
          <w:t>38</w:t>
        </w:r>
        <w:r w:rsidR="00AA2F79">
          <w:rPr>
            <w:noProof/>
            <w:webHidden/>
          </w:rPr>
          <w:fldChar w:fldCharType="end"/>
        </w:r>
      </w:hyperlink>
    </w:p>
    <w:p w14:paraId="0F88DD6D" w14:textId="69D4B35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4" w:history="1">
        <w:r w:rsidR="00AA2F79" w:rsidRPr="003C1A8A">
          <w:rPr>
            <w:rStyle w:val="Hyperlink"/>
            <w:noProof/>
          </w:rPr>
          <w:t xml:space="preserve">Table 7: Nested elements of element </w:t>
        </w:r>
        <w:r w:rsidR="00AA2F79" w:rsidRPr="003C1A8A">
          <w:rPr>
            <w:rStyle w:val="Hyperlink"/>
            <w:rFonts w:ascii="Courier New" w:hAnsi="Courier New" w:cs="Courier New"/>
            <w:i/>
            <w:noProof/>
          </w:rPr>
          <w:t>&lt;connection_group/&gt;</w:t>
        </w:r>
        <w:r w:rsidR="00AA2F79">
          <w:rPr>
            <w:noProof/>
            <w:webHidden/>
          </w:rPr>
          <w:tab/>
        </w:r>
        <w:r w:rsidR="00AA2F79">
          <w:rPr>
            <w:noProof/>
            <w:webHidden/>
          </w:rPr>
          <w:fldChar w:fldCharType="begin"/>
        </w:r>
        <w:r w:rsidR="00AA2F79">
          <w:rPr>
            <w:noProof/>
            <w:webHidden/>
          </w:rPr>
          <w:instrText xml:space="preserve"> PAGEREF _Toc69145974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10A369C1" w14:textId="5DC81B5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5" w:history="1">
        <w:r w:rsidR="00AA2F79" w:rsidRPr="003C1A8A">
          <w:rPr>
            <w:rStyle w:val="Hyperlink"/>
            <w:noProof/>
          </w:rPr>
          <w:t xml:space="preserve">Table 8: Nested elements of </w:t>
        </w:r>
        <w:r w:rsidR="00AA2F79" w:rsidRPr="003C1A8A">
          <w:rPr>
            <w:rStyle w:val="Hyperlink"/>
            <w:rFonts w:ascii="Courier New" w:hAnsi="Courier New" w:cs="Courier New"/>
            <w:i/>
            <w:noProof/>
          </w:rPr>
          <w:t>&lt;connected_to&gt;</w:t>
        </w:r>
        <w:r w:rsidR="00AA2F79">
          <w:rPr>
            <w:noProof/>
            <w:webHidden/>
          </w:rPr>
          <w:tab/>
        </w:r>
        <w:r w:rsidR="00AA2F79">
          <w:rPr>
            <w:noProof/>
            <w:webHidden/>
          </w:rPr>
          <w:fldChar w:fldCharType="begin"/>
        </w:r>
        <w:r w:rsidR="00AA2F79">
          <w:rPr>
            <w:noProof/>
            <w:webHidden/>
          </w:rPr>
          <w:instrText xml:space="preserve"> PAGEREF _Toc69145975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681CCBB5" w14:textId="3F1AFFA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6" w:history="1">
        <w:r w:rsidR="00AA2F79" w:rsidRPr="003C1A8A">
          <w:rPr>
            <w:rStyle w:val="Hyperlink"/>
            <w:noProof/>
          </w:rPr>
          <w:t xml:space="preserve">Table 9: Attributes of element </w:t>
        </w:r>
        <w:r w:rsidR="00AA2F79" w:rsidRPr="003C1A8A">
          <w:rPr>
            <w:rStyle w:val="Hyperlink"/>
            <w:rFonts w:ascii="Courier New" w:hAnsi="Courier New" w:cs="Courier New"/>
            <w:i/>
            <w:noProof/>
          </w:rPr>
          <w:t>&lt;part/&gt;</w:t>
        </w:r>
        <w:r w:rsidR="00AA2F79">
          <w:rPr>
            <w:noProof/>
            <w:webHidden/>
          </w:rPr>
          <w:tab/>
        </w:r>
        <w:r w:rsidR="00AA2F79">
          <w:rPr>
            <w:noProof/>
            <w:webHidden/>
          </w:rPr>
          <w:fldChar w:fldCharType="begin"/>
        </w:r>
        <w:r w:rsidR="00AA2F79">
          <w:rPr>
            <w:noProof/>
            <w:webHidden/>
          </w:rPr>
          <w:instrText xml:space="preserve"> PAGEREF _Toc69145976 \h </w:instrText>
        </w:r>
        <w:r w:rsidR="00AA2F79">
          <w:rPr>
            <w:noProof/>
            <w:webHidden/>
          </w:rPr>
        </w:r>
        <w:r w:rsidR="00AA2F79">
          <w:rPr>
            <w:noProof/>
            <w:webHidden/>
          </w:rPr>
          <w:fldChar w:fldCharType="separate"/>
        </w:r>
        <w:r w:rsidR="00066EE3">
          <w:rPr>
            <w:noProof/>
            <w:webHidden/>
          </w:rPr>
          <w:t>40</w:t>
        </w:r>
        <w:r w:rsidR="00AA2F79">
          <w:rPr>
            <w:noProof/>
            <w:webHidden/>
          </w:rPr>
          <w:fldChar w:fldCharType="end"/>
        </w:r>
      </w:hyperlink>
    </w:p>
    <w:p w14:paraId="33BFBA3E" w14:textId="7521D61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7" w:history="1">
        <w:r w:rsidR="00AA2F79" w:rsidRPr="003C1A8A">
          <w:rPr>
            <w:rStyle w:val="Hyperlink"/>
            <w:noProof/>
          </w:rPr>
          <w:t xml:space="preserve">Table 10: Attributes of element </w:t>
        </w:r>
        <w:r w:rsidR="00AA2F79" w:rsidRPr="003C1A8A">
          <w:rPr>
            <w:rStyle w:val="Hyperlink"/>
            <w:rFonts w:ascii="Courier New" w:hAnsi="Courier New" w:cs="Courier New"/>
            <w:i/>
            <w:noProof/>
          </w:rPr>
          <w:t>&lt;assy/&gt;</w:t>
        </w:r>
        <w:r w:rsidR="00AA2F79">
          <w:rPr>
            <w:noProof/>
            <w:webHidden/>
          </w:rPr>
          <w:tab/>
        </w:r>
        <w:r w:rsidR="00AA2F79">
          <w:rPr>
            <w:noProof/>
            <w:webHidden/>
          </w:rPr>
          <w:fldChar w:fldCharType="begin"/>
        </w:r>
        <w:r w:rsidR="00AA2F79">
          <w:rPr>
            <w:noProof/>
            <w:webHidden/>
          </w:rPr>
          <w:instrText xml:space="preserve"> PAGEREF _Toc69145977 \h </w:instrText>
        </w:r>
        <w:r w:rsidR="00AA2F79">
          <w:rPr>
            <w:noProof/>
            <w:webHidden/>
          </w:rPr>
        </w:r>
        <w:r w:rsidR="00AA2F79">
          <w:rPr>
            <w:noProof/>
            <w:webHidden/>
          </w:rPr>
          <w:fldChar w:fldCharType="separate"/>
        </w:r>
        <w:r w:rsidR="00066EE3">
          <w:rPr>
            <w:noProof/>
            <w:webHidden/>
          </w:rPr>
          <w:t>40</w:t>
        </w:r>
        <w:r w:rsidR="00AA2F79">
          <w:rPr>
            <w:noProof/>
            <w:webHidden/>
          </w:rPr>
          <w:fldChar w:fldCharType="end"/>
        </w:r>
      </w:hyperlink>
    </w:p>
    <w:p w14:paraId="5D58AE0B" w14:textId="7B0D0CEC"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8" w:history="1">
        <w:r w:rsidR="00AA2F79" w:rsidRPr="003C1A8A">
          <w:rPr>
            <w:rStyle w:val="Hyperlink"/>
            <w:noProof/>
          </w:rPr>
          <w:t xml:space="preserve">Table 11: Nested elements of </w:t>
        </w:r>
        <w:r w:rsidR="00AA2F79" w:rsidRPr="003C1A8A">
          <w:rPr>
            <w:rStyle w:val="Hyperlink"/>
            <w:rFonts w:ascii="Courier New" w:hAnsi="Courier New" w:cs="Courier New"/>
            <w:i/>
            <w:noProof/>
          </w:rPr>
          <w:t>&lt;stacking&gt;</w:t>
        </w:r>
        <w:r w:rsidR="00AA2F79">
          <w:rPr>
            <w:noProof/>
            <w:webHidden/>
          </w:rPr>
          <w:tab/>
        </w:r>
        <w:r w:rsidR="00AA2F79">
          <w:rPr>
            <w:noProof/>
            <w:webHidden/>
          </w:rPr>
          <w:fldChar w:fldCharType="begin"/>
        </w:r>
        <w:r w:rsidR="00AA2F79">
          <w:rPr>
            <w:noProof/>
            <w:webHidden/>
          </w:rPr>
          <w:instrText xml:space="preserve"> PAGEREF _Toc69145978 \h </w:instrText>
        </w:r>
        <w:r w:rsidR="00AA2F79">
          <w:rPr>
            <w:noProof/>
            <w:webHidden/>
          </w:rPr>
        </w:r>
        <w:r w:rsidR="00AA2F79">
          <w:rPr>
            <w:noProof/>
            <w:webHidden/>
          </w:rPr>
          <w:fldChar w:fldCharType="separate"/>
        </w:r>
        <w:r w:rsidR="00066EE3">
          <w:rPr>
            <w:noProof/>
            <w:webHidden/>
          </w:rPr>
          <w:t>42</w:t>
        </w:r>
        <w:r w:rsidR="00AA2F79">
          <w:rPr>
            <w:noProof/>
            <w:webHidden/>
          </w:rPr>
          <w:fldChar w:fldCharType="end"/>
        </w:r>
      </w:hyperlink>
    </w:p>
    <w:p w14:paraId="2E19CDD0" w14:textId="597D8275"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79" w:history="1">
        <w:r w:rsidR="00AA2F79" w:rsidRPr="003C1A8A">
          <w:rPr>
            <w:rStyle w:val="Hyperlink"/>
            <w:noProof/>
          </w:rPr>
          <w:t>Table 12: Attributes of &lt;stacking&gt;</w:t>
        </w:r>
        <w:r w:rsidR="00AA2F79">
          <w:rPr>
            <w:noProof/>
            <w:webHidden/>
          </w:rPr>
          <w:tab/>
        </w:r>
        <w:r w:rsidR="00AA2F79">
          <w:rPr>
            <w:noProof/>
            <w:webHidden/>
          </w:rPr>
          <w:fldChar w:fldCharType="begin"/>
        </w:r>
        <w:r w:rsidR="00AA2F79">
          <w:rPr>
            <w:noProof/>
            <w:webHidden/>
          </w:rPr>
          <w:instrText xml:space="preserve"> PAGEREF _Toc69145979 \h </w:instrText>
        </w:r>
        <w:r w:rsidR="00AA2F79">
          <w:rPr>
            <w:noProof/>
            <w:webHidden/>
          </w:rPr>
        </w:r>
        <w:r w:rsidR="00AA2F79">
          <w:rPr>
            <w:noProof/>
            <w:webHidden/>
          </w:rPr>
          <w:fldChar w:fldCharType="separate"/>
        </w:r>
        <w:r w:rsidR="00066EE3">
          <w:rPr>
            <w:noProof/>
            <w:webHidden/>
          </w:rPr>
          <w:t>42</w:t>
        </w:r>
        <w:r w:rsidR="00AA2F79">
          <w:rPr>
            <w:noProof/>
            <w:webHidden/>
          </w:rPr>
          <w:fldChar w:fldCharType="end"/>
        </w:r>
      </w:hyperlink>
    </w:p>
    <w:p w14:paraId="2EF97B08" w14:textId="6470B3E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0" w:history="1">
        <w:r w:rsidR="00AA2F79" w:rsidRPr="003C1A8A">
          <w:rPr>
            <w:rStyle w:val="Hyperlink"/>
            <w:noProof/>
          </w:rPr>
          <w:t>Table 13: Attributes of &lt;level&gt;</w:t>
        </w:r>
        <w:r w:rsidR="00AA2F79">
          <w:rPr>
            <w:noProof/>
            <w:webHidden/>
          </w:rPr>
          <w:tab/>
        </w:r>
        <w:r w:rsidR="00AA2F79">
          <w:rPr>
            <w:noProof/>
            <w:webHidden/>
          </w:rPr>
          <w:fldChar w:fldCharType="begin"/>
        </w:r>
        <w:r w:rsidR="00AA2F79">
          <w:rPr>
            <w:noProof/>
            <w:webHidden/>
          </w:rPr>
          <w:instrText xml:space="preserve"> PAGEREF _Toc69145980 \h </w:instrText>
        </w:r>
        <w:r w:rsidR="00AA2F79">
          <w:rPr>
            <w:noProof/>
            <w:webHidden/>
          </w:rPr>
        </w:r>
        <w:r w:rsidR="00AA2F79">
          <w:rPr>
            <w:noProof/>
            <w:webHidden/>
          </w:rPr>
          <w:fldChar w:fldCharType="separate"/>
        </w:r>
        <w:r w:rsidR="00066EE3">
          <w:rPr>
            <w:noProof/>
            <w:webHidden/>
          </w:rPr>
          <w:t>42</w:t>
        </w:r>
        <w:r w:rsidR="00AA2F79">
          <w:rPr>
            <w:noProof/>
            <w:webHidden/>
          </w:rPr>
          <w:fldChar w:fldCharType="end"/>
        </w:r>
      </w:hyperlink>
    </w:p>
    <w:p w14:paraId="33F1ACE9" w14:textId="283961AC"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1" w:history="1">
        <w:r w:rsidR="00AA2F79" w:rsidRPr="003C1A8A">
          <w:rPr>
            <w:rStyle w:val="Hyperlink"/>
            <w:noProof/>
          </w:rPr>
          <w:t xml:space="preserve">Table 14: Nested elements of element </w:t>
        </w:r>
        <w:r w:rsidR="00AA2F79" w:rsidRPr="003C1A8A">
          <w:rPr>
            <w:rStyle w:val="Hyperlink"/>
            <w:rFonts w:ascii="Courier New" w:hAnsi="Courier New" w:cs="Courier New"/>
            <w:i/>
            <w:noProof/>
          </w:rPr>
          <w:t>&lt;contact_list/&gt;</w:t>
        </w:r>
        <w:r w:rsidR="00AA2F79">
          <w:rPr>
            <w:noProof/>
            <w:webHidden/>
          </w:rPr>
          <w:tab/>
        </w:r>
        <w:r w:rsidR="00AA2F79">
          <w:rPr>
            <w:noProof/>
            <w:webHidden/>
          </w:rPr>
          <w:fldChar w:fldCharType="begin"/>
        </w:r>
        <w:r w:rsidR="00AA2F79">
          <w:rPr>
            <w:noProof/>
            <w:webHidden/>
          </w:rPr>
          <w:instrText xml:space="preserve"> PAGEREF _Toc69145981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598339AA" w14:textId="00E554DC"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2" w:history="1">
        <w:r w:rsidR="00AA2F79" w:rsidRPr="003C1A8A">
          <w:rPr>
            <w:rStyle w:val="Hyperlink"/>
            <w:noProof/>
          </w:rPr>
          <w:t xml:space="preserve">Table 15: Nested elements of element </w:t>
        </w:r>
        <w:r w:rsidR="00AA2F79" w:rsidRPr="003C1A8A">
          <w:rPr>
            <w:rStyle w:val="Hyperlink"/>
            <w:rFonts w:ascii="Courier New" w:hAnsi="Courier New" w:cs="Courier New"/>
            <w:i/>
            <w:noProof/>
          </w:rPr>
          <w:t>&lt;contact/&gt;</w:t>
        </w:r>
        <w:r w:rsidR="00AA2F79">
          <w:rPr>
            <w:noProof/>
            <w:webHidden/>
          </w:rPr>
          <w:tab/>
        </w:r>
        <w:r w:rsidR="00AA2F79">
          <w:rPr>
            <w:noProof/>
            <w:webHidden/>
          </w:rPr>
          <w:fldChar w:fldCharType="begin"/>
        </w:r>
        <w:r w:rsidR="00AA2F79">
          <w:rPr>
            <w:noProof/>
            <w:webHidden/>
          </w:rPr>
          <w:instrText xml:space="preserve"> PAGEREF _Toc69145982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1A48127D" w14:textId="7095945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3" w:history="1">
        <w:r w:rsidR="00AA2F79" w:rsidRPr="003C1A8A">
          <w:rPr>
            <w:rStyle w:val="Hyperlink"/>
            <w:noProof/>
          </w:rPr>
          <w:t xml:space="preserve">Table 16: Attributes of element </w:t>
        </w:r>
        <w:r w:rsidR="00AA2F79" w:rsidRPr="003C1A8A">
          <w:rPr>
            <w:rStyle w:val="Hyperlink"/>
            <w:rFonts w:ascii="Courier New" w:hAnsi="Courier New" w:cs="Courier New"/>
            <w:i/>
            <w:noProof/>
          </w:rPr>
          <w:t>&lt;partner/&gt;</w:t>
        </w:r>
        <w:r w:rsidR="00AA2F79">
          <w:rPr>
            <w:noProof/>
            <w:webHidden/>
          </w:rPr>
          <w:tab/>
        </w:r>
        <w:r w:rsidR="00AA2F79">
          <w:rPr>
            <w:noProof/>
            <w:webHidden/>
          </w:rPr>
          <w:fldChar w:fldCharType="begin"/>
        </w:r>
        <w:r w:rsidR="00AA2F79">
          <w:rPr>
            <w:noProof/>
            <w:webHidden/>
          </w:rPr>
          <w:instrText xml:space="preserve"> PAGEREF _Toc69145983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59FA162E" w14:textId="729A6A4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4" w:history="1">
        <w:r w:rsidR="00AA2F79" w:rsidRPr="003C1A8A">
          <w:rPr>
            <w:rStyle w:val="Hyperlink"/>
            <w:noProof/>
          </w:rPr>
          <w:t xml:space="preserve">Table 17: Attributes of element </w:t>
        </w:r>
        <w:r w:rsidR="00AA2F79" w:rsidRPr="003C1A8A">
          <w:rPr>
            <w:rStyle w:val="Hyperlink"/>
            <w:rFonts w:ascii="Courier New" w:hAnsi="Courier New" w:cs="Courier New"/>
            <w:i/>
            <w:noProof/>
          </w:rPr>
          <w:t>&lt;coefficients/&gt;</w:t>
        </w:r>
        <w:r w:rsidR="00AA2F79">
          <w:rPr>
            <w:noProof/>
            <w:webHidden/>
          </w:rPr>
          <w:tab/>
        </w:r>
        <w:r w:rsidR="00AA2F79">
          <w:rPr>
            <w:noProof/>
            <w:webHidden/>
          </w:rPr>
          <w:fldChar w:fldCharType="begin"/>
        </w:r>
        <w:r w:rsidR="00AA2F79">
          <w:rPr>
            <w:noProof/>
            <w:webHidden/>
          </w:rPr>
          <w:instrText xml:space="preserve"> PAGEREF _Toc69145984 \h </w:instrText>
        </w:r>
        <w:r w:rsidR="00AA2F79">
          <w:rPr>
            <w:noProof/>
            <w:webHidden/>
          </w:rPr>
        </w:r>
        <w:r w:rsidR="00AA2F79">
          <w:rPr>
            <w:noProof/>
            <w:webHidden/>
          </w:rPr>
          <w:fldChar w:fldCharType="separate"/>
        </w:r>
        <w:r w:rsidR="00066EE3">
          <w:rPr>
            <w:noProof/>
            <w:webHidden/>
          </w:rPr>
          <w:t>46</w:t>
        </w:r>
        <w:r w:rsidR="00AA2F79">
          <w:rPr>
            <w:noProof/>
            <w:webHidden/>
          </w:rPr>
          <w:fldChar w:fldCharType="end"/>
        </w:r>
      </w:hyperlink>
    </w:p>
    <w:p w14:paraId="6A31DB91" w14:textId="0597638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5" w:history="1">
        <w:r w:rsidR="00AA2F79" w:rsidRPr="003C1A8A">
          <w:rPr>
            <w:rStyle w:val="Hyperlink"/>
            <w:noProof/>
          </w:rPr>
          <w:t xml:space="preserve">Table 18: Nested elements of element </w:t>
        </w:r>
        <w:r w:rsidR="00AA2F79" w:rsidRPr="003C1A8A">
          <w:rPr>
            <w:rStyle w:val="Hyperlink"/>
            <w:rFonts w:ascii="Courier New" w:hAnsi="Courier New" w:cs="Courier New"/>
            <w:i/>
            <w:noProof/>
          </w:rPr>
          <w:t>&lt;connection_list&gt;</w:t>
        </w:r>
        <w:r w:rsidR="00AA2F79">
          <w:rPr>
            <w:noProof/>
            <w:webHidden/>
          </w:rPr>
          <w:tab/>
        </w:r>
        <w:r w:rsidR="00AA2F79">
          <w:rPr>
            <w:noProof/>
            <w:webHidden/>
          </w:rPr>
          <w:fldChar w:fldCharType="begin"/>
        </w:r>
        <w:r w:rsidR="00AA2F79">
          <w:rPr>
            <w:noProof/>
            <w:webHidden/>
          </w:rPr>
          <w:instrText xml:space="preserve"> PAGEREF _Toc69145985 \h </w:instrText>
        </w:r>
        <w:r w:rsidR="00AA2F79">
          <w:rPr>
            <w:noProof/>
            <w:webHidden/>
          </w:rPr>
        </w:r>
        <w:r w:rsidR="00AA2F79">
          <w:rPr>
            <w:noProof/>
            <w:webHidden/>
          </w:rPr>
          <w:fldChar w:fldCharType="separate"/>
        </w:r>
        <w:r w:rsidR="00066EE3">
          <w:rPr>
            <w:noProof/>
            <w:webHidden/>
          </w:rPr>
          <w:t>46</w:t>
        </w:r>
        <w:r w:rsidR="00AA2F79">
          <w:rPr>
            <w:noProof/>
            <w:webHidden/>
          </w:rPr>
          <w:fldChar w:fldCharType="end"/>
        </w:r>
      </w:hyperlink>
    </w:p>
    <w:p w14:paraId="15C1495B" w14:textId="6119718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6" w:history="1">
        <w:r w:rsidR="00AA2F79" w:rsidRPr="003C1A8A">
          <w:rPr>
            <w:rStyle w:val="Hyperlink"/>
            <w:noProof/>
          </w:rPr>
          <w:t xml:space="preserve">Table 19: Nested elements of element </w:t>
        </w:r>
        <w:r w:rsidR="00AA2F79" w:rsidRPr="003C1A8A">
          <w:rPr>
            <w:rStyle w:val="Hyperlink"/>
            <w:rFonts w:ascii="Courier New" w:hAnsi="Courier New" w:cs="Courier New"/>
            <w:i/>
            <w:noProof/>
          </w:rPr>
          <w:t>&lt;custom_attributes_list/&gt;</w:t>
        </w:r>
        <w:r w:rsidR="00AA2F79">
          <w:rPr>
            <w:noProof/>
            <w:webHidden/>
          </w:rPr>
          <w:tab/>
        </w:r>
        <w:r w:rsidR="00AA2F79">
          <w:rPr>
            <w:noProof/>
            <w:webHidden/>
          </w:rPr>
          <w:fldChar w:fldCharType="begin"/>
        </w:r>
        <w:r w:rsidR="00AA2F79">
          <w:rPr>
            <w:noProof/>
            <w:webHidden/>
          </w:rPr>
          <w:instrText xml:space="preserve"> PAGEREF _Toc69145986 \h </w:instrText>
        </w:r>
        <w:r w:rsidR="00AA2F79">
          <w:rPr>
            <w:noProof/>
            <w:webHidden/>
          </w:rPr>
        </w:r>
        <w:r w:rsidR="00AA2F79">
          <w:rPr>
            <w:noProof/>
            <w:webHidden/>
          </w:rPr>
          <w:fldChar w:fldCharType="separate"/>
        </w:r>
        <w:r w:rsidR="00066EE3">
          <w:rPr>
            <w:noProof/>
            <w:webHidden/>
          </w:rPr>
          <w:t>50</w:t>
        </w:r>
        <w:r w:rsidR="00AA2F79">
          <w:rPr>
            <w:noProof/>
            <w:webHidden/>
          </w:rPr>
          <w:fldChar w:fldCharType="end"/>
        </w:r>
      </w:hyperlink>
    </w:p>
    <w:p w14:paraId="3327EF51" w14:textId="66A5C078"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7" w:history="1">
        <w:r w:rsidR="00AA2F79" w:rsidRPr="003C1A8A">
          <w:rPr>
            <w:rStyle w:val="Hyperlink"/>
            <w:noProof/>
          </w:rPr>
          <w:t xml:space="preserve">Table 20: Attributes of </w:t>
        </w:r>
        <w:r w:rsidR="00AA2F79" w:rsidRPr="003C1A8A">
          <w:rPr>
            <w:rStyle w:val="Hyperlink"/>
            <w:rFonts w:ascii="Courier New" w:hAnsi="Courier New" w:cs="Courier New"/>
            <w:i/>
            <w:noProof/>
          </w:rPr>
          <w:t>&lt;custom_attributes/&gt;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_Toc69145987 \h </w:instrText>
        </w:r>
        <w:r w:rsidR="00AA2F79">
          <w:rPr>
            <w:noProof/>
            <w:webHidden/>
          </w:rPr>
        </w:r>
        <w:r w:rsidR="00AA2F79">
          <w:rPr>
            <w:noProof/>
            <w:webHidden/>
          </w:rPr>
          <w:fldChar w:fldCharType="separate"/>
        </w:r>
        <w:r w:rsidR="00066EE3">
          <w:rPr>
            <w:noProof/>
            <w:webHidden/>
          </w:rPr>
          <w:t>50</w:t>
        </w:r>
        <w:r w:rsidR="00AA2F79">
          <w:rPr>
            <w:noProof/>
            <w:webHidden/>
          </w:rPr>
          <w:fldChar w:fldCharType="end"/>
        </w:r>
      </w:hyperlink>
    </w:p>
    <w:p w14:paraId="1E14C64D" w14:textId="41B29F66"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8" w:history="1">
        <w:r w:rsidR="00AA2F79" w:rsidRPr="003C1A8A">
          <w:rPr>
            <w:rStyle w:val="Hyperlink"/>
            <w:noProof/>
          </w:rPr>
          <w:t xml:space="preserve">Table 21: Nested elements of element </w:t>
        </w:r>
        <w:r w:rsidR="00AA2F79" w:rsidRPr="003C1A8A">
          <w:rPr>
            <w:rStyle w:val="Hyperlink"/>
            <w:rFonts w:ascii="Courier New" w:hAnsi="Courier New" w:cs="Courier New"/>
            <w:i/>
            <w:noProof/>
          </w:rPr>
          <w:t>&lt;custom_attributes/&gt;</w:t>
        </w:r>
        <w:r w:rsidR="00AA2F79">
          <w:rPr>
            <w:noProof/>
            <w:webHidden/>
          </w:rPr>
          <w:tab/>
        </w:r>
        <w:r w:rsidR="00AA2F79">
          <w:rPr>
            <w:noProof/>
            <w:webHidden/>
          </w:rPr>
          <w:fldChar w:fldCharType="begin"/>
        </w:r>
        <w:r w:rsidR="00AA2F79">
          <w:rPr>
            <w:noProof/>
            <w:webHidden/>
          </w:rPr>
          <w:instrText xml:space="preserve"> PAGEREF _Toc69145988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1E084394" w14:textId="3760108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89" w:history="1">
        <w:r w:rsidR="00AA2F79" w:rsidRPr="003C1A8A">
          <w:rPr>
            <w:rStyle w:val="Hyperlink"/>
            <w:noProof/>
          </w:rPr>
          <w:t xml:space="preserve">Table 22: Attributes of </w:t>
        </w:r>
        <w:r w:rsidR="00AA2F79" w:rsidRPr="003C1A8A">
          <w:rPr>
            <w:rStyle w:val="Hyperlink"/>
            <w:rFonts w:ascii="Courier New" w:hAnsi="Courier New" w:cs="Courier New"/>
            <w:i/>
            <w:noProof/>
          </w:rPr>
          <w:t>&lt;string/&gt;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_Toc69145989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3E1542CF" w14:textId="0E48C659"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0" w:history="1">
        <w:r w:rsidR="00AA2F79" w:rsidRPr="003C1A8A">
          <w:rPr>
            <w:rStyle w:val="Hyperlink"/>
            <w:noProof/>
          </w:rPr>
          <w:t xml:space="preserve">Table 23: Attributes of </w:t>
        </w:r>
        <w:r w:rsidR="00AA2F79" w:rsidRPr="003C1A8A">
          <w:rPr>
            <w:rStyle w:val="Hyperlink"/>
            <w:rFonts w:ascii="Courier New" w:hAnsi="Courier New" w:cs="Courier New"/>
            <w:i/>
            <w:noProof/>
          </w:rPr>
          <w:t>&lt;real/&gt;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_Toc69145990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50B0C1F6" w14:textId="7DB8815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1" w:history="1">
        <w:r w:rsidR="00AA2F79" w:rsidRPr="003C1A8A">
          <w:rPr>
            <w:rStyle w:val="Hyperlink"/>
            <w:noProof/>
          </w:rPr>
          <w:t xml:space="preserve">Table 24: Attributes of </w:t>
        </w:r>
        <w:r w:rsidR="00AA2F79" w:rsidRPr="003C1A8A">
          <w:rPr>
            <w:rStyle w:val="Hyperlink"/>
            <w:rFonts w:ascii="Courier New" w:hAnsi="Courier New" w:cs="Courier New"/>
            <w:i/>
            <w:noProof/>
          </w:rPr>
          <w:t>&lt;integer/&gt;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_Toc69145991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280DCE24" w14:textId="5631E4AC"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2" w:history="1">
        <w:r w:rsidR="00AA2F79" w:rsidRPr="003C1A8A">
          <w:rPr>
            <w:rStyle w:val="Hyperlink"/>
            <w:noProof/>
          </w:rPr>
          <w:t xml:space="preserve">Table 25: Attributes of </w:t>
        </w:r>
        <w:r w:rsidR="00AA2F79" w:rsidRPr="003C1A8A">
          <w:rPr>
            <w:rStyle w:val="Hyperlink"/>
            <w:rFonts w:ascii="Courier New" w:hAnsi="Courier New" w:cs="Courier New"/>
            <w:i/>
            <w:noProof/>
          </w:rPr>
          <w:t>&lt;string_list/&gt;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_Toc69145992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34A9F167" w14:textId="52C0418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3" w:history="1">
        <w:r w:rsidR="00AA2F79" w:rsidRPr="003C1A8A">
          <w:rPr>
            <w:rStyle w:val="Hyperlink"/>
            <w:noProof/>
          </w:rPr>
          <w:t xml:space="preserve">Table 26: Attributes of </w:t>
        </w:r>
        <w:r w:rsidR="00AA2F79" w:rsidRPr="003C1A8A">
          <w:rPr>
            <w:rStyle w:val="Hyperlink"/>
            <w:rFonts w:ascii="Courier New" w:hAnsi="Courier New" w:cs="Courier New"/>
            <w:i/>
            <w:noProof/>
          </w:rPr>
          <w:t>&lt;value/&gt;</w:t>
        </w:r>
        <w:r w:rsidR="00AA2F79" w:rsidRPr="003C1A8A">
          <w:rPr>
            <w:rStyle w:val="Hyperlink"/>
            <w:noProof/>
          </w:rPr>
          <w:t xml:space="preserve"> element inside &lt;</w:t>
        </w:r>
        <w:r w:rsidR="00AA2F79" w:rsidRPr="003C1A8A">
          <w:rPr>
            <w:rStyle w:val="Hyperlink"/>
            <w:rFonts w:ascii="Courier New" w:hAnsi="Courier New" w:cs="Courier New"/>
            <w:i/>
            <w:noProof/>
          </w:rPr>
          <w:t>string_list</w:t>
        </w:r>
        <w:r w:rsidR="00AA2F79" w:rsidRPr="003C1A8A">
          <w:rPr>
            <w:rStyle w:val="Hyperlink"/>
            <w:noProof/>
          </w:rPr>
          <w:t>/&gt;</w:t>
        </w:r>
        <w:r w:rsidR="00AA2F79">
          <w:rPr>
            <w:noProof/>
            <w:webHidden/>
          </w:rPr>
          <w:tab/>
        </w:r>
        <w:r w:rsidR="00AA2F79">
          <w:rPr>
            <w:noProof/>
            <w:webHidden/>
          </w:rPr>
          <w:fldChar w:fldCharType="begin"/>
        </w:r>
        <w:r w:rsidR="00AA2F79">
          <w:rPr>
            <w:noProof/>
            <w:webHidden/>
          </w:rPr>
          <w:instrText xml:space="preserve"> PAGEREF _Toc69145993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769ECA57" w14:textId="71E5AFE9"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4" w:history="1">
        <w:r w:rsidR="00AA2F79" w:rsidRPr="003C1A8A">
          <w:rPr>
            <w:rStyle w:val="Hyperlink"/>
            <w:noProof/>
          </w:rPr>
          <w:t xml:space="preserve">Table 27: Attributes of </w:t>
        </w:r>
        <w:r w:rsidR="00AA2F79" w:rsidRPr="003C1A8A">
          <w:rPr>
            <w:rStyle w:val="Hyperlink"/>
            <w:rFonts w:ascii="Courier New" w:hAnsi="Courier New" w:cs="Courier New"/>
            <w:i/>
            <w:noProof/>
          </w:rPr>
          <w:t>&lt;real_list/&gt;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_Toc69145994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44C56836" w14:textId="269339C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5" w:history="1">
        <w:r w:rsidR="00AA2F79" w:rsidRPr="003C1A8A">
          <w:rPr>
            <w:rStyle w:val="Hyperlink"/>
            <w:noProof/>
          </w:rPr>
          <w:t xml:space="preserve">Table 28: Attributes of </w:t>
        </w:r>
        <w:r w:rsidR="00AA2F79" w:rsidRPr="003C1A8A">
          <w:rPr>
            <w:rStyle w:val="Hyperlink"/>
            <w:rFonts w:ascii="Courier New" w:hAnsi="Courier New" w:cs="Courier New"/>
            <w:i/>
            <w:noProof/>
          </w:rPr>
          <w:t>&lt;value&gt;</w:t>
        </w:r>
        <w:r w:rsidR="00AA2F79" w:rsidRPr="003C1A8A">
          <w:rPr>
            <w:rStyle w:val="Hyperlink"/>
            <w:noProof/>
          </w:rPr>
          <w:t xml:space="preserve"> element inside &lt;</w:t>
        </w:r>
        <w:r w:rsidR="00AA2F79" w:rsidRPr="003C1A8A">
          <w:rPr>
            <w:rStyle w:val="Hyperlink"/>
            <w:rFonts w:ascii="Courier New" w:hAnsi="Courier New" w:cs="Courier New"/>
            <w:i/>
            <w:noProof/>
          </w:rPr>
          <w:t>real_list</w:t>
        </w:r>
        <w:r w:rsidR="00AA2F79" w:rsidRPr="003C1A8A">
          <w:rPr>
            <w:rStyle w:val="Hyperlink"/>
            <w:noProof/>
          </w:rPr>
          <w:t>/&gt;</w:t>
        </w:r>
        <w:r w:rsidR="00AA2F79">
          <w:rPr>
            <w:noProof/>
            <w:webHidden/>
          </w:rPr>
          <w:tab/>
        </w:r>
        <w:r w:rsidR="00AA2F79">
          <w:rPr>
            <w:noProof/>
            <w:webHidden/>
          </w:rPr>
          <w:fldChar w:fldCharType="begin"/>
        </w:r>
        <w:r w:rsidR="00AA2F79">
          <w:rPr>
            <w:noProof/>
            <w:webHidden/>
          </w:rPr>
          <w:instrText xml:space="preserve"> PAGEREF _Toc69145995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643BBC27" w14:textId="32DA9FA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6" w:history="1">
        <w:r w:rsidR="00AA2F79" w:rsidRPr="003C1A8A">
          <w:rPr>
            <w:rStyle w:val="Hyperlink"/>
            <w:noProof/>
          </w:rPr>
          <w:t xml:space="preserve">Table 29: Attributes of </w:t>
        </w:r>
        <w:r w:rsidR="00AA2F79" w:rsidRPr="003C1A8A">
          <w:rPr>
            <w:rStyle w:val="Hyperlink"/>
            <w:rFonts w:ascii="Courier New" w:hAnsi="Courier New" w:cs="Courier New"/>
            <w:i/>
            <w:noProof/>
          </w:rPr>
          <w:t>&lt;int_list/&gt;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_Toc69145996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62AE0A85" w14:textId="3137A4C3"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7" w:history="1">
        <w:r w:rsidR="00AA2F79" w:rsidRPr="003C1A8A">
          <w:rPr>
            <w:rStyle w:val="Hyperlink"/>
            <w:noProof/>
          </w:rPr>
          <w:t xml:space="preserve">Table 30: Attributes of </w:t>
        </w:r>
        <w:r w:rsidR="00AA2F79" w:rsidRPr="003C1A8A">
          <w:rPr>
            <w:rStyle w:val="Hyperlink"/>
            <w:rFonts w:ascii="Courier New" w:hAnsi="Courier New" w:cs="Courier New"/>
            <w:i/>
            <w:noProof/>
          </w:rPr>
          <w:t>&lt;value/&gt;</w:t>
        </w:r>
        <w:r w:rsidR="00AA2F79" w:rsidRPr="003C1A8A">
          <w:rPr>
            <w:rStyle w:val="Hyperlink"/>
            <w:noProof/>
          </w:rPr>
          <w:t xml:space="preserve"> element inside &lt;</w:t>
        </w:r>
        <w:r w:rsidR="00AA2F79" w:rsidRPr="003C1A8A">
          <w:rPr>
            <w:rStyle w:val="Hyperlink"/>
            <w:rFonts w:ascii="Courier New" w:hAnsi="Courier New" w:cs="Courier New"/>
            <w:i/>
            <w:noProof/>
          </w:rPr>
          <w:t>real_list/</w:t>
        </w:r>
        <w:r w:rsidR="00AA2F79" w:rsidRPr="003C1A8A">
          <w:rPr>
            <w:rStyle w:val="Hyperlink"/>
            <w:noProof/>
          </w:rPr>
          <w:t>&gt;</w:t>
        </w:r>
        <w:r w:rsidR="00AA2F79">
          <w:rPr>
            <w:noProof/>
            <w:webHidden/>
          </w:rPr>
          <w:tab/>
        </w:r>
        <w:r w:rsidR="00AA2F79">
          <w:rPr>
            <w:noProof/>
            <w:webHidden/>
          </w:rPr>
          <w:fldChar w:fldCharType="begin"/>
        </w:r>
        <w:r w:rsidR="00AA2F79">
          <w:rPr>
            <w:noProof/>
            <w:webHidden/>
          </w:rPr>
          <w:instrText xml:space="preserve"> PAGEREF _Toc69145997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49D66ECD" w14:textId="4DD0A805"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8" w:history="1">
        <w:r w:rsidR="00AA2F79" w:rsidRPr="003C1A8A">
          <w:rPr>
            <w:rStyle w:val="Hyperlink"/>
            <w:noProof/>
          </w:rPr>
          <w:t xml:space="preserve">Table 31: Attributes of element </w:t>
        </w:r>
        <w:r w:rsidR="00AA2F79" w:rsidRPr="003C1A8A">
          <w:rPr>
            <w:rStyle w:val="Hyperlink"/>
            <w:rFonts w:ascii="Courier New" w:hAnsi="Courier New" w:cs="Courier New"/>
            <w:i/>
            <w:noProof/>
          </w:rPr>
          <w:t>&lt;connection_0d/&gt;</w:t>
        </w:r>
        <w:r w:rsidR="00AA2F79">
          <w:rPr>
            <w:noProof/>
            <w:webHidden/>
          </w:rPr>
          <w:tab/>
        </w:r>
        <w:r w:rsidR="00AA2F79">
          <w:rPr>
            <w:noProof/>
            <w:webHidden/>
          </w:rPr>
          <w:fldChar w:fldCharType="begin"/>
        </w:r>
        <w:r w:rsidR="00AA2F79">
          <w:rPr>
            <w:noProof/>
            <w:webHidden/>
          </w:rPr>
          <w:instrText xml:space="preserve"> PAGEREF _Toc69145998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2658A2F" w14:textId="7074BE0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5999" w:history="1">
        <w:r w:rsidR="00AA2F79" w:rsidRPr="003C1A8A">
          <w:rPr>
            <w:rStyle w:val="Hyperlink"/>
            <w:noProof/>
          </w:rPr>
          <w:t xml:space="preserve">Table 32: Text values of element </w:t>
        </w:r>
        <w:r w:rsidR="00AA2F79" w:rsidRPr="003C1A8A">
          <w:rPr>
            <w:rStyle w:val="Hyperlink"/>
            <w:rFonts w:ascii="Courier New" w:hAnsi="Courier New" w:cs="Courier New"/>
            <w:noProof/>
          </w:rPr>
          <w:t>&lt;loc&gt;</w:t>
        </w:r>
        <w:r w:rsidR="00AA2F79">
          <w:rPr>
            <w:noProof/>
            <w:webHidden/>
          </w:rPr>
          <w:tab/>
        </w:r>
        <w:r w:rsidR="00AA2F79">
          <w:rPr>
            <w:noProof/>
            <w:webHidden/>
          </w:rPr>
          <w:fldChar w:fldCharType="begin"/>
        </w:r>
        <w:r w:rsidR="00AA2F79">
          <w:rPr>
            <w:noProof/>
            <w:webHidden/>
          </w:rPr>
          <w:instrText xml:space="preserve"> PAGEREF _Toc69145999 \h </w:instrText>
        </w:r>
        <w:r w:rsidR="00AA2F79">
          <w:rPr>
            <w:noProof/>
            <w:webHidden/>
          </w:rPr>
        </w:r>
        <w:r w:rsidR="00AA2F79">
          <w:rPr>
            <w:noProof/>
            <w:webHidden/>
          </w:rPr>
          <w:fldChar w:fldCharType="separate"/>
        </w:r>
        <w:r w:rsidR="00066EE3">
          <w:rPr>
            <w:noProof/>
            <w:webHidden/>
          </w:rPr>
          <w:t>57</w:t>
        </w:r>
        <w:r w:rsidR="00AA2F79">
          <w:rPr>
            <w:noProof/>
            <w:webHidden/>
          </w:rPr>
          <w:fldChar w:fldCharType="end"/>
        </w:r>
      </w:hyperlink>
    </w:p>
    <w:p w14:paraId="4C731380" w14:textId="4288004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0" w:history="1">
        <w:r w:rsidR="00AA2F79" w:rsidRPr="003C1A8A">
          <w:rPr>
            <w:rStyle w:val="Hyperlink"/>
            <w:noProof/>
          </w:rPr>
          <w:t xml:space="preserve">Table 33: Attributes of elements </w:t>
        </w:r>
        <w:r w:rsidR="00AA2F79" w:rsidRPr="003C1A8A">
          <w:rPr>
            <w:rStyle w:val="Hyperlink"/>
            <w:rFonts w:ascii="Courier New" w:hAnsi="Courier New" w:cs="Courier New"/>
            <w:i/>
            <w:noProof/>
            <w:highlight w:val="white"/>
          </w:rPr>
          <w:t>&lt;normal_direction</w:t>
        </w:r>
        <w:r w:rsidR="00AA2F79" w:rsidRPr="003C1A8A">
          <w:rPr>
            <w:rStyle w:val="Hyperlink"/>
            <w:rFonts w:ascii="Courier New" w:hAnsi="Courier New" w:cs="Courier New"/>
            <w:i/>
            <w:noProof/>
          </w:rPr>
          <w:t>/&gt;</w:t>
        </w:r>
        <w:r w:rsidR="00AA2F79" w:rsidRPr="003C1A8A">
          <w:rPr>
            <w:rStyle w:val="Hyperlink"/>
            <w:noProof/>
          </w:rPr>
          <w:t xml:space="preserve"> &amp; </w:t>
        </w:r>
        <w:r w:rsidR="00AA2F79" w:rsidRPr="003C1A8A">
          <w:rPr>
            <w:rStyle w:val="Hyperlink"/>
            <w:rFonts w:ascii="Courier New" w:hAnsi="Courier New" w:cs="Courier New"/>
            <w:i/>
            <w:noProof/>
            <w:highlight w:val="white"/>
          </w:rPr>
          <w:t>&lt;tangential_direction</w:t>
        </w:r>
        <w:r w:rsidR="00AA2F79" w:rsidRPr="003C1A8A">
          <w:rPr>
            <w:rStyle w:val="Hyperlink"/>
            <w:rFonts w:ascii="Courier New" w:hAnsi="Courier New" w:cs="Courier New"/>
            <w:i/>
            <w:noProof/>
          </w:rPr>
          <w:t>/&gt;</w:t>
        </w:r>
        <w:r w:rsidR="00AA2F79">
          <w:rPr>
            <w:noProof/>
            <w:webHidden/>
          </w:rPr>
          <w:tab/>
        </w:r>
        <w:r w:rsidR="00AA2F79">
          <w:rPr>
            <w:noProof/>
            <w:webHidden/>
          </w:rPr>
          <w:fldChar w:fldCharType="begin"/>
        </w:r>
        <w:r w:rsidR="00AA2F79">
          <w:rPr>
            <w:noProof/>
            <w:webHidden/>
          </w:rPr>
          <w:instrText xml:space="preserve"> PAGEREF _Toc69146000 \h </w:instrText>
        </w:r>
        <w:r w:rsidR="00AA2F79">
          <w:rPr>
            <w:noProof/>
            <w:webHidden/>
          </w:rPr>
        </w:r>
        <w:r w:rsidR="00AA2F79">
          <w:rPr>
            <w:noProof/>
            <w:webHidden/>
          </w:rPr>
          <w:fldChar w:fldCharType="separate"/>
        </w:r>
        <w:r w:rsidR="00066EE3">
          <w:rPr>
            <w:noProof/>
            <w:webHidden/>
          </w:rPr>
          <w:t>57</w:t>
        </w:r>
        <w:r w:rsidR="00AA2F79">
          <w:rPr>
            <w:noProof/>
            <w:webHidden/>
          </w:rPr>
          <w:fldChar w:fldCharType="end"/>
        </w:r>
      </w:hyperlink>
    </w:p>
    <w:p w14:paraId="75BFFAF3" w14:textId="3EF0B31C"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1" w:history="1">
        <w:r w:rsidR="00AA2F79" w:rsidRPr="003C1A8A">
          <w:rPr>
            <w:rStyle w:val="Hyperlink"/>
            <w:noProof/>
          </w:rPr>
          <w:t xml:space="preserve">Table 34: Nested elements of element </w:t>
        </w:r>
        <w:r w:rsidR="00AA2F79" w:rsidRPr="003C1A8A">
          <w:rPr>
            <w:rStyle w:val="Hyperlink"/>
            <w:rFonts w:ascii="Courier New" w:hAnsi="Courier New" w:cs="Courier New"/>
            <w:i/>
            <w:noProof/>
          </w:rPr>
          <w:t>&lt;connection_0d/&gt;</w:t>
        </w:r>
        <w:r w:rsidR="00AA2F79">
          <w:rPr>
            <w:noProof/>
            <w:webHidden/>
          </w:rPr>
          <w:tab/>
        </w:r>
        <w:r w:rsidR="00AA2F79">
          <w:rPr>
            <w:noProof/>
            <w:webHidden/>
          </w:rPr>
          <w:fldChar w:fldCharType="begin"/>
        </w:r>
        <w:r w:rsidR="00AA2F79">
          <w:rPr>
            <w:noProof/>
            <w:webHidden/>
          </w:rPr>
          <w:instrText xml:space="preserve"> PAGEREF _Toc69146001 \h </w:instrText>
        </w:r>
        <w:r w:rsidR="00AA2F79">
          <w:rPr>
            <w:noProof/>
            <w:webHidden/>
          </w:rPr>
        </w:r>
        <w:r w:rsidR="00AA2F79">
          <w:rPr>
            <w:noProof/>
            <w:webHidden/>
          </w:rPr>
          <w:fldChar w:fldCharType="separate"/>
        </w:r>
        <w:r w:rsidR="00066EE3">
          <w:rPr>
            <w:noProof/>
            <w:webHidden/>
          </w:rPr>
          <w:t>58</w:t>
        </w:r>
        <w:r w:rsidR="00AA2F79">
          <w:rPr>
            <w:noProof/>
            <w:webHidden/>
          </w:rPr>
          <w:fldChar w:fldCharType="end"/>
        </w:r>
      </w:hyperlink>
    </w:p>
    <w:p w14:paraId="610B3A3B" w14:textId="25FBD6D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2" w:history="1">
        <w:r w:rsidR="00AA2F79" w:rsidRPr="003C1A8A">
          <w:rPr>
            <w:rStyle w:val="Hyperlink"/>
            <w:noProof/>
          </w:rPr>
          <w:t>Table 35: Nested elements of</w:t>
        </w:r>
        <w:r w:rsidR="00AA2F79" w:rsidRPr="003C1A8A">
          <w:rPr>
            <w:rStyle w:val="Hyperlink"/>
            <w:rFonts w:ascii="Courier New" w:hAnsi="Courier New" w:cs="Courier New"/>
            <w:i/>
            <w:noProof/>
          </w:rPr>
          <w:t xml:space="preserve"> &lt;connection_0d/&gt;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&lt;spotweld/&gt;</w:t>
        </w:r>
        <w:r w:rsidR="00AA2F79">
          <w:rPr>
            <w:noProof/>
            <w:webHidden/>
          </w:rPr>
          <w:tab/>
        </w:r>
        <w:r w:rsidR="00AA2F79">
          <w:rPr>
            <w:noProof/>
            <w:webHidden/>
          </w:rPr>
          <w:fldChar w:fldCharType="begin"/>
        </w:r>
        <w:r w:rsidR="00AA2F79">
          <w:rPr>
            <w:noProof/>
            <w:webHidden/>
          </w:rPr>
          <w:instrText xml:space="preserve"> PAGEREF _Toc69146002 \h </w:instrText>
        </w:r>
        <w:r w:rsidR="00AA2F79">
          <w:rPr>
            <w:noProof/>
            <w:webHidden/>
          </w:rPr>
        </w:r>
        <w:r w:rsidR="00AA2F79">
          <w:rPr>
            <w:noProof/>
            <w:webHidden/>
          </w:rPr>
          <w:fldChar w:fldCharType="separate"/>
        </w:r>
        <w:r w:rsidR="00066EE3">
          <w:rPr>
            <w:noProof/>
            <w:webHidden/>
          </w:rPr>
          <w:t>59</w:t>
        </w:r>
        <w:r w:rsidR="00AA2F79">
          <w:rPr>
            <w:noProof/>
            <w:webHidden/>
          </w:rPr>
          <w:fldChar w:fldCharType="end"/>
        </w:r>
      </w:hyperlink>
    </w:p>
    <w:p w14:paraId="06C5D050" w14:textId="6A2FB38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3" w:history="1">
        <w:r w:rsidR="00AA2F79" w:rsidRPr="003C1A8A">
          <w:rPr>
            <w:rStyle w:val="Hyperlink"/>
            <w:noProof/>
          </w:rPr>
          <w:t>Table 36: Attributes of element</w:t>
        </w:r>
        <w:r w:rsidR="00AA2F79" w:rsidRPr="003C1A8A">
          <w:rPr>
            <w:rStyle w:val="Hyperlink"/>
            <w:rFonts w:ascii="Courier New" w:hAnsi="Courier New" w:cs="Courier New"/>
            <w:i/>
            <w:noProof/>
          </w:rPr>
          <w:t>&lt;spotweld/&gt;</w:t>
        </w:r>
        <w:r w:rsidR="00AA2F79">
          <w:rPr>
            <w:noProof/>
            <w:webHidden/>
          </w:rPr>
          <w:tab/>
        </w:r>
        <w:r w:rsidR="00AA2F79">
          <w:rPr>
            <w:noProof/>
            <w:webHidden/>
          </w:rPr>
          <w:fldChar w:fldCharType="begin"/>
        </w:r>
        <w:r w:rsidR="00AA2F79">
          <w:rPr>
            <w:noProof/>
            <w:webHidden/>
          </w:rPr>
          <w:instrText xml:space="preserve"> PAGEREF _Toc69146003 \h </w:instrText>
        </w:r>
        <w:r w:rsidR="00AA2F79">
          <w:rPr>
            <w:noProof/>
            <w:webHidden/>
          </w:rPr>
        </w:r>
        <w:r w:rsidR="00AA2F79">
          <w:rPr>
            <w:noProof/>
            <w:webHidden/>
          </w:rPr>
          <w:fldChar w:fldCharType="separate"/>
        </w:r>
        <w:r w:rsidR="00066EE3">
          <w:rPr>
            <w:noProof/>
            <w:webHidden/>
          </w:rPr>
          <w:t>59</w:t>
        </w:r>
        <w:r w:rsidR="00AA2F79">
          <w:rPr>
            <w:noProof/>
            <w:webHidden/>
          </w:rPr>
          <w:fldChar w:fldCharType="end"/>
        </w:r>
      </w:hyperlink>
    </w:p>
    <w:p w14:paraId="6DD54F99" w14:textId="64A819A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4" w:history="1">
        <w:r w:rsidR="00AA2F79" w:rsidRPr="003C1A8A">
          <w:rPr>
            <w:rStyle w:val="Hyperlink"/>
            <w:noProof/>
          </w:rPr>
          <w:t>Table 37: Nested elements of</w:t>
        </w:r>
        <w:r w:rsidR="00AA2F79" w:rsidRPr="003C1A8A">
          <w:rPr>
            <w:rStyle w:val="Hyperlink"/>
            <w:rFonts w:ascii="Courier New" w:hAnsi="Courier New" w:cs="Courier New"/>
            <w:i/>
            <w:noProof/>
          </w:rPr>
          <w:t xml:space="preserve"> &lt;connection_0d/&gt;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&lt;robscan/&gt;</w:t>
        </w:r>
        <w:r w:rsidR="00AA2F79">
          <w:rPr>
            <w:noProof/>
            <w:webHidden/>
          </w:rPr>
          <w:tab/>
        </w:r>
        <w:r w:rsidR="00AA2F79">
          <w:rPr>
            <w:noProof/>
            <w:webHidden/>
          </w:rPr>
          <w:fldChar w:fldCharType="begin"/>
        </w:r>
        <w:r w:rsidR="00AA2F79">
          <w:rPr>
            <w:noProof/>
            <w:webHidden/>
          </w:rPr>
          <w:instrText xml:space="preserve"> PAGEREF _Toc69146004 \h </w:instrText>
        </w:r>
        <w:r w:rsidR="00AA2F79">
          <w:rPr>
            <w:noProof/>
            <w:webHidden/>
          </w:rPr>
        </w:r>
        <w:r w:rsidR="00AA2F79">
          <w:rPr>
            <w:noProof/>
            <w:webHidden/>
          </w:rPr>
          <w:fldChar w:fldCharType="separate"/>
        </w:r>
        <w:r w:rsidR="00066EE3">
          <w:rPr>
            <w:noProof/>
            <w:webHidden/>
          </w:rPr>
          <w:t>60</w:t>
        </w:r>
        <w:r w:rsidR="00AA2F79">
          <w:rPr>
            <w:noProof/>
            <w:webHidden/>
          </w:rPr>
          <w:fldChar w:fldCharType="end"/>
        </w:r>
      </w:hyperlink>
    </w:p>
    <w:p w14:paraId="2B5B85D0" w14:textId="38DF173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5" w:history="1">
        <w:r w:rsidR="00AA2F79" w:rsidRPr="003C1A8A">
          <w:rPr>
            <w:rStyle w:val="Hyperlink"/>
            <w:noProof/>
          </w:rPr>
          <w:t xml:space="preserve">Table 38: Attributes of element </w:t>
        </w:r>
        <w:r w:rsidR="00AA2F79" w:rsidRPr="003C1A8A">
          <w:rPr>
            <w:rStyle w:val="Hyperlink"/>
            <w:rFonts w:ascii="Courier New" w:hAnsi="Courier New" w:cs="Courier New"/>
            <w:i/>
            <w:noProof/>
          </w:rPr>
          <w:t>&lt;robscan/&gt;</w:t>
        </w:r>
        <w:r w:rsidR="00AA2F79">
          <w:rPr>
            <w:noProof/>
            <w:webHidden/>
          </w:rPr>
          <w:tab/>
        </w:r>
        <w:r w:rsidR="00AA2F79">
          <w:rPr>
            <w:noProof/>
            <w:webHidden/>
          </w:rPr>
          <w:fldChar w:fldCharType="begin"/>
        </w:r>
        <w:r w:rsidR="00AA2F79">
          <w:rPr>
            <w:noProof/>
            <w:webHidden/>
          </w:rPr>
          <w:instrText xml:space="preserve"> PAGEREF _Toc69146005 \h </w:instrText>
        </w:r>
        <w:r w:rsidR="00AA2F79">
          <w:rPr>
            <w:noProof/>
            <w:webHidden/>
          </w:rPr>
        </w:r>
        <w:r w:rsidR="00AA2F79">
          <w:rPr>
            <w:noProof/>
            <w:webHidden/>
          </w:rPr>
          <w:fldChar w:fldCharType="separate"/>
        </w:r>
        <w:r w:rsidR="00066EE3">
          <w:rPr>
            <w:noProof/>
            <w:webHidden/>
          </w:rPr>
          <w:t>61</w:t>
        </w:r>
        <w:r w:rsidR="00AA2F79">
          <w:rPr>
            <w:noProof/>
            <w:webHidden/>
          </w:rPr>
          <w:fldChar w:fldCharType="end"/>
        </w:r>
      </w:hyperlink>
    </w:p>
    <w:p w14:paraId="71293F52" w14:textId="79ADCA2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6" w:history="1">
        <w:r w:rsidR="00AA2F79" w:rsidRPr="003C1A8A">
          <w:rPr>
            <w:rStyle w:val="Hyperlink"/>
            <w:noProof/>
          </w:rPr>
          <w:t xml:space="preserve">Table 39: Nested elements of element </w:t>
        </w:r>
        <w:r w:rsidR="00AA2F79" w:rsidRPr="003C1A8A">
          <w:rPr>
            <w:rStyle w:val="Hyperlink"/>
            <w:rFonts w:ascii="Courier New" w:hAnsi="Courier New" w:cs="Courier New"/>
            <w:i/>
            <w:noProof/>
          </w:rPr>
          <w:t>&lt;robscan/&gt;</w:t>
        </w:r>
        <w:r w:rsidR="00AA2F79">
          <w:rPr>
            <w:noProof/>
            <w:webHidden/>
          </w:rPr>
          <w:tab/>
        </w:r>
        <w:r w:rsidR="00AA2F79">
          <w:rPr>
            <w:noProof/>
            <w:webHidden/>
          </w:rPr>
          <w:fldChar w:fldCharType="begin"/>
        </w:r>
        <w:r w:rsidR="00AA2F79">
          <w:rPr>
            <w:noProof/>
            <w:webHidden/>
          </w:rPr>
          <w:instrText xml:space="preserve"> PAGEREF _Toc69146006 \h </w:instrText>
        </w:r>
        <w:r w:rsidR="00AA2F79">
          <w:rPr>
            <w:noProof/>
            <w:webHidden/>
          </w:rPr>
        </w:r>
        <w:r w:rsidR="00AA2F79">
          <w:rPr>
            <w:noProof/>
            <w:webHidden/>
          </w:rPr>
          <w:fldChar w:fldCharType="separate"/>
        </w:r>
        <w:r w:rsidR="00066EE3">
          <w:rPr>
            <w:noProof/>
            <w:webHidden/>
          </w:rPr>
          <w:t>61</w:t>
        </w:r>
        <w:r w:rsidR="00AA2F79">
          <w:rPr>
            <w:noProof/>
            <w:webHidden/>
          </w:rPr>
          <w:fldChar w:fldCharType="end"/>
        </w:r>
      </w:hyperlink>
    </w:p>
    <w:p w14:paraId="566F26EC" w14:textId="4BE6914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7" w:history="1">
        <w:r w:rsidR="00AA2F79" w:rsidRPr="003C1A8A">
          <w:rPr>
            <w:rStyle w:val="Hyperlink"/>
            <w:noProof/>
          </w:rPr>
          <w:t xml:space="preserve">Table 40: Nested elements of </w:t>
        </w:r>
        <w:r w:rsidR="00AA2F79" w:rsidRPr="003C1A8A">
          <w:rPr>
            <w:rStyle w:val="Hyperlink"/>
            <w:rFonts w:ascii="Courier New" w:hAnsi="Courier New" w:cs="Courier New"/>
            <w:i/>
            <w:noProof/>
          </w:rPr>
          <w:t>&lt;connection_0d/&gt;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&lt;rivet/&gt;</w:t>
        </w:r>
        <w:r w:rsidR="00AA2F79">
          <w:rPr>
            <w:noProof/>
            <w:webHidden/>
          </w:rPr>
          <w:tab/>
        </w:r>
        <w:r w:rsidR="00AA2F79">
          <w:rPr>
            <w:noProof/>
            <w:webHidden/>
          </w:rPr>
          <w:fldChar w:fldCharType="begin"/>
        </w:r>
        <w:r w:rsidR="00AA2F79">
          <w:rPr>
            <w:noProof/>
            <w:webHidden/>
          </w:rPr>
          <w:instrText xml:space="preserve"> PAGEREF _Toc69146007 \h </w:instrText>
        </w:r>
        <w:r w:rsidR="00AA2F79">
          <w:rPr>
            <w:noProof/>
            <w:webHidden/>
          </w:rPr>
        </w:r>
        <w:r w:rsidR="00AA2F79">
          <w:rPr>
            <w:noProof/>
            <w:webHidden/>
          </w:rPr>
          <w:fldChar w:fldCharType="separate"/>
        </w:r>
        <w:r w:rsidR="00066EE3">
          <w:rPr>
            <w:noProof/>
            <w:webHidden/>
          </w:rPr>
          <w:t>62</w:t>
        </w:r>
        <w:r w:rsidR="00AA2F79">
          <w:rPr>
            <w:noProof/>
            <w:webHidden/>
          </w:rPr>
          <w:fldChar w:fldCharType="end"/>
        </w:r>
      </w:hyperlink>
    </w:p>
    <w:p w14:paraId="01350893" w14:textId="50E558D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8" w:history="1">
        <w:r w:rsidR="00AA2F79" w:rsidRPr="003C1A8A">
          <w:rPr>
            <w:rStyle w:val="Hyperlink"/>
            <w:noProof/>
          </w:rPr>
          <w:t xml:space="preserve">Table 41: Attributes of element </w:t>
        </w:r>
        <w:r w:rsidR="00AA2F79" w:rsidRPr="003C1A8A">
          <w:rPr>
            <w:rStyle w:val="Hyperlink"/>
            <w:rFonts w:ascii="Courier New" w:hAnsi="Courier New" w:cs="Courier New"/>
            <w:i/>
            <w:noProof/>
          </w:rPr>
          <w:t>&lt;rivet/&gt;</w:t>
        </w:r>
        <w:r w:rsidR="00AA2F79">
          <w:rPr>
            <w:noProof/>
            <w:webHidden/>
          </w:rPr>
          <w:tab/>
        </w:r>
        <w:r w:rsidR="00AA2F79">
          <w:rPr>
            <w:noProof/>
            <w:webHidden/>
          </w:rPr>
          <w:fldChar w:fldCharType="begin"/>
        </w:r>
        <w:r w:rsidR="00AA2F79">
          <w:rPr>
            <w:noProof/>
            <w:webHidden/>
          </w:rPr>
          <w:instrText xml:space="preserve"> PAGEREF _Toc69146008 \h </w:instrText>
        </w:r>
        <w:r w:rsidR="00AA2F79">
          <w:rPr>
            <w:noProof/>
            <w:webHidden/>
          </w:rPr>
        </w:r>
        <w:r w:rsidR="00AA2F79">
          <w:rPr>
            <w:noProof/>
            <w:webHidden/>
          </w:rPr>
          <w:fldChar w:fldCharType="separate"/>
        </w:r>
        <w:r w:rsidR="00066EE3">
          <w:rPr>
            <w:noProof/>
            <w:webHidden/>
          </w:rPr>
          <w:t>63</w:t>
        </w:r>
        <w:r w:rsidR="00AA2F79">
          <w:rPr>
            <w:noProof/>
            <w:webHidden/>
          </w:rPr>
          <w:fldChar w:fldCharType="end"/>
        </w:r>
      </w:hyperlink>
    </w:p>
    <w:p w14:paraId="6A96A4E6" w14:textId="5155EB78"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09" w:history="1">
        <w:r w:rsidR="00AA2F79" w:rsidRPr="003C1A8A">
          <w:rPr>
            <w:rStyle w:val="Hyperlink"/>
            <w:noProof/>
          </w:rPr>
          <w:t xml:space="preserve">Table 42: Nested elements of element </w:t>
        </w:r>
        <w:r w:rsidR="00AA2F79" w:rsidRPr="003C1A8A">
          <w:rPr>
            <w:rStyle w:val="Hyperlink"/>
            <w:rFonts w:ascii="Courier New" w:hAnsi="Courier New" w:cs="Courier New"/>
            <w:i/>
            <w:noProof/>
          </w:rPr>
          <w:t>&lt;rivet/&gt;</w:t>
        </w:r>
        <w:r w:rsidR="00AA2F79">
          <w:rPr>
            <w:noProof/>
            <w:webHidden/>
          </w:rPr>
          <w:tab/>
        </w:r>
        <w:r w:rsidR="00AA2F79">
          <w:rPr>
            <w:noProof/>
            <w:webHidden/>
          </w:rPr>
          <w:fldChar w:fldCharType="begin"/>
        </w:r>
        <w:r w:rsidR="00AA2F79">
          <w:rPr>
            <w:noProof/>
            <w:webHidden/>
          </w:rPr>
          <w:instrText xml:space="preserve"> PAGEREF _Toc69146009 \h </w:instrText>
        </w:r>
        <w:r w:rsidR="00AA2F79">
          <w:rPr>
            <w:noProof/>
            <w:webHidden/>
          </w:rPr>
        </w:r>
        <w:r w:rsidR="00AA2F79">
          <w:rPr>
            <w:noProof/>
            <w:webHidden/>
          </w:rPr>
          <w:fldChar w:fldCharType="separate"/>
        </w:r>
        <w:r w:rsidR="00066EE3">
          <w:rPr>
            <w:noProof/>
            <w:webHidden/>
          </w:rPr>
          <w:t>63</w:t>
        </w:r>
        <w:r w:rsidR="00AA2F79">
          <w:rPr>
            <w:noProof/>
            <w:webHidden/>
          </w:rPr>
          <w:fldChar w:fldCharType="end"/>
        </w:r>
      </w:hyperlink>
    </w:p>
    <w:p w14:paraId="3040FFEC" w14:textId="2AAC636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0" w:history="1">
        <w:r w:rsidR="00AA2F79" w:rsidRPr="003C1A8A">
          <w:rPr>
            <w:rStyle w:val="Hyperlink"/>
            <w:noProof/>
          </w:rPr>
          <w:t xml:space="preserve">Table 43: Attributes of element </w:t>
        </w:r>
        <w:r w:rsidR="00AA2F79" w:rsidRPr="003C1A8A">
          <w:rPr>
            <w:rStyle w:val="Hyperlink"/>
            <w:rFonts w:ascii="Courier New" w:hAnsi="Courier New" w:cs="Courier New"/>
            <w:i/>
            <w:noProof/>
          </w:rPr>
          <w:t>&lt;blind/&gt;</w:t>
        </w:r>
        <w:r w:rsidR="00AA2F79">
          <w:rPr>
            <w:noProof/>
            <w:webHidden/>
          </w:rPr>
          <w:tab/>
        </w:r>
        <w:r w:rsidR="00AA2F79">
          <w:rPr>
            <w:noProof/>
            <w:webHidden/>
          </w:rPr>
          <w:fldChar w:fldCharType="begin"/>
        </w:r>
        <w:r w:rsidR="00AA2F79">
          <w:rPr>
            <w:noProof/>
            <w:webHidden/>
          </w:rPr>
          <w:instrText xml:space="preserve"> PAGEREF _Toc69146010 \h </w:instrText>
        </w:r>
        <w:r w:rsidR="00AA2F79">
          <w:rPr>
            <w:noProof/>
            <w:webHidden/>
          </w:rPr>
        </w:r>
        <w:r w:rsidR="00AA2F79">
          <w:rPr>
            <w:noProof/>
            <w:webHidden/>
          </w:rPr>
          <w:fldChar w:fldCharType="separate"/>
        </w:r>
        <w:r w:rsidR="00066EE3">
          <w:rPr>
            <w:noProof/>
            <w:webHidden/>
          </w:rPr>
          <w:t>64</w:t>
        </w:r>
        <w:r w:rsidR="00AA2F79">
          <w:rPr>
            <w:noProof/>
            <w:webHidden/>
          </w:rPr>
          <w:fldChar w:fldCharType="end"/>
        </w:r>
      </w:hyperlink>
    </w:p>
    <w:p w14:paraId="48A6C30C" w14:textId="781ACA0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1" w:history="1">
        <w:r w:rsidR="00AA2F79" w:rsidRPr="003C1A8A">
          <w:rPr>
            <w:rStyle w:val="Hyperlink"/>
            <w:noProof/>
          </w:rPr>
          <w:t xml:space="preserve">Table 44: Attributes of element </w:t>
        </w:r>
        <w:r w:rsidR="00AA2F79" w:rsidRPr="003C1A8A">
          <w:rPr>
            <w:rStyle w:val="Hyperlink"/>
            <w:rFonts w:ascii="Courier New" w:hAnsi="Courier New" w:cs="Courier New"/>
            <w:i/>
            <w:noProof/>
          </w:rPr>
          <w:t>&lt;self_piercing/&gt;</w:t>
        </w:r>
        <w:r w:rsidR="00AA2F79">
          <w:rPr>
            <w:noProof/>
            <w:webHidden/>
          </w:rPr>
          <w:tab/>
        </w:r>
        <w:r w:rsidR="00AA2F79">
          <w:rPr>
            <w:noProof/>
            <w:webHidden/>
          </w:rPr>
          <w:fldChar w:fldCharType="begin"/>
        </w:r>
        <w:r w:rsidR="00AA2F79">
          <w:rPr>
            <w:noProof/>
            <w:webHidden/>
          </w:rPr>
          <w:instrText xml:space="preserve"> PAGEREF _Toc69146011 \h </w:instrText>
        </w:r>
        <w:r w:rsidR="00AA2F79">
          <w:rPr>
            <w:noProof/>
            <w:webHidden/>
          </w:rPr>
        </w:r>
        <w:r w:rsidR="00AA2F79">
          <w:rPr>
            <w:noProof/>
            <w:webHidden/>
          </w:rPr>
          <w:fldChar w:fldCharType="separate"/>
        </w:r>
        <w:r w:rsidR="00066EE3">
          <w:rPr>
            <w:noProof/>
            <w:webHidden/>
          </w:rPr>
          <w:t>68</w:t>
        </w:r>
        <w:r w:rsidR="00AA2F79">
          <w:rPr>
            <w:noProof/>
            <w:webHidden/>
          </w:rPr>
          <w:fldChar w:fldCharType="end"/>
        </w:r>
      </w:hyperlink>
    </w:p>
    <w:p w14:paraId="409573AF" w14:textId="2CEE920B"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2" w:history="1">
        <w:r w:rsidR="00AA2F79" w:rsidRPr="003C1A8A">
          <w:rPr>
            <w:rStyle w:val="Hyperlink"/>
            <w:noProof/>
          </w:rPr>
          <w:t>Table 45: Pictures of all Solid Rivets</w:t>
        </w:r>
        <w:r w:rsidR="00AA2F79">
          <w:rPr>
            <w:noProof/>
            <w:webHidden/>
          </w:rPr>
          <w:tab/>
        </w:r>
        <w:r w:rsidR="00AA2F79">
          <w:rPr>
            <w:noProof/>
            <w:webHidden/>
          </w:rPr>
          <w:fldChar w:fldCharType="begin"/>
        </w:r>
        <w:r w:rsidR="00AA2F79">
          <w:rPr>
            <w:noProof/>
            <w:webHidden/>
          </w:rPr>
          <w:instrText xml:space="preserve"> PAGEREF _Toc69146012 \h </w:instrText>
        </w:r>
        <w:r w:rsidR="00AA2F79">
          <w:rPr>
            <w:noProof/>
            <w:webHidden/>
          </w:rPr>
        </w:r>
        <w:r w:rsidR="00AA2F79">
          <w:rPr>
            <w:noProof/>
            <w:webHidden/>
          </w:rPr>
          <w:fldChar w:fldCharType="separate"/>
        </w:r>
        <w:r w:rsidR="00066EE3">
          <w:rPr>
            <w:noProof/>
            <w:webHidden/>
          </w:rPr>
          <w:t>69</w:t>
        </w:r>
        <w:r w:rsidR="00AA2F79">
          <w:rPr>
            <w:noProof/>
            <w:webHidden/>
          </w:rPr>
          <w:fldChar w:fldCharType="end"/>
        </w:r>
      </w:hyperlink>
    </w:p>
    <w:p w14:paraId="4083CFA0" w14:textId="696EF61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3" w:history="1">
        <w:r w:rsidR="00AA2F79" w:rsidRPr="003C1A8A">
          <w:rPr>
            <w:rStyle w:val="Hyperlink"/>
            <w:noProof/>
          </w:rPr>
          <w:t xml:space="preserve">Table 46: Attributes of element </w:t>
        </w:r>
        <w:r w:rsidR="00AA2F79" w:rsidRPr="003C1A8A">
          <w:rPr>
            <w:rStyle w:val="Hyperlink"/>
            <w:rFonts w:ascii="Courier New" w:hAnsi="Courier New" w:cs="Courier New"/>
            <w:i/>
            <w:noProof/>
          </w:rPr>
          <w:t>&lt;solid/&gt;</w:t>
        </w:r>
        <w:r w:rsidR="00AA2F79">
          <w:rPr>
            <w:noProof/>
            <w:webHidden/>
          </w:rPr>
          <w:tab/>
        </w:r>
        <w:r w:rsidR="00AA2F79">
          <w:rPr>
            <w:noProof/>
            <w:webHidden/>
          </w:rPr>
          <w:fldChar w:fldCharType="begin"/>
        </w:r>
        <w:r w:rsidR="00AA2F79">
          <w:rPr>
            <w:noProof/>
            <w:webHidden/>
          </w:rPr>
          <w:instrText xml:space="preserve"> PAGEREF _Toc69146013 \h </w:instrText>
        </w:r>
        <w:r w:rsidR="00AA2F79">
          <w:rPr>
            <w:noProof/>
            <w:webHidden/>
          </w:rPr>
        </w:r>
        <w:r w:rsidR="00AA2F79">
          <w:rPr>
            <w:noProof/>
            <w:webHidden/>
          </w:rPr>
          <w:fldChar w:fldCharType="separate"/>
        </w:r>
        <w:r w:rsidR="00066EE3">
          <w:rPr>
            <w:noProof/>
            <w:webHidden/>
          </w:rPr>
          <w:t>70</w:t>
        </w:r>
        <w:r w:rsidR="00AA2F79">
          <w:rPr>
            <w:noProof/>
            <w:webHidden/>
          </w:rPr>
          <w:fldChar w:fldCharType="end"/>
        </w:r>
      </w:hyperlink>
    </w:p>
    <w:p w14:paraId="1BC0F8CE" w14:textId="75FF8533"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4" w:history="1">
        <w:r w:rsidR="00AA2F79" w:rsidRPr="003C1A8A">
          <w:rPr>
            <w:rStyle w:val="Hyperlink"/>
            <w:noProof/>
          </w:rPr>
          <w:t xml:space="preserve">Table 47: Attributes of element </w:t>
        </w:r>
        <w:r w:rsidR="00AA2F79" w:rsidRPr="003C1A8A">
          <w:rPr>
            <w:rStyle w:val="Hyperlink"/>
            <w:rFonts w:ascii="Courier New" w:hAnsi="Courier New" w:cs="Courier New"/>
            <w:i/>
            <w:noProof/>
          </w:rPr>
          <w:t>&lt;swop/&gt;</w:t>
        </w:r>
        <w:r w:rsidR="00AA2F79">
          <w:rPr>
            <w:noProof/>
            <w:webHidden/>
          </w:rPr>
          <w:tab/>
        </w:r>
        <w:r w:rsidR="00AA2F79">
          <w:rPr>
            <w:noProof/>
            <w:webHidden/>
          </w:rPr>
          <w:fldChar w:fldCharType="begin"/>
        </w:r>
        <w:r w:rsidR="00AA2F79">
          <w:rPr>
            <w:noProof/>
            <w:webHidden/>
          </w:rPr>
          <w:instrText xml:space="preserve"> PAGEREF _Toc69146014 \h </w:instrText>
        </w:r>
        <w:r w:rsidR="00AA2F79">
          <w:rPr>
            <w:noProof/>
            <w:webHidden/>
          </w:rPr>
        </w:r>
        <w:r w:rsidR="00AA2F79">
          <w:rPr>
            <w:noProof/>
            <w:webHidden/>
          </w:rPr>
          <w:fldChar w:fldCharType="separate"/>
        </w:r>
        <w:r w:rsidR="00066EE3">
          <w:rPr>
            <w:noProof/>
            <w:webHidden/>
          </w:rPr>
          <w:t>72</w:t>
        </w:r>
        <w:r w:rsidR="00AA2F79">
          <w:rPr>
            <w:noProof/>
            <w:webHidden/>
          </w:rPr>
          <w:fldChar w:fldCharType="end"/>
        </w:r>
      </w:hyperlink>
    </w:p>
    <w:p w14:paraId="5515BBD8" w14:textId="0807764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5" w:history="1">
        <w:r w:rsidR="00AA2F79" w:rsidRPr="003C1A8A">
          <w:rPr>
            <w:rStyle w:val="Hyperlink"/>
            <w:noProof/>
          </w:rPr>
          <w:t xml:space="preserve">Table 48: Attributes of element </w:t>
        </w:r>
        <w:r w:rsidR="00AA2F79" w:rsidRPr="003C1A8A">
          <w:rPr>
            <w:rStyle w:val="Hyperlink"/>
            <w:rFonts w:ascii="Courier New" w:hAnsi="Courier New" w:cs="Courier New"/>
            <w:i/>
            <w:noProof/>
          </w:rPr>
          <w:t>&lt;clinch_rivet_stud/&gt;</w:t>
        </w:r>
        <w:r w:rsidR="00AA2F79">
          <w:rPr>
            <w:noProof/>
            <w:webHidden/>
          </w:rPr>
          <w:tab/>
        </w:r>
        <w:r w:rsidR="00AA2F79">
          <w:rPr>
            <w:noProof/>
            <w:webHidden/>
          </w:rPr>
          <w:fldChar w:fldCharType="begin"/>
        </w:r>
        <w:r w:rsidR="00AA2F79">
          <w:rPr>
            <w:noProof/>
            <w:webHidden/>
          </w:rPr>
          <w:instrText xml:space="preserve"> PAGEREF _Toc69146015 \h </w:instrText>
        </w:r>
        <w:r w:rsidR="00AA2F79">
          <w:rPr>
            <w:noProof/>
            <w:webHidden/>
          </w:rPr>
        </w:r>
        <w:r w:rsidR="00AA2F79">
          <w:rPr>
            <w:noProof/>
            <w:webHidden/>
          </w:rPr>
          <w:fldChar w:fldCharType="separate"/>
        </w:r>
        <w:r w:rsidR="00066EE3">
          <w:rPr>
            <w:noProof/>
            <w:webHidden/>
          </w:rPr>
          <w:t>73</w:t>
        </w:r>
        <w:r w:rsidR="00AA2F79">
          <w:rPr>
            <w:noProof/>
            <w:webHidden/>
          </w:rPr>
          <w:fldChar w:fldCharType="end"/>
        </w:r>
      </w:hyperlink>
    </w:p>
    <w:p w14:paraId="3DD43279" w14:textId="67BCE7E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6" w:history="1">
        <w:r w:rsidR="00AA2F79" w:rsidRPr="003C1A8A">
          <w:rPr>
            <w:rStyle w:val="Hyperlink"/>
            <w:noProof/>
          </w:rPr>
          <w:t xml:space="preserve">Table 49: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_Toc69146016 \h </w:instrText>
        </w:r>
        <w:r w:rsidR="00AA2F79">
          <w:rPr>
            <w:noProof/>
            <w:webHidden/>
          </w:rPr>
        </w:r>
        <w:r w:rsidR="00AA2F79">
          <w:rPr>
            <w:noProof/>
            <w:webHidden/>
          </w:rPr>
          <w:fldChar w:fldCharType="separate"/>
        </w:r>
        <w:r w:rsidR="00066EE3">
          <w:rPr>
            <w:noProof/>
            <w:webHidden/>
          </w:rPr>
          <w:t>80</w:t>
        </w:r>
        <w:r w:rsidR="00AA2F79">
          <w:rPr>
            <w:noProof/>
            <w:webHidden/>
          </w:rPr>
          <w:fldChar w:fldCharType="end"/>
        </w:r>
      </w:hyperlink>
    </w:p>
    <w:p w14:paraId="10A1201B" w14:textId="32686D16"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7" w:history="1">
        <w:r w:rsidR="00AA2F79" w:rsidRPr="003C1A8A">
          <w:rPr>
            <w:rStyle w:val="Hyperlink"/>
            <w:noProof/>
          </w:rPr>
          <w:t xml:space="preserve">Table 50: Attributes of element </w:t>
        </w:r>
        <w:r w:rsidR="00AA2F79" w:rsidRPr="003C1A8A">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_Toc69146017 \h </w:instrText>
        </w:r>
        <w:r w:rsidR="00AA2F79">
          <w:rPr>
            <w:noProof/>
            <w:webHidden/>
          </w:rPr>
        </w:r>
        <w:r w:rsidR="00AA2F79">
          <w:rPr>
            <w:noProof/>
            <w:webHidden/>
          </w:rPr>
          <w:fldChar w:fldCharType="separate"/>
        </w:r>
        <w:r w:rsidR="00066EE3">
          <w:rPr>
            <w:noProof/>
            <w:webHidden/>
          </w:rPr>
          <w:t>81</w:t>
        </w:r>
        <w:r w:rsidR="00AA2F79">
          <w:rPr>
            <w:noProof/>
            <w:webHidden/>
          </w:rPr>
          <w:fldChar w:fldCharType="end"/>
        </w:r>
      </w:hyperlink>
    </w:p>
    <w:p w14:paraId="10595E9D" w14:textId="55356098"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8" w:history="1">
        <w:r w:rsidR="00AA2F79" w:rsidRPr="003C1A8A">
          <w:rPr>
            <w:rStyle w:val="Hyperlink"/>
            <w:noProof/>
          </w:rPr>
          <w:t xml:space="preserve">Table 51: Nested elements of element </w:t>
        </w:r>
        <w:r w:rsidR="00AA2F79" w:rsidRPr="003C1A8A">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_Toc69146018 \h </w:instrText>
        </w:r>
        <w:r w:rsidR="00AA2F79">
          <w:rPr>
            <w:noProof/>
            <w:webHidden/>
          </w:rPr>
        </w:r>
        <w:r w:rsidR="00AA2F79">
          <w:rPr>
            <w:noProof/>
            <w:webHidden/>
          </w:rPr>
          <w:fldChar w:fldCharType="separate"/>
        </w:r>
        <w:r w:rsidR="00066EE3">
          <w:rPr>
            <w:noProof/>
            <w:webHidden/>
          </w:rPr>
          <w:t>82</w:t>
        </w:r>
        <w:r w:rsidR="00AA2F79">
          <w:rPr>
            <w:noProof/>
            <w:webHidden/>
          </w:rPr>
          <w:fldChar w:fldCharType="end"/>
        </w:r>
      </w:hyperlink>
    </w:p>
    <w:p w14:paraId="4F8F665B" w14:textId="2F64317C"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19" w:history="1">
        <w:r w:rsidR="00AA2F79" w:rsidRPr="003C1A8A">
          <w:rPr>
            <w:rStyle w:val="Hyperlink"/>
            <w:noProof/>
          </w:rPr>
          <w:t xml:space="preserve">Table 52: Attributes of element </w:t>
        </w:r>
        <w:r w:rsidR="00AA2F79" w:rsidRPr="003C1A8A">
          <w:rPr>
            <w:rStyle w:val="Hyperlink"/>
            <w:rFonts w:ascii="Courier New" w:hAnsi="Courier New" w:cs="Courier New"/>
            <w:i/>
            <w:noProof/>
          </w:rPr>
          <w:t>&lt;washer/&gt;</w:t>
        </w:r>
        <w:r w:rsidR="00AA2F79">
          <w:rPr>
            <w:noProof/>
            <w:webHidden/>
          </w:rPr>
          <w:tab/>
        </w:r>
        <w:r w:rsidR="00AA2F79">
          <w:rPr>
            <w:noProof/>
            <w:webHidden/>
          </w:rPr>
          <w:fldChar w:fldCharType="begin"/>
        </w:r>
        <w:r w:rsidR="00AA2F79">
          <w:rPr>
            <w:noProof/>
            <w:webHidden/>
          </w:rPr>
          <w:instrText xml:space="preserve"> PAGEREF _Toc69146019 \h </w:instrText>
        </w:r>
        <w:r w:rsidR="00AA2F79">
          <w:rPr>
            <w:noProof/>
            <w:webHidden/>
          </w:rPr>
        </w:r>
        <w:r w:rsidR="00AA2F79">
          <w:rPr>
            <w:noProof/>
            <w:webHidden/>
          </w:rPr>
          <w:fldChar w:fldCharType="separate"/>
        </w:r>
        <w:r w:rsidR="00066EE3">
          <w:rPr>
            <w:noProof/>
            <w:webHidden/>
          </w:rPr>
          <w:t>82</w:t>
        </w:r>
        <w:r w:rsidR="00AA2F79">
          <w:rPr>
            <w:noProof/>
            <w:webHidden/>
          </w:rPr>
          <w:fldChar w:fldCharType="end"/>
        </w:r>
      </w:hyperlink>
    </w:p>
    <w:p w14:paraId="4B56892D" w14:textId="5B83539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0" w:history="1">
        <w:r w:rsidR="00AA2F79" w:rsidRPr="003C1A8A">
          <w:rPr>
            <w:rStyle w:val="Hyperlink"/>
            <w:noProof/>
          </w:rPr>
          <w:t xml:space="preserve">Table 53: Attributes of element </w:t>
        </w:r>
        <w:r w:rsidR="00AA2F79" w:rsidRPr="003C1A8A">
          <w:rPr>
            <w:rStyle w:val="Hyperlink"/>
            <w:rFonts w:ascii="Courier New" w:hAnsi="Courier New" w:cs="Courier New"/>
            <w:i/>
            <w:noProof/>
          </w:rPr>
          <w:t>&lt;nut/&gt;</w:t>
        </w:r>
        <w:r w:rsidR="00AA2F79">
          <w:rPr>
            <w:noProof/>
            <w:webHidden/>
          </w:rPr>
          <w:tab/>
        </w:r>
        <w:r w:rsidR="00AA2F79">
          <w:rPr>
            <w:noProof/>
            <w:webHidden/>
          </w:rPr>
          <w:fldChar w:fldCharType="begin"/>
        </w:r>
        <w:r w:rsidR="00AA2F79">
          <w:rPr>
            <w:noProof/>
            <w:webHidden/>
          </w:rPr>
          <w:instrText xml:space="preserve"> PAGEREF _Toc69146020 \h </w:instrText>
        </w:r>
        <w:r w:rsidR="00AA2F79">
          <w:rPr>
            <w:noProof/>
            <w:webHidden/>
          </w:rPr>
        </w:r>
        <w:r w:rsidR="00AA2F79">
          <w:rPr>
            <w:noProof/>
            <w:webHidden/>
          </w:rPr>
          <w:fldChar w:fldCharType="separate"/>
        </w:r>
        <w:r w:rsidR="00066EE3">
          <w:rPr>
            <w:noProof/>
            <w:webHidden/>
          </w:rPr>
          <w:t>83</w:t>
        </w:r>
        <w:r w:rsidR="00AA2F79">
          <w:rPr>
            <w:noProof/>
            <w:webHidden/>
          </w:rPr>
          <w:fldChar w:fldCharType="end"/>
        </w:r>
      </w:hyperlink>
    </w:p>
    <w:p w14:paraId="51D94E33" w14:textId="24A4A853"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1" w:history="1">
        <w:r w:rsidR="00AA2F79" w:rsidRPr="003C1A8A">
          <w:rPr>
            <w:rStyle w:val="Hyperlink"/>
            <w:noProof/>
          </w:rPr>
          <w:t xml:space="preserve">Table 54: Nested elements of element </w:t>
        </w:r>
        <w:r w:rsidR="00AA2F79" w:rsidRPr="003C1A8A">
          <w:rPr>
            <w:rStyle w:val="Hyperlink"/>
            <w:rFonts w:ascii="Courier New" w:hAnsi="Courier New" w:cs="Courier New"/>
            <w:i/>
            <w:noProof/>
          </w:rPr>
          <w:t>&lt;nut/&gt;</w:t>
        </w:r>
        <w:r w:rsidR="00AA2F79">
          <w:rPr>
            <w:noProof/>
            <w:webHidden/>
          </w:rPr>
          <w:tab/>
        </w:r>
        <w:r w:rsidR="00AA2F79">
          <w:rPr>
            <w:noProof/>
            <w:webHidden/>
          </w:rPr>
          <w:fldChar w:fldCharType="begin"/>
        </w:r>
        <w:r w:rsidR="00AA2F79">
          <w:rPr>
            <w:noProof/>
            <w:webHidden/>
          </w:rPr>
          <w:instrText xml:space="preserve"> PAGEREF _Toc69146021 \h </w:instrText>
        </w:r>
        <w:r w:rsidR="00AA2F79">
          <w:rPr>
            <w:noProof/>
            <w:webHidden/>
          </w:rPr>
        </w:r>
        <w:r w:rsidR="00AA2F79">
          <w:rPr>
            <w:noProof/>
            <w:webHidden/>
          </w:rPr>
          <w:fldChar w:fldCharType="separate"/>
        </w:r>
        <w:r w:rsidR="00066EE3">
          <w:rPr>
            <w:noProof/>
            <w:webHidden/>
          </w:rPr>
          <w:t>84</w:t>
        </w:r>
        <w:r w:rsidR="00AA2F79">
          <w:rPr>
            <w:noProof/>
            <w:webHidden/>
          </w:rPr>
          <w:fldChar w:fldCharType="end"/>
        </w:r>
      </w:hyperlink>
    </w:p>
    <w:p w14:paraId="1899E5FA" w14:textId="6109D4A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2" w:history="1">
        <w:r w:rsidR="00AA2F79" w:rsidRPr="003C1A8A">
          <w:rPr>
            <w:rStyle w:val="Hyperlink"/>
            <w:noProof/>
          </w:rPr>
          <w:t xml:space="preserve">Table 55: Attributes of element </w:t>
        </w:r>
        <w:r w:rsidR="00AA2F79" w:rsidRPr="003C1A8A">
          <w:rPr>
            <w:rStyle w:val="Hyperlink"/>
            <w:rFonts w:ascii="Courier New" w:hAnsi="Courier New" w:cs="Courier New"/>
            <w:i/>
            <w:noProof/>
          </w:rPr>
          <w:t>&lt;bolt/&gt;</w:t>
        </w:r>
        <w:r w:rsidR="00AA2F79">
          <w:rPr>
            <w:noProof/>
            <w:webHidden/>
          </w:rPr>
          <w:tab/>
        </w:r>
        <w:r w:rsidR="00AA2F79">
          <w:rPr>
            <w:noProof/>
            <w:webHidden/>
          </w:rPr>
          <w:fldChar w:fldCharType="begin"/>
        </w:r>
        <w:r w:rsidR="00AA2F79">
          <w:rPr>
            <w:noProof/>
            <w:webHidden/>
          </w:rPr>
          <w:instrText xml:space="preserve"> PAGEREF _Toc69146022 \h </w:instrText>
        </w:r>
        <w:r w:rsidR="00AA2F79">
          <w:rPr>
            <w:noProof/>
            <w:webHidden/>
          </w:rPr>
        </w:r>
        <w:r w:rsidR="00AA2F79">
          <w:rPr>
            <w:noProof/>
            <w:webHidden/>
          </w:rPr>
          <w:fldChar w:fldCharType="separate"/>
        </w:r>
        <w:r w:rsidR="00066EE3">
          <w:rPr>
            <w:noProof/>
            <w:webHidden/>
          </w:rPr>
          <w:t>84</w:t>
        </w:r>
        <w:r w:rsidR="00AA2F79">
          <w:rPr>
            <w:noProof/>
            <w:webHidden/>
          </w:rPr>
          <w:fldChar w:fldCharType="end"/>
        </w:r>
      </w:hyperlink>
    </w:p>
    <w:p w14:paraId="63186D6D" w14:textId="1CBB7CA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3" w:history="1">
        <w:r w:rsidR="00AA2F79" w:rsidRPr="003C1A8A">
          <w:rPr>
            <w:rStyle w:val="Hyperlink"/>
            <w:noProof/>
          </w:rPr>
          <w:t xml:space="preserve">Table 56: Nested elements of element </w:t>
        </w:r>
        <w:r w:rsidR="00AA2F79" w:rsidRPr="003C1A8A">
          <w:rPr>
            <w:rStyle w:val="Hyperlink"/>
            <w:rFonts w:ascii="Courier New" w:hAnsi="Courier New" w:cs="Courier New"/>
            <w:i/>
            <w:noProof/>
          </w:rPr>
          <w:t>&lt;bolt/&gt;</w:t>
        </w:r>
        <w:r w:rsidR="00AA2F79">
          <w:rPr>
            <w:noProof/>
            <w:webHidden/>
          </w:rPr>
          <w:tab/>
        </w:r>
        <w:r w:rsidR="00AA2F79">
          <w:rPr>
            <w:noProof/>
            <w:webHidden/>
          </w:rPr>
          <w:fldChar w:fldCharType="begin"/>
        </w:r>
        <w:r w:rsidR="00AA2F79">
          <w:rPr>
            <w:noProof/>
            <w:webHidden/>
          </w:rPr>
          <w:instrText xml:space="preserve"> PAGEREF _Toc69146023 \h </w:instrText>
        </w:r>
        <w:r w:rsidR="00AA2F79">
          <w:rPr>
            <w:noProof/>
            <w:webHidden/>
          </w:rPr>
        </w:r>
        <w:r w:rsidR="00AA2F79">
          <w:rPr>
            <w:noProof/>
            <w:webHidden/>
          </w:rPr>
          <w:fldChar w:fldCharType="separate"/>
        </w:r>
        <w:r w:rsidR="00066EE3">
          <w:rPr>
            <w:noProof/>
            <w:webHidden/>
          </w:rPr>
          <w:t>85</w:t>
        </w:r>
        <w:r w:rsidR="00AA2F79">
          <w:rPr>
            <w:noProof/>
            <w:webHidden/>
          </w:rPr>
          <w:fldChar w:fldCharType="end"/>
        </w:r>
      </w:hyperlink>
    </w:p>
    <w:p w14:paraId="3B2AE4FC" w14:textId="01C0E546"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4" w:history="1">
        <w:r w:rsidR="00AA2F79" w:rsidRPr="003C1A8A">
          <w:rPr>
            <w:rStyle w:val="Hyperlink"/>
            <w:noProof/>
          </w:rPr>
          <w:t xml:space="preserve">Table 57: Attributes of element </w:t>
        </w:r>
        <w:r w:rsidR="00AA2F79" w:rsidRPr="003C1A8A">
          <w:rPr>
            <w:rStyle w:val="Hyperlink"/>
            <w:rFonts w:ascii="Courier New" w:hAnsi="Courier New" w:cs="Courier New"/>
            <w:i/>
            <w:noProof/>
          </w:rPr>
          <w:t>&lt;screw/&gt;</w:t>
        </w:r>
        <w:r w:rsidR="00AA2F79">
          <w:rPr>
            <w:noProof/>
            <w:webHidden/>
          </w:rPr>
          <w:tab/>
        </w:r>
        <w:r w:rsidR="00AA2F79">
          <w:rPr>
            <w:noProof/>
            <w:webHidden/>
          </w:rPr>
          <w:fldChar w:fldCharType="begin"/>
        </w:r>
        <w:r w:rsidR="00AA2F79">
          <w:rPr>
            <w:noProof/>
            <w:webHidden/>
          </w:rPr>
          <w:instrText xml:space="preserve"> PAGEREF _Toc69146024 \h </w:instrText>
        </w:r>
        <w:r w:rsidR="00AA2F79">
          <w:rPr>
            <w:noProof/>
            <w:webHidden/>
          </w:rPr>
        </w:r>
        <w:r w:rsidR="00AA2F79">
          <w:rPr>
            <w:noProof/>
            <w:webHidden/>
          </w:rPr>
          <w:fldChar w:fldCharType="separate"/>
        </w:r>
        <w:r w:rsidR="00066EE3">
          <w:rPr>
            <w:noProof/>
            <w:webHidden/>
          </w:rPr>
          <w:t>89</w:t>
        </w:r>
        <w:r w:rsidR="00AA2F79">
          <w:rPr>
            <w:noProof/>
            <w:webHidden/>
          </w:rPr>
          <w:fldChar w:fldCharType="end"/>
        </w:r>
      </w:hyperlink>
    </w:p>
    <w:p w14:paraId="779F7115" w14:textId="087490A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5" w:history="1">
        <w:r w:rsidR="00AA2F79" w:rsidRPr="003C1A8A">
          <w:rPr>
            <w:rStyle w:val="Hyperlink"/>
            <w:noProof/>
          </w:rPr>
          <w:t xml:space="preserve">Table 58: Nested elements of element </w:t>
        </w:r>
        <w:r w:rsidR="00AA2F79" w:rsidRPr="003C1A8A">
          <w:rPr>
            <w:rStyle w:val="Hyperlink"/>
            <w:rFonts w:ascii="Courier New" w:hAnsi="Courier New" w:cs="Courier New"/>
            <w:i/>
            <w:noProof/>
          </w:rPr>
          <w:t>&lt;screw/&gt;</w:t>
        </w:r>
        <w:r w:rsidR="00AA2F79">
          <w:rPr>
            <w:noProof/>
            <w:webHidden/>
          </w:rPr>
          <w:tab/>
        </w:r>
        <w:r w:rsidR="00AA2F79">
          <w:rPr>
            <w:noProof/>
            <w:webHidden/>
          </w:rPr>
          <w:fldChar w:fldCharType="begin"/>
        </w:r>
        <w:r w:rsidR="00AA2F79">
          <w:rPr>
            <w:noProof/>
            <w:webHidden/>
          </w:rPr>
          <w:instrText xml:space="preserve"> PAGEREF _Toc69146025 \h </w:instrText>
        </w:r>
        <w:r w:rsidR="00AA2F79">
          <w:rPr>
            <w:noProof/>
            <w:webHidden/>
          </w:rPr>
        </w:r>
        <w:r w:rsidR="00AA2F79">
          <w:rPr>
            <w:noProof/>
            <w:webHidden/>
          </w:rPr>
          <w:fldChar w:fldCharType="separate"/>
        </w:r>
        <w:r w:rsidR="00066EE3">
          <w:rPr>
            <w:noProof/>
            <w:webHidden/>
          </w:rPr>
          <w:t>89</w:t>
        </w:r>
        <w:r w:rsidR="00AA2F79">
          <w:rPr>
            <w:noProof/>
            <w:webHidden/>
          </w:rPr>
          <w:fldChar w:fldCharType="end"/>
        </w:r>
      </w:hyperlink>
    </w:p>
    <w:p w14:paraId="3AC23528" w14:textId="147C8115"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6" w:history="1">
        <w:r w:rsidR="00AA2F79" w:rsidRPr="003C1A8A">
          <w:rPr>
            <w:rStyle w:val="Hyperlink"/>
            <w:noProof/>
          </w:rPr>
          <w:t xml:space="preserve">Table 59: Attributes of element </w:t>
        </w:r>
        <w:r w:rsidR="00AA2F79" w:rsidRPr="003C1A8A">
          <w:rPr>
            <w:rStyle w:val="Hyperlink"/>
            <w:rFonts w:ascii="Courier New" w:hAnsi="Courier New" w:cs="Courier New"/>
            <w:i/>
            <w:noProof/>
          </w:rPr>
          <w:t>&lt;flow_drilled/&gt;</w:t>
        </w:r>
        <w:r w:rsidR="00AA2F79">
          <w:rPr>
            <w:noProof/>
            <w:webHidden/>
          </w:rPr>
          <w:tab/>
        </w:r>
        <w:r w:rsidR="00AA2F79">
          <w:rPr>
            <w:noProof/>
            <w:webHidden/>
          </w:rPr>
          <w:fldChar w:fldCharType="begin"/>
        </w:r>
        <w:r w:rsidR="00AA2F79">
          <w:rPr>
            <w:noProof/>
            <w:webHidden/>
          </w:rPr>
          <w:instrText xml:space="preserve"> PAGEREF _Toc69146026 \h </w:instrText>
        </w:r>
        <w:r w:rsidR="00AA2F79">
          <w:rPr>
            <w:noProof/>
            <w:webHidden/>
          </w:rPr>
        </w:r>
        <w:r w:rsidR="00AA2F79">
          <w:rPr>
            <w:noProof/>
            <w:webHidden/>
          </w:rPr>
          <w:fldChar w:fldCharType="separate"/>
        </w:r>
        <w:r w:rsidR="00066EE3">
          <w:rPr>
            <w:noProof/>
            <w:webHidden/>
          </w:rPr>
          <w:t>91</w:t>
        </w:r>
        <w:r w:rsidR="00AA2F79">
          <w:rPr>
            <w:noProof/>
            <w:webHidden/>
          </w:rPr>
          <w:fldChar w:fldCharType="end"/>
        </w:r>
      </w:hyperlink>
    </w:p>
    <w:p w14:paraId="477E0331" w14:textId="0A0CBB3A"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7" w:history="1">
        <w:r w:rsidR="00AA2F79" w:rsidRPr="003C1A8A">
          <w:rPr>
            <w:rStyle w:val="Hyperlink"/>
            <w:noProof/>
          </w:rPr>
          <w:t xml:space="preserve">Table 60: Nested elements of </w:t>
        </w:r>
        <w:r w:rsidR="00AA2F79" w:rsidRPr="003C1A8A">
          <w:rPr>
            <w:rStyle w:val="Hyperlink"/>
            <w:rFonts w:ascii="Courier New" w:hAnsi="Courier New" w:cs="Courier New"/>
            <w:i/>
            <w:noProof/>
          </w:rPr>
          <w:t>&lt;connection_0d&gt;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&lt;gumdrop/&gt;</w:t>
        </w:r>
        <w:r w:rsidR="00AA2F79">
          <w:rPr>
            <w:noProof/>
            <w:webHidden/>
          </w:rPr>
          <w:tab/>
        </w:r>
        <w:r w:rsidR="00AA2F79">
          <w:rPr>
            <w:noProof/>
            <w:webHidden/>
          </w:rPr>
          <w:fldChar w:fldCharType="begin"/>
        </w:r>
        <w:r w:rsidR="00AA2F79">
          <w:rPr>
            <w:noProof/>
            <w:webHidden/>
          </w:rPr>
          <w:instrText xml:space="preserve"> PAGEREF _Toc69146027 \h </w:instrText>
        </w:r>
        <w:r w:rsidR="00AA2F79">
          <w:rPr>
            <w:noProof/>
            <w:webHidden/>
          </w:rPr>
        </w:r>
        <w:r w:rsidR="00AA2F79">
          <w:rPr>
            <w:noProof/>
            <w:webHidden/>
          </w:rPr>
          <w:fldChar w:fldCharType="separate"/>
        </w:r>
        <w:r w:rsidR="00066EE3">
          <w:rPr>
            <w:noProof/>
            <w:webHidden/>
          </w:rPr>
          <w:t>92</w:t>
        </w:r>
        <w:r w:rsidR="00AA2F79">
          <w:rPr>
            <w:noProof/>
            <w:webHidden/>
          </w:rPr>
          <w:fldChar w:fldCharType="end"/>
        </w:r>
      </w:hyperlink>
    </w:p>
    <w:p w14:paraId="484D4977" w14:textId="6C7F8288"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8" w:history="1">
        <w:r w:rsidR="00AA2F79" w:rsidRPr="003C1A8A">
          <w:rPr>
            <w:rStyle w:val="Hyperlink"/>
            <w:noProof/>
          </w:rPr>
          <w:t xml:space="preserve">Table 61: Attributes of element </w:t>
        </w:r>
        <w:r w:rsidR="00AA2F79" w:rsidRPr="003C1A8A">
          <w:rPr>
            <w:rStyle w:val="Hyperlink"/>
            <w:rFonts w:ascii="Courier New" w:hAnsi="Courier New" w:cs="Courier New"/>
            <w:i/>
            <w:noProof/>
          </w:rPr>
          <w:t>&lt;gumdrop/&gt;</w:t>
        </w:r>
        <w:r w:rsidR="00AA2F79">
          <w:rPr>
            <w:noProof/>
            <w:webHidden/>
          </w:rPr>
          <w:tab/>
        </w:r>
        <w:r w:rsidR="00AA2F79">
          <w:rPr>
            <w:noProof/>
            <w:webHidden/>
          </w:rPr>
          <w:fldChar w:fldCharType="begin"/>
        </w:r>
        <w:r w:rsidR="00AA2F79">
          <w:rPr>
            <w:noProof/>
            <w:webHidden/>
          </w:rPr>
          <w:instrText xml:space="preserve"> PAGEREF _Toc69146028 \h </w:instrText>
        </w:r>
        <w:r w:rsidR="00AA2F79">
          <w:rPr>
            <w:noProof/>
            <w:webHidden/>
          </w:rPr>
        </w:r>
        <w:r w:rsidR="00AA2F79">
          <w:rPr>
            <w:noProof/>
            <w:webHidden/>
          </w:rPr>
          <w:fldChar w:fldCharType="separate"/>
        </w:r>
        <w:r w:rsidR="00066EE3">
          <w:rPr>
            <w:noProof/>
            <w:webHidden/>
          </w:rPr>
          <w:t>93</w:t>
        </w:r>
        <w:r w:rsidR="00AA2F79">
          <w:rPr>
            <w:noProof/>
            <w:webHidden/>
          </w:rPr>
          <w:fldChar w:fldCharType="end"/>
        </w:r>
      </w:hyperlink>
    </w:p>
    <w:p w14:paraId="58082BD4" w14:textId="3896E5E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29" w:history="1">
        <w:r w:rsidR="00AA2F79" w:rsidRPr="003C1A8A">
          <w:rPr>
            <w:rStyle w:val="Hyperlink"/>
            <w:noProof/>
          </w:rPr>
          <w:t xml:space="preserve">Table 62: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&lt;clinch/&gt;</w:t>
        </w:r>
        <w:r w:rsidR="00AA2F79">
          <w:rPr>
            <w:noProof/>
            <w:webHidden/>
          </w:rPr>
          <w:tab/>
        </w:r>
        <w:r w:rsidR="00AA2F79">
          <w:rPr>
            <w:noProof/>
            <w:webHidden/>
          </w:rPr>
          <w:fldChar w:fldCharType="begin"/>
        </w:r>
        <w:r w:rsidR="00AA2F79">
          <w:rPr>
            <w:noProof/>
            <w:webHidden/>
          </w:rPr>
          <w:instrText xml:space="preserve"> PAGEREF _Toc69146029 \h </w:instrText>
        </w:r>
        <w:r w:rsidR="00AA2F79">
          <w:rPr>
            <w:noProof/>
            <w:webHidden/>
          </w:rPr>
        </w:r>
        <w:r w:rsidR="00AA2F79">
          <w:rPr>
            <w:noProof/>
            <w:webHidden/>
          </w:rPr>
          <w:fldChar w:fldCharType="separate"/>
        </w:r>
        <w:r w:rsidR="00066EE3">
          <w:rPr>
            <w:noProof/>
            <w:webHidden/>
          </w:rPr>
          <w:t>95</w:t>
        </w:r>
        <w:r w:rsidR="00AA2F79">
          <w:rPr>
            <w:noProof/>
            <w:webHidden/>
          </w:rPr>
          <w:fldChar w:fldCharType="end"/>
        </w:r>
      </w:hyperlink>
    </w:p>
    <w:p w14:paraId="4C863670" w14:textId="234A163B"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0" w:history="1">
        <w:r w:rsidR="00AA2F79" w:rsidRPr="003C1A8A">
          <w:rPr>
            <w:rStyle w:val="Hyperlink"/>
            <w:noProof/>
          </w:rPr>
          <w:t xml:space="preserve">Table 63: Attributes of element </w:t>
        </w:r>
        <w:r w:rsidR="00AA2F79" w:rsidRPr="003C1A8A">
          <w:rPr>
            <w:rStyle w:val="Hyperlink"/>
            <w:rFonts w:ascii="Courier New" w:hAnsi="Courier New" w:cs="Courier New"/>
            <w:i/>
            <w:noProof/>
          </w:rPr>
          <w:t>&lt;clinch/&gt;</w:t>
        </w:r>
        <w:r w:rsidR="00AA2F79">
          <w:rPr>
            <w:noProof/>
            <w:webHidden/>
          </w:rPr>
          <w:tab/>
        </w:r>
        <w:r w:rsidR="00AA2F79">
          <w:rPr>
            <w:noProof/>
            <w:webHidden/>
          </w:rPr>
          <w:fldChar w:fldCharType="begin"/>
        </w:r>
        <w:r w:rsidR="00AA2F79">
          <w:rPr>
            <w:noProof/>
            <w:webHidden/>
          </w:rPr>
          <w:instrText xml:space="preserve"> PAGEREF _Toc69146030 \h </w:instrText>
        </w:r>
        <w:r w:rsidR="00AA2F79">
          <w:rPr>
            <w:noProof/>
            <w:webHidden/>
          </w:rPr>
        </w:r>
        <w:r w:rsidR="00AA2F79">
          <w:rPr>
            <w:noProof/>
            <w:webHidden/>
          </w:rPr>
          <w:fldChar w:fldCharType="separate"/>
        </w:r>
        <w:r w:rsidR="00066EE3">
          <w:rPr>
            <w:noProof/>
            <w:webHidden/>
          </w:rPr>
          <w:t>95</w:t>
        </w:r>
        <w:r w:rsidR="00AA2F79">
          <w:rPr>
            <w:noProof/>
            <w:webHidden/>
          </w:rPr>
          <w:fldChar w:fldCharType="end"/>
        </w:r>
      </w:hyperlink>
    </w:p>
    <w:p w14:paraId="53E33908" w14:textId="7855086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1" w:history="1">
        <w:r w:rsidR="00AA2F79" w:rsidRPr="003C1A8A">
          <w:rPr>
            <w:rStyle w:val="Hyperlink"/>
            <w:noProof/>
          </w:rPr>
          <w:t xml:space="preserve">Table 64: Nested elements of element </w:t>
        </w:r>
        <w:r w:rsidR="00AA2F79" w:rsidRPr="003C1A8A">
          <w:rPr>
            <w:rStyle w:val="Hyperlink"/>
            <w:rFonts w:ascii="Courier New" w:hAnsi="Courier New" w:cs="Courier New"/>
            <w:i/>
            <w:noProof/>
          </w:rPr>
          <w:t>&lt;clinch/&gt;</w:t>
        </w:r>
        <w:r w:rsidR="00AA2F79">
          <w:rPr>
            <w:noProof/>
            <w:webHidden/>
          </w:rPr>
          <w:tab/>
        </w:r>
        <w:r w:rsidR="00AA2F79">
          <w:rPr>
            <w:noProof/>
            <w:webHidden/>
          </w:rPr>
          <w:fldChar w:fldCharType="begin"/>
        </w:r>
        <w:r w:rsidR="00AA2F79">
          <w:rPr>
            <w:noProof/>
            <w:webHidden/>
          </w:rPr>
          <w:instrText xml:space="preserve"> PAGEREF _Toc69146031 \h </w:instrText>
        </w:r>
        <w:r w:rsidR="00AA2F79">
          <w:rPr>
            <w:noProof/>
            <w:webHidden/>
          </w:rPr>
        </w:r>
        <w:r w:rsidR="00AA2F79">
          <w:rPr>
            <w:noProof/>
            <w:webHidden/>
          </w:rPr>
          <w:fldChar w:fldCharType="separate"/>
        </w:r>
        <w:r w:rsidR="00066EE3">
          <w:rPr>
            <w:noProof/>
            <w:webHidden/>
          </w:rPr>
          <w:t>96</w:t>
        </w:r>
        <w:r w:rsidR="00AA2F79">
          <w:rPr>
            <w:noProof/>
            <w:webHidden/>
          </w:rPr>
          <w:fldChar w:fldCharType="end"/>
        </w:r>
      </w:hyperlink>
    </w:p>
    <w:p w14:paraId="4F0FD9A6" w14:textId="42E95BC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2" w:history="1">
        <w:r w:rsidR="00AA2F79" w:rsidRPr="003C1A8A">
          <w:rPr>
            <w:rStyle w:val="Hyperlink"/>
            <w:noProof/>
          </w:rPr>
          <w:t xml:space="preserve">Table 65: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&lt;heat_stake/&gt;</w:t>
        </w:r>
        <w:r w:rsidR="00AA2F79">
          <w:rPr>
            <w:noProof/>
            <w:webHidden/>
          </w:rPr>
          <w:tab/>
        </w:r>
        <w:r w:rsidR="00AA2F79">
          <w:rPr>
            <w:noProof/>
            <w:webHidden/>
          </w:rPr>
          <w:fldChar w:fldCharType="begin"/>
        </w:r>
        <w:r w:rsidR="00AA2F79">
          <w:rPr>
            <w:noProof/>
            <w:webHidden/>
          </w:rPr>
          <w:instrText xml:space="preserve"> PAGEREF _Toc69146032 \h </w:instrText>
        </w:r>
        <w:r w:rsidR="00AA2F79">
          <w:rPr>
            <w:noProof/>
            <w:webHidden/>
          </w:rPr>
        </w:r>
        <w:r w:rsidR="00AA2F79">
          <w:rPr>
            <w:noProof/>
            <w:webHidden/>
          </w:rPr>
          <w:fldChar w:fldCharType="separate"/>
        </w:r>
        <w:r w:rsidR="00066EE3">
          <w:rPr>
            <w:noProof/>
            <w:webHidden/>
          </w:rPr>
          <w:t>97</w:t>
        </w:r>
        <w:r w:rsidR="00AA2F79">
          <w:rPr>
            <w:noProof/>
            <w:webHidden/>
          </w:rPr>
          <w:fldChar w:fldCharType="end"/>
        </w:r>
      </w:hyperlink>
    </w:p>
    <w:p w14:paraId="2E1D84CE" w14:textId="72F52EAB"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3" w:history="1">
        <w:r w:rsidR="00AA2F79" w:rsidRPr="003C1A8A">
          <w:rPr>
            <w:rStyle w:val="Hyperlink"/>
            <w:noProof/>
          </w:rPr>
          <w:t xml:space="preserve">Table 66: Attributes of element </w:t>
        </w:r>
        <w:r w:rsidR="00AA2F79" w:rsidRPr="003C1A8A">
          <w:rPr>
            <w:rStyle w:val="Hyperlink"/>
            <w:rFonts w:ascii="Courier New" w:hAnsi="Courier New" w:cs="Courier New"/>
            <w:i/>
            <w:noProof/>
          </w:rPr>
          <w:t>&lt;heat_stake/&gt;</w:t>
        </w:r>
        <w:r w:rsidR="00AA2F79">
          <w:rPr>
            <w:noProof/>
            <w:webHidden/>
          </w:rPr>
          <w:tab/>
        </w:r>
        <w:r w:rsidR="00AA2F79">
          <w:rPr>
            <w:noProof/>
            <w:webHidden/>
          </w:rPr>
          <w:fldChar w:fldCharType="begin"/>
        </w:r>
        <w:r w:rsidR="00AA2F79">
          <w:rPr>
            <w:noProof/>
            <w:webHidden/>
          </w:rPr>
          <w:instrText xml:space="preserve"> PAGEREF _Toc69146033 \h </w:instrText>
        </w:r>
        <w:r w:rsidR="00AA2F79">
          <w:rPr>
            <w:noProof/>
            <w:webHidden/>
          </w:rPr>
        </w:r>
        <w:r w:rsidR="00AA2F79">
          <w:rPr>
            <w:noProof/>
            <w:webHidden/>
          </w:rPr>
          <w:fldChar w:fldCharType="separate"/>
        </w:r>
        <w:r w:rsidR="00066EE3">
          <w:rPr>
            <w:noProof/>
            <w:webHidden/>
          </w:rPr>
          <w:t>97</w:t>
        </w:r>
        <w:r w:rsidR="00AA2F79">
          <w:rPr>
            <w:noProof/>
            <w:webHidden/>
          </w:rPr>
          <w:fldChar w:fldCharType="end"/>
        </w:r>
      </w:hyperlink>
    </w:p>
    <w:p w14:paraId="3D7CA1F6" w14:textId="482DE45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4" w:history="1">
        <w:r w:rsidR="00AA2F79" w:rsidRPr="003C1A8A">
          <w:rPr>
            <w:rStyle w:val="Hyperlink"/>
            <w:noProof/>
          </w:rPr>
          <w:t xml:space="preserve">Table 67: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&lt;clip/&gt;</w:t>
        </w:r>
        <w:r w:rsidR="00AA2F79">
          <w:rPr>
            <w:noProof/>
            <w:webHidden/>
          </w:rPr>
          <w:tab/>
        </w:r>
        <w:r w:rsidR="00AA2F79">
          <w:rPr>
            <w:noProof/>
            <w:webHidden/>
          </w:rPr>
          <w:fldChar w:fldCharType="begin"/>
        </w:r>
        <w:r w:rsidR="00AA2F79">
          <w:rPr>
            <w:noProof/>
            <w:webHidden/>
          </w:rPr>
          <w:instrText xml:space="preserve"> PAGEREF _Toc69146034 \h </w:instrText>
        </w:r>
        <w:r w:rsidR="00AA2F79">
          <w:rPr>
            <w:noProof/>
            <w:webHidden/>
          </w:rPr>
        </w:r>
        <w:r w:rsidR="00AA2F79">
          <w:rPr>
            <w:noProof/>
            <w:webHidden/>
          </w:rPr>
          <w:fldChar w:fldCharType="separate"/>
        </w:r>
        <w:r w:rsidR="00066EE3">
          <w:rPr>
            <w:noProof/>
            <w:webHidden/>
          </w:rPr>
          <w:t>99</w:t>
        </w:r>
        <w:r w:rsidR="00AA2F79">
          <w:rPr>
            <w:noProof/>
            <w:webHidden/>
          </w:rPr>
          <w:fldChar w:fldCharType="end"/>
        </w:r>
      </w:hyperlink>
    </w:p>
    <w:p w14:paraId="715E2D03" w14:textId="1F7AD3E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5" w:history="1">
        <w:r w:rsidR="00AA2F79" w:rsidRPr="003C1A8A">
          <w:rPr>
            <w:rStyle w:val="Hyperlink"/>
            <w:noProof/>
          </w:rPr>
          <w:t xml:space="preserve">Table 68: Attributes of element </w:t>
        </w:r>
        <w:r w:rsidR="00AA2F79" w:rsidRPr="003C1A8A">
          <w:rPr>
            <w:rStyle w:val="Hyperlink"/>
            <w:rFonts w:ascii="Courier New" w:hAnsi="Courier New" w:cs="Courier New"/>
            <w:i/>
            <w:noProof/>
          </w:rPr>
          <w:t>&lt;clip/&gt;</w:t>
        </w:r>
        <w:r w:rsidR="00AA2F79">
          <w:rPr>
            <w:noProof/>
            <w:webHidden/>
          </w:rPr>
          <w:tab/>
        </w:r>
        <w:r w:rsidR="00AA2F79">
          <w:rPr>
            <w:noProof/>
            <w:webHidden/>
          </w:rPr>
          <w:fldChar w:fldCharType="begin"/>
        </w:r>
        <w:r w:rsidR="00AA2F79">
          <w:rPr>
            <w:noProof/>
            <w:webHidden/>
          </w:rPr>
          <w:instrText xml:space="preserve"> PAGEREF _Toc69146035 \h </w:instrText>
        </w:r>
        <w:r w:rsidR="00AA2F79">
          <w:rPr>
            <w:noProof/>
            <w:webHidden/>
          </w:rPr>
        </w:r>
        <w:r w:rsidR="00AA2F79">
          <w:rPr>
            <w:noProof/>
            <w:webHidden/>
          </w:rPr>
          <w:fldChar w:fldCharType="separate"/>
        </w:r>
        <w:r w:rsidR="00066EE3">
          <w:rPr>
            <w:noProof/>
            <w:webHidden/>
          </w:rPr>
          <w:t>100</w:t>
        </w:r>
        <w:r w:rsidR="00AA2F79">
          <w:rPr>
            <w:noProof/>
            <w:webHidden/>
          </w:rPr>
          <w:fldChar w:fldCharType="end"/>
        </w:r>
      </w:hyperlink>
    </w:p>
    <w:p w14:paraId="44F1B357" w14:textId="0491F79A"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6" w:history="1">
        <w:r w:rsidR="00AA2F79" w:rsidRPr="003C1A8A">
          <w:rPr>
            <w:rStyle w:val="Hyperlink"/>
            <w:noProof/>
          </w:rPr>
          <w:t xml:space="preserve">Table 69: Nested elements of element </w:t>
        </w:r>
        <w:r w:rsidR="00AA2F79" w:rsidRPr="003C1A8A">
          <w:rPr>
            <w:rStyle w:val="Hyperlink"/>
            <w:rFonts w:ascii="Courier New" w:hAnsi="Courier New" w:cs="Courier New"/>
            <w:i/>
            <w:noProof/>
          </w:rPr>
          <w:t>&lt;clip/&gt;</w:t>
        </w:r>
        <w:r w:rsidR="00AA2F79">
          <w:rPr>
            <w:noProof/>
            <w:webHidden/>
          </w:rPr>
          <w:tab/>
        </w:r>
        <w:r w:rsidR="00AA2F79">
          <w:rPr>
            <w:noProof/>
            <w:webHidden/>
          </w:rPr>
          <w:fldChar w:fldCharType="begin"/>
        </w:r>
        <w:r w:rsidR="00AA2F79">
          <w:rPr>
            <w:noProof/>
            <w:webHidden/>
          </w:rPr>
          <w:instrText xml:space="preserve"> PAGEREF _Toc69146036 \h </w:instrText>
        </w:r>
        <w:r w:rsidR="00AA2F79">
          <w:rPr>
            <w:noProof/>
            <w:webHidden/>
          </w:rPr>
        </w:r>
        <w:r w:rsidR="00AA2F79">
          <w:rPr>
            <w:noProof/>
            <w:webHidden/>
          </w:rPr>
          <w:fldChar w:fldCharType="separate"/>
        </w:r>
        <w:r w:rsidR="00066EE3">
          <w:rPr>
            <w:noProof/>
            <w:webHidden/>
          </w:rPr>
          <w:t>101</w:t>
        </w:r>
        <w:r w:rsidR="00AA2F79">
          <w:rPr>
            <w:noProof/>
            <w:webHidden/>
          </w:rPr>
          <w:fldChar w:fldCharType="end"/>
        </w:r>
      </w:hyperlink>
    </w:p>
    <w:p w14:paraId="0779F623" w14:textId="68E7230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7" w:history="1">
        <w:r w:rsidR="00AA2F79" w:rsidRPr="003C1A8A">
          <w:rPr>
            <w:rStyle w:val="Hyperlink"/>
            <w:noProof/>
          </w:rPr>
          <w:t xml:space="preserve">Table 70: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&lt;nail/&gt;</w:t>
        </w:r>
        <w:r w:rsidR="00AA2F79">
          <w:rPr>
            <w:noProof/>
            <w:webHidden/>
          </w:rPr>
          <w:tab/>
        </w:r>
        <w:r w:rsidR="00AA2F79">
          <w:rPr>
            <w:noProof/>
            <w:webHidden/>
          </w:rPr>
          <w:fldChar w:fldCharType="begin"/>
        </w:r>
        <w:r w:rsidR="00AA2F79">
          <w:rPr>
            <w:noProof/>
            <w:webHidden/>
          </w:rPr>
          <w:instrText xml:space="preserve"> PAGEREF _Toc69146037 \h </w:instrText>
        </w:r>
        <w:r w:rsidR="00AA2F79">
          <w:rPr>
            <w:noProof/>
            <w:webHidden/>
          </w:rPr>
        </w:r>
        <w:r w:rsidR="00AA2F79">
          <w:rPr>
            <w:noProof/>
            <w:webHidden/>
          </w:rPr>
          <w:fldChar w:fldCharType="separate"/>
        </w:r>
        <w:r w:rsidR="00066EE3">
          <w:rPr>
            <w:noProof/>
            <w:webHidden/>
          </w:rPr>
          <w:t>102</w:t>
        </w:r>
        <w:r w:rsidR="00AA2F79">
          <w:rPr>
            <w:noProof/>
            <w:webHidden/>
          </w:rPr>
          <w:fldChar w:fldCharType="end"/>
        </w:r>
      </w:hyperlink>
    </w:p>
    <w:p w14:paraId="6CE454E9" w14:textId="45774AC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8" w:history="1">
        <w:r w:rsidR="00AA2F79" w:rsidRPr="003C1A8A">
          <w:rPr>
            <w:rStyle w:val="Hyperlink"/>
            <w:noProof/>
          </w:rPr>
          <w:t xml:space="preserve">Table 71: Attributes of element </w:t>
        </w:r>
        <w:r w:rsidR="00AA2F79" w:rsidRPr="003C1A8A">
          <w:rPr>
            <w:rStyle w:val="Hyperlink"/>
            <w:rFonts w:ascii="Courier New" w:hAnsi="Courier New" w:cs="Courier New"/>
            <w:i/>
            <w:noProof/>
          </w:rPr>
          <w:t>&lt;nail/&gt;</w:t>
        </w:r>
        <w:r w:rsidR="00AA2F79">
          <w:rPr>
            <w:noProof/>
            <w:webHidden/>
          </w:rPr>
          <w:tab/>
        </w:r>
        <w:r w:rsidR="00AA2F79">
          <w:rPr>
            <w:noProof/>
            <w:webHidden/>
          </w:rPr>
          <w:fldChar w:fldCharType="begin"/>
        </w:r>
        <w:r w:rsidR="00AA2F79">
          <w:rPr>
            <w:noProof/>
            <w:webHidden/>
          </w:rPr>
          <w:instrText xml:space="preserve"> PAGEREF _Toc69146038 \h </w:instrText>
        </w:r>
        <w:r w:rsidR="00AA2F79">
          <w:rPr>
            <w:noProof/>
            <w:webHidden/>
          </w:rPr>
        </w:r>
        <w:r w:rsidR="00AA2F79">
          <w:rPr>
            <w:noProof/>
            <w:webHidden/>
          </w:rPr>
          <w:fldChar w:fldCharType="separate"/>
        </w:r>
        <w:r w:rsidR="00066EE3">
          <w:rPr>
            <w:noProof/>
            <w:webHidden/>
          </w:rPr>
          <w:t>102</w:t>
        </w:r>
        <w:r w:rsidR="00AA2F79">
          <w:rPr>
            <w:noProof/>
            <w:webHidden/>
          </w:rPr>
          <w:fldChar w:fldCharType="end"/>
        </w:r>
      </w:hyperlink>
    </w:p>
    <w:p w14:paraId="0E9A5154" w14:textId="4B69DC16"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39" w:history="1">
        <w:r w:rsidR="00AA2F79" w:rsidRPr="003C1A8A">
          <w:rPr>
            <w:rStyle w:val="Hyperlink"/>
            <w:noProof/>
          </w:rPr>
          <w:t xml:space="preserve">Table 72: Nested elements of element </w:t>
        </w:r>
        <w:r w:rsidR="00AA2F79" w:rsidRPr="003C1A8A">
          <w:rPr>
            <w:rStyle w:val="Hyperlink"/>
            <w:rFonts w:ascii="Courier New" w:hAnsi="Courier New" w:cs="Courier New"/>
            <w:i/>
            <w:noProof/>
          </w:rPr>
          <w:t>&lt;nail/&gt;</w:t>
        </w:r>
        <w:r w:rsidR="00AA2F79">
          <w:rPr>
            <w:noProof/>
            <w:webHidden/>
          </w:rPr>
          <w:tab/>
        </w:r>
        <w:r w:rsidR="00AA2F79">
          <w:rPr>
            <w:noProof/>
            <w:webHidden/>
          </w:rPr>
          <w:fldChar w:fldCharType="begin"/>
        </w:r>
        <w:r w:rsidR="00AA2F79">
          <w:rPr>
            <w:noProof/>
            <w:webHidden/>
          </w:rPr>
          <w:instrText xml:space="preserve"> PAGEREF _Toc69146039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512EBF88" w14:textId="5728E90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0" w:history="1">
        <w:r w:rsidR="00AA2F79" w:rsidRPr="003C1A8A">
          <w:rPr>
            <w:rStyle w:val="Hyperlink"/>
            <w:noProof/>
          </w:rPr>
          <w:t xml:space="preserve">Table 73: Nested elements of </w:t>
        </w:r>
        <w:r w:rsidR="00AA2F79" w:rsidRPr="003C1A8A">
          <w:rPr>
            <w:rStyle w:val="Hyperlink"/>
            <w:rFonts w:ascii="Courier New" w:hAnsi="Courier New" w:cs="Courier New"/>
            <w:i/>
            <w:noProof/>
          </w:rPr>
          <w:t>&lt;connection_0d/&gt;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&lt;rotation_joint/&gt;</w:t>
        </w:r>
        <w:r w:rsidR="00AA2F79">
          <w:rPr>
            <w:noProof/>
            <w:webHidden/>
          </w:rPr>
          <w:tab/>
        </w:r>
        <w:r w:rsidR="00AA2F79">
          <w:rPr>
            <w:noProof/>
            <w:webHidden/>
          </w:rPr>
          <w:fldChar w:fldCharType="begin"/>
        </w:r>
        <w:r w:rsidR="00AA2F79">
          <w:rPr>
            <w:noProof/>
            <w:webHidden/>
          </w:rPr>
          <w:instrText xml:space="preserve"> PAGEREF _Toc69146040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0976B135" w14:textId="68EE7E6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1" w:history="1">
        <w:r w:rsidR="00AA2F79" w:rsidRPr="003C1A8A">
          <w:rPr>
            <w:rStyle w:val="Hyperlink"/>
            <w:noProof/>
          </w:rPr>
          <w:t>Table 74: Attributes of element &lt;rotation_joint/&gt;</w:t>
        </w:r>
        <w:r w:rsidR="00AA2F79">
          <w:rPr>
            <w:noProof/>
            <w:webHidden/>
          </w:rPr>
          <w:tab/>
        </w:r>
        <w:r w:rsidR="00AA2F79">
          <w:rPr>
            <w:noProof/>
            <w:webHidden/>
          </w:rPr>
          <w:fldChar w:fldCharType="begin"/>
        </w:r>
        <w:r w:rsidR="00AA2F79">
          <w:rPr>
            <w:noProof/>
            <w:webHidden/>
          </w:rPr>
          <w:instrText xml:space="preserve"> PAGEREF _Toc69146041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2978E7D7" w14:textId="0225FA7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2" w:history="1">
        <w:r w:rsidR="00AA2F79" w:rsidRPr="003C1A8A">
          <w:rPr>
            <w:rStyle w:val="Hyperlink"/>
            <w:noProof/>
          </w:rPr>
          <w:t xml:space="preserve">Table 75: Nested elements of element </w:t>
        </w:r>
        <w:r w:rsidR="00AA2F79" w:rsidRPr="003C1A8A">
          <w:rPr>
            <w:rStyle w:val="Hyperlink"/>
            <w:rFonts w:ascii="Courier New" w:hAnsi="Courier New" w:cs="Courier New"/>
            <w:i/>
            <w:noProof/>
          </w:rPr>
          <w:t>&lt;rotation_joint/&gt;</w:t>
        </w:r>
        <w:r w:rsidR="00AA2F79">
          <w:rPr>
            <w:noProof/>
            <w:webHidden/>
          </w:rPr>
          <w:tab/>
        </w:r>
        <w:r w:rsidR="00AA2F79">
          <w:rPr>
            <w:noProof/>
            <w:webHidden/>
          </w:rPr>
          <w:fldChar w:fldCharType="begin"/>
        </w:r>
        <w:r w:rsidR="00AA2F79">
          <w:rPr>
            <w:noProof/>
            <w:webHidden/>
          </w:rPr>
          <w:instrText xml:space="preserve"> PAGEREF _Toc69146042 \h </w:instrText>
        </w:r>
        <w:r w:rsidR="00AA2F79">
          <w:rPr>
            <w:noProof/>
            <w:webHidden/>
          </w:rPr>
        </w:r>
        <w:r w:rsidR="00AA2F79">
          <w:rPr>
            <w:noProof/>
            <w:webHidden/>
          </w:rPr>
          <w:fldChar w:fldCharType="separate"/>
        </w:r>
        <w:r w:rsidR="00066EE3">
          <w:rPr>
            <w:noProof/>
            <w:webHidden/>
          </w:rPr>
          <w:t>105</w:t>
        </w:r>
        <w:r w:rsidR="00AA2F79">
          <w:rPr>
            <w:noProof/>
            <w:webHidden/>
          </w:rPr>
          <w:fldChar w:fldCharType="end"/>
        </w:r>
      </w:hyperlink>
    </w:p>
    <w:p w14:paraId="1E62F5AE" w14:textId="2920C64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3" w:history="1">
        <w:r w:rsidR="00AA2F79" w:rsidRPr="003C1A8A">
          <w:rPr>
            <w:rStyle w:val="Hyperlink"/>
            <w:noProof/>
          </w:rPr>
          <w:t xml:space="preserve">Table 76: Attributes of element </w:t>
        </w:r>
        <w:r w:rsidR="00AA2F79" w:rsidRPr="003C1A8A">
          <w:rPr>
            <w:rStyle w:val="Hyperlink"/>
            <w:rFonts w:ascii="Courier New" w:hAnsi="Courier New" w:cs="Courier New"/>
            <w:i/>
            <w:noProof/>
          </w:rPr>
          <w:t>&lt;rotav/&gt;</w:t>
        </w:r>
        <w:r w:rsidR="00AA2F79">
          <w:rPr>
            <w:noProof/>
            <w:webHidden/>
          </w:rPr>
          <w:tab/>
        </w:r>
        <w:r w:rsidR="00AA2F79">
          <w:rPr>
            <w:noProof/>
            <w:webHidden/>
          </w:rPr>
          <w:fldChar w:fldCharType="begin"/>
        </w:r>
        <w:r w:rsidR="00AA2F79">
          <w:rPr>
            <w:noProof/>
            <w:webHidden/>
          </w:rPr>
          <w:instrText xml:space="preserve"> PAGEREF _Toc69146043 \h </w:instrText>
        </w:r>
        <w:r w:rsidR="00AA2F79">
          <w:rPr>
            <w:noProof/>
            <w:webHidden/>
          </w:rPr>
        </w:r>
        <w:r w:rsidR="00AA2F79">
          <w:rPr>
            <w:noProof/>
            <w:webHidden/>
          </w:rPr>
          <w:fldChar w:fldCharType="separate"/>
        </w:r>
        <w:r w:rsidR="00066EE3">
          <w:rPr>
            <w:noProof/>
            <w:webHidden/>
          </w:rPr>
          <w:t>106</w:t>
        </w:r>
        <w:r w:rsidR="00AA2F79">
          <w:rPr>
            <w:noProof/>
            <w:webHidden/>
          </w:rPr>
          <w:fldChar w:fldCharType="end"/>
        </w:r>
      </w:hyperlink>
    </w:p>
    <w:p w14:paraId="5577CE21" w14:textId="14EE01C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4" w:history="1">
        <w:r w:rsidR="00AA2F79" w:rsidRPr="003C1A8A">
          <w:rPr>
            <w:rStyle w:val="Hyperlink"/>
            <w:noProof/>
          </w:rPr>
          <w:t xml:space="preserve">Table 77: Attributes of element </w:t>
        </w:r>
        <w:r w:rsidR="00AA2F79" w:rsidRPr="003C1A8A">
          <w:rPr>
            <w:rStyle w:val="Hyperlink"/>
            <w:rFonts w:ascii="Courier New" w:hAnsi="Courier New" w:cs="Courier New"/>
            <w:i/>
            <w:noProof/>
          </w:rPr>
          <w:t>&lt;loc_list/&gt;</w:t>
        </w:r>
        <w:r w:rsidR="00AA2F79">
          <w:rPr>
            <w:noProof/>
            <w:webHidden/>
          </w:rPr>
          <w:tab/>
        </w:r>
        <w:r w:rsidR="00AA2F79">
          <w:rPr>
            <w:noProof/>
            <w:webHidden/>
          </w:rPr>
          <w:fldChar w:fldCharType="begin"/>
        </w:r>
        <w:r w:rsidR="00AA2F79">
          <w:rPr>
            <w:noProof/>
            <w:webHidden/>
          </w:rPr>
          <w:instrText xml:space="preserve"> PAGEREF _Toc69146044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702BB17C" w14:textId="5D1C7233"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5" w:history="1">
        <w:r w:rsidR="00AA2F79" w:rsidRPr="003C1A8A">
          <w:rPr>
            <w:rStyle w:val="Hyperlink"/>
            <w:noProof/>
          </w:rPr>
          <w:t xml:space="preserve">Table 78: Nested elements of </w:t>
        </w:r>
        <w:r w:rsidR="00AA2F79" w:rsidRPr="003C1A8A">
          <w:rPr>
            <w:rStyle w:val="Hyperlink"/>
            <w:rFonts w:ascii="Courier New" w:hAnsi="Courier New" w:cs="Courier New"/>
            <w:i/>
            <w:noProof/>
          </w:rPr>
          <w:t>&lt;loc_list&gt;</w:t>
        </w:r>
        <w:r w:rsidR="00AA2F79">
          <w:rPr>
            <w:noProof/>
            <w:webHidden/>
          </w:rPr>
          <w:tab/>
        </w:r>
        <w:r w:rsidR="00AA2F79">
          <w:rPr>
            <w:noProof/>
            <w:webHidden/>
          </w:rPr>
          <w:fldChar w:fldCharType="begin"/>
        </w:r>
        <w:r w:rsidR="00AA2F79">
          <w:rPr>
            <w:noProof/>
            <w:webHidden/>
          </w:rPr>
          <w:instrText xml:space="preserve"> PAGEREF _Toc69146045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5744D8A8" w14:textId="255014D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6" w:history="1">
        <w:r w:rsidR="00AA2F79" w:rsidRPr="003C1A8A">
          <w:rPr>
            <w:rStyle w:val="Hyperlink"/>
            <w:noProof/>
          </w:rPr>
          <w:t xml:space="preserve">Table 79: Attributes of element </w:t>
        </w:r>
        <w:r w:rsidR="00AA2F79" w:rsidRPr="003C1A8A">
          <w:rPr>
            <w:rStyle w:val="Hyperlink"/>
            <w:rFonts w:ascii="Courier New" w:hAnsi="Courier New" w:cs="Courier New"/>
            <w:i/>
            <w:noProof/>
          </w:rPr>
          <w:t>&lt;loc/&gt;</w:t>
        </w:r>
        <w:r w:rsidR="00AA2F79">
          <w:rPr>
            <w:noProof/>
            <w:webHidden/>
          </w:rPr>
          <w:tab/>
        </w:r>
        <w:r w:rsidR="00AA2F79">
          <w:rPr>
            <w:noProof/>
            <w:webHidden/>
          </w:rPr>
          <w:fldChar w:fldCharType="begin"/>
        </w:r>
        <w:r w:rsidR="00AA2F79">
          <w:rPr>
            <w:noProof/>
            <w:webHidden/>
          </w:rPr>
          <w:instrText xml:space="preserve"> PAGEREF _Toc69146046 \h </w:instrText>
        </w:r>
        <w:r w:rsidR="00AA2F79">
          <w:rPr>
            <w:noProof/>
            <w:webHidden/>
          </w:rPr>
        </w:r>
        <w:r w:rsidR="00AA2F79">
          <w:rPr>
            <w:noProof/>
            <w:webHidden/>
          </w:rPr>
          <w:fldChar w:fldCharType="separate"/>
        </w:r>
        <w:r w:rsidR="00066EE3">
          <w:rPr>
            <w:noProof/>
            <w:webHidden/>
          </w:rPr>
          <w:t>109</w:t>
        </w:r>
        <w:r w:rsidR="00AA2F79">
          <w:rPr>
            <w:noProof/>
            <w:webHidden/>
          </w:rPr>
          <w:fldChar w:fldCharType="end"/>
        </w:r>
      </w:hyperlink>
    </w:p>
    <w:p w14:paraId="0738938E" w14:textId="253DFD88"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7" w:history="1">
        <w:r w:rsidR="00AA2F79" w:rsidRPr="003C1A8A">
          <w:rPr>
            <w:rStyle w:val="Hyperlink"/>
            <w:noProof/>
          </w:rPr>
          <w:t xml:space="preserve">Table 80: Attributes of element </w:t>
        </w:r>
        <w:r w:rsidR="00AA2F79" w:rsidRPr="003C1A8A">
          <w:rPr>
            <w:rStyle w:val="Hyperlink"/>
            <w:rFonts w:ascii="Courier New" w:hAnsi="Courier New" w:cs="Courier New"/>
            <w:i/>
            <w:noProof/>
          </w:rPr>
          <w:t>&lt;segment/&gt;</w:t>
        </w:r>
        <w:r w:rsidR="00AA2F79">
          <w:rPr>
            <w:noProof/>
            <w:webHidden/>
          </w:rPr>
          <w:tab/>
        </w:r>
        <w:r w:rsidR="00AA2F79">
          <w:rPr>
            <w:noProof/>
            <w:webHidden/>
          </w:rPr>
          <w:fldChar w:fldCharType="begin"/>
        </w:r>
        <w:r w:rsidR="00AA2F79">
          <w:rPr>
            <w:noProof/>
            <w:webHidden/>
          </w:rPr>
          <w:instrText xml:space="preserve"> PAGEREF _Toc69146047 \h </w:instrText>
        </w:r>
        <w:r w:rsidR="00AA2F79">
          <w:rPr>
            <w:noProof/>
            <w:webHidden/>
          </w:rPr>
        </w:r>
        <w:r w:rsidR="00AA2F79">
          <w:rPr>
            <w:noProof/>
            <w:webHidden/>
          </w:rPr>
          <w:fldChar w:fldCharType="separate"/>
        </w:r>
        <w:r w:rsidR="00066EE3">
          <w:rPr>
            <w:noProof/>
            <w:webHidden/>
          </w:rPr>
          <w:t>111</w:t>
        </w:r>
        <w:r w:rsidR="00AA2F79">
          <w:rPr>
            <w:noProof/>
            <w:webHidden/>
          </w:rPr>
          <w:fldChar w:fldCharType="end"/>
        </w:r>
      </w:hyperlink>
    </w:p>
    <w:p w14:paraId="20815EFE" w14:textId="24D8EAA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8" w:history="1">
        <w:r w:rsidR="00AA2F79" w:rsidRPr="003C1A8A">
          <w:rPr>
            <w:rStyle w:val="Hyperlink"/>
            <w:noProof/>
          </w:rPr>
          <w:t xml:space="preserve">Table 81: Attributes of element </w:t>
        </w:r>
        <w:r w:rsidR="00AA2F79" w:rsidRPr="003C1A8A">
          <w:rPr>
            <w:rStyle w:val="Hyperlink"/>
            <w:rFonts w:ascii="Courier New" w:hAnsi="Courier New" w:cs="Courier New"/>
            <w:i/>
            <w:noProof/>
          </w:rPr>
          <w:t>&lt;regular_segments/&gt;</w:t>
        </w:r>
        <w:r w:rsidR="00AA2F79">
          <w:rPr>
            <w:noProof/>
            <w:webHidden/>
          </w:rPr>
          <w:tab/>
        </w:r>
        <w:r w:rsidR="00AA2F79">
          <w:rPr>
            <w:noProof/>
            <w:webHidden/>
          </w:rPr>
          <w:fldChar w:fldCharType="begin"/>
        </w:r>
        <w:r w:rsidR="00AA2F79">
          <w:rPr>
            <w:noProof/>
            <w:webHidden/>
          </w:rPr>
          <w:instrText xml:space="preserve"> PAGEREF _Toc69146048 \h </w:instrText>
        </w:r>
        <w:r w:rsidR="00AA2F79">
          <w:rPr>
            <w:noProof/>
            <w:webHidden/>
          </w:rPr>
        </w:r>
        <w:r w:rsidR="00AA2F79">
          <w:rPr>
            <w:noProof/>
            <w:webHidden/>
          </w:rPr>
          <w:fldChar w:fldCharType="separate"/>
        </w:r>
        <w:r w:rsidR="00066EE3">
          <w:rPr>
            <w:noProof/>
            <w:webHidden/>
          </w:rPr>
          <w:t>112</w:t>
        </w:r>
        <w:r w:rsidR="00AA2F79">
          <w:rPr>
            <w:noProof/>
            <w:webHidden/>
          </w:rPr>
          <w:fldChar w:fldCharType="end"/>
        </w:r>
      </w:hyperlink>
    </w:p>
    <w:p w14:paraId="1E25F6CA" w14:textId="644DE71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49" w:history="1">
        <w:r w:rsidR="00AA2F79" w:rsidRPr="003C1A8A">
          <w:rPr>
            <w:rStyle w:val="Hyperlink"/>
            <w:noProof/>
          </w:rPr>
          <w:t xml:space="preserve">Table 82: Nested elements of element </w:t>
        </w:r>
        <w:r w:rsidR="00AA2F79" w:rsidRPr="003C1A8A">
          <w:rPr>
            <w:rStyle w:val="Hyperlink"/>
            <w:rFonts w:ascii="Courier New" w:hAnsi="Courier New" w:cs="Courier New"/>
            <w:i/>
            <w:noProof/>
            <w:kern w:val="22"/>
          </w:rPr>
          <w:t>&lt;connection_1d/&gt;</w:t>
        </w:r>
        <w:r w:rsidR="00AA2F79">
          <w:rPr>
            <w:noProof/>
            <w:webHidden/>
          </w:rPr>
          <w:tab/>
        </w:r>
        <w:r w:rsidR="00AA2F79">
          <w:rPr>
            <w:noProof/>
            <w:webHidden/>
          </w:rPr>
          <w:fldChar w:fldCharType="begin"/>
        </w:r>
        <w:r w:rsidR="00AA2F79">
          <w:rPr>
            <w:noProof/>
            <w:webHidden/>
          </w:rPr>
          <w:instrText xml:space="preserve"> PAGEREF _Toc69146049 \h </w:instrText>
        </w:r>
        <w:r w:rsidR="00AA2F79">
          <w:rPr>
            <w:noProof/>
            <w:webHidden/>
          </w:rPr>
        </w:r>
        <w:r w:rsidR="00AA2F79">
          <w:rPr>
            <w:noProof/>
            <w:webHidden/>
          </w:rPr>
          <w:fldChar w:fldCharType="separate"/>
        </w:r>
        <w:r w:rsidR="00066EE3">
          <w:rPr>
            <w:noProof/>
            <w:webHidden/>
          </w:rPr>
          <w:t>116</w:t>
        </w:r>
        <w:r w:rsidR="00AA2F79">
          <w:rPr>
            <w:noProof/>
            <w:webHidden/>
          </w:rPr>
          <w:fldChar w:fldCharType="end"/>
        </w:r>
      </w:hyperlink>
    </w:p>
    <w:p w14:paraId="317965EC" w14:textId="1F167409"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0" w:history="1">
        <w:r w:rsidR="00AA2F79" w:rsidRPr="003C1A8A">
          <w:rPr>
            <w:rStyle w:val="Hyperlink"/>
            <w:noProof/>
          </w:rPr>
          <w:t xml:space="preserve">Table 83: Attributes of element </w:t>
        </w:r>
        <w:r w:rsidR="00AA2F79" w:rsidRPr="003C1A8A">
          <w:rPr>
            <w:rStyle w:val="Hyperlink"/>
            <w:rFonts w:ascii="Courier New" w:hAnsi="Courier New" w:cs="Courier New"/>
            <w:i/>
            <w:noProof/>
          </w:rPr>
          <w:t>&lt;connection_1d/&gt;</w:t>
        </w:r>
        <w:r w:rsidR="00AA2F79">
          <w:rPr>
            <w:noProof/>
            <w:webHidden/>
          </w:rPr>
          <w:tab/>
        </w:r>
        <w:r w:rsidR="00AA2F79">
          <w:rPr>
            <w:noProof/>
            <w:webHidden/>
          </w:rPr>
          <w:fldChar w:fldCharType="begin"/>
        </w:r>
        <w:r w:rsidR="00AA2F79">
          <w:rPr>
            <w:noProof/>
            <w:webHidden/>
          </w:rPr>
          <w:instrText xml:space="preserve"> PAGEREF _Toc69146050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1947CD9A" w14:textId="10395F9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1" w:history="1">
        <w:r w:rsidR="00AA2F79" w:rsidRPr="003C1A8A">
          <w:rPr>
            <w:rStyle w:val="Hyperlink"/>
            <w:noProof/>
          </w:rPr>
          <w:t xml:space="preserve">Table 84: Nested elements of element </w:t>
        </w:r>
        <w:r w:rsidR="00AA2F79" w:rsidRPr="003C1A8A">
          <w:rPr>
            <w:rStyle w:val="Hyperlink"/>
            <w:rFonts w:ascii="Courier New" w:hAnsi="Courier New" w:cs="Courier New"/>
            <w:i/>
            <w:noProof/>
            <w:kern w:val="22"/>
          </w:rPr>
          <w:t>&lt;seamweld/&gt;</w:t>
        </w:r>
        <w:r w:rsidR="00AA2F79">
          <w:rPr>
            <w:noProof/>
            <w:webHidden/>
          </w:rPr>
          <w:tab/>
        </w:r>
        <w:r w:rsidR="00AA2F79">
          <w:rPr>
            <w:noProof/>
            <w:webHidden/>
          </w:rPr>
          <w:fldChar w:fldCharType="begin"/>
        </w:r>
        <w:r w:rsidR="00AA2F79">
          <w:rPr>
            <w:noProof/>
            <w:webHidden/>
          </w:rPr>
          <w:instrText xml:space="preserve"> PAGEREF _Toc69146051 \h </w:instrText>
        </w:r>
        <w:r w:rsidR="00AA2F79">
          <w:rPr>
            <w:noProof/>
            <w:webHidden/>
          </w:rPr>
        </w:r>
        <w:r w:rsidR="00AA2F79">
          <w:rPr>
            <w:noProof/>
            <w:webHidden/>
          </w:rPr>
          <w:fldChar w:fldCharType="separate"/>
        </w:r>
        <w:r w:rsidR="00066EE3">
          <w:rPr>
            <w:noProof/>
            <w:webHidden/>
          </w:rPr>
          <w:t>120</w:t>
        </w:r>
        <w:r w:rsidR="00AA2F79">
          <w:rPr>
            <w:noProof/>
            <w:webHidden/>
          </w:rPr>
          <w:fldChar w:fldCharType="end"/>
        </w:r>
      </w:hyperlink>
    </w:p>
    <w:p w14:paraId="72A74FA1" w14:textId="0D0B8BDA"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2" w:history="1">
        <w:r w:rsidR="00AA2F79" w:rsidRPr="003C1A8A">
          <w:rPr>
            <w:rStyle w:val="Hyperlink"/>
            <w:noProof/>
          </w:rPr>
          <w:t xml:space="preserve">Table 85: Attributes of element </w:t>
        </w:r>
        <w:r w:rsidR="00AA2F79" w:rsidRPr="003C1A8A">
          <w:rPr>
            <w:rStyle w:val="Hyperlink"/>
            <w:rFonts w:ascii="Courier New" w:hAnsi="Courier New" w:cs="Courier New"/>
            <w:i/>
            <w:noProof/>
            <w:kern w:val="22"/>
          </w:rPr>
          <w:t>&lt;subtype/&gt;</w:t>
        </w:r>
        <w:r w:rsidR="00AA2F79">
          <w:rPr>
            <w:noProof/>
            <w:webHidden/>
          </w:rPr>
          <w:tab/>
        </w:r>
        <w:r w:rsidR="00AA2F79">
          <w:rPr>
            <w:noProof/>
            <w:webHidden/>
          </w:rPr>
          <w:fldChar w:fldCharType="begin"/>
        </w:r>
        <w:r w:rsidR="00AA2F79">
          <w:rPr>
            <w:noProof/>
            <w:webHidden/>
          </w:rPr>
          <w:instrText xml:space="preserve"> PAGEREF _Toc69146052 \h </w:instrText>
        </w:r>
        <w:r w:rsidR="00AA2F79">
          <w:rPr>
            <w:noProof/>
            <w:webHidden/>
          </w:rPr>
        </w:r>
        <w:r w:rsidR="00AA2F79">
          <w:rPr>
            <w:noProof/>
            <w:webHidden/>
          </w:rPr>
          <w:fldChar w:fldCharType="separate"/>
        </w:r>
        <w:r w:rsidR="00066EE3">
          <w:rPr>
            <w:noProof/>
            <w:webHidden/>
          </w:rPr>
          <w:t>121</w:t>
        </w:r>
        <w:r w:rsidR="00AA2F79">
          <w:rPr>
            <w:noProof/>
            <w:webHidden/>
          </w:rPr>
          <w:fldChar w:fldCharType="end"/>
        </w:r>
      </w:hyperlink>
    </w:p>
    <w:p w14:paraId="17A6C6A8" w14:textId="2E730A99"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3" w:history="1">
        <w:r w:rsidR="00AA2F79" w:rsidRPr="003C1A8A">
          <w:rPr>
            <w:rStyle w:val="Hyperlink"/>
            <w:noProof/>
          </w:rPr>
          <w:t xml:space="preserve">Table 86: Nested elements of element </w:t>
        </w:r>
        <w:r w:rsidR="00AA2F79" w:rsidRPr="003C1A8A">
          <w:rPr>
            <w:rStyle w:val="Hyperlink"/>
            <w:rFonts w:ascii="Courier New" w:hAnsi="Courier New" w:cs="Courier New"/>
            <w:i/>
            <w:noProof/>
            <w:kern w:val="22"/>
          </w:rPr>
          <w:t>&lt;subtype/&gt;</w:t>
        </w:r>
        <w:r w:rsidR="00AA2F79">
          <w:rPr>
            <w:noProof/>
            <w:webHidden/>
          </w:rPr>
          <w:tab/>
        </w:r>
        <w:r w:rsidR="00AA2F79">
          <w:rPr>
            <w:noProof/>
            <w:webHidden/>
          </w:rPr>
          <w:fldChar w:fldCharType="begin"/>
        </w:r>
        <w:r w:rsidR="00AA2F79">
          <w:rPr>
            <w:noProof/>
            <w:webHidden/>
          </w:rPr>
          <w:instrText xml:space="preserve"> PAGEREF _Toc69146053 \h </w:instrText>
        </w:r>
        <w:r w:rsidR="00AA2F79">
          <w:rPr>
            <w:noProof/>
            <w:webHidden/>
          </w:rPr>
        </w:r>
        <w:r w:rsidR="00AA2F79">
          <w:rPr>
            <w:noProof/>
            <w:webHidden/>
          </w:rPr>
          <w:fldChar w:fldCharType="separate"/>
        </w:r>
        <w:r w:rsidR="00066EE3">
          <w:rPr>
            <w:noProof/>
            <w:webHidden/>
          </w:rPr>
          <w:t>121</w:t>
        </w:r>
        <w:r w:rsidR="00AA2F79">
          <w:rPr>
            <w:noProof/>
            <w:webHidden/>
          </w:rPr>
          <w:fldChar w:fldCharType="end"/>
        </w:r>
      </w:hyperlink>
    </w:p>
    <w:p w14:paraId="741FD58C" w14:textId="22611129"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4" w:history="1">
        <w:r w:rsidR="00AA2F79" w:rsidRPr="003C1A8A">
          <w:rPr>
            <w:rStyle w:val="Hyperlink"/>
            <w:noProof/>
          </w:rPr>
          <w:t xml:space="preserve">Table 87: Attributes of element </w:t>
        </w:r>
        <w:r w:rsidR="00AA2F79" w:rsidRPr="003C1A8A">
          <w:rPr>
            <w:rStyle w:val="Hyperlink"/>
            <w:rFonts w:ascii="Courier New" w:hAnsi="Courier New" w:cs="Courier New"/>
            <w:i/>
            <w:noProof/>
            <w:kern w:val="22"/>
          </w:rPr>
          <w:t>&lt;sheet_parameter/&gt;</w:t>
        </w:r>
        <w:r w:rsidR="00AA2F79">
          <w:rPr>
            <w:noProof/>
            <w:webHidden/>
          </w:rPr>
          <w:tab/>
        </w:r>
        <w:r w:rsidR="00AA2F79">
          <w:rPr>
            <w:noProof/>
            <w:webHidden/>
          </w:rPr>
          <w:fldChar w:fldCharType="begin"/>
        </w:r>
        <w:r w:rsidR="00AA2F79">
          <w:rPr>
            <w:noProof/>
            <w:webHidden/>
          </w:rPr>
          <w:instrText xml:space="preserve"> PAGEREF _Toc69146054 \h </w:instrText>
        </w:r>
        <w:r w:rsidR="00AA2F79">
          <w:rPr>
            <w:noProof/>
            <w:webHidden/>
          </w:rPr>
        </w:r>
        <w:r w:rsidR="00AA2F79">
          <w:rPr>
            <w:noProof/>
            <w:webHidden/>
          </w:rPr>
          <w:fldChar w:fldCharType="separate"/>
        </w:r>
        <w:r w:rsidR="00066EE3">
          <w:rPr>
            <w:noProof/>
            <w:webHidden/>
          </w:rPr>
          <w:t>123</w:t>
        </w:r>
        <w:r w:rsidR="00AA2F79">
          <w:rPr>
            <w:noProof/>
            <w:webHidden/>
          </w:rPr>
          <w:fldChar w:fldCharType="end"/>
        </w:r>
      </w:hyperlink>
    </w:p>
    <w:p w14:paraId="045056BF" w14:textId="15B2691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5" w:history="1">
        <w:r w:rsidR="00AA2F79" w:rsidRPr="003C1A8A">
          <w:rPr>
            <w:rStyle w:val="Hyperlink"/>
            <w:noProof/>
          </w:rPr>
          <w:t xml:space="preserve">Table 88: Nested elements of element </w:t>
        </w:r>
        <w:r w:rsidR="00AA2F79" w:rsidRPr="003C1A8A">
          <w:rPr>
            <w:rStyle w:val="Hyperlink"/>
            <w:rFonts w:ascii="Courier New" w:hAnsi="Courier New" w:cs="Courier New"/>
            <w:i/>
            <w:noProof/>
            <w:kern w:val="22"/>
          </w:rPr>
          <w:t>&lt;subtype/&gt;</w:t>
        </w:r>
        <w:r w:rsidR="00AA2F79">
          <w:rPr>
            <w:noProof/>
            <w:webHidden/>
          </w:rPr>
          <w:tab/>
        </w:r>
        <w:r w:rsidR="00AA2F79">
          <w:rPr>
            <w:noProof/>
            <w:webHidden/>
          </w:rPr>
          <w:fldChar w:fldCharType="begin"/>
        </w:r>
        <w:r w:rsidR="00AA2F79">
          <w:rPr>
            <w:noProof/>
            <w:webHidden/>
          </w:rPr>
          <w:instrText xml:space="preserve"> PAGEREF _Toc69146055 \h </w:instrText>
        </w:r>
        <w:r w:rsidR="00AA2F79">
          <w:rPr>
            <w:noProof/>
            <w:webHidden/>
          </w:rPr>
        </w:r>
        <w:r w:rsidR="00AA2F79">
          <w:rPr>
            <w:noProof/>
            <w:webHidden/>
          </w:rPr>
          <w:fldChar w:fldCharType="separate"/>
        </w:r>
        <w:r w:rsidR="00066EE3">
          <w:rPr>
            <w:noProof/>
            <w:webHidden/>
          </w:rPr>
          <w:t>124</w:t>
        </w:r>
        <w:r w:rsidR="00AA2F79">
          <w:rPr>
            <w:noProof/>
            <w:webHidden/>
          </w:rPr>
          <w:fldChar w:fldCharType="end"/>
        </w:r>
      </w:hyperlink>
    </w:p>
    <w:p w14:paraId="191C8CAB" w14:textId="53F22CA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6" w:history="1">
        <w:r w:rsidR="00AA2F79" w:rsidRPr="003C1A8A">
          <w:rPr>
            <w:rStyle w:val="Hyperlink"/>
            <w:noProof/>
          </w:rPr>
          <w:t xml:space="preserve">Table 89: Attributes of element </w:t>
        </w:r>
        <w:r w:rsidR="00AA2F79" w:rsidRPr="003C1A8A">
          <w:rPr>
            <w:rStyle w:val="Hyperlink"/>
            <w:rFonts w:ascii="Courier New" w:hAnsi="Courier New" w:cs="Courier New"/>
            <w:i/>
            <w:noProof/>
            <w:kern w:val="22"/>
          </w:rPr>
          <w:t>&lt;weld_position/&gt;</w:t>
        </w:r>
        <w:r w:rsidR="00AA2F79">
          <w:rPr>
            <w:noProof/>
            <w:webHidden/>
          </w:rPr>
          <w:tab/>
        </w:r>
        <w:r w:rsidR="00AA2F79">
          <w:rPr>
            <w:noProof/>
            <w:webHidden/>
          </w:rPr>
          <w:fldChar w:fldCharType="begin"/>
        </w:r>
        <w:r w:rsidR="00AA2F79">
          <w:rPr>
            <w:noProof/>
            <w:webHidden/>
          </w:rPr>
          <w:instrText xml:space="preserve"> PAGEREF _Toc69146056 \h </w:instrText>
        </w:r>
        <w:r w:rsidR="00AA2F79">
          <w:rPr>
            <w:noProof/>
            <w:webHidden/>
          </w:rPr>
        </w:r>
        <w:r w:rsidR="00AA2F79">
          <w:rPr>
            <w:noProof/>
            <w:webHidden/>
          </w:rPr>
          <w:fldChar w:fldCharType="separate"/>
        </w:r>
        <w:r w:rsidR="00066EE3">
          <w:rPr>
            <w:noProof/>
            <w:webHidden/>
          </w:rPr>
          <w:t>125</w:t>
        </w:r>
        <w:r w:rsidR="00AA2F79">
          <w:rPr>
            <w:noProof/>
            <w:webHidden/>
          </w:rPr>
          <w:fldChar w:fldCharType="end"/>
        </w:r>
      </w:hyperlink>
    </w:p>
    <w:p w14:paraId="774D4732" w14:textId="7E1C30F9"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7" w:history="1">
        <w:r w:rsidR="00AA2F79" w:rsidRPr="003C1A8A">
          <w:rPr>
            <w:rStyle w:val="Hyperlink"/>
            <w:noProof/>
          </w:rPr>
          <w:t>Table 90: Default values of attribute "filler", dependent from attribute "technology"</w:t>
        </w:r>
        <w:r w:rsidR="00AA2F79">
          <w:rPr>
            <w:noProof/>
            <w:webHidden/>
          </w:rPr>
          <w:tab/>
        </w:r>
        <w:r w:rsidR="00AA2F79">
          <w:rPr>
            <w:noProof/>
            <w:webHidden/>
          </w:rPr>
          <w:fldChar w:fldCharType="begin"/>
        </w:r>
        <w:r w:rsidR="00AA2F79">
          <w:rPr>
            <w:noProof/>
            <w:webHidden/>
          </w:rPr>
          <w:instrText xml:space="preserve"> PAGEREF _Toc69146057 \h </w:instrText>
        </w:r>
        <w:r w:rsidR="00AA2F79">
          <w:rPr>
            <w:noProof/>
            <w:webHidden/>
          </w:rPr>
        </w:r>
        <w:r w:rsidR="00AA2F79">
          <w:rPr>
            <w:noProof/>
            <w:webHidden/>
          </w:rPr>
          <w:fldChar w:fldCharType="separate"/>
        </w:r>
        <w:r w:rsidR="00066EE3">
          <w:rPr>
            <w:noProof/>
            <w:webHidden/>
          </w:rPr>
          <w:t>127</w:t>
        </w:r>
        <w:r w:rsidR="00AA2F79">
          <w:rPr>
            <w:noProof/>
            <w:webHidden/>
          </w:rPr>
          <w:fldChar w:fldCharType="end"/>
        </w:r>
      </w:hyperlink>
    </w:p>
    <w:p w14:paraId="6AB14984" w14:textId="1A010C9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8" w:history="1">
        <w:r w:rsidR="00AA2F79" w:rsidRPr="003C1A8A">
          <w:rPr>
            <w:rStyle w:val="Hyperlink"/>
            <w:noProof/>
          </w:rPr>
          <w:t>Table 91: Parameters of Butt Joint Weld</w:t>
        </w:r>
        <w:r w:rsidR="00AA2F79">
          <w:rPr>
            <w:noProof/>
            <w:webHidden/>
          </w:rPr>
          <w:tab/>
        </w:r>
        <w:r w:rsidR="00AA2F79">
          <w:rPr>
            <w:noProof/>
            <w:webHidden/>
          </w:rPr>
          <w:fldChar w:fldCharType="begin"/>
        </w:r>
        <w:r w:rsidR="00AA2F79">
          <w:rPr>
            <w:noProof/>
            <w:webHidden/>
          </w:rPr>
          <w:instrText xml:space="preserve"> PAGEREF _Toc69146058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2E5E2CA3" w14:textId="41B4F75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59" w:history="1">
        <w:r w:rsidR="00AA2F79" w:rsidRPr="003C1A8A">
          <w:rPr>
            <w:rStyle w:val="Hyperlink"/>
            <w:noProof/>
          </w:rPr>
          <w:t xml:space="preserve">Table 92: Attributes of element </w:t>
        </w:r>
        <w:r w:rsidR="00AA2F79" w:rsidRPr="003C1A8A">
          <w:rPr>
            <w:rStyle w:val="Hyperlink"/>
            <w:rFonts w:ascii="Courier New" w:hAnsi="Courier New" w:cs="Courier New"/>
            <w:i/>
            <w:noProof/>
            <w:kern w:val="22"/>
          </w:rPr>
          <w:t>&lt;weld_position/&gt;</w:t>
        </w:r>
        <w:r w:rsidR="00AA2F79" w:rsidRPr="003C1A8A">
          <w:rPr>
            <w:rStyle w:val="Hyperlink"/>
            <w:noProof/>
          </w:rPr>
          <w:t xml:space="preserve"> for Butt Joint</w:t>
        </w:r>
        <w:r w:rsidR="00AA2F79">
          <w:rPr>
            <w:noProof/>
            <w:webHidden/>
          </w:rPr>
          <w:tab/>
        </w:r>
        <w:r w:rsidR="00AA2F79">
          <w:rPr>
            <w:noProof/>
            <w:webHidden/>
          </w:rPr>
          <w:fldChar w:fldCharType="begin"/>
        </w:r>
        <w:r w:rsidR="00AA2F79">
          <w:rPr>
            <w:noProof/>
            <w:webHidden/>
          </w:rPr>
          <w:instrText xml:space="preserve"> PAGEREF _Toc69146059 \h </w:instrText>
        </w:r>
        <w:r w:rsidR="00AA2F79">
          <w:rPr>
            <w:noProof/>
            <w:webHidden/>
          </w:rPr>
        </w:r>
        <w:r w:rsidR="00AA2F79">
          <w:rPr>
            <w:noProof/>
            <w:webHidden/>
          </w:rPr>
          <w:fldChar w:fldCharType="separate"/>
        </w:r>
        <w:r w:rsidR="00066EE3">
          <w:rPr>
            <w:noProof/>
            <w:webHidden/>
          </w:rPr>
          <w:t>129</w:t>
        </w:r>
        <w:r w:rsidR="00AA2F79">
          <w:rPr>
            <w:noProof/>
            <w:webHidden/>
          </w:rPr>
          <w:fldChar w:fldCharType="end"/>
        </w:r>
      </w:hyperlink>
    </w:p>
    <w:p w14:paraId="6DE34154" w14:textId="2451ED0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0" w:history="1">
        <w:r w:rsidR="00AA2F79" w:rsidRPr="003C1A8A">
          <w:rPr>
            <w:rStyle w:val="Hyperlink"/>
            <w:noProof/>
          </w:rPr>
          <w:t xml:space="preserve">Table 93: Attributes of element </w:t>
        </w:r>
        <w:r w:rsidR="00AA2F79" w:rsidRPr="003C1A8A">
          <w:rPr>
            <w:rStyle w:val="Hyperlink"/>
            <w:rFonts w:ascii="Courier New" w:hAnsi="Courier New" w:cs="Courier New"/>
            <w:i/>
            <w:noProof/>
            <w:kern w:val="22"/>
          </w:rPr>
          <w:t>&lt;sheet_parameter/&gt;</w:t>
        </w:r>
        <w:r w:rsidR="00AA2F79" w:rsidRPr="003C1A8A">
          <w:rPr>
            <w:rStyle w:val="Hyperlink"/>
            <w:noProof/>
          </w:rPr>
          <w:t xml:space="preserve"> for Butt Joint</w:t>
        </w:r>
        <w:r w:rsidR="00AA2F79">
          <w:rPr>
            <w:noProof/>
            <w:webHidden/>
          </w:rPr>
          <w:tab/>
        </w:r>
        <w:r w:rsidR="00AA2F79">
          <w:rPr>
            <w:noProof/>
            <w:webHidden/>
          </w:rPr>
          <w:fldChar w:fldCharType="begin"/>
        </w:r>
        <w:r w:rsidR="00AA2F79">
          <w:rPr>
            <w:noProof/>
            <w:webHidden/>
          </w:rPr>
          <w:instrText xml:space="preserve"> PAGEREF _Toc69146060 \h </w:instrText>
        </w:r>
        <w:r w:rsidR="00AA2F79">
          <w:rPr>
            <w:noProof/>
            <w:webHidden/>
          </w:rPr>
        </w:r>
        <w:r w:rsidR="00AA2F79">
          <w:rPr>
            <w:noProof/>
            <w:webHidden/>
          </w:rPr>
          <w:fldChar w:fldCharType="separate"/>
        </w:r>
        <w:r w:rsidR="00066EE3">
          <w:rPr>
            <w:noProof/>
            <w:webHidden/>
          </w:rPr>
          <w:t>130</w:t>
        </w:r>
        <w:r w:rsidR="00AA2F79">
          <w:rPr>
            <w:noProof/>
            <w:webHidden/>
          </w:rPr>
          <w:fldChar w:fldCharType="end"/>
        </w:r>
      </w:hyperlink>
    </w:p>
    <w:p w14:paraId="424E24BC" w14:textId="7A6639C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1" w:history="1">
        <w:r w:rsidR="00AA2F79" w:rsidRPr="003C1A8A">
          <w:rPr>
            <w:rStyle w:val="Hyperlink"/>
            <w:noProof/>
          </w:rPr>
          <w:t>Table 94: Parameters of Simple Corner Weld</w:t>
        </w:r>
        <w:r w:rsidR="00AA2F79">
          <w:rPr>
            <w:noProof/>
            <w:webHidden/>
          </w:rPr>
          <w:tab/>
        </w:r>
        <w:r w:rsidR="00AA2F79">
          <w:rPr>
            <w:noProof/>
            <w:webHidden/>
          </w:rPr>
          <w:fldChar w:fldCharType="begin"/>
        </w:r>
        <w:r w:rsidR="00AA2F79">
          <w:rPr>
            <w:noProof/>
            <w:webHidden/>
          </w:rPr>
          <w:instrText xml:space="preserve"> PAGEREF _Toc69146061 \h </w:instrText>
        </w:r>
        <w:r w:rsidR="00AA2F79">
          <w:rPr>
            <w:noProof/>
            <w:webHidden/>
          </w:rPr>
        </w:r>
        <w:r w:rsidR="00AA2F79">
          <w:rPr>
            <w:noProof/>
            <w:webHidden/>
          </w:rPr>
          <w:fldChar w:fldCharType="separate"/>
        </w:r>
        <w:r w:rsidR="00066EE3">
          <w:rPr>
            <w:noProof/>
            <w:webHidden/>
          </w:rPr>
          <w:t>131</w:t>
        </w:r>
        <w:r w:rsidR="00AA2F79">
          <w:rPr>
            <w:noProof/>
            <w:webHidden/>
          </w:rPr>
          <w:fldChar w:fldCharType="end"/>
        </w:r>
      </w:hyperlink>
    </w:p>
    <w:p w14:paraId="4AE40575" w14:textId="1D384745"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2" w:history="1">
        <w:r w:rsidR="00AA2F79" w:rsidRPr="003C1A8A">
          <w:rPr>
            <w:rStyle w:val="Hyperlink"/>
            <w:noProof/>
          </w:rPr>
          <w:t>Table 95: Parameters of Double Corner Weld</w:t>
        </w:r>
        <w:r w:rsidR="00AA2F79">
          <w:rPr>
            <w:noProof/>
            <w:webHidden/>
          </w:rPr>
          <w:tab/>
        </w:r>
        <w:r w:rsidR="00AA2F79">
          <w:rPr>
            <w:noProof/>
            <w:webHidden/>
          </w:rPr>
          <w:fldChar w:fldCharType="begin"/>
        </w:r>
        <w:r w:rsidR="00AA2F79">
          <w:rPr>
            <w:noProof/>
            <w:webHidden/>
          </w:rPr>
          <w:instrText xml:space="preserve"> PAGEREF _Toc69146062 \h </w:instrText>
        </w:r>
        <w:r w:rsidR="00AA2F79">
          <w:rPr>
            <w:noProof/>
            <w:webHidden/>
          </w:rPr>
        </w:r>
        <w:r w:rsidR="00AA2F79">
          <w:rPr>
            <w:noProof/>
            <w:webHidden/>
          </w:rPr>
          <w:fldChar w:fldCharType="separate"/>
        </w:r>
        <w:r w:rsidR="00066EE3">
          <w:rPr>
            <w:noProof/>
            <w:webHidden/>
          </w:rPr>
          <w:t>132</w:t>
        </w:r>
        <w:r w:rsidR="00AA2F79">
          <w:rPr>
            <w:noProof/>
            <w:webHidden/>
          </w:rPr>
          <w:fldChar w:fldCharType="end"/>
        </w:r>
      </w:hyperlink>
    </w:p>
    <w:p w14:paraId="28B22615" w14:textId="563D9428"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3" w:history="1">
        <w:r w:rsidR="00AA2F79" w:rsidRPr="003C1A8A">
          <w:rPr>
            <w:rStyle w:val="Hyperlink"/>
            <w:noProof/>
          </w:rPr>
          <w:t xml:space="preserve">Table 96: Attributes of element </w:t>
        </w:r>
        <w:r w:rsidR="00AA2F79" w:rsidRPr="003C1A8A">
          <w:rPr>
            <w:rStyle w:val="Hyperlink"/>
            <w:rFonts w:ascii="Courier New" w:hAnsi="Courier New" w:cs="Courier New"/>
            <w:i/>
            <w:noProof/>
          </w:rPr>
          <w:t>&lt;weld_position/&gt;</w:t>
        </w:r>
        <w:r w:rsidR="00AA2F79" w:rsidRPr="003C1A8A">
          <w:rPr>
            <w:rStyle w:val="Hyperlink"/>
            <w:noProof/>
          </w:rPr>
          <w:t xml:space="preserve"> for Corner Weld</w:t>
        </w:r>
        <w:r w:rsidR="00AA2F79">
          <w:rPr>
            <w:noProof/>
            <w:webHidden/>
          </w:rPr>
          <w:tab/>
        </w:r>
        <w:r w:rsidR="00AA2F79">
          <w:rPr>
            <w:noProof/>
            <w:webHidden/>
          </w:rPr>
          <w:fldChar w:fldCharType="begin"/>
        </w:r>
        <w:r w:rsidR="00AA2F79">
          <w:rPr>
            <w:noProof/>
            <w:webHidden/>
          </w:rPr>
          <w:instrText xml:space="preserve"> PAGEREF _Toc69146063 \h </w:instrText>
        </w:r>
        <w:r w:rsidR="00AA2F79">
          <w:rPr>
            <w:noProof/>
            <w:webHidden/>
          </w:rPr>
        </w:r>
        <w:r w:rsidR="00AA2F79">
          <w:rPr>
            <w:noProof/>
            <w:webHidden/>
          </w:rPr>
          <w:fldChar w:fldCharType="separate"/>
        </w:r>
        <w:r w:rsidR="00066EE3">
          <w:rPr>
            <w:noProof/>
            <w:webHidden/>
          </w:rPr>
          <w:t>133</w:t>
        </w:r>
        <w:r w:rsidR="00AA2F79">
          <w:rPr>
            <w:noProof/>
            <w:webHidden/>
          </w:rPr>
          <w:fldChar w:fldCharType="end"/>
        </w:r>
      </w:hyperlink>
    </w:p>
    <w:p w14:paraId="556BBF88" w14:textId="56C30D1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4" w:history="1">
        <w:r w:rsidR="00AA2F79" w:rsidRPr="003C1A8A">
          <w:rPr>
            <w:rStyle w:val="Hyperlink"/>
            <w:noProof/>
          </w:rPr>
          <w:t xml:space="preserve">Table 97: Values of Attribute </w:t>
        </w:r>
        <w:r w:rsidR="00AA2F79" w:rsidRPr="003C1A8A">
          <w:rPr>
            <w:rStyle w:val="Hyperlink"/>
            <w:rFonts w:ascii="Courier New" w:hAnsi="Courier New" w:cs="Courier New"/>
            <w:i/>
            <w:noProof/>
          </w:rPr>
          <w:t>section</w:t>
        </w:r>
        <w:r w:rsidR="00AA2F79">
          <w:rPr>
            <w:noProof/>
            <w:webHidden/>
          </w:rPr>
          <w:tab/>
        </w:r>
        <w:r w:rsidR="00AA2F79">
          <w:rPr>
            <w:noProof/>
            <w:webHidden/>
          </w:rPr>
          <w:fldChar w:fldCharType="begin"/>
        </w:r>
        <w:r w:rsidR="00AA2F79">
          <w:rPr>
            <w:noProof/>
            <w:webHidden/>
          </w:rPr>
          <w:instrText xml:space="preserve"> PAGEREF _Toc69146064 \h </w:instrText>
        </w:r>
        <w:r w:rsidR="00AA2F79">
          <w:rPr>
            <w:noProof/>
            <w:webHidden/>
          </w:rPr>
        </w:r>
        <w:r w:rsidR="00AA2F79">
          <w:rPr>
            <w:noProof/>
            <w:webHidden/>
          </w:rPr>
          <w:fldChar w:fldCharType="separate"/>
        </w:r>
        <w:r w:rsidR="00066EE3">
          <w:rPr>
            <w:noProof/>
            <w:webHidden/>
          </w:rPr>
          <w:t>134</w:t>
        </w:r>
        <w:r w:rsidR="00AA2F79">
          <w:rPr>
            <w:noProof/>
            <w:webHidden/>
          </w:rPr>
          <w:fldChar w:fldCharType="end"/>
        </w:r>
      </w:hyperlink>
    </w:p>
    <w:p w14:paraId="219F9E53" w14:textId="5CD025E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5" w:history="1">
        <w:r w:rsidR="00AA2F79" w:rsidRPr="003C1A8A">
          <w:rPr>
            <w:rStyle w:val="Hyperlink"/>
            <w:noProof/>
          </w:rPr>
          <w:t xml:space="preserve">Table 98: Values of Attribute </w:t>
        </w:r>
        <w:r w:rsidR="00AA2F79" w:rsidRPr="003C1A8A">
          <w:rPr>
            <w:rStyle w:val="Hyperlink"/>
            <w:rFonts w:ascii="Courier New" w:hAnsi="Courier New" w:cs="Courier New"/>
            <w:i/>
            <w:noProof/>
          </w:rPr>
          <w:t>angle</w:t>
        </w:r>
        <w:r w:rsidR="00AA2F79">
          <w:rPr>
            <w:noProof/>
            <w:webHidden/>
          </w:rPr>
          <w:tab/>
        </w:r>
        <w:r w:rsidR="00AA2F79">
          <w:rPr>
            <w:noProof/>
            <w:webHidden/>
          </w:rPr>
          <w:fldChar w:fldCharType="begin"/>
        </w:r>
        <w:r w:rsidR="00AA2F79">
          <w:rPr>
            <w:noProof/>
            <w:webHidden/>
          </w:rPr>
          <w:instrText xml:space="preserve"> PAGEREF _Toc69146065 \h </w:instrText>
        </w:r>
        <w:r w:rsidR="00AA2F79">
          <w:rPr>
            <w:noProof/>
            <w:webHidden/>
          </w:rPr>
        </w:r>
        <w:r w:rsidR="00AA2F79">
          <w:rPr>
            <w:noProof/>
            <w:webHidden/>
          </w:rPr>
          <w:fldChar w:fldCharType="separate"/>
        </w:r>
        <w:r w:rsidR="00066EE3">
          <w:rPr>
            <w:noProof/>
            <w:webHidden/>
          </w:rPr>
          <w:t>134</w:t>
        </w:r>
        <w:r w:rsidR="00AA2F79">
          <w:rPr>
            <w:noProof/>
            <w:webHidden/>
          </w:rPr>
          <w:fldChar w:fldCharType="end"/>
        </w:r>
      </w:hyperlink>
    </w:p>
    <w:p w14:paraId="0389886F" w14:textId="5CE1E28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6" w:history="1">
        <w:r w:rsidR="00AA2F79" w:rsidRPr="003C1A8A">
          <w:rPr>
            <w:rStyle w:val="Hyperlink"/>
            <w:noProof/>
          </w:rPr>
          <w:t xml:space="preserve">Table 99: Attributes of element </w:t>
        </w:r>
        <w:r w:rsidR="00AA2F79" w:rsidRPr="003C1A8A">
          <w:rPr>
            <w:rStyle w:val="Hyperlink"/>
            <w:rFonts w:ascii="Courier New" w:hAnsi="Courier New" w:cs="Courier New"/>
            <w:i/>
            <w:noProof/>
            <w:kern w:val="22"/>
          </w:rPr>
          <w:t>&lt;sheet_parameter/&gt;</w:t>
        </w:r>
        <w:r w:rsidR="00AA2F79" w:rsidRPr="003C1A8A">
          <w:rPr>
            <w:rStyle w:val="Hyperlink"/>
            <w:noProof/>
          </w:rPr>
          <w:t xml:space="preserve"> for Corner Weld</w:t>
        </w:r>
        <w:r w:rsidR="00AA2F79">
          <w:rPr>
            <w:noProof/>
            <w:webHidden/>
          </w:rPr>
          <w:tab/>
        </w:r>
        <w:r w:rsidR="00AA2F79">
          <w:rPr>
            <w:noProof/>
            <w:webHidden/>
          </w:rPr>
          <w:fldChar w:fldCharType="begin"/>
        </w:r>
        <w:r w:rsidR="00AA2F79">
          <w:rPr>
            <w:noProof/>
            <w:webHidden/>
          </w:rPr>
          <w:instrText xml:space="preserve"> PAGEREF _Toc69146066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4E43B93B" w14:textId="0C8A8B7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7" w:history="1">
        <w:r w:rsidR="00AA2F79" w:rsidRPr="003C1A8A">
          <w:rPr>
            <w:rStyle w:val="Hyperlink"/>
            <w:noProof/>
          </w:rPr>
          <w:t>Table 100: Parameters of Edge Weld</w:t>
        </w:r>
        <w:r w:rsidR="00AA2F79">
          <w:rPr>
            <w:noProof/>
            <w:webHidden/>
          </w:rPr>
          <w:tab/>
        </w:r>
        <w:r w:rsidR="00AA2F79">
          <w:rPr>
            <w:noProof/>
            <w:webHidden/>
          </w:rPr>
          <w:fldChar w:fldCharType="begin"/>
        </w:r>
        <w:r w:rsidR="00AA2F79">
          <w:rPr>
            <w:noProof/>
            <w:webHidden/>
          </w:rPr>
          <w:instrText xml:space="preserve"> PAGEREF _Toc69146067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1725DB09" w14:textId="2994C315"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8" w:history="1">
        <w:r w:rsidR="00AA2F79" w:rsidRPr="003C1A8A">
          <w:rPr>
            <w:rStyle w:val="Hyperlink"/>
            <w:noProof/>
          </w:rPr>
          <w:t xml:space="preserve">Table 101: Attributes of element </w:t>
        </w:r>
        <w:r w:rsidR="00AA2F79" w:rsidRPr="003C1A8A">
          <w:rPr>
            <w:rStyle w:val="Hyperlink"/>
            <w:rFonts w:ascii="Courier New" w:hAnsi="Courier New" w:cs="Courier New"/>
            <w:i/>
            <w:noProof/>
            <w:kern w:val="22"/>
          </w:rPr>
          <w:t>&lt;weld_position/&gt;</w:t>
        </w:r>
        <w:r w:rsidR="00AA2F79" w:rsidRPr="003C1A8A">
          <w:rPr>
            <w:rStyle w:val="Hyperlink"/>
            <w:noProof/>
          </w:rPr>
          <w:t xml:space="preserve"> for Edge Weld</w:t>
        </w:r>
        <w:r w:rsidR="00AA2F79">
          <w:rPr>
            <w:noProof/>
            <w:webHidden/>
          </w:rPr>
          <w:tab/>
        </w:r>
        <w:r w:rsidR="00AA2F79">
          <w:rPr>
            <w:noProof/>
            <w:webHidden/>
          </w:rPr>
          <w:fldChar w:fldCharType="begin"/>
        </w:r>
        <w:r w:rsidR="00AA2F79">
          <w:rPr>
            <w:noProof/>
            <w:webHidden/>
          </w:rPr>
          <w:instrText xml:space="preserve"> PAGEREF _Toc69146068 \h </w:instrText>
        </w:r>
        <w:r w:rsidR="00AA2F79">
          <w:rPr>
            <w:noProof/>
            <w:webHidden/>
          </w:rPr>
        </w:r>
        <w:r w:rsidR="00AA2F79">
          <w:rPr>
            <w:noProof/>
            <w:webHidden/>
          </w:rPr>
          <w:fldChar w:fldCharType="separate"/>
        </w:r>
        <w:r w:rsidR="00066EE3">
          <w:rPr>
            <w:noProof/>
            <w:webHidden/>
          </w:rPr>
          <w:t>136</w:t>
        </w:r>
        <w:r w:rsidR="00AA2F79">
          <w:rPr>
            <w:noProof/>
            <w:webHidden/>
          </w:rPr>
          <w:fldChar w:fldCharType="end"/>
        </w:r>
      </w:hyperlink>
    </w:p>
    <w:p w14:paraId="2250B081" w14:textId="420BDF2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69" w:history="1">
        <w:r w:rsidR="00AA2F79" w:rsidRPr="003C1A8A">
          <w:rPr>
            <w:rStyle w:val="Hyperlink"/>
            <w:noProof/>
          </w:rPr>
          <w:t xml:space="preserve">Table 102: Attributes of element </w:t>
        </w:r>
        <w:r w:rsidR="00AA2F79" w:rsidRPr="003C1A8A">
          <w:rPr>
            <w:rStyle w:val="Hyperlink"/>
            <w:rFonts w:ascii="Courier New" w:hAnsi="Courier New" w:cs="Courier New"/>
            <w:i/>
            <w:noProof/>
            <w:kern w:val="22"/>
          </w:rPr>
          <w:t>&lt;sheet_parameter/&gt;</w:t>
        </w:r>
        <w:r w:rsidR="00AA2F79" w:rsidRPr="003C1A8A">
          <w:rPr>
            <w:rStyle w:val="Hyperlink"/>
            <w:noProof/>
          </w:rPr>
          <w:t xml:space="preserve"> for Corner Weld</w:t>
        </w:r>
        <w:r w:rsidR="00AA2F79">
          <w:rPr>
            <w:noProof/>
            <w:webHidden/>
          </w:rPr>
          <w:tab/>
        </w:r>
        <w:r w:rsidR="00AA2F79">
          <w:rPr>
            <w:noProof/>
            <w:webHidden/>
          </w:rPr>
          <w:fldChar w:fldCharType="begin"/>
        </w:r>
        <w:r w:rsidR="00AA2F79">
          <w:rPr>
            <w:noProof/>
            <w:webHidden/>
          </w:rPr>
          <w:instrText xml:space="preserve"> PAGEREF _Toc69146069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0C8FFC3D" w14:textId="0F598AA3"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0" w:history="1">
        <w:r w:rsidR="00AA2F79" w:rsidRPr="003C1A8A">
          <w:rPr>
            <w:rStyle w:val="Hyperlink"/>
            <w:noProof/>
          </w:rPr>
          <w:t>Table 103: Parameters of I-Weld</w:t>
        </w:r>
        <w:r w:rsidR="00AA2F79">
          <w:rPr>
            <w:noProof/>
            <w:webHidden/>
          </w:rPr>
          <w:tab/>
        </w:r>
        <w:r w:rsidR="00AA2F79">
          <w:rPr>
            <w:noProof/>
            <w:webHidden/>
          </w:rPr>
          <w:fldChar w:fldCharType="begin"/>
        </w:r>
        <w:r w:rsidR="00AA2F79">
          <w:rPr>
            <w:noProof/>
            <w:webHidden/>
          </w:rPr>
          <w:instrText xml:space="preserve"> PAGEREF _Toc69146070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0ACC6C8E" w14:textId="1B1FD49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1" w:history="1">
        <w:r w:rsidR="00AA2F79" w:rsidRPr="003C1A8A">
          <w:rPr>
            <w:rStyle w:val="Hyperlink"/>
            <w:noProof/>
          </w:rPr>
          <w:t xml:space="preserve">Table 104: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I Weld</w:t>
        </w:r>
        <w:r w:rsidR="00AA2F79">
          <w:rPr>
            <w:noProof/>
            <w:webHidden/>
          </w:rPr>
          <w:tab/>
        </w:r>
        <w:r w:rsidR="00AA2F79">
          <w:rPr>
            <w:noProof/>
            <w:webHidden/>
          </w:rPr>
          <w:fldChar w:fldCharType="begin"/>
        </w:r>
        <w:r w:rsidR="00AA2F79">
          <w:rPr>
            <w:noProof/>
            <w:webHidden/>
          </w:rPr>
          <w:instrText xml:space="preserve"> PAGEREF _Toc69146071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5F6D467F" w14:textId="58A1CEF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2" w:history="1">
        <w:r w:rsidR="00AA2F79" w:rsidRPr="003C1A8A">
          <w:rPr>
            <w:rStyle w:val="Hyperlink"/>
            <w:noProof/>
          </w:rPr>
          <w:t>Table 105: Attributes of element &lt;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I Weld</w:t>
        </w:r>
        <w:r w:rsidR="00AA2F79">
          <w:rPr>
            <w:noProof/>
            <w:webHidden/>
          </w:rPr>
          <w:tab/>
        </w:r>
        <w:r w:rsidR="00AA2F79">
          <w:rPr>
            <w:noProof/>
            <w:webHidden/>
          </w:rPr>
          <w:fldChar w:fldCharType="begin"/>
        </w:r>
        <w:r w:rsidR="00AA2F79">
          <w:rPr>
            <w:noProof/>
            <w:webHidden/>
          </w:rPr>
          <w:instrText xml:space="preserve"> PAGEREF _Toc69146072 \h </w:instrText>
        </w:r>
        <w:r w:rsidR="00AA2F79">
          <w:rPr>
            <w:noProof/>
            <w:webHidden/>
          </w:rPr>
        </w:r>
        <w:r w:rsidR="00AA2F79">
          <w:rPr>
            <w:noProof/>
            <w:webHidden/>
          </w:rPr>
          <w:fldChar w:fldCharType="separate"/>
        </w:r>
        <w:r w:rsidR="00066EE3">
          <w:rPr>
            <w:noProof/>
            <w:webHidden/>
          </w:rPr>
          <w:t>139</w:t>
        </w:r>
        <w:r w:rsidR="00AA2F79">
          <w:rPr>
            <w:noProof/>
            <w:webHidden/>
          </w:rPr>
          <w:fldChar w:fldCharType="end"/>
        </w:r>
      </w:hyperlink>
    </w:p>
    <w:p w14:paraId="7E3657D7" w14:textId="13E352D6"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3" w:history="1">
        <w:r w:rsidR="00AA2F79" w:rsidRPr="003C1A8A">
          <w:rPr>
            <w:rStyle w:val="Hyperlink"/>
            <w:noProof/>
          </w:rPr>
          <w:t>Table 106: Parameters of Overlap Weld</w:t>
        </w:r>
        <w:r w:rsidR="00AA2F79">
          <w:rPr>
            <w:noProof/>
            <w:webHidden/>
          </w:rPr>
          <w:tab/>
        </w:r>
        <w:r w:rsidR="00AA2F79">
          <w:rPr>
            <w:noProof/>
            <w:webHidden/>
          </w:rPr>
          <w:fldChar w:fldCharType="begin"/>
        </w:r>
        <w:r w:rsidR="00AA2F79">
          <w:rPr>
            <w:noProof/>
            <w:webHidden/>
          </w:rPr>
          <w:instrText xml:space="preserve"> PAGEREF _Toc69146073 \h </w:instrText>
        </w:r>
        <w:r w:rsidR="00AA2F79">
          <w:rPr>
            <w:noProof/>
            <w:webHidden/>
          </w:rPr>
        </w:r>
        <w:r w:rsidR="00AA2F79">
          <w:rPr>
            <w:noProof/>
            <w:webHidden/>
          </w:rPr>
          <w:fldChar w:fldCharType="separate"/>
        </w:r>
        <w:r w:rsidR="00066EE3">
          <w:rPr>
            <w:noProof/>
            <w:webHidden/>
          </w:rPr>
          <w:t>140</w:t>
        </w:r>
        <w:r w:rsidR="00AA2F79">
          <w:rPr>
            <w:noProof/>
            <w:webHidden/>
          </w:rPr>
          <w:fldChar w:fldCharType="end"/>
        </w:r>
      </w:hyperlink>
    </w:p>
    <w:p w14:paraId="05D4CDEB" w14:textId="3F9EDD6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4" w:history="1">
        <w:r w:rsidR="00AA2F79" w:rsidRPr="003C1A8A">
          <w:rPr>
            <w:rStyle w:val="Hyperlink"/>
            <w:noProof/>
          </w:rPr>
          <w:t>Table 107: Parameters of Single Sided Double Overlap Weld</w:t>
        </w:r>
        <w:r w:rsidR="00AA2F79">
          <w:rPr>
            <w:noProof/>
            <w:webHidden/>
          </w:rPr>
          <w:tab/>
        </w:r>
        <w:r w:rsidR="00AA2F79">
          <w:rPr>
            <w:noProof/>
            <w:webHidden/>
          </w:rPr>
          <w:fldChar w:fldCharType="begin"/>
        </w:r>
        <w:r w:rsidR="00AA2F79">
          <w:rPr>
            <w:noProof/>
            <w:webHidden/>
          </w:rPr>
          <w:instrText xml:space="preserve"> PAGEREF _Toc69146074 \h </w:instrText>
        </w:r>
        <w:r w:rsidR="00AA2F79">
          <w:rPr>
            <w:noProof/>
            <w:webHidden/>
          </w:rPr>
        </w:r>
        <w:r w:rsidR="00AA2F79">
          <w:rPr>
            <w:noProof/>
            <w:webHidden/>
          </w:rPr>
          <w:fldChar w:fldCharType="separate"/>
        </w:r>
        <w:r w:rsidR="00066EE3">
          <w:rPr>
            <w:noProof/>
            <w:webHidden/>
          </w:rPr>
          <w:t>141</w:t>
        </w:r>
        <w:r w:rsidR="00AA2F79">
          <w:rPr>
            <w:noProof/>
            <w:webHidden/>
          </w:rPr>
          <w:fldChar w:fldCharType="end"/>
        </w:r>
      </w:hyperlink>
    </w:p>
    <w:p w14:paraId="4FEC58C2" w14:textId="20B0F9F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5" w:history="1">
        <w:r w:rsidR="00AA2F79" w:rsidRPr="003C1A8A">
          <w:rPr>
            <w:rStyle w:val="Hyperlink"/>
            <w:noProof/>
          </w:rPr>
          <w:t>Table 108: Parameters of Double Sided Double Overlap Weld</w:t>
        </w:r>
        <w:r w:rsidR="00AA2F79">
          <w:rPr>
            <w:noProof/>
            <w:webHidden/>
          </w:rPr>
          <w:tab/>
        </w:r>
        <w:r w:rsidR="00AA2F79">
          <w:rPr>
            <w:noProof/>
            <w:webHidden/>
          </w:rPr>
          <w:fldChar w:fldCharType="begin"/>
        </w:r>
        <w:r w:rsidR="00AA2F79">
          <w:rPr>
            <w:noProof/>
            <w:webHidden/>
          </w:rPr>
          <w:instrText xml:space="preserve"> PAGEREF _Toc69146075 \h </w:instrText>
        </w:r>
        <w:r w:rsidR="00AA2F79">
          <w:rPr>
            <w:noProof/>
            <w:webHidden/>
          </w:rPr>
        </w:r>
        <w:r w:rsidR="00AA2F79">
          <w:rPr>
            <w:noProof/>
            <w:webHidden/>
          </w:rPr>
          <w:fldChar w:fldCharType="separate"/>
        </w:r>
        <w:r w:rsidR="00066EE3">
          <w:rPr>
            <w:noProof/>
            <w:webHidden/>
          </w:rPr>
          <w:t>142</w:t>
        </w:r>
        <w:r w:rsidR="00AA2F79">
          <w:rPr>
            <w:noProof/>
            <w:webHidden/>
          </w:rPr>
          <w:fldChar w:fldCharType="end"/>
        </w:r>
      </w:hyperlink>
    </w:p>
    <w:p w14:paraId="3915E0A5" w14:textId="5C7A316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6" w:history="1">
        <w:r w:rsidR="00AA2F79" w:rsidRPr="003C1A8A">
          <w:rPr>
            <w:rStyle w:val="Hyperlink"/>
            <w:noProof/>
          </w:rPr>
          <w:t>Table 109: Attributes of element &lt;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Overlap Weld</w:t>
        </w:r>
        <w:r w:rsidR="00AA2F79">
          <w:rPr>
            <w:noProof/>
            <w:webHidden/>
          </w:rPr>
          <w:tab/>
        </w:r>
        <w:r w:rsidR="00AA2F79">
          <w:rPr>
            <w:noProof/>
            <w:webHidden/>
          </w:rPr>
          <w:fldChar w:fldCharType="begin"/>
        </w:r>
        <w:r w:rsidR="00AA2F79">
          <w:rPr>
            <w:noProof/>
            <w:webHidden/>
          </w:rPr>
          <w:instrText xml:space="preserve"> PAGEREF _Toc69146076 \h </w:instrText>
        </w:r>
        <w:r w:rsidR="00AA2F79">
          <w:rPr>
            <w:noProof/>
            <w:webHidden/>
          </w:rPr>
        </w:r>
        <w:r w:rsidR="00AA2F79">
          <w:rPr>
            <w:noProof/>
            <w:webHidden/>
          </w:rPr>
          <w:fldChar w:fldCharType="separate"/>
        </w:r>
        <w:r w:rsidR="00066EE3">
          <w:rPr>
            <w:noProof/>
            <w:webHidden/>
          </w:rPr>
          <w:t>143</w:t>
        </w:r>
        <w:r w:rsidR="00AA2F79">
          <w:rPr>
            <w:noProof/>
            <w:webHidden/>
          </w:rPr>
          <w:fldChar w:fldCharType="end"/>
        </w:r>
      </w:hyperlink>
    </w:p>
    <w:p w14:paraId="1757EF70" w14:textId="2E220015"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7" w:history="1">
        <w:r w:rsidR="00AA2F79" w:rsidRPr="003C1A8A">
          <w:rPr>
            <w:rStyle w:val="Hyperlink"/>
            <w:noProof/>
          </w:rPr>
          <w:t>Table 110: Attributes of element &lt;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Overlap Weld</w:t>
        </w:r>
        <w:r w:rsidR="00AA2F79">
          <w:rPr>
            <w:noProof/>
            <w:webHidden/>
          </w:rPr>
          <w:tab/>
        </w:r>
        <w:r w:rsidR="00AA2F79">
          <w:rPr>
            <w:noProof/>
            <w:webHidden/>
          </w:rPr>
          <w:fldChar w:fldCharType="begin"/>
        </w:r>
        <w:r w:rsidR="00AA2F79">
          <w:rPr>
            <w:noProof/>
            <w:webHidden/>
          </w:rPr>
          <w:instrText xml:space="preserve"> PAGEREF _Toc69146077 \h </w:instrText>
        </w:r>
        <w:r w:rsidR="00AA2F79">
          <w:rPr>
            <w:noProof/>
            <w:webHidden/>
          </w:rPr>
        </w:r>
        <w:r w:rsidR="00AA2F79">
          <w:rPr>
            <w:noProof/>
            <w:webHidden/>
          </w:rPr>
          <w:fldChar w:fldCharType="separate"/>
        </w:r>
        <w:r w:rsidR="00066EE3">
          <w:rPr>
            <w:noProof/>
            <w:webHidden/>
          </w:rPr>
          <w:t>144</w:t>
        </w:r>
        <w:r w:rsidR="00AA2F79">
          <w:rPr>
            <w:noProof/>
            <w:webHidden/>
          </w:rPr>
          <w:fldChar w:fldCharType="end"/>
        </w:r>
      </w:hyperlink>
    </w:p>
    <w:p w14:paraId="238958D5" w14:textId="1DD465C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8" w:history="1">
        <w:r w:rsidR="00AA2F79" w:rsidRPr="003C1A8A">
          <w:rPr>
            <w:rStyle w:val="Hyperlink"/>
            <w:noProof/>
          </w:rPr>
          <w:t>Table 111: Parameters of Y-Joint</w:t>
        </w:r>
        <w:r w:rsidR="00AA2F79">
          <w:rPr>
            <w:noProof/>
            <w:webHidden/>
          </w:rPr>
          <w:tab/>
        </w:r>
        <w:r w:rsidR="00AA2F79">
          <w:rPr>
            <w:noProof/>
            <w:webHidden/>
          </w:rPr>
          <w:fldChar w:fldCharType="begin"/>
        </w:r>
        <w:r w:rsidR="00AA2F79">
          <w:rPr>
            <w:noProof/>
            <w:webHidden/>
          </w:rPr>
          <w:instrText xml:space="preserve"> PAGEREF _Toc69146078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67219F3F" w14:textId="0F53450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79" w:history="1">
        <w:r w:rsidR="00AA2F79" w:rsidRPr="003C1A8A">
          <w:rPr>
            <w:rStyle w:val="Hyperlink"/>
            <w:noProof/>
          </w:rPr>
          <w:t>Table 112: Attributes of element &lt;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Y Joint</w:t>
        </w:r>
        <w:r w:rsidR="00AA2F79">
          <w:rPr>
            <w:noProof/>
            <w:webHidden/>
          </w:rPr>
          <w:tab/>
        </w:r>
        <w:r w:rsidR="00AA2F79">
          <w:rPr>
            <w:noProof/>
            <w:webHidden/>
          </w:rPr>
          <w:fldChar w:fldCharType="begin"/>
        </w:r>
        <w:r w:rsidR="00AA2F79">
          <w:rPr>
            <w:noProof/>
            <w:webHidden/>
          </w:rPr>
          <w:instrText xml:space="preserve"> PAGEREF _Toc69146079 \h </w:instrText>
        </w:r>
        <w:r w:rsidR="00AA2F79">
          <w:rPr>
            <w:noProof/>
            <w:webHidden/>
          </w:rPr>
        </w:r>
        <w:r w:rsidR="00AA2F79">
          <w:rPr>
            <w:noProof/>
            <w:webHidden/>
          </w:rPr>
          <w:fldChar w:fldCharType="separate"/>
        </w:r>
        <w:r w:rsidR="00066EE3">
          <w:rPr>
            <w:noProof/>
            <w:webHidden/>
          </w:rPr>
          <w:t>146</w:t>
        </w:r>
        <w:r w:rsidR="00AA2F79">
          <w:rPr>
            <w:noProof/>
            <w:webHidden/>
          </w:rPr>
          <w:fldChar w:fldCharType="end"/>
        </w:r>
      </w:hyperlink>
    </w:p>
    <w:p w14:paraId="0FE712C0" w14:textId="524F2393"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0" w:history="1">
        <w:r w:rsidR="00AA2F79" w:rsidRPr="003C1A8A">
          <w:rPr>
            <w:rStyle w:val="Hyperlink"/>
            <w:noProof/>
          </w:rPr>
          <w:t xml:space="preserve">Table 113: Value Dependency of Attribute </w:t>
        </w:r>
        <w:r w:rsidR="00AA2F79" w:rsidRPr="003C1A8A">
          <w:rPr>
            <w:rStyle w:val="Hyperlink"/>
            <w:rFonts w:ascii="Courier New" w:hAnsi="Courier New" w:cs="Courier New"/>
            <w:i/>
            <w:noProof/>
          </w:rPr>
          <w:t>thickness</w:t>
        </w:r>
        <w:r w:rsidR="00AA2F79">
          <w:rPr>
            <w:noProof/>
            <w:webHidden/>
          </w:rPr>
          <w:tab/>
        </w:r>
        <w:r w:rsidR="00AA2F79">
          <w:rPr>
            <w:noProof/>
            <w:webHidden/>
          </w:rPr>
          <w:fldChar w:fldCharType="begin"/>
        </w:r>
        <w:r w:rsidR="00AA2F79">
          <w:rPr>
            <w:noProof/>
            <w:webHidden/>
          </w:rPr>
          <w:instrText xml:space="preserve"> PAGEREF _Toc69146080 \h </w:instrText>
        </w:r>
        <w:r w:rsidR="00AA2F79">
          <w:rPr>
            <w:noProof/>
            <w:webHidden/>
          </w:rPr>
        </w:r>
        <w:r w:rsidR="00AA2F79">
          <w:rPr>
            <w:noProof/>
            <w:webHidden/>
          </w:rPr>
          <w:fldChar w:fldCharType="separate"/>
        </w:r>
        <w:r w:rsidR="00066EE3">
          <w:rPr>
            <w:noProof/>
            <w:webHidden/>
          </w:rPr>
          <w:t>147</w:t>
        </w:r>
        <w:r w:rsidR="00AA2F79">
          <w:rPr>
            <w:noProof/>
            <w:webHidden/>
          </w:rPr>
          <w:fldChar w:fldCharType="end"/>
        </w:r>
      </w:hyperlink>
    </w:p>
    <w:p w14:paraId="2EC70194" w14:textId="4CB7247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1" w:history="1">
        <w:r w:rsidR="00AA2F79" w:rsidRPr="003C1A8A">
          <w:rPr>
            <w:rStyle w:val="Hyperlink"/>
            <w:noProof/>
          </w:rPr>
          <w:t xml:space="preserve">Table 114: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Y-Joint</w:t>
        </w:r>
        <w:r w:rsidR="00AA2F79">
          <w:rPr>
            <w:noProof/>
            <w:webHidden/>
          </w:rPr>
          <w:tab/>
        </w:r>
        <w:r w:rsidR="00AA2F79">
          <w:rPr>
            <w:noProof/>
            <w:webHidden/>
          </w:rPr>
          <w:fldChar w:fldCharType="begin"/>
        </w:r>
        <w:r w:rsidR="00AA2F79">
          <w:rPr>
            <w:noProof/>
            <w:webHidden/>
          </w:rPr>
          <w:instrText xml:space="preserve"> PAGEREF _Toc69146081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23945C97" w14:textId="760F2B42"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2" w:history="1">
        <w:r w:rsidR="00AA2F79" w:rsidRPr="003C1A8A">
          <w:rPr>
            <w:rStyle w:val="Hyperlink"/>
            <w:noProof/>
          </w:rPr>
          <w:t>Table 115: Parameters of K-Joint</w:t>
        </w:r>
        <w:r w:rsidR="00AA2F79">
          <w:rPr>
            <w:noProof/>
            <w:webHidden/>
          </w:rPr>
          <w:tab/>
        </w:r>
        <w:r w:rsidR="00AA2F79">
          <w:rPr>
            <w:noProof/>
            <w:webHidden/>
          </w:rPr>
          <w:fldChar w:fldCharType="begin"/>
        </w:r>
        <w:r w:rsidR="00AA2F79">
          <w:rPr>
            <w:noProof/>
            <w:webHidden/>
          </w:rPr>
          <w:instrText xml:space="preserve"> PAGEREF _Toc69146082 \h </w:instrText>
        </w:r>
        <w:r w:rsidR="00AA2F79">
          <w:rPr>
            <w:noProof/>
            <w:webHidden/>
          </w:rPr>
        </w:r>
        <w:r w:rsidR="00AA2F79">
          <w:rPr>
            <w:noProof/>
            <w:webHidden/>
          </w:rPr>
          <w:fldChar w:fldCharType="separate"/>
        </w:r>
        <w:r w:rsidR="00066EE3">
          <w:rPr>
            <w:noProof/>
            <w:webHidden/>
          </w:rPr>
          <w:t>149</w:t>
        </w:r>
        <w:r w:rsidR="00AA2F79">
          <w:rPr>
            <w:noProof/>
            <w:webHidden/>
          </w:rPr>
          <w:fldChar w:fldCharType="end"/>
        </w:r>
      </w:hyperlink>
    </w:p>
    <w:p w14:paraId="0DB0CDD2" w14:textId="5309804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3" w:history="1">
        <w:r w:rsidR="00AA2F79" w:rsidRPr="003C1A8A">
          <w:rPr>
            <w:rStyle w:val="Hyperlink"/>
            <w:noProof/>
          </w:rPr>
          <w:t xml:space="preserve">Table 116: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K Joint</w:t>
        </w:r>
        <w:r w:rsidR="00AA2F79">
          <w:rPr>
            <w:noProof/>
            <w:webHidden/>
          </w:rPr>
          <w:tab/>
        </w:r>
        <w:r w:rsidR="00AA2F79">
          <w:rPr>
            <w:noProof/>
            <w:webHidden/>
          </w:rPr>
          <w:fldChar w:fldCharType="begin"/>
        </w:r>
        <w:r w:rsidR="00AA2F79">
          <w:rPr>
            <w:noProof/>
            <w:webHidden/>
          </w:rPr>
          <w:instrText xml:space="preserve"> PAGEREF _Toc69146083 \h </w:instrText>
        </w:r>
        <w:r w:rsidR="00AA2F79">
          <w:rPr>
            <w:noProof/>
            <w:webHidden/>
          </w:rPr>
        </w:r>
        <w:r w:rsidR="00AA2F79">
          <w:rPr>
            <w:noProof/>
            <w:webHidden/>
          </w:rPr>
          <w:fldChar w:fldCharType="separate"/>
        </w:r>
        <w:r w:rsidR="00066EE3">
          <w:rPr>
            <w:noProof/>
            <w:webHidden/>
          </w:rPr>
          <w:t>150</w:t>
        </w:r>
        <w:r w:rsidR="00AA2F79">
          <w:rPr>
            <w:noProof/>
            <w:webHidden/>
          </w:rPr>
          <w:fldChar w:fldCharType="end"/>
        </w:r>
      </w:hyperlink>
    </w:p>
    <w:p w14:paraId="52D4B745" w14:textId="152B1A13"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4" w:history="1">
        <w:r w:rsidR="00AA2F79" w:rsidRPr="003C1A8A">
          <w:rPr>
            <w:rStyle w:val="Hyperlink"/>
            <w:noProof/>
          </w:rPr>
          <w:t xml:space="preserve">Table 117: Value Dependency of Attribute </w:t>
        </w:r>
        <w:r w:rsidR="00AA2F79" w:rsidRPr="003C1A8A">
          <w:rPr>
            <w:rStyle w:val="Hyperlink"/>
            <w:rFonts w:ascii="Courier New" w:hAnsi="Courier New" w:cs="Courier New"/>
            <w:i/>
            <w:noProof/>
          </w:rPr>
          <w:t>thickness</w:t>
        </w:r>
        <w:r w:rsidR="00AA2F79">
          <w:rPr>
            <w:noProof/>
            <w:webHidden/>
          </w:rPr>
          <w:tab/>
        </w:r>
        <w:r w:rsidR="00AA2F79">
          <w:rPr>
            <w:noProof/>
            <w:webHidden/>
          </w:rPr>
          <w:fldChar w:fldCharType="begin"/>
        </w:r>
        <w:r w:rsidR="00AA2F79">
          <w:rPr>
            <w:noProof/>
            <w:webHidden/>
          </w:rPr>
          <w:instrText xml:space="preserve"> PAGEREF _Toc69146084 \h </w:instrText>
        </w:r>
        <w:r w:rsidR="00AA2F79">
          <w:rPr>
            <w:noProof/>
            <w:webHidden/>
          </w:rPr>
        </w:r>
        <w:r w:rsidR="00AA2F79">
          <w:rPr>
            <w:noProof/>
            <w:webHidden/>
          </w:rPr>
          <w:fldChar w:fldCharType="separate"/>
        </w:r>
        <w:r w:rsidR="00066EE3">
          <w:rPr>
            <w:noProof/>
            <w:webHidden/>
          </w:rPr>
          <w:t>150</w:t>
        </w:r>
        <w:r w:rsidR="00AA2F79">
          <w:rPr>
            <w:noProof/>
            <w:webHidden/>
          </w:rPr>
          <w:fldChar w:fldCharType="end"/>
        </w:r>
      </w:hyperlink>
    </w:p>
    <w:p w14:paraId="4587C4EE" w14:textId="172DAE6B"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5" w:history="1">
        <w:r w:rsidR="00AA2F79" w:rsidRPr="003C1A8A">
          <w:rPr>
            <w:rStyle w:val="Hyperlink"/>
            <w:noProof/>
          </w:rPr>
          <w:t>Table 118: Attributes of element &lt;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K Joint</w:t>
        </w:r>
        <w:r w:rsidR="00AA2F79">
          <w:rPr>
            <w:noProof/>
            <w:webHidden/>
          </w:rPr>
          <w:tab/>
        </w:r>
        <w:r w:rsidR="00AA2F79">
          <w:rPr>
            <w:noProof/>
            <w:webHidden/>
          </w:rPr>
          <w:fldChar w:fldCharType="begin"/>
        </w:r>
        <w:r w:rsidR="00AA2F79">
          <w:rPr>
            <w:noProof/>
            <w:webHidden/>
          </w:rPr>
          <w:instrText xml:space="preserve"> PAGEREF _Toc69146085 \h </w:instrText>
        </w:r>
        <w:r w:rsidR="00AA2F79">
          <w:rPr>
            <w:noProof/>
            <w:webHidden/>
          </w:rPr>
        </w:r>
        <w:r w:rsidR="00AA2F79">
          <w:rPr>
            <w:noProof/>
            <w:webHidden/>
          </w:rPr>
          <w:fldChar w:fldCharType="separate"/>
        </w:r>
        <w:r w:rsidR="00066EE3">
          <w:rPr>
            <w:noProof/>
            <w:webHidden/>
          </w:rPr>
          <w:t>151</w:t>
        </w:r>
        <w:r w:rsidR="00AA2F79">
          <w:rPr>
            <w:noProof/>
            <w:webHidden/>
          </w:rPr>
          <w:fldChar w:fldCharType="end"/>
        </w:r>
      </w:hyperlink>
    </w:p>
    <w:p w14:paraId="049AC9C3" w14:textId="7A60C87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6" w:history="1">
        <w:r w:rsidR="00AA2F79" w:rsidRPr="003C1A8A">
          <w:rPr>
            <w:rStyle w:val="Hyperlink"/>
            <w:noProof/>
          </w:rPr>
          <w:t>Table 119: Parameters of Cruciform Joint</w:t>
        </w:r>
        <w:r w:rsidR="00AA2F79">
          <w:rPr>
            <w:noProof/>
            <w:webHidden/>
          </w:rPr>
          <w:tab/>
        </w:r>
        <w:r w:rsidR="00AA2F79">
          <w:rPr>
            <w:noProof/>
            <w:webHidden/>
          </w:rPr>
          <w:fldChar w:fldCharType="begin"/>
        </w:r>
        <w:r w:rsidR="00AA2F79">
          <w:rPr>
            <w:noProof/>
            <w:webHidden/>
          </w:rPr>
          <w:instrText xml:space="preserve"> PAGEREF _Toc69146086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413AF583" w14:textId="6A3B1093"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7" w:history="1">
        <w:r w:rsidR="00AA2F79" w:rsidRPr="003C1A8A">
          <w:rPr>
            <w:rStyle w:val="Hyperlink"/>
            <w:noProof/>
          </w:rPr>
          <w:t xml:space="preserve">Table 120: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Cruciform Joint</w:t>
        </w:r>
        <w:r w:rsidR="00AA2F79">
          <w:rPr>
            <w:noProof/>
            <w:webHidden/>
          </w:rPr>
          <w:tab/>
        </w:r>
        <w:r w:rsidR="00AA2F79">
          <w:rPr>
            <w:noProof/>
            <w:webHidden/>
          </w:rPr>
          <w:fldChar w:fldCharType="begin"/>
        </w:r>
        <w:r w:rsidR="00AA2F79">
          <w:rPr>
            <w:noProof/>
            <w:webHidden/>
          </w:rPr>
          <w:instrText xml:space="preserve"> PAGEREF _Toc69146087 \h </w:instrText>
        </w:r>
        <w:r w:rsidR="00AA2F79">
          <w:rPr>
            <w:noProof/>
            <w:webHidden/>
          </w:rPr>
        </w:r>
        <w:r w:rsidR="00AA2F79">
          <w:rPr>
            <w:noProof/>
            <w:webHidden/>
          </w:rPr>
          <w:fldChar w:fldCharType="separate"/>
        </w:r>
        <w:r w:rsidR="00066EE3">
          <w:rPr>
            <w:noProof/>
            <w:webHidden/>
          </w:rPr>
          <w:t>153</w:t>
        </w:r>
        <w:r w:rsidR="00AA2F79">
          <w:rPr>
            <w:noProof/>
            <w:webHidden/>
          </w:rPr>
          <w:fldChar w:fldCharType="end"/>
        </w:r>
      </w:hyperlink>
    </w:p>
    <w:p w14:paraId="0DE97ADC" w14:textId="1A654605"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8" w:history="1">
        <w:r w:rsidR="00AA2F79" w:rsidRPr="003C1A8A">
          <w:rPr>
            <w:rStyle w:val="Hyperlink"/>
            <w:noProof/>
          </w:rPr>
          <w:t xml:space="preserve">Table 121: Value Dependency of Attribute </w:t>
        </w:r>
        <w:r w:rsidR="00AA2F79" w:rsidRPr="003C1A8A">
          <w:rPr>
            <w:rStyle w:val="Hyperlink"/>
            <w:rFonts w:ascii="Courier New" w:hAnsi="Courier New" w:cs="Courier New"/>
            <w:i/>
            <w:noProof/>
          </w:rPr>
          <w:t>thickness</w:t>
        </w:r>
        <w:r w:rsidR="00AA2F79">
          <w:rPr>
            <w:noProof/>
            <w:webHidden/>
          </w:rPr>
          <w:tab/>
        </w:r>
        <w:r w:rsidR="00AA2F79">
          <w:rPr>
            <w:noProof/>
            <w:webHidden/>
          </w:rPr>
          <w:fldChar w:fldCharType="begin"/>
        </w:r>
        <w:r w:rsidR="00AA2F79">
          <w:rPr>
            <w:noProof/>
            <w:webHidden/>
          </w:rPr>
          <w:instrText xml:space="preserve"> PAGEREF _Toc69146088 \h </w:instrText>
        </w:r>
        <w:r w:rsidR="00AA2F79">
          <w:rPr>
            <w:noProof/>
            <w:webHidden/>
          </w:rPr>
        </w:r>
        <w:r w:rsidR="00AA2F79">
          <w:rPr>
            <w:noProof/>
            <w:webHidden/>
          </w:rPr>
          <w:fldChar w:fldCharType="separate"/>
        </w:r>
        <w:r w:rsidR="00066EE3">
          <w:rPr>
            <w:noProof/>
            <w:webHidden/>
          </w:rPr>
          <w:t>154</w:t>
        </w:r>
        <w:r w:rsidR="00AA2F79">
          <w:rPr>
            <w:noProof/>
            <w:webHidden/>
          </w:rPr>
          <w:fldChar w:fldCharType="end"/>
        </w:r>
      </w:hyperlink>
    </w:p>
    <w:p w14:paraId="511AFC59" w14:textId="2AB118B5"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89" w:history="1">
        <w:r w:rsidR="00AA2F79" w:rsidRPr="003C1A8A">
          <w:rPr>
            <w:rStyle w:val="Hyperlink"/>
            <w:noProof/>
          </w:rPr>
          <w:t xml:space="preserve">Table 122: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Cruciform Joint</w:t>
        </w:r>
        <w:r w:rsidR="00AA2F79">
          <w:rPr>
            <w:noProof/>
            <w:webHidden/>
          </w:rPr>
          <w:tab/>
        </w:r>
        <w:r w:rsidR="00AA2F79">
          <w:rPr>
            <w:noProof/>
            <w:webHidden/>
          </w:rPr>
          <w:fldChar w:fldCharType="begin"/>
        </w:r>
        <w:r w:rsidR="00AA2F79">
          <w:rPr>
            <w:noProof/>
            <w:webHidden/>
          </w:rPr>
          <w:instrText xml:space="preserve"> PAGEREF _Toc69146089 \h </w:instrText>
        </w:r>
        <w:r w:rsidR="00AA2F79">
          <w:rPr>
            <w:noProof/>
            <w:webHidden/>
          </w:rPr>
        </w:r>
        <w:r w:rsidR="00AA2F79">
          <w:rPr>
            <w:noProof/>
            <w:webHidden/>
          </w:rPr>
          <w:fldChar w:fldCharType="separate"/>
        </w:r>
        <w:r w:rsidR="00066EE3">
          <w:rPr>
            <w:noProof/>
            <w:webHidden/>
          </w:rPr>
          <w:t>155</w:t>
        </w:r>
        <w:r w:rsidR="00AA2F79">
          <w:rPr>
            <w:noProof/>
            <w:webHidden/>
          </w:rPr>
          <w:fldChar w:fldCharType="end"/>
        </w:r>
      </w:hyperlink>
    </w:p>
    <w:p w14:paraId="134FC58A" w14:textId="10384A5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0" w:history="1">
        <w:r w:rsidR="00AA2F79" w:rsidRPr="003C1A8A">
          <w:rPr>
            <w:rStyle w:val="Hyperlink"/>
            <w:noProof/>
          </w:rPr>
          <w:t>Table 123: Parameters of Flared joint</w:t>
        </w:r>
        <w:r w:rsidR="00AA2F79">
          <w:rPr>
            <w:noProof/>
            <w:webHidden/>
          </w:rPr>
          <w:tab/>
        </w:r>
        <w:r w:rsidR="00AA2F79">
          <w:rPr>
            <w:noProof/>
            <w:webHidden/>
          </w:rPr>
          <w:fldChar w:fldCharType="begin"/>
        </w:r>
        <w:r w:rsidR="00AA2F79">
          <w:rPr>
            <w:noProof/>
            <w:webHidden/>
          </w:rPr>
          <w:instrText xml:space="preserve"> PAGEREF _Toc69146090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765A057D" w14:textId="6A681A63"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1" w:history="1">
        <w:r w:rsidR="00AA2F79" w:rsidRPr="003C1A8A">
          <w:rPr>
            <w:rStyle w:val="Hyperlink"/>
            <w:noProof/>
          </w:rPr>
          <w:t xml:space="preserve">Table 124: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Flared Joint</w:t>
        </w:r>
        <w:r w:rsidR="00AA2F79">
          <w:rPr>
            <w:noProof/>
            <w:webHidden/>
          </w:rPr>
          <w:tab/>
        </w:r>
        <w:r w:rsidR="00AA2F79">
          <w:rPr>
            <w:noProof/>
            <w:webHidden/>
          </w:rPr>
          <w:fldChar w:fldCharType="begin"/>
        </w:r>
        <w:r w:rsidR="00AA2F79">
          <w:rPr>
            <w:noProof/>
            <w:webHidden/>
          </w:rPr>
          <w:instrText xml:space="preserve"> PAGEREF _Toc69146091 \h </w:instrText>
        </w:r>
        <w:r w:rsidR="00AA2F79">
          <w:rPr>
            <w:noProof/>
            <w:webHidden/>
          </w:rPr>
        </w:r>
        <w:r w:rsidR="00AA2F79">
          <w:rPr>
            <w:noProof/>
            <w:webHidden/>
          </w:rPr>
          <w:fldChar w:fldCharType="separate"/>
        </w:r>
        <w:r w:rsidR="00066EE3">
          <w:rPr>
            <w:noProof/>
            <w:webHidden/>
          </w:rPr>
          <w:t>157</w:t>
        </w:r>
        <w:r w:rsidR="00AA2F79">
          <w:rPr>
            <w:noProof/>
            <w:webHidden/>
          </w:rPr>
          <w:fldChar w:fldCharType="end"/>
        </w:r>
      </w:hyperlink>
    </w:p>
    <w:p w14:paraId="76917BC0" w14:textId="601F4B1B"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2" w:history="1">
        <w:r w:rsidR="00AA2F79" w:rsidRPr="003C1A8A">
          <w:rPr>
            <w:rStyle w:val="Hyperlink"/>
            <w:noProof/>
          </w:rPr>
          <w:t xml:space="preserve">Table 125: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Flared Joint</w:t>
        </w:r>
        <w:r w:rsidR="00AA2F79">
          <w:rPr>
            <w:noProof/>
            <w:webHidden/>
          </w:rPr>
          <w:tab/>
        </w:r>
        <w:r w:rsidR="00AA2F79">
          <w:rPr>
            <w:noProof/>
            <w:webHidden/>
          </w:rPr>
          <w:fldChar w:fldCharType="begin"/>
        </w:r>
        <w:r w:rsidR="00AA2F79">
          <w:rPr>
            <w:noProof/>
            <w:webHidden/>
          </w:rPr>
          <w:instrText xml:space="preserve"> PAGEREF _Toc69146092 \h </w:instrText>
        </w:r>
        <w:r w:rsidR="00AA2F79">
          <w:rPr>
            <w:noProof/>
            <w:webHidden/>
          </w:rPr>
        </w:r>
        <w:r w:rsidR="00AA2F79">
          <w:rPr>
            <w:noProof/>
            <w:webHidden/>
          </w:rPr>
          <w:fldChar w:fldCharType="separate"/>
        </w:r>
        <w:r w:rsidR="00066EE3">
          <w:rPr>
            <w:noProof/>
            <w:webHidden/>
          </w:rPr>
          <w:t>157</w:t>
        </w:r>
        <w:r w:rsidR="00AA2F79">
          <w:rPr>
            <w:noProof/>
            <w:webHidden/>
          </w:rPr>
          <w:fldChar w:fldCharType="end"/>
        </w:r>
      </w:hyperlink>
    </w:p>
    <w:p w14:paraId="464571F5" w14:textId="7C992A8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3" w:history="1">
        <w:r w:rsidR="00AA2F79" w:rsidRPr="003C1A8A">
          <w:rPr>
            <w:rStyle w:val="Hyperlink"/>
            <w:noProof/>
          </w:rPr>
          <w:t xml:space="preserve">Table 126: Attributes of </w:t>
        </w:r>
        <w:r w:rsidR="00AA2F79" w:rsidRPr="003C1A8A">
          <w:rPr>
            <w:rStyle w:val="Hyperlink"/>
            <w:rFonts w:ascii="Courier New" w:hAnsi="Courier New" w:cs="Courier New"/>
            <w:i/>
            <w:noProof/>
          </w:rPr>
          <w:t>&lt;connection_1d/&gt;</w:t>
        </w:r>
        <w:r w:rsidR="00AA2F79">
          <w:rPr>
            <w:noProof/>
            <w:webHidden/>
          </w:rPr>
          <w:tab/>
        </w:r>
        <w:r w:rsidR="00AA2F79">
          <w:rPr>
            <w:noProof/>
            <w:webHidden/>
          </w:rPr>
          <w:fldChar w:fldCharType="begin"/>
        </w:r>
        <w:r w:rsidR="00AA2F79">
          <w:rPr>
            <w:noProof/>
            <w:webHidden/>
          </w:rPr>
          <w:instrText xml:space="preserve"> PAGEREF _Toc69146093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71318B8F" w14:textId="4CA90DE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4" w:history="1">
        <w:r w:rsidR="00AA2F79" w:rsidRPr="003C1A8A">
          <w:rPr>
            <w:rStyle w:val="Hyperlink"/>
            <w:noProof/>
          </w:rPr>
          <w:t xml:space="preserve">Table 127: Nested elements of </w:t>
        </w:r>
        <w:r w:rsidR="00AA2F79" w:rsidRPr="003C1A8A">
          <w:rPr>
            <w:rStyle w:val="Hyperlink"/>
            <w:rFonts w:ascii="Courier New" w:hAnsi="Courier New" w:cs="Courier New"/>
            <w:i/>
            <w:noProof/>
          </w:rPr>
          <w:t>&lt;connection_1d/&gt;</w:t>
        </w:r>
        <w:r w:rsidR="00AA2F79">
          <w:rPr>
            <w:noProof/>
            <w:webHidden/>
          </w:rPr>
          <w:tab/>
        </w:r>
        <w:r w:rsidR="00AA2F79">
          <w:rPr>
            <w:noProof/>
            <w:webHidden/>
          </w:rPr>
          <w:fldChar w:fldCharType="begin"/>
        </w:r>
        <w:r w:rsidR="00AA2F79">
          <w:rPr>
            <w:noProof/>
            <w:webHidden/>
          </w:rPr>
          <w:instrText xml:space="preserve"> PAGEREF _Toc69146094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14C3D8B3" w14:textId="3B6E9CB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5" w:history="1">
        <w:r w:rsidR="00AA2F79" w:rsidRPr="003C1A8A">
          <w:rPr>
            <w:rStyle w:val="Hyperlink"/>
            <w:noProof/>
          </w:rPr>
          <w:t xml:space="preserve">Table 128: Attributes of element </w:t>
        </w:r>
        <w:r w:rsidR="00AA2F79" w:rsidRPr="003C1A8A">
          <w:rPr>
            <w:rStyle w:val="Hyperlink"/>
            <w:rFonts w:ascii="Courier New" w:hAnsi="Courier New" w:cs="Courier New"/>
            <w:i/>
            <w:noProof/>
          </w:rPr>
          <w:t>&lt;adhesive_line/&gt;</w:t>
        </w:r>
        <w:r w:rsidR="00AA2F79">
          <w:rPr>
            <w:noProof/>
            <w:webHidden/>
          </w:rPr>
          <w:tab/>
        </w:r>
        <w:r w:rsidR="00AA2F79">
          <w:rPr>
            <w:noProof/>
            <w:webHidden/>
          </w:rPr>
          <w:fldChar w:fldCharType="begin"/>
        </w:r>
        <w:r w:rsidR="00AA2F79">
          <w:rPr>
            <w:noProof/>
            <w:webHidden/>
          </w:rPr>
          <w:instrText xml:space="preserve"> PAGEREF _Toc69146095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385D064C" w14:textId="4FC3741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6" w:history="1">
        <w:r w:rsidR="00AA2F79" w:rsidRPr="003C1A8A">
          <w:rPr>
            <w:rStyle w:val="Hyperlink"/>
            <w:noProof/>
          </w:rPr>
          <w:t xml:space="preserve">Table 129: Attributes of </w:t>
        </w:r>
        <w:r w:rsidR="00AA2F79" w:rsidRPr="003C1A8A">
          <w:rPr>
            <w:rStyle w:val="Hyperlink"/>
            <w:rFonts w:ascii="Courier New" w:hAnsi="Courier New" w:cs="Courier New"/>
            <w:i/>
            <w:noProof/>
          </w:rPr>
          <w:t xml:space="preserve">&lt;connection_1d/&gt; </w:t>
        </w:r>
        <w:r w:rsidR="00AA2F79" w:rsidRPr="003C1A8A">
          <w:rPr>
            <w:rStyle w:val="Hyperlink"/>
            <w:noProof/>
          </w:rPr>
          <w:t xml:space="preserve">for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_Toc69146096 \h </w:instrText>
        </w:r>
        <w:r w:rsidR="00AA2F79">
          <w:rPr>
            <w:noProof/>
            <w:webHidden/>
          </w:rPr>
        </w:r>
        <w:r w:rsidR="00AA2F79">
          <w:rPr>
            <w:noProof/>
            <w:webHidden/>
          </w:rPr>
          <w:fldChar w:fldCharType="separate"/>
        </w:r>
        <w:r w:rsidR="00066EE3">
          <w:rPr>
            <w:noProof/>
            <w:webHidden/>
          </w:rPr>
          <w:t>161</w:t>
        </w:r>
        <w:r w:rsidR="00AA2F79">
          <w:rPr>
            <w:noProof/>
            <w:webHidden/>
          </w:rPr>
          <w:fldChar w:fldCharType="end"/>
        </w:r>
      </w:hyperlink>
    </w:p>
    <w:p w14:paraId="63C75F15" w14:textId="547BDEAC"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7" w:history="1">
        <w:r w:rsidR="00AA2F79" w:rsidRPr="003C1A8A">
          <w:rPr>
            <w:rStyle w:val="Hyperlink"/>
            <w:noProof/>
          </w:rPr>
          <w:t xml:space="preserve">Table 130: Nested elements of </w:t>
        </w:r>
        <w:r w:rsidR="00AA2F79" w:rsidRPr="003C1A8A">
          <w:rPr>
            <w:rStyle w:val="Hyperlink"/>
            <w:rFonts w:ascii="Courier New" w:hAnsi="Courier New" w:cs="Courier New"/>
            <w:i/>
            <w:noProof/>
          </w:rPr>
          <w:t xml:space="preserve">&lt;connection_1d/&gt; </w:t>
        </w:r>
        <w:r w:rsidR="00AA2F79" w:rsidRPr="003C1A8A">
          <w:rPr>
            <w:rStyle w:val="Hyperlink"/>
            <w:noProof/>
          </w:rPr>
          <w:t xml:space="preserve">for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_Toc69146097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7297A1C9" w14:textId="1E284E6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8" w:history="1">
        <w:r w:rsidR="00AA2F79" w:rsidRPr="003C1A8A">
          <w:rPr>
            <w:rStyle w:val="Hyperlink"/>
            <w:noProof/>
          </w:rPr>
          <w:t xml:space="preserve">Table 131: Attributes of element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_Toc69146098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3E269135" w14:textId="4751E57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099" w:history="1">
        <w:r w:rsidR="00AA2F79" w:rsidRPr="003C1A8A">
          <w:rPr>
            <w:rStyle w:val="Hyperlink"/>
            <w:noProof/>
          </w:rPr>
          <w:t xml:space="preserve">Table 132: Nested elements of element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_Toc69146099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689D7B63" w14:textId="4022E3D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0" w:history="1">
        <w:r w:rsidR="00AA2F79" w:rsidRPr="003C1A8A">
          <w:rPr>
            <w:rStyle w:val="Hyperlink"/>
            <w:noProof/>
          </w:rPr>
          <w:t xml:space="preserve">Table 133: Attributes of element </w:t>
        </w:r>
        <w:r w:rsidR="00AA2F79" w:rsidRPr="003C1A8A">
          <w:rPr>
            <w:rStyle w:val="Hyperlink"/>
            <w:rFonts w:ascii="Courier New" w:hAnsi="Courier New" w:cs="Courier New"/>
            <w:i/>
            <w:noProof/>
          </w:rPr>
          <w:t>&lt;region/&gt;</w:t>
        </w:r>
        <w:r w:rsidR="00AA2F79">
          <w:rPr>
            <w:noProof/>
            <w:webHidden/>
          </w:rPr>
          <w:tab/>
        </w:r>
        <w:r w:rsidR="00AA2F79">
          <w:rPr>
            <w:noProof/>
            <w:webHidden/>
          </w:rPr>
          <w:fldChar w:fldCharType="begin"/>
        </w:r>
        <w:r w:rsidR="00AA2F79">
          <w:rPr>
            <w:noProof/>
            <w:webHidden/>
          </w:rPr>
          <w:instrText xml:space="preserve"> PAGEREF _Toc69146100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7C937CB2" w14:textId="00F7FD5F"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1" w:history="1">
        <w:r w:rsidR="00AA2F79" w:rsidRPr="003C1A8A">
          <w:rPr>
            <w:rStyle w:val="Hyperlink"/>
            <w:noProof/>
          </w:rPr>
          <w:t xml:space="preserve">Table 134: Nested elements of element </w:t>
        </w:r>
        <w:r w:rsidR="00AA2F79" w:rsidRPr="003C1A8A">
          <w:rPr>
            <w:rStyle w:val="Hyperlink"/>
            <w:rFonts w:ascii="Courier New" w:hAnsi="Courier New" w:cs="Courier New"/>
            <w:i/>
            <w:noProof/>
          </w:rPr>
          <w:t>&lt;region/&gt;</w:t>
        </w:r>
        <w:r w:rsidR="00AA2F79">
          <w:rPr>
            <w:noProof/>
            <w:webHidden/>
          </w:rPr>
          <w:tab/>
        </w:r>
        <w:r w:rsidR="00AA2F79">
          <w:rPr>
            <w:noProof/>
            <w:webHidden/>
          </w:rPr>
          <w:fldChar w:fldCharType="begin"/>
        </w:r>
        <w:r w:rsidR="00AA2F79">
          <w:rPr>
            <w:noProof/>
            <w:webHidden/>
          </w:rPr>
          <w:instrText xml:space="preserve"> PAGEREF _Toc69146101 \h </w:instrText>
        </w:r>
        <w:r w:rsidR="00AA2F79">
          <w:rPr>
            <w:noProof/>
            <w:webHidden/>
          </w:rPr>
        </w:r>
        <w:r w:rsidR="00AA2F79">
          <w:rPr>
            <w:noProof/>
            <w:webHidden/>
          </w:rPr>
          <w:fldChar w:fldCharType="separate"/>
        </w:r>
        <w:r w:rsidR="00066EE3">
          <w:rPr>
            <w:noProof/>
            <w:webHidden/>
          </w:rPr>
          <w:t>163</w:t>
        </w:r>
        <w:r w:rsidR="00AA2F79">
          <w:rPr>
            <w:noProof/>
            <w:webHidden/>
          </w:rPr>
          <w:fldChar w:fldCharType="end"/>
        </w:r>
      </w:hyperlink>
    </w:p>
    <w:p w14:paraId="4123C2E8" w14:textId="10F6BC7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2" w:history="1">
        <w:r w:rsidR="00AA2F79" w:rsidRPr="003C1A8A">
          <w:rPr>
            <w:rStyle w:val="Hyperlink"/>
            <w:noProof/>
          </w:rPr>
          <w:t xml:space="preserve">Table 135: Nested elements of </w:t>
        </w:r>
        <w:r w:rsidR="00AA2F79" w:rsidRPr="003C1A8A">
          <w:rPr>
            <w:rStyle w:val="Hyperlink"/>
            <w:rFonts w:ascii="Courier New" w:hAnsi="Courier New" w:cs="Courier New"/>
            <w:i/>
            <w:noProof/>
          </w:rPr>
          <w:t>&lt;connection_1d/&gt;</w:t>
        </w:r>
        <w:r w:rsidR="00AA2F79" w:rsidRPr="003C1A8A">
          <w:rPr>
            <w:rStyle w:val="Hyperlink"/>
            <w:noProof/>
          </w:rPr>
          <w:t xml:space="preserve"> for </w:t>
        </w:r>
        <w:r w:rsidR="00AA2F79" w:rsidRPr="003C1A8A">
          <w:rPr>
            <w:rStyle w:val="Hyperlink"/>
            <w:rFonts w:ascii="Courier New" w:hAnsi="Courier New" w:cs="Courier New"/>
            <w:i/>
            <w:noProof/>
          </w:rPr>
          <w:t>&lt;sequence_connection_0d/&gt;</w:t>
        </w:r>
        <w:r w:rsidR="00AA2F79">
          <w:rPr>
            <w:noProof/>
            <w:webHidden/>
          </w:rPr>
          <w:tab/>
        </w:r>
        <w:r w:rsidR="00AA2F79">
          <w:rPr>
            <w:noProof/>
            <w:webHidden/>
          </w:rPr>
          <w:fldChar w:fldCharType="begin"/>
        </w:r>
        <w:r w:rsidR="00AA2F79">
          <w:rPr>
            <w:noProof/>
            <w:webHidden/>
          </w:rPr>
          <w:instrText xml:space="preserve"> PAGEREF _Toc69146102 \h </w:instrText>
        </w:r>
        <w:r w:rsidR="00AA2F79">
          <w:rPr>
            <w:noProof/>
            <w:webHidden/>
          </w:rPr>
        </w:r>
        <w:r w:rsidR="00AA2F79">
          <w:rPr>
            <w:noProof/>
            <w:webHidden/>
          </w:rPr>
          <w:fldChar w:fldCharType="separate"/>
        </w:r>
        <w:r w:rsidR="00066EE3">
          <w:rPr>
            <w:noProof/>
            <w:webHidden/>
          </w:rPr>
          <w:t>166</w:t>
        </w:r>
        <w:r w:rsidR="00AA2F79">
          <w:rPr>
            <w:noProof/>
            <w:webHidden/>
          </w:rPr>
          <w:fldChar w:fldCharType="end"/>
        </w:r>
      </w:hyperlink>
    </w:p>
    <w:p w14:paraId="13F91D12" w14:textId="140D010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3" w:history="1">
        <w:r w:rsidR="00AA2F79" w:rsidRPr="003C1A8A">
          <w:rPr>
            <w:rStyle w:val="Hyperlink"/>
            <w:noProof/>
          </w:rPr>
          <w:t xml:space="preserve">Table 136: Nested elements of </w:t>
        </w:r>
        <w:r w:rsidR="00AA2F79" w:rsidRPr="003C1A8A">
          <w:rPr>
            <w:rStyle w:val="Hyperlink"/>
            <w:rFonts w:ascii="Courier New" w:hAnsi="Courier New" w:cs="Courier New"/>
            <w:i/>
            <w:noProof/>
          </w:rPr>
          <w:t>&lt;sequence_connection_0d/&gt;</w:t>
        </w:r>
        <w:r w:rsidR="00AA2F79">
          <w:rPr>
            <w:noProof/>
            <w:webHidden/>
          </w:rPr>
          <w:tab/>
        </w:r>
        <w:r w:rsidR="00AA2F79">
          <w:rPr>
            <w:noProof/>
            <w:webHidden/>
          </w:rPr>
          <w:fldChar w:fldCharType="begin"/>
        </w:r>
        <w:r w:rsidR="00AA2F79">
          <w:rPr>
            <w:noProof/>
            <w:webHidden/>
          </w:rPr>
          <w:instrText xml:space="preserve"> PAGEREF _Toc69146103 \h </w:instrText>
        </w:r>
        <w:r w:rsidR="00AA2F79">
          <w:rPr>
            <w:noProof/>
            <w:webHidden/>
          </w:rPr>
        </w:r>
        <w:r w:rsidR="00AA2F79">
          <w:rPr>
            <w:noProof/>
            <w:webHidden/>
          </w:rPr>
          <w:fldChar w:fldCharType="separate"/>
        </w:r>
        <w:r w:rsidR="00066EE3">
          <w:rPr>
            <w:noProof/>
            <w:webHidden/>
          </w:rPr>
          <w:t>166</w:t>
        </w:r>
        <w:r w:rsidR="00AA2F79">
          <w:rPr>
            <w:noProof/>
            <w:webHidden/>
          </w:rPr>
          <w:fldChar w:fldCharType="end"/>
        </w:r>
      </w:hyperlink>
    </w:p>
    <w:p w14:paraId="56DCE666" w14:textId="37645A81"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4" w:history="1">
        <w:r w:rsidR="00AA2F79" w:rsidRPr="003C1A8A">
          <w:rPr>
            <w:rStyle w:val="Hyperlink"/>
            <w:noProof/>
          </w:rPr>
          <w:t xml:space="preserve">Table 137: Attributes of element </w:t>
        </w:r>
        <w:r w:rsidR="00AA2F79" w:rsidRPr="003C1A8A">
          <w:rPr>
            <w:rStyle w:val="Hyperlink"/>
            <w:rFonts w:ascii="Courier New" w:hAnsi="Courier New" w:cs="Courier New"/>
            <w:i/>
            <w:noProof/>
          </w:rPr>
          <w:t>&lt;sequence_connection_0d/&gt;</w:t>
        </w:r>
        <w:r w:rsidR="00AA2F79">
          <w:rPr>
            <w:noProof/>
            <w:webHidden/>
          </w:rPr>
          <w:tab/>
        </w:r>
        <w:r w:rsidR="00AA2F79">
          <w:rPr>
            <w:noProof/>
            <w:webHidden/>
          </w:rPr>
          <w:fldChar w:fldCharType="begin"/>
        </w:r>
        <w:r w:rsidR="00AA2F79">
          <w:rPr>
            <w:noProof/>
            <w:webHidden/>
          </w:rPr>
          <w:instrText xml:space="preserve"> PAGEREF _Toc69146104 \h </w:instrText>
        </w:r>
        <w:r w:rsidR="00AA2F79">
          <w:rPr>
            <w:noProof/>
            <w:webHidden/>
          </w:rPr>
        </w:r>
        <w:r w:rsidR="00AA2F79">
          <w:rPr>
            <w:noProof/>
            <w:webHidden/>
          </w:rPr>
          <w:fldChar w:fldCharType="separate"/>
        </w:r>
        <w:r w:rsidR="00066EE3">
          <w:rPr>
            <w:noProof/>
            <w:webHidden/>
          </w:rPr>
          <w:t>166</w:t>
        </w:r>
        <w:r w:rsidR="00AA2F79">
          <w:rPr>
            <w:noProof/>
            <w:webHidden/>
          </w:rPr>
          <w:fldChar w:fldCharType="end"/>
        </w:r>
      </w:hyperlink>
    </w:p>
    <w:p w14:paraId="737FACFF" w14:textId="7636F314"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5" w:history="1">
        <w:r w:rsidR="00AA2F79" w:rsidRPr="003C1A8A">
          <w:rPr>
            <w:rStyle w:val="Hyperlink"/>
            <w:noProof/>
          </w:rPr>
          <w:t xml:space="preserve">Table 138: Attributes of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_Toc69146105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041C9998" w14:textId="7D4ED29E"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6" w:history="1">
        <w:r w:rsidR="00AA2F79" w:rsidRPr="003C1A8A">
          <w:rPr>
            <w:rStyle w:val="Hyperlink"/>
            <w:noProof/>
          </w:rPr>
          <w:t xml:space="preserve">Table 139: Nested elements of </w:t>
        </w:r>
        <w:r w:rsidR="00AA2F79" w:rsidRPr="003C1A8A">
          <w:rPr>
            <w:rStyle w:val="Hyperlink"/>
            <w:rFonts w:ascii="Courier New" w:hAnsi="Courier New" w:cs="Courier New"/>
            <w:i/>
            <w:noProof/>
          </w:rPr>
          <w:t>&lt;loc_list&gt;</w:t>
        </w:r>
        <w:r w:rsidR="00AA2F79">
          <w:rPr>
            <w:noProof/>
            <w:webHidden/>
          </w:rPr>
          <w:tab/>
        </w:r>
        <w:r w:rsidR="00AA2F79">
          <w:rPr>
            <w:noProof/>
            <w:webHidden/>
          </w:rPr>
          <w:fldChar w:fldCharType="begin"/>
        </w:r>
        <w:r w:rsidR="00AA2F79">
          <w:rPr>
            <w:noProof/>
            <w:webHidden/>
          </w:rPr>
          <w:instrText xml:space="preserve"> PAGEREF _Toc69146106 \h </w:instrText>
        </w:r>
        <w:r w:rsidR="00AA2F79">
          <w:rPr>
            <w:noProof/>
            <w:webHidden/>
          </w:rPr>
        </w:r>
        <w:r w:rsidR="00AA2F79">
          <w:rPr>
            <w:noProof/>
            <w:webHidden/>
          </w:rPr>
          <w:fldChar w:fldCharType="separate"/>
        </w:r>
        <w:r w:rsidR="00066EE3">
          <w:rPr>
            <w:noProof/>
            <w:webHidden/>
          </w:rPr>
          <w:t>168</w:t>
        </w:r>
        <w:r w:rsidR="00AA2F79">
          <w:rPr>
            <w:noProof/>
            <w:webHidden/>
          </w:rPr>
          <w:fldChar w:fldCharType="end"/>
        </w:r>
      </w:hyperlink>
    </w:p>
    <w:p w14:paraId="583CFF82" w14:textId="283A617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7" w:history="1">
        <w:r w:rsidR="00AA2F79" w:rsidRPr="003C1A8A">
          <w:rPr>
            <w:rStyle w:val="Hyperlink"/>
            <w:noProof/>
          </w:rPr>
          <w:t xml:space="preserve">Table 140: Attributes of element </w:t>
        </w:r>
        <w:r w:rsidR="00AA2F79" w:rsidRPr="003C1A8A">
          <w:rPr>
            <w:rStyle w:val="Hyperlink"/>
            <w:rFonts w:ascii="Courier New" w:hAnsi="Courier New" w:cs="Courier New"/>
            <w:i/>
            <w:noProof/>
          </w:rPr>
          <w:t>&lt;loc/&gt;</w:t>
        </w:r>
        <w:r w:rsidR="00AA2F79">
          <w:rPr>
            <w:noProof/>
            <w:webHidden/>
          </w:rPr>
          <w:tab/>
        </w:r>
        <w:r w:rsidR="00AA2F79">
          <w:rPr>
            <w:noProof/>
            <w:webHidden/>
          </w:rPr>
          <w:fldChar w:fldCharType="begin"/>
        </w:r>
        <w:r w:rsidR="00AA2F79">
          <w:rPr>
            <w:noProof/>
            <w:webHidden/>
          </w:rPr>
          <w:instrText xml:space="preserve"> PAGEREF _Toc69146107 \h </w:instrText>
        </w:r>
        <w:r w:rsidR="00AA2F79">
          <w:rPr>
            <w:noProof/>
            <w:webHidden/>
          </w:rPr>
        </w:r>
        <w:r w:rsidR="00AA2F79">
          <w:rPr>
            <w:noProof/>
            <w:webHidden/>
          </w:rPr>
          <w:fldChar w:fldCharType="separate"/>
        </w:r>
        <w:r w:rsidR="00066EE3">
          <w:rPr>
            <w:noProof/>
            <w:webHidden/>
          </w:rPr>
          <w:t>168</w:t>
        </w:r>
        <w:r w:rsidR="00AA2F79">
          <w:rPr>
            <w:noProof/>
            <w:webHidden/>
          </w:rPr>
          <w:fldChar w:fldCharType="end"/>
        </w:r>
      </w:hyperlink>
    </w:p>
    <w:p w14:paraId="37230D45" w14:textId="316BF217"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8" w:history="1">
        <w:r w:rsidR="00AA2F79" w:rsidRPr="003C1A8A">
          <w:rPr>
            <w:rStyle w:val="Hyperlink"/>
            <w:noProof/>
          </w:rPr>
          <w:t xml:space="preserve">Table 141: Nested elements of element </w:t>
        </w:r>
        <w:r w:rsidR="00AA2F79" w:rsidRPr="003C1A8A">
          <w:rPr>
            <w:rStyle w:val="Hyperlink"/>
            <w:rFonts w:ascii="Courier New" w:hAnsi="Courier New" w:cs="Courier New"/>
            <w:i/>
            <w:noProof/>
          </w:rPr>
          <w:t>&lt;face_list&gt;</w:t>
        </w:r>
        <w:r w:rsidR="00AA2F79">
          <w:rPr>
            <w:noProof/>
            <w:webHidden/>
          </w:rPr>
          <w:tab/>
        </w:r>
        <w:r w:rsidR="00AA2F79">
          <w:rPr>
            <w:noProof/>
            <w:webHidden/>
          </w:rPr>
          <w:fldChar w:fldCharType="begin"/>
        </w:r>
        <w:r w:rsidR="00AA2F79">
          <w:rPr>
            <w:noProof/>
            <w:webHidden/>
          </w:rPr>
          <w:instrText xml:space="preserve"> PAGEREF _Toc69146108 \h </w:instrText>
        </w:r>
        <w:r w:rsidR="00AA2F79">
          <w:rPr>
            <w:noProof/>
            <w:webHidden/>
          </w:rPr>
        </w:r>
        <w:r w:rsidR="00AA2F79">
          <w:rPr>
            <w:noProof/>
            <w:webHidden/>
          </w:rPr>
          <w:fldChar w:fldCharType="separate"/>
        </w:r>
        <w:r w:rsidR="00066EE3">
          <w:rPr>
            <w:noProof/>
            <w:webHidden/>
          </w:rPr>
          <w:t>168</w:t>
        </w:r>
        <w:r w:rsidR="00AA2F79">
          <w:rPr>
            <w:noProof/>
            <w:webHidden/>
          </w:rPr>
          <w:fldChar w:fldCharType="end"/>
        </w:r>
      </w:hyperlink>
    </w:p>
    <w:p w14:paraId="56C0F13F" w14:textId="67FDD5FB"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09" w:history="1">
        <w:r w:rsidR="00AA2F79" w:rsidRPr="003C1A8A">
          <w:rPr>
            <w:rStyle w:val="Hyperlink"/>
            <w:noProof/>
          </w:rPr>
          <w:t xml:space="preserve">Table 142: Attributes of element </w:t>
        </w:r>
        <w:r w:rsidR="00AA2F79" w:rsidRPr="003C1A8A">
          <w:rPr>
            <w:rStyle w:val="Hyperlink"/>
            <w:rFonts w:ascii="Courier New" w:hAnsi="Courier New" w:cs="Courier New"/>
            <w:i/>
            <w:noProof/>
          </w:rPr>
          <w:t>&lt;face/&gt;</w:t>
        </w:r>
        <w:r w:rsidR="00AA2F79">
          <w:rPr>
            <w:noProof/>
            <w:webHidden/>
          </w:rPr>
          <w:tab/>
        </w:r>
        <w:r w:rsidR="00AA2F79">
          <w:rPr>
            <w:noProof/>
            <w:webHidden/>
          </w:rPr>
          <w:fldChar w:fldCharType="begin"/>
        </w:r>
        <w:r w:rsidR="00AA2F79">
          <w:rPr>
            <w:noProof/>
            <w:webHidden/>
          </w:rPr>
          <w:instrText xml:space="preserve"> PAGEREF _Toc69146109 \h </w:instrText>
        </w:r>
        <w:r w:rsidR="00AA2F79">
          <w:rPr>
            <w:noProof/>
            <w:webHidden/>
          </w:rPr>
        </w:r>
        <w:r w:rsidR="00AA2F79">
          <w:rPr>
            <w:noProof/>
            <w:webHidden/>
          </w:rPr>
          <w:fldChar w:fldCharType="separate"/>
        </w:r>
        <w:r w:rsidR="00066EE3">
          <w:rPr>
            <w:noProof/>
            <w:webHidden/>
          </w:rPr>
          <w:t>169</w:t>
        </w:r>
        <w:r w:rsidR="00AA2F79">
          <w:rPr>
            <w:noProof/>
            <w:webHidden/>
          </w:rPr>
          <w:fldChar w:fldCharType="end"/>
        </w:r>
      </w:hyperlink>
    </w:p>
    <w:p w14:paraId="42F3EE48" w14:textId="75F29DCD"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10" w:history="1">
        <w:r w:rsidR="00AA2F79" w:rsidRPr="003C1A8A">
          <w:rPr>
            <w:rStyle w:val="Hyperlink"/>
            <w:noProof/>
          </w:rPr>
          <w:t xml:space="preserve">Table 143: Nested elements of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_Toc69146110 \h </w:instrText>
        </w:r>
        <w:r w:rsidR="00AA2F79">
          <w:rPr>
            <w:noProof/>
            <w:webHidden/>
          </w:rPr>
        </w:r>
        <w:r w:rsidR="00AA2F79">
          <w:rPr>
            <w:noProof/>
            <w:webHidden/>
          </w:rPr>
          <w:fldChar w:fldCharType="separate"/>
        </w:r>
        <w:r w:rsidR="00066EE3">
          <w:rPr>
            <w:noProof/>
            <w:webHidden/>
          </w:rPr>
          <w:t>169</w:t>
        </w:r>
        <w:r w:rsidR="00AA2F79">
          <w:rPr>
            <w:noProof/>
            <w:webHidden/>
          </w:rPr>
          <w:fldChar w:fldCharType="end"/>
        </w:r>
      </w:hyperlink>
    </w:p>
    <w:p w14:paraId="23090551" w14:textId="50636230"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11" w:history="1">
        <w:r w:rsidR="00AA2F79" w:rsidRPr="003C1A8A">
          <w:rPr>
            <w:rStyle w:val="Hyperlink"/>
            <w:noProof/>
          </w:rPr>
          <w:t xml:space="preserve">Table 144: Attributes of element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_Toc69146111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2C1DC101" w14:textId="07045F3A"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12" w:history="1">
        <w:r w:rsidR="00AA2F79" w:rsidRPr="003C1A8A">
          <w:rPr>
            <w:rStyle w:val="Hyperlink"/>
            <w:noProof/>
          </w:rPr>
          <w:t xml:space="preserve">Table 145: Nested elements of element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_Toc69146112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0C820F45" w14:textId="3C287958" w:rsidR="00AA2F79" w:rsidRDefault="00D876BB">
      <w:pPr>
        <w:pStyle w:val="Abbildungsverzeichnis"/>
        <w:tabs>
          <w:tab w:val="right" w:leader="dot" w:pos="9060"/>
        </w:tabs>
        <w:rPr>
          <w:rFonts w:asciiTheme="minorHAnsi" w:eastAsiaTheme="minorEastAsia" w:hAnsiTheme="minorHAnsi" w:cstheme="minorBidi"/>
          <w:noProof/>
          <w:szCs w:val="22"/>
          <w:lang w:val="de-DE"/>
        </w:rPr>
      </w:pPr>
      <w:hyperlink w:anchor="_Toc69146113" w:history="1">
        <w:r w:rsidR="00AA2F79" w:rsidRPr="003C1A8A">
          <w:rPr>
            <w:rStyle w:val="Hyperlink"/>
            <w:noProof/>
          </w:rPr>
          <w:t xml:space="preserve">Table 146: Attributes of element </w:t>
        </w:r>
        <w:r w:rsidR="00AA2F79" w:rsidRPr="003C1A8A">
          <w:rPr>
            <w:rStyle w:val="Hyperlink"/>
            <w:rFonts w:ascii="Courier New" w:hAnsi="Courier New" w:cs="Courier New"/>
            <w:i/>
            <w:noProof/>
          </w:rPr>
          <w:t>&lt;adhesive_face/&gt;</w:t>
        </w:r>
        <w:r w:rsidR="00AA2F79">
          <w:rPr>
            <w:noProof/>
            <w:webHidden/>
          </w:rPr>
          <w:tab/>
        </w:r>
        <w:r w:rsidR="00AA2F79">
          <w:rPr>
            <w:noProof/>
            <w:webHidden/>
          </w:rPr>
          <w:fldChar w:fldCharType="begin"/>
        </w:r>
        <w:r w:rsidR="00AA2F79">
          <w:rPr>
            <w:noProof/>
            <w:webHidden/>
          </w:rPr>
          <w:instrText xml:space="preserve"> PAGEREF _Toc69146113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1CDD9CF8" w14:textId="7490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9145715"/>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9145716"/>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9145717"/>
      <w:r w:rsidRPr="007055D9">
        <w:t>MCF</w:t>
      </w:r>
      <w:bookmarkEnd w:id="19"/>
      <w:bookmarkEnd w:id="20"/>
      <w:r w:rsidR="001A37D6">
        <w:t xml:space="preserve"> at Ford</w:t>
      </w:r>
      <w:bookmarkEnd w:id="21"/>
      <w:bookmarkEnd w:id="22"/>
      <w:bookmarkEnd w:id="23"/>
    </w:p>
    <w:p w14:paraId="589C18B5" w14:textId="39C3E4F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66EE3"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9145718"/>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9145719"/>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9145720"/>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9145721"/>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8272" behindDoc="1" locked="0" layoutInCell="1" allowOverlap="1" wp14:anchorId="78269624" wp14:editId="031684E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EB8A109" w:rsidR="00F243C1" w:rsidRPr="007055D9" w:rsidRDefault="00406B64" w:rsidP="00406B64">
      <w:pPr>
        <w:pStyle w:val="Beschriftung"/>
      </w:pPr>
      <w:bookmarkStart w:id="51" w:name="_Ref428531162"/>
      <w:bookmarkStart w:id="52" w:name="_Toc3557081"/>
      <w:bookmarkStart w:id="53" w:name="_Toc34747331"/>
      <w:bookmarkStart w:id="54" w:name="_Toc69146205"/>
      <w:r>
        <w:t xml:space="preserve">Figure </w:t>
      </w:r>
      <w:r>
        <w:fldChar w:fldCharType="begin"/>
      </w:r>
      <w:r>
        <w:instrText xml:space="preserve"> SEQ Figure \* ARABIC </w:instrText>
      </w:r>
      <w:r>
        <w:fldChar w:fldCharType="separate"/>
      </w:r>
      <w:r w:rsidR="00066EE3">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9145722"/>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9145723"/>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6"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6"/>
    </w:p>
    <w:p w14:paraId="68614EF7" w14:textId="77777777" w:rsidR="0017309C" w:rsidRPr="007055D9" w:rsidRDefault="004F562F" w:rsidP="0021111F">
      <w:r>
        <w:rPr>
          <w:noProof/>
          <w:lang w:eastAsia="en-US"/>
        </w:rPr>
        <w:lastRenderedPageBreak/>
        <w:drawing>
          <wp:inline distT="0" distB="0" distL="0" distR="0" wp14:anchorId="67ABC00A" wp14:editId="11F4ACC5">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1CF36AFC" w:rsidR="00486C72" w:rsidRPr="007055D9" w:rsidRDefault="00406B64" w:rsidP="00406B64">
      <w:pPr>
        <w:pStyle w:val="Beschriftung"/>
      </w:pPr>
      <w:bookmarkStart w:id="67" w:name="_Ref334010986"/>
      <w:bookmarkStart w:id="68" w:name="_Toc3557082"/>
      <w:bookmarkStart w:id="69" w:name="_Toc34747332"/>
      <w:bookmarkStart w:id="70" w:name="_Toc69146206"/>
      <w:r>
        <w:t xml:space="preserve">Figure </w:t>
      </w:r>
      <w:r>
        <w:fldChar w:fldCharType="begin"/>
      </w:r>
      <w:r>
        <w:instrText xml:space="preserve"> SEQ Figure \* ARABIC </w:instrText>
      </w:r>
      <w:r>
        <w:fldChar w:fldCharType="separate"/>
      </w:r>
      <w:r w:rsidR="00066EE3">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2F106583"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66EE3">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66EE3">
        <w:t xml:space="preserve">Figure </w:t>
      </w:r>
      <w:r w:rsidR="00066EE3">
        <w:rPr>
          <w:noProof/>
        </w:rPr>
        <w:t>2</w:t>
      </w:r>
      <w:r w:rsidR="00066EE3">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3" o:title="" cropbottom="43024f" cropright="10402f"/>
          </v:shape>
          <o:OLEObject Type="Embed" ProgID="PowerPoint.Slide.8" ShapeID="_x0000_i1026" DrawAspect="Content" ObjectID="_1679867112" r:id="rId34"/>
        </w:object>
      </w:r>
    </w:p>
    <w:p w14:paraId="35DD0AD4" w14:textId="4B04CA86" w:rsidR="00066BB2" w:rsidRPr="007055D9" w:rsidRDefault="007250B7" w:rsidP="0050415A">
      <w:pPr>
        <w:pStyle w:val="Beschriftung"/>
      </w:pPr>
      <w:bookmarkStart w:id="71" w:name="_Toc3557083"/>
      <w:bookmarkStart w:id="72" w:name="_Toc34747333"/>
      <w:bookmarkStart w:id="73" w:name="_Toc69146207"/>
      <w:r w:rsidRPr="007055D9">
        <w:t xml:space="preserve">Figure </w:t>
      </w:r>
      <w:r w:rsidR="00406B64">
        <w:fldChar w:fldCharType="begin"/>
      </w:r>
      <w:r w:rsidR="00406B64">
        <w:instrText xml:space="preserve"> SEQ Figure \* ARABIC </w:instrText>
      </w:r>
      <w:r w:rsidR="00406B64">
        <w:fldChar w:fldCharType="separate"/>
      </w:r>
      <w:r w:rsidR="00066EE3">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9145724"/>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3A789B0F"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66EE3" w:rsidRPr="007055D9">
        <w:t xml:space="preserve">Figure </w:t>
      </w:r>
      <w:r w:rsidR="00066EE3">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294ACCD">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59635EC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69146208"/>
      <w:r w:rsidRPr="007055D9">
        <w:t xml:space="preserve">Figure </w:t>
      </w:r>
      <w:r w:rsidR="00406B64">
        <w:fldChar w:fldCharType="begin"/>
      </w:r>
      <w:r w:rsidR="00406B64">
        <w:instrText xml:space="preserve"> SEQ Figure \* ARABIC </w:instrText>
      </w:r>
      <w:r w:rsidR="00406B64">
        <w:fldChar w:fldCharType="separate"/>
      </w:r>
      <w:r w:rsidR="00066EE3">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4CB61D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267C414"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69146209"/>
      <w:r w:rsidRPr="007055D9">
        <w:t xml:space="preserve">Figure </w:t>
      </w:r>
      <w:r w:rsidR="00406B64">
        <w:fldChar w:fldCharType="begin"/>
      </w:r>
      <w:r w:rsidR="00406B64">
        <w:instrText xml:space="preserve"> SEQ Figure \* ARABIC </w:instrText>
      </w:r>
      <w:r w:rsidR="00406B64">
        <w:fldChar w:fldCharType="separate"/>
      </w:r>
      <w:r w:rsidR="00066EE3">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78620E2D"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AB1E540"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A4F498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66EE3" w:rsidRPr="007055D9">
        <w:t xml:space="preserve">Figure </w:t>
      </w:r>
      <w:r w:rsidR="00066EE3">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9145725"/>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9145726"/>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9145727"/>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8" w:name="_Toc3556934"/>
      <w:bookmarkStart w:id="109" w:name="_Toc34747183"/>
      <w:bookmarkStart w:id="110" w:name="_Toc69145728"/>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9145729"/>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9145730"/>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9145731"/>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1A5C9EA">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DB234FB" w:rsidR="00B4381D" w:rsidRPr="007055D9" w:rsidRDefault="009D1B7A" w:rsidP="00860E71">
      <w:pPr>
        <w:pStyle w:val="Beschriftung"/>
      </w:pPr>
      <w:bookmarkStart w:id="124" w:name="_Toc3557086"/>
      <w:bookmarkStart w:id="125" w:name="_Toc34747336"/>
      <w:bookmarkStart w:id="126" w:name="_Toc69146210"/>
      <w:r w:rsidRPr="007055D9">
        <w:t xml:space="preserve">Figure </w:t>
      </w:r>
      <w:r w:rsidR="00406B64">
        <w:fldChar w:fldCharType="begin"/>
      </w:r>
      <w:r w:rsidR="00406B64">
        <w:instrText xml:space="preserve"> SEQ Figure \* ARABIC </w:instrText>
      </w:r>
      <w:r w:rsidR="00406B64">
        <w:fldChar w:fldCharType="separate"/>
      </w:r>
      <w:r w:rsidR="00066EE3">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9145732"/>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9145733"/>
      <w:bookmarkEnd w:id="130"/>
      <w:bookmarkEnd w:id="131"/>
      <w:bookmarkEnd w:id="132"/>
      <w:bookmarkEnd w:id="133"/>
      <w:bookmarkEnd w:id="134"/>
      <w:r w:rsidRPr="007055D9">
        <w:t>Elements containing g</w:t>
      </w:r>
      <w:r w:rsidR="00A341E9" w:rsidRPr="007055D9">
        <w:t>eneral information</w:t>
      </w:r>
      <w:bookmarkEnd w:id="135"/>
      <w:bookmarkEnd w:id="136"/>
      <w:bookmarkEnd w:id="13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AAEA0A6"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66EE3">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D03D8A1"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66EE3">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815D53C"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66EE3">
              <w:rPr>
                <w:sz w:val="20"/>
                <w:szCs w:val="20"/>
              </w:rPr>
              <w:t>5.3</w:t>
            </w:r>
            <w:r w:rsidR="00B950DE">
              <w:rPr>
                <w:sz w:val="20"/>
                <w:szCs w:val="20"/>
                <w:lang w:val="de-DE"/>
              </w:rPr>
              <w:fldChar w:fldCharType="end"/>
            </w:r>
          </w:p>
        </w:tc>
      </w:tr>
    </w:tbl>
    <w:p w14:paraId="23D25687" w14:textId="4824A920" w:rsidR="00516EE3" w:rsidRDefault="00516EE3" w:rsidP="00C04963">
      <w:pPr>
        <w:pStyle w:val="Beschriftung"/>
        <w:spacing w:before="120"/>
      </w:pPr>
      <w:bookmarkStart w:id="138" w:name="_Toc3566409"/>
      <w:bookmarkStart w:id="139" w:name="_Toc34747411"/>
      <w:bookmarkStart w:id="140" w:name="_Toc69145968"/>
      <w:r>
        <w:t xml:space="preserve">Table </w:t>
      </w:r>
      <w:r w:rsidR="00ED469A">
        <w:fldChar w:fldCharType="begin"/>
      </w:r>
      <w:r w:rsidR="00ED469A">
        <w:instrText xml:space="preserve"> SEQ Table \* ARABIC </w:instrText>
      </w:r>
      <w:r w:rsidR="00ED469A">
        <w:fldChar w:fldCharType="separate"/>
      </w:r>
      <w:r w:rsidR="00066EE3">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9145734"/>
      <w:r w:rsidRPr="007055D9">
        <w:t>Date</w:t>
      </w:r>
      <w:bookmarkEnd w:id="141"/>
      <w:bookmarkEnd w:id="142"/>
      <w:bookmarkEnd w:id="143"/>
    </w:p>
    <w:p w14:paraId="718108C6" w14:textId="66C6BE58"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9145735"/>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9145736"/>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0F5892DC" w:rsidR="006F1928" w:rsidRDefault="006F1928" w:rsidP="00C04963">
      <w:pPr>
        <w:pStyle w:val="Beschriftung"/>
        <w:spacing w:before="120"/>
      </w:pPr>
      <w:bookmarkStart w:id="155" w:name="_Toc3566410"/>
      <w:bookmarkStart w:id="156" w:name="_Toc34747412"/>
      <w:bookmarkStart w:id="157" w:name="_Toc69145969"/>
      <w:r>
        <w:t xml:space="preserve">Table </w:t>
      </w:r>
      <w:r w:rsidR="00ED469A">
        <w:fldChar w:fldCharType="begin"/>
      </w:r>
      <w:r w:rsidR="00ED469A">
        <w:instrText xml:space="preserve"> SEQ Table \* ARABIC </w:instrText>
      </w:r>
      <w:r w:rsidR="00ED469A">
        <w:fldChar w:fldCharType="separate"/>
      </w:r>
      <w:r w:rsidR="00066EE3">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9145737"/>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FF33C1F"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9145738"/>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C5D2F4C" w:rsidR="00787E83" w:rsidRPr="007055D9" w:rsidRDefault="008B4D9E" w:rsidP="00EB4BFC">
      <w:pPr>
        <w:pStyle w:val="Beschriftung"/>
        <w:spacing w:before="120"/>
      </w:pPr>
      <w:bookmarkStart w:id="176" w:name="_Toc3566411"/>
      <w:bookmarkStart w:id="177" w:name="_Toc34747413"/>
      <w:bookmarkStart w:id="178" w:name="_Toc69145970"/>
      <w:r>
        <w:t xml:space="preserve">Table </w:t>
      </w:r>
      <w:r w:rsidR="00ED469A">
        <w:fldChar w:fldCharType="begin"/>
      </w:r>
      <w:r w:rsidR="00ED469A">
        <w:instrText xml:space="preserve"> SEQ Table \* ARABIC </w:instrText>
      </w:r>
      <w:r w:rsidR="00ED469A">
        <w:fldChar w:fldCharType="separate"/>
      </w:r>
      <w:r w:rsidR="00066EE3">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9145739"/>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e.g.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4B48F748" w:rsidR="00FE07F4" w:rsidRDefault="00EB1021" w:rsidP="005D241A">
      <w:pPr>
        <w:pStyle w:val="Beschriftung"/>
        <w:spacing w:before="120"/>
        <w:rPr>
          <w:lang w:val="en-GB"/>
        </w:rPr>
      </w:pPr>
      <w:bookmarkStart w:id="218" w:name="_Toc3566412"/>
      <w:bookmarkStart w:id="219" w:name="_Toc34747414"/>
      <w:bookmarkStart w:id="220" w:name="_Toc69145971"/>
      <w:r>
        <w:t xml:space="preserve">Table </w:t>
      </w:r>
      <w:r w:rsidR="00ED469A">
        <w:fldChar w:fldCharType="begin"/>
      </w:r>
      <w:r w:rsidR="00ED469A">
        <w:instrText xml:space="preserve"> SEQ Table \* ARABIC </w:instrText>
      </w:r>
      <w:r w:rsidR="00ED469A">
        <w:fldChar w:fldCharType="separate"/>
      </w:r>
      <w:r w:rsidR="00066EE3">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57922AC4"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D7F8BC1"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7F23537B" w:rsidR="005C59E0" w:rsidRDefault="009D4711" w:rsidP="005D241A">
      <w:pPr>
        <w:pStyle w:val="Beschriftung"/>
        <w:spacing w:before="120"/>
      </w:pPr>
      <w:bookmarkStart w:id="222" w:name="_Toc3566413"/>
      <w:bookmarkStart w:id="223" w:name="_Toc34747415"/>
      <w:bookmarkStart w:id="224" w:name="_Toc69145972"/>
      <w:r>
        <w:t xml:space="preserve">Table </w:t>
      </w:r>
      <w:r w:rsidR="00ED469A">
        <w:fldChar w:fldCharType="begin"/>
      </w:r>
      <w:r w:rsidR="00ED469A">
        <w:instrText xml:space="preserve"> SEQ Table \* ARABIC </w:instrText>
      </w:r>
      <w:r w:rsidR="00ED469A">
        <w:fldChar w:fldCharType="separate"/>
      </w:r>
      <w:r w:rsidR="00066EE3">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484B3A53"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9145740"/>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In the first place</w:t>
        </w:r>
      </w:ins>
      <w:ins w:id="250" w:author="Dr. Carsten Franke" w:date="2021-01-27T11:19:00Z">
        <w:r w:rsidRPr="00D977AB">
          <w:t xml:space="preserve">, </w:t>
        </w:r>
        <w:r w:rsidRPr="00D977AB">
          <w:rPr>
            <w:i/>
            <w:iCs/>
          </w:rPr>
          <w:t>finite elements</w:t>
        </w:r>
        <w:r w:rsidRPr="00D977AB">
          <w:t xml:space="preserve"> which are supported by FE solvers</w:t>
        </w:r>
      </w:ins>
      <w:ins w:id="251" w:author="Dr. Carsten Franke" w:date="2021-01-27T11:21:00Z">
        <w:r w:rsidRPr="00D977AB">
          <w:t xml:space="preserve"> are expected to be addressed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addition, such solver entities, which are </w:t>
        </w:r>
        <w:r w:rsidRPr="00D977AB">
          <w:rPr>
            <w:i/>
          </w:rPr>
          <w:t>referenced by</w:t>
        </w:r>
        <w:r w:rsidRPr="00D977AB">
          <w:t xml:space="preserve"> </w:t>
        </w:r>
      </w:ins>
      <w:ins w:id="256" w:author="Dr. Carsten Franke" w:date="2021-01-27T11:23:00Z">
        <w:r w:rsidRPr="00D977AB">
          <w:t xml:space="preserve">above mentioned </w:t>
        </w:r>
      </w:ins>
      <w:ins w:id="257" w:author="Dr. Carsten Franke" w:date="2021-01-27T11:19:00Z">
        <w:r w:rsidRPr="00D977AB">
          <w:t>finite elements, are relevant, like nodes (grids), properties, materials</w:t>
        </w:r>
      </w:ins>
      <w:ins w:id="258" w:author="Dr. Carsten Franke" w:date="2021-01-27T11:23:00Z">
        <w:r w:rsidRPr="00D977AB">
          <w:t>, coordinate systems</w:t>
        </w:r>
      </w:ins>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ins w:id="262"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3" w:author="Dr. Carsten Franke" w:date="2021-01-27T11:19:00Z"/>
        </w:rPr>
      </w:pPr>
      <w:bookmarkStart w:id="264" w:name="_Ref62639234"/>
      <w:ins w:id="265"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4"/>
      </w:ins>
    </w:p>
    <w:p w14:paraId="43F8EBC2" w14:textId="5C093410" w:rsidR="00A60243" w:rsidRPr="00D977AB" w:rsidRDefault="00A60243" w:rsidP="007A6E34">
      <w:pPr>
        <w:numPr>
          <w:ilvl w:val="0"/>
          <w:numId w:val="55"/>
        </w:numPr>
        <w:rPr>
          <w:ins w:id="266" w:author="Dr. Carsten Franke" w:date="2021-01-27T11:19:00Z"/>
        </w:rPr>
      </w:pPr>
      <w:ins w:id="267" w:author="Dr. Carsten Franke" w:date="2021-01-27T11:19:00Z">
        <w:r w:rsidRPr="00D977AB">
          <w:t xml:space="preserve">elements modeling parts of the mechanical structure, such as shells and solids. </w:t>
        </w:r>
      </w:ins>
      <w:ins w:id="268" w:author="Dr. Carsten Franke" w:date="2021-01-27T11:24:00Z">
        <w:r w:rsidRPr="00D977AB">
          <w:br/>
        </w:r>
      </w:ins>
      <w:ins w:id="269"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0" w:author="Dr. Carsten Franke" w:date="2021-01-27T11:19:00Z"/>
        </w:rPr>
      </w:pPr>
      <w:ins w:id="271"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2" w:author="Dr. Carsten Franke" w:date="2021-01-27T11:19:00Z"/>
        </w:rPr>
      </w:pPr>
      <w:ins w:id="273" w:author="Dr. Carsten Franke" w:date="2021-01-27T11:19:00Z">
        <w:r w:rsidRPr="00D977AB">
          <w:t>elements influenced</w:t>
        </w:r>
      </w:ins>
      <w:ins w:id="274" w:author="Dr. Carsten Franke" w:date="2021-01-27T11:24:00Z">
        <w:r w:rsidRPr="00D977AB">
          <w:t xml:space="preserve"> by connections</w:t>
        </w:r>
      </w:ins>
      <w:ins w:id="275" w:author="Dr. Carsten Franke" w:date="2021-01-27T11:19:00Z">
        <w:r w:rsidRPr="00D977AB">
          <w:t xml:space="preserve">, e.g. </w:t>
        </w:r>
      </w:ins>
      <w:ins w:id="276" w:author="Dr. Carsten Franke" w:date="2021-01-27T11:24:00Z">
        <w:r w:rsidRPr="00D977AB">
          <w:t xml:space="preserve">in the </w:t>
        </w:r>
      </w:ins>
      <w:ins w:id="277" w:author="Dr. Carsten Franke" w:date="2021-01-27T11:19:00Z">
        <w:r w:rsidRPr="00D977AB">
          <w:t>heat affected zone.</w:t>
        </w:r>
      </w:ins>
    </w:p>
    <w:p w14:paraId="5B8FED0F" w14:textId="47854C29"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r w:rsidR="00AA2F79">
        <w:t>1</w:t>
      </w:r>
      <w:ins w:id="280"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9145741"/>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48B30338"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66EE3">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66EE3">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4845516"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66EE3">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4A51D83F" w:rsidR="00680DB0" w:rsidRPr="007055D9" w:rsidRDefault="00206E87" w:rsidP="00206E87">
      <w:pPr>
        <w:pStyle w:val="Beschriftung"/>
        <w:spacing w:before="120"/>
      </w:pPr>
      <w:bookmarkStart w:id="288" w:name="_Toc3566416"/>
      <w:bookmarkStart w:id="289" w:name="_Toc34747416"/>
      <w:bookmarkStart w:id="290" w:name="_Toc69145973"/>
      <w:r>
        <w:t xml:space="preserve">Table </w:t>
      </w:r>
      <w:r w:rsidR="00ED469A">
        <w:fldChar w:fldCharType="begin"/>
      </w:r>
      <w:r w:rsidR="00ED469A">
        <w:instrText xml:space="preserve"> SEQ Table \* ARABIC </w:instrText>
      </w:r>
      <w:r w:rsidR="00ED469A">
        <w:fldChar w:fldCharType="separate"/>
      </w:r>
      <w:r w:rsidR="00066EE3">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327A587B" w:rsidR="006F1928" w:rsidRDefault="00206E87" w:rsidP="00206E87">
      <w:pPr>
        <w:pStyle w:val="Beschriftung"/>
        <w:spacing w:before="120"/>
        <w:rPr>
          <w:b w:val="0"/>
          <w:lang w:eastAsia="x-none"/>
        </w:rPr>
      </w:pPr>
      <w:bookmarkStart w:id="291" w:name="_Toc3566417"/>
      <w:bookmarkStart w:id="292" w:name="_Toc34747417"/>
      <w:bookmarkStart w:id="293" w:name="_Toc69145974"/>
      <w:r>
        <w:t xml:space="preserve">Table </w:t>
      </w:r>
      <w:r w:rsidR="00ED469A">
        <w:fldChar w:fldCharType="begin"/>
      </w:r>
      <w:r w:rsidR="00ED469A">
        <w:instrText xml:space="preserve"> SEQ Table \* ARABIC </w:instrText>
      </w:r>
      <w:r w:rsidR="00ED469A">
        <w:fldChar w:fldCharType="separate"/>
      </w:r>
      <w:r w:rsidR="00066EE3">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9145742"/>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32DCB86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66EE3">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E83F444" w:rsidR="004C7100" w:rsidRDefault="004C7100" w:rsidP="004C7100">
      <w:pPr>
        <w:pStyle w:val="Beschriftung"/>
        <w:spacing w:before="120"/>
      </w:pPr>
      <w:bookmarkStart w:id="298" w:name="_Toc3566418"/>
      <w:bookmarkStart w:id="299" w:name="_Toc34747418"/>
      <w:bookmarkStart w:id="300" w:name="_Toc69145975"/>
      <w:bookmarkStart w:id="301" w:name="_Ref371942385"/>
      <w:r>
        <w:t xml:space="preserve">Table </w:t>
      </w:r>
      <w:r w:rsidR="00ED469A">
        <w:fldChar w:fldCharType="begin"/>
      </w:r>
      <w:r w:rsidR="00ED469A">
        <w:instrText xml:space="preserve"> SEQ Table \* ARABIC </w:instrText>
      </w:r>
      <w:r w:rsidR="00ED469A">
        <w:fldChar w:fldCharType="separate"/>
      </w:r>
      <w:r w:rsidR="00066EE3">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914574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8264A1F" w:rsidR="004C7100" w:rsidRDefault="004C7100" w:rsidP="004C7100">
      <w:pPr>
        <w:pStyle w:val="Beschriftung"/>
        <w:spacing w:before="120"/>
      </w:pPr>
      <w:bookmarkStart w:id="308" w:name="_Toc3566419"/>
      <w:bookmarkStart w:id="309" w:name="_Toc34747419"/>
      <w:bookmarkStart w:id="310" w:name="_Toc69145976"/>
      <w:r>
        <w:t xml:space="preserve">Table </w:t>
      </w:r>
      <w:r w:rsidR="00ED469A">
        <w:fldChar w:fldCharType="begin"/>
      </w:r>
      <w:r w:rsidR="00ED469A">
        <w:instrText xml:space="preserve"> SEQ Table \* ARABIC </w:instrText>
      </w:r>
      <w:r w:rsidR="00ED469A">
        <w:fldChar w:fldCharType="separate"/>
      </w:r>
      <w:r w:rsidR="00066EE3">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9145744"/>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C71AF81" w:rsidR="002C7187" w:rsidRDefault="002C7187" w:rsidP="005D241A">
      <w:pPr>
        <w:pStyle w:val="Beschriftung"/>
        <w:spacing w:before="120"/>
      </w:pPr>
      <w:bookmarkStart w:id="314" w:name="_Toc3566420"/>
      <w:bookmarkStart w:id="315" w:name="_Toc34747420"/>
      <w:bookmarkStart w:id="316" w:name="_Toc69145977"/>
      <w:r>
        <w:t xml:space="preserve">Table </w:t>
      </w:r>
      <w:r w:rsidR="00ED469A">
        <w:fldChar w:fldCharType="begin"/>
      </w:r>
      <w:r w:rsidR="00ED469A">
        <w:instrText xml:space="preserve"> SEQ Table \* ARABIC </w:instrText>
      </w:r>
      <w:r w:rsidR="00ED469A">
        <w:fldChar w:fldCharType="separate"/>
      </w:r>
      <w:r w:rsidR="00066EE3">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9145745"/>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4352" behindDoc="0" locked="0" layoutInCell="1" allowOverlap="1" wp14:anchorId="3B82B4DF" wp14:editId="503FC2D0">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D876BB" w:rsidRPr="003A0545" w:rsidRDefault="00D876BB" w:rsidP="00C5158C">
                            <w:pPr>
                              <w:pStyle w:val="Beschriftung"/>
                              <w:rPr>
                                <w:noProof/>
                                <w:szCs w:val="24"/>
                              </w:rPr>
                            </w:pPr>
                            <w:bookmarkStart w:id="321" w:name="_Ref21650472"/>
                            <w:bookmarkStart w:id="322" w:name="_Toc21650945"/>
                            <w:bookmarkStart w:id="323" w:name="_Toc34747337"/>
                            <w:bookmarkStart w:id="324" w:name="_Toc69146211"/>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D876BB" w:rsidRPr="003A0545" w:rsidRDefault="00D876BB" w:rsidP="00C5158C">
                      <w:pPr>
                        <w:pStyle w:val="Beschriftung"/>
                        <w:rPr>
                          <w:noProof/>
                          <w:szCs w:val="24"/>
                        </w:rPr>
                      </w:pPr>
                      <w:bookmarkStart w:id="325" w:name="_Ref21650472"/>
                      <w:bookmarkStart w:id="326" w:name="_Toc21650945"/>
                      <w:bookmarkStart w:id="327" w:name="_Toc34747337"/>
                      <w:bookmarkStart w:id="328" w:name="_Toc69146211"/>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57728" behindDoc="0" locked="0" layoutInCell="1" allowOverlap="1" wp14:anchorId="5F7A6F24" wp14:editId="3921973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ADFE66" w:rsidR="00C5158C" w:rsidRDefault="00C5158C" w:rsidP="00C5158C">
      <w:r>
        <w:lastRenderedPageBreak/>
        <w:t xml:space="preserve">In </w:t>
      </w: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4D776FAB" w:rsidR="00C5158C" w:rsidRDefault="00C5158C" w:rsidP="00C5158C">
      <w:pPr>
        <w:pStyle w:val="Beschriftung"/>
        <w:spacing w:before="120"/>
        <w:rPr>
          <w:rStyle w:val="elementdeftypeChar"/>
          <w:b/>
        </w:rPr>
      </w:pPr>
      <w:bookmarkStart w:id="329" w:name="_Toc21651031"/>
      <w:bookmarkStart w:id="330" w:name="_Toc34747421"/>
      <w:bookmarkStart w:id="331" w:name="_Toc69145978"/>
      <w:r>
        <w:t xml:space="preserve">Table </w:t>
      </w:r>
      <w:r w:rsidR="00ED469A">
        <w:fldChar w:fldCharType="begin"/>
      </w:r>
      <w:r w:rsidR="00ED469A">
        <w:instrText xml:space="preserve"> SEQ Table \* ARABIC </w:instrText>
      </w:r>
      <w:r w:rsidR="00ED469A">
        <w:fldChar w:fldCharType="separate"/>
      </w:r>
      <w:r w:rsidR="00066EE3">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D7D17B0" w:rsidR="00C5158C" w:rsidRDefault="00C5158C" w:rsidP="00C5158C">
      <w:pPr>
        <w:pStyle w:val="Beschriftung"/>
      </w:pPr>
      <w:bookmarkStart w:id="332" w:name="_Toc21651032"/>
      <w:bookmarkStart w:id="333" w:name="_Toc34747422"/>
      <w:bookmarkStart w:id="334" w:name="_Toc69145979"/>
      <w:r>
        <w:t xml:space="preserve">Table </w:t>
      </w:r>
      <w:r w:rsidR="00ED469A">
        <w:fldChar w:fldCharType="begin"/>
      </w:r>
      <w:r w:rsidR="00ED469A">
        <w:instrText xml:space="preserve"> SEQ Table \* ARABIC </w:instrText>
      </w:r>
      <w:r w:rsidR="00ED469A">
        <w:fldChar w:fldCharType="separate"/>
      </w:r>
      <w:r w:rsidR="00066EE3">
        <w:rPr>
          <w:noProof/>
        </w:rPr>
        <w:t>12</w:t>
      </w:r>
      <w:r w:rsidR="00ED469A">
        <w:fldChar w:fldCharType="end"/>
      </w:r>
      <w:r>
        <w:t>: Attributes of &lt;stacking&gt;</w:t>
      </w:r>
      <w:bookmarkEnd w:id="332"/>
      <w:bookmarkEnd w:id="333"/>
      <w:bookmarkEnd w:id="334"/>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F5E2316" w:rsidR="00C5158C" w:rsidRDefault="00C5158C" w:rsidP="00C5158C">
      <w:pPr>
        <w:pStyle w:val="Beschriftung"/>
      </w:pPr>
      <w:bookmarkStart w:id="335" w:name="_Toc21651033"/>
      <w:bookmarkStart w:id="336" w:name="_Toc34747423"/>
      <w:bookmarkStart w:id="337" w:name="_Toc69145980"/>
      <w:r>
        <w:t xml:space="preserve">Table </w:t>
      </w:r>
      <w:r w:rsidR="00ED469A">
        <w:fldChar w:fldCharType="begin"/>
      </w:r>
      <w:r w:rsidR="00ED469A">
        <w:instrText xml:space="preserve"> SEQ Table \* ARABIC </w:instrText>
      </w:r>
      <w:r w:rsidR="00ED469A">
        <w:fldChar w:fldCharType="separate"/>
      </w:r>
      <w:r w:rsidR="00066EE3">
        <w:rPr>
          <w:noProof/>
        </w:rPr>
        <w:t>13</w:t>
      </w:r>
      <w:r w:rsidR="00ED469A">
        <w:fldChar w:fldCharType="end"/>
      </w:r>
      <w:r>
        <w:t>: Attributes of &lt;level&gt;</w:t>
      </w:r>
      <w:bookmarkEnd w:id="335"/>
      <w:bookmarkEnd w:id="336"/>
      <w:bookmarkEnd w:id="337"/>
    </w:p>
    <w:p w14:paraId="55108C25" w14:textId="7C4CB97D"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B438ADB"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66EE3">
        <w:t xml:space="preserve">Figure </w:t>
      </w:r>
      <w:r w:rsidR="00066EE3">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9BDD1EA" w:rsidR="00C5158C" w:rsidRPr="0003690A" w:rsidRDefault="00C5158C" w:rsidP="00C5158C">
      <w:pPr>
        <w:keepNext/>
        <w:keepLines/>
        <w:spacing w:before="120"/>
      </w:pP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9145746"/>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9145747"/>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70E7A1E" w:rsidR="001C74F6" w:rsidRDefault="001C74F6" w:rsidP="00543B6B">
      <w:pPr>
        <w:pStyle w:val="Beschriftung"/>
        <w:spacing w:before="120"/>
      </w:pPr>
      <w:bookmarkStart w:id="346" w:name="_Toc414573794"/>
      <w:bookmarkStart w:id="347" w:name="_Toc3566421"/>
      <w:bookmarkStart w:id="348" w:name="_Toc34747424"/>
      <w:bookmarkStart w:id="349" w:name="_Toc69145981"/>
      <w:r>
        <w:t xml:space="preserve">Table </w:t>
      </w:r>
      <w:r w:rsidR="00ED469A">
        <w:fldChar w:fldCharType="begin"/>
      </w:r>
      <w:r w:rsidR="00ED469A">
        <w:instrText xml:space="preserve"> SEQ Table \* ARABIC </w:instrText>
      </w:r>
      <w:r w:rsidR="00ED469A">
        <w:fldChar w:fldCharType="separate"/>
      </w:r>
      <w:r w:rsidR="00066EE3">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9145748"/>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80F623" w:rsidR="00D05444" w:rsidRDefault="00D05444" w:rsidP="00543B6B">
      <w:pPr>
        <w:pStyle w:val="Beschriftung"/>
        <w:spacing w:before="120"/>
      </w:pPr>
      <w:bookmarkStart w:id="353" w:name="_Toc3566422"/>
      <w:bookmarkStart w:id="354" w:name="_Toc34747425"/>
      <w:bookmarkStart w:id="355" w:name="_Toc69145982"/>
      <w:r>
        <w:t xml:space="preserve">Table </w:t>
      </w:r>
      <w:r w:rsidR="00ED469A">
        <w:fldChar w:fldCharType="begin"/>
      </w:r>
      <w:r w:rsidR="00ED469A">
        <w:instrText xml:space="preserve"> SEQ Table \* ARABIC </w:instrText>
      </w:r>
      <w:r w:rsidR="00ED469A">
        <w:fldChar w:fldCharType="separate"/>
      </w:r>
      <w:r w:rsidR="00066EE3">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9145749"/>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E0B578B" w:rsidR="006A6AD6" w:rsidRDefault="006A6AD6" w:rsidP="00543B6B">
      <w:pPr>
        <w:pStyle w:val="Beschriftung"/>
        <w:spacing w:before="120"/>
      </w:pPr>
      <w:bookmarkStart w:id="359" w:name="_Toc414573795"/>
      <w:bookmarkStart w:id="360" w:name="_Toc3566423"/>
      <w:bookmarkStart w:id="361" w:name="_Toc34747426"/>
      <w:bookmarkStart w:id="362" w:name="_Toc69145983"/>
      <w:r>
        <w:t xml:space="preserve">Table </w:t>
      </w:r>
      <w:r w:rsidR="00ED469A">
        <w:fldChar w:fldCharType="begin"/>
      </w:r>
      <w:r w:rsidR="00ED469A">
        <w:instrText xml:space="preserve"> SEQ Table \* ARABIC </w:instrText>
      </w:r>
      <w:r w:rsidR="00ED469A">
        <w:fldChar w:fldCharType="separate"/>
      </w:r>
      <w:r w:rsidR="00066EE3">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2B9031D4"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9145750"/>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9145751"/>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064966B6"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66EE3">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66EE3"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C6586D3" w:rsidR="00B8299F" w:rsidRDefault="00B8299F" w:rsidP="00B8299F">
      <w:pPr>
        <w:pStyle w:val="Beschriftung"/>
        <w:spacing w:before="120"/>
      </w:pPr>
      <w:bookmarkStart w:id="370" w:name="_Toc3566424"/>
      <w:bookmarkStart w:id="371" w:name="_Toc34747427"/>
      <w:bookmarkStart w:id="372" w:name="_Toc69145984"/>
      <w:r>
        <w:t xml:space="preserve">Table </w:t>
      </w:r>
      <w:r w:rsidR="00ED469A">
        <w:fldChar w:fldCharType="begin"/>
      </w:r>
      <w:r w:rsidR="00ED469A">
        <w:instrText xml:space="preserve"> SEQ Table \* ARABIC </w:instrText>
      </w:r>
      <w:r w:rsidR="00ED469A">
        <w:fldChar w:fldCharType="separate"/>
      </w:r>
      <w:r w:rsidR="00066EE3">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9145752"/>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5AD8C2A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66EE3">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3C8F4B2" w:rsidR="00F63C73" w:rsidRDefault="00F63C73" w:rsidP="00F63C73">
      <w:pPr>
        <w:pStyle w:val="Beschriftung"/>
        <w:spacing w:before="120"/>
      </w:pPr>
      <w:bookmarkStart w:id="377" w:name="_Toc3566425"/>
      <w:bookmarkStart w:id="378" w:name="_Toc34747428"/>
      <w:bookmarkStart w:id="379" w:name="_Toc69145985"/>
      <w:r>
        <w:t xml:space="preserve">Table </w:t>
      </w:r>
      <w:r w:rsidR="00ED469A">
        <w:fldChar w:fldCharType="begin"/>
      </w:r>
      <w:r w:rsidR="00ED469A">
        <w:instrText xml:space="preserve"> SEQ Table \* ARABIC </w:instrText>
      </w:r>
      <w:r w:rsidR="00ED469A">
        <w:fldChar w:fldCharType="separate"/>
      </w:r>
      <w:r w:rsidR="00066EE3">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9145753"/>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9145754"/>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9145755"/>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9145756"/>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9145757"/>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9145758"/>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9145759"/>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9145760"/>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FACA6E"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69145986"/>
      <w:r>
        <w:t xml:space="preserve">Table </w:t>
      </w:r>
      <w:r w:rsidR="00ED469A">
        <w:fldChar w:fldCharType="begin"/>
      </w:r>
      <w:r w:rsidR="00ED469A">
        <w:instrText xml:space="preserve"> SEQ Table \* ARABIC </w:instrText>
      </w:r>
      <w:r w:rsidR="00ED469A">
        <w:fldChar w:fldCharType="separate"/>
      </w:r>
      <w:r w:rsidR="00066EE3">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1713D14" w:rsidR="007C39C1" w:rsidRDefault="007C39C1" w:rsidP="007C39C1">
      <w:pPr>
        <w:pStyle w:val="Beschriftung"/>
        <w:spacing w:before="120"/>
      </w:pPr>
      <w:bookmarkStart w:id="446" w:name="_Toc440039076"/>
      <w:bookmarkStart w:id="447" w:name="_Toc3566427"/>
      <w:bookmarkStart w:id="448" w:name="_Toc34747430"/>
      <w:bookmarkStart w:id="449" w:name="_Toc69145987"/>
      <w:r>
        <w:t xml:space="preserve">Table </w:t>
      </w:r>
      <w:r w:rsidR="00ED469A">
        <w:fldChar w:fldCharType="begin"/>
      </w:r>
      <w:r w:rsidR="00ED469A">
        <w:instrText xml:space="preserve"> SEQ Table \* ARABIC </w:instrText>
      </w:r>
      <w:r w:rsidR="00ED469A">
        <w:fldChar w:fldCharType="separate"/>
      </w:r>
      <w:r w:rsidR="00066EE3">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6E45926"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69145988"/>
      <w:r>
        <w:t xml:space="preserve">Table </w:t>
      </w:r>
      <w:r w:rsidR="00ED469A">
        <w:fldChar w:fldCharType="begin"/>
      </w:r>
      <w:r w:rsidR="00ED469A">
        <w:instrText xml:space="preserve"> SEQ Table \* ARABIC </w:instrText>
      </w:r>
      <w:r w:rsidR="00ED469A">
        <w:fldChar w:fldCharType="separate"/>
      </w:r>
      <w:r w:rsidR="00066EE3">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933B4CD" w:rsidR="007C39C1" w:rsidRDefault="007C39C1" w:rsidP="007C39C1">
      <w:pPr>
        <w:pStyle w:val="Beschriftung"/>
        <w:spacing w:before="120"/>
      </w:pPr>
      <w:bookmarkStart w:id="454" w:name="_Toc440039078"/>
      <w:bookmarkStart w:id="455" w:name="_Toc3566429"/>
      <w:bookmarkStart w:id="456" w:name="_Toc34747432"/>
      <w:bookmarkStart w:id="457" w:name="_Toc69145989"/>
      <w:r>
        <w:t xml:space="preserve">Table </w:t>
      </w:r>
      <w:r w:rsidR="00ED469A">
        <w:fldChar w:fldCharType="begin"/>
      </w:r>
      <w:r w:rsidR="00ED469A">
        <w:instrText xml:space="preserve"> SEQ Table \* ARABIC </w:instrText>
      </w:r>
      <w:r w:rsidR="00ED469A">
        <w:fldChar w:fldCharType="separate"/>
      </w:r>
      <w:r w:rsidR="00066EE3">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0A4F3C81" w:rsidR="007C39C1" w:rsidRDefault="007C39C1" w:rsidP="007C39C1">
      <w:pPr>
        <w:pStyle w:val="Beschriftung"/>
        <w:spacing w:before="120"/>
      </w:pPr>
      <w:bookmarkStart w:id="458" w:name="_Toc440039079"/>
      <w:bookmarkStart w:id="459" w:name="_Toc3566430"/>
      <w:bookmarkStart w:id="460" w:name="_Toc34747433"/>
      <w:bookmarkStart w:id="461" w:name="_Toc69145990"/>
      <w:r>
        <w:t xml:space="preserve">Table </w:t>
      </w:r>
      <w:r w:rsidR="00ED469A">
        <w:fldChar w:fldCharType="begin"/>
      </w:r>
      <w:r w:rsidR="00ED469A">
        <w:instrText xml:space="preserve"> SEQ Table \* ARABIC </w:instrText>
      </w:r>
      <w:r w:rsidR="00ED469A">
        <w:fldChar w:fldCharType="separate"/>
      </w:r>
      <w:r w:rsidR="00066EE3">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7565AF5" w:rsidR="007C39C1" w:rsidRDefault="007C39C1" w:rsidP="007C39C1">
      <w:pPr>
        <w:pStyle w:val="Beschriftung"/>
        <w:spacing w:before="120"/>
      </w:pPr>
      <w:bookmarkStart w:id="462" w:name="_Toc440039080"/>
      <w:bookmarkStart w:id="463" w:name="_Toc3566431"/>
      <w:bookmarkStart w:id="464" w:name="_Toc34747434"/>
      <w:bookmarkStart w:id="465" w:name="_Toc69145991"/>
      <w:r>
        <w:t xml:space="preserve">Table </w:t>
      </w:r>
      <w:r w:rsidR="00ED469A">
        <w:fldChar w:fldCharType="begin"/>
      </w:r>
      <w:r w:rsidR="00ED469A">
        <w:instrText xml:space="preserve"> SEQ Table \* ARABIC </w:instrText>
      </w:r>
      <w:r w:rsidR="00ED469A">
        <w:fldChar w:fldCharType="separate"/>
      </w:r>
      <w:r w:rsidR="00066EE3">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6F4292C6" w:rsidR="007C39C1" w:rsidRDefault="007C39C1" w:rsidP="007C39C1">
      <w:pPr>
        <w:pStyle w:val="Beschriftung"/>
        <w:spacing w:before="120"/>
      </w:pPr>
      <w:bookmarkStart w:id="466" w:name="_Toc440039081"/>
      <w:bookmarkStart w:id="467" w:name="_Toc3566432"/>
      <w:bookmarkStart w:id="468" w:name="_Toc34747435"/>
      <w:bookmarkStart w:id="469" w:name="_Toc69145992"/>
      <w:r>
        <w:t xml:space="preserve">Table </w:t>
      </w:r>
      <w:r w:rsidR="00ED469A">
        <w:fldChar w:fldCharType="begin"/>
      </w:r>
      <w:r w:rsidR="00ED469A">
        <w:instrText xml:space="preserve"> SEQ Table \* ARABIC </w:instrText>
      </w:r>
      <w:r w:rsidR="00ED469A">
        <w:fldChar w:fldCharType="separate"/>
      </w:r>
      <w:r w:rsidR="00066EE3">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0972D7C" w:rsidR="007C39C1" w:rsidRDefault="007C39C1" w:rsidP="007C39C1">
      <w:pPr>
        <w:pStyle w:val="Beschriftung"/>
        <w:spacing w:before="120"/>
      </w:pPr>
      <w:bookmarkStart w:id="470" w:name="_Toc440039082"/>
      <w:bookmarkStart w:id="471" w:name="_Toc3566433"/>
      <w:bookmarkStart w:id="472" w:name="_Toc34747436"/>
      <w:bookmarkStart w:id="473" w:name="_Toc69145993"/>
      <w:r>
        <w:t xml:space="preserve">Table </w:t>
      </w:r>
      <w:r w:rsidR="00ED469A">
        <w:fldChar w:fldCharType="begin"/>
      </w:r>
      <w:r w:rsidR="00ED469A">
        <w:instrText xml:space="preserve"> SEQ Table \* ARABIC </w:instrText>
      </w:r>
      <w:r w:rsidR="00ED469A">
        <w:fldChar w:fldCharType="separate"/>
      </w:r>
      <w:r w:rsidR="00066EE3">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0826ED0" w:rsidR="007C39C1" w:rsidRDefault="007C39C1" w:rsidP="007C39C1">
      <w:pPr>
        <w:pStyle w:val="Beschriftung"/>
        <w:spacing w:before="120"/>
      </w:pPr>
      <w:bookmarkStart w:id="474" w:name="_Toc440039083"/>
      <w:bookmarkStart w:id="475" w:name="_Toc3566434"/>
      <w:bookmarkStart w:id="476" w:name="_Toc34747437"/>
      <w:bookmarkStart w:id="477" w:name="_Toc69145994"/>
      <w:r>
        <w:t xml:space="preserve">Table </w:t>
      </w:r>
      <w:r w:rsidR="00ED469A">
        <w:fldChar w:fldCharType="begin"/>
      </w:r>
      <w:r w:rsidR="00ED469A">
        <w:instrText xml:space="preserve"> SEQ Table \* ARABIC </w:instrText>
      </w:r>
      <w:r w:rsidR="00ED469A">
        <w:fldChar w:fldCharType="separate"/>
      </w:r>
      <w:r w:rsidR="00066EE3">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01801DE" w:rsidR="007C39C1" w:rsidRDefault="007C39C1" w:rsidP="007C39C1">
      <w:pPr>
        <w:pStyle w:val="Beschriftung"/>
        <w:spacing w:before="120"/>
      </w:pPr>
      <w:bookmarkStart w:id="478" w:name="_Toc440039084"/>
      <w:bookmarkStart w:id="479" w:name="_Toc3566435"/>
      <w:bookmarkStart w:id="480" w:name="_Toc34747438"/>
      <w:bookmarkStart w:id="481" w:name="_Toc69145995"/>
      <w:r>
        <w:t xml:space="preserve">Table </w:t>
      </w:r>
      <w:r w:rsidR="00ED469A">
        <w:fldChar w:fldCharType="begin"/>
      </w:r>
      <w:r w:rsidR="00ED469A">
        <w:instrText xml:space="preserve"> SEQ Table \* ARABIC </w:instrText>
      </w:r>
      <w:r w:rsidR="00ED469A">
        <w:fldChar w:fldCharType="separate"/>
      </w:r>
      <w:r w:rsidR="00066EE3">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4FC8EF" w:rsidR="007C39C1" w:rsidRDefault="007C39C1" w:rsidP="007C39C1">
      <w:pPr>
        <w:pStyle w:val="Beschriftung"/>
        <w:spacing w:before="120"/>
      </w:pPr>
      <w:bookmarkStart w:id="482" w:name="_Toc440039085"/>
      <w:bookmarkStart w:id="483" w:name="_Toc3566436"/>
      <w:bookmarkStart w:id="484" w:name="_Toc34747439"/>
      <w:bookmarkStart w:id="485" w:name="_Toc69145996"/>
      <w:r>
        <w:t xml:space="preserve">Table </w:t>
      </w:r>
      <w:r w:rsidR="00ED469A">
        <w:fldChar w:fldCharType="begin"/>
      </w:r>
      <w:r w:rsidR="00ED469A">
        <w:instrText xml:space="preserve"> SEQ Table \* ARABIC </w:instrText>
      </w:r>
      <w:r w:rsidR="00ED469A">
        <w:fldChar w:fldCharType="separate"/>
      </w:r>
      <w:r w:rsidR="00066EE3">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1D55F6E" w:rsidR="007C39C1" w:rsidRDefault="007C39C1" w:rsidP="007C39C1">
      <w:pPr>
        <w:pStyle w:val="Beschriftung"/>
        <w:spacing w:before="120"/>
      </w:pPr>
      <w:bookmarkStart w:id="486" w:name="_Toc440039086"/>
      <w:bookmarkStart w:id="487" w:name="_Toc3566437"/>
      <w:bookmarkStart w:id="488" w:name="_Toc34747440"/>
      <w:bookmarkStart w:id="489" w:name="_Toc69145997"/>
      <w:r>
        <w:t xml:space="preserve">Table </w:t>
      </w:r>
      <w:r w:rsidR="00ED469A">
        <w:fldChar w:fldCharType="begin"/>
      </w:r>
      <w:r w:rsidR="00ED469A">
        <w:instrText xml:space="preserve"> SEQ Table \* ARABIC </w:instrText>
      </w:r>
      <w:r w:rsidR="00ED469A">
        <w:fldChar w:fldCharType="separate"/>
      </w:r>
      <w:r w:rsidR="00066EE3">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9145761"/>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9145762"/>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498"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499"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0" w:name="_Toc440038867"/>
      <w:bookmarkStart w:id="501" w:name="_Toc3556967"/>
      <w:bookmarkStart w:id="502" w:name="_Toc34747217"/>
      <w:bookmarkStart w:id="503" w:name="_Toc69145763"/>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0"/>
      <w:bookmarkEnd w:id="501"/>
      <w:bookmarkEnd w:id="502"/>
      <w:bookmarkEnd w:id="50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4" w:name="_Toc440038868"/>
      <w:bookmarkStart w:id="505" w:name="_Toc3556968"/>
      <w:bookmarkStart w:id="506" w:name="_Toc34747218"/>
      <w:bookmarkStart w:id="507" w:name="_Toc69145764"/>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4"/>
      <w:bookmarkEnd w:id="505"/>
      <w:bookmarkEnd w:id="506"/>
      <w:bookmarkEnd w:id="50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8" w:name="_Toc3556969"/>
      <w:bookmarkStart w:id="509" w:name="_Toc34747219"/>
      <w:bookmarkStart w:id="510" w:name="_Toc69145765"/>
      <w:r w:rsidRPr="007055D9">
        <w:lastRenderedPageBreak/>
        <w:t>0D connections</w:t>
      </w:r>
      <w:bookmarkEnd w:id="508"/>
      <w:bookmarkEnd w:id="509"/>
      <w:bookmarkEnd w:id="510"/>
    </w:p>
    <w:p w14:paraId="25FFC0E6" w14:textId="77777777" w:rsidR="002E60CB" w:rsidRPr="00226A3F" w:rsidRDefault="002E60CB" w:rsidP="002E60CB">
      <w:pPr>
        <w:pStyle w:val="berschrift2"/>
        <w:tabs>
          <w:tab w:val="clear" w:pos="576"/>
          <w:tab w:val="left" w:pos="567"/>
          <w:tab w:val="num" w:pos="1134"/>
        </w:tabs>
        <w:ind w:left="578" w:hanging="578"/>
      </w:pPr>
      <w:bookmarkStart w:id="511" w:name="_Toc413359578"/>
      <w:bookmarkStart w:id="512" w:name="_Toc3556970"/>
      <w:bookmarkStart w:id="513" w:name="_Toc34747220"/>
      <w:bookmarkStart w:id="514" w:name="_Toc69145766"/>
      <w:r w:rsidRPr="00226A3F">
        <w:t>Generic Definitions</w:t>
      </w:r>
      <w:bookmarkEnd w:id="511"/>
      <w:bookmarkEnd w:id="512"/>
      <w:bookmarkEnd w:id="513"/>
      <w:bookmarkEnd w:id="514"/>
    </w:p>
    <w:p w14:paraId="5F980062" w14:textId="77777777" w:rsidR="002E60CB" w:rsidRPr="00226A3F" w:rsidRDefault="002E60CB" w:rsidP="00327322">
      <w:pPr>
        <w:pStyle w:val="berschrift3"/>
      </w:pPr>
      <w:bookmarkStart w:id="515" w:name="_Toc413359579"/>
      <w:bookmarkStart w:id="516" w:name="_Ref428958711"/>
      <w:bookmarkStart w:id="517" w:name="_Toc3556971"/>
      <w:bookmarkStart w:id="518" w:name="_Toc34747221"/>
      <w:bookmarkStart w:id="519" w:name="_Toc69145767"/>
      <w:r w:rsidRPr="00226A3F">
        <w:t>Identification</w:t>
      </w:r>
      <w:bookmarkEnd w:id="515"/>
      <w:bookmarkEnd w:id="516"/>
      <w:bookmarkEnd w:id="517"/>
      <w:bookmarkEnd w:id="518"/>
      <w:bookmarkEnd w:id="51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ABD765A"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66EE3">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6ABFC0" w:rsidR="00646A0E" w:rsidRDefault="00646A0E" w:rsidP="00245478">
      <w:pPr>
        <w:pStyle w:val="Beschriftung"/>
        <w:spacing w:before="120"/>
      </w:pPr>
      <w:bookmarkStart w:id="520" w:name="_Toc3566438"/>
      <w:bookmarkStart w:id="521" w:name="_Toc34747441"/>
      <w:bookmarkStart w:id="522" w:name="_Toc69145998"/>
      <w:r>
        <w:t xml:space="preserve">Table </w:t>
      </w:r>
      <w:r w:rsidR="00ED469A">
        <w:fldChar w:fldCharType="begin"/>
      </w:r>
      <w:r w:rsidR="00ED469A">
        <w:instrText xml:space="preserve"> SEQ Table \* ARABIC </w:instrText>
      </w:r>
      <w:r w:rsidR="00ED469A">
        <w:fldChar w:fldCharType="separate"/>
      </w:r>
      <w:r w:rsidR="00066EE3">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0"/>
      <w:bookmarkEnd w:id="521"/>
      <w:bookmarkEnd w:id="52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3" w:name="_Ref414563154"/>
      <w:bookmarkStart w:id="524" w:name="_Toc3556972"/>
      <w:bookmarkStart w:id="525" w:name="_Toc34747222"/>
      <w:bookmarkStart w:id="526" w:name="_Toc69145768"/>
      <w:r w:rsidRPr="007055D9">
        <w:t>Location</w:t>
      </w:r>
      <w:bookmarkEnd w:id="523"/>
      <w:bookmarkEnd w:id="524"/>
      <w:bookmarkEnd w:id="525"/>
      <w:bookmarkEnd w:id="52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16AC0092" w:rsidR="00431993" w:rsidRDefault="00431993" w:rsidP="00431993">
      <w:pPr>
        <w:pStyle w:val="Beschriftung"/>
        <w:spacing w:before="120"/>
      </w:pPr>
      <w:bookmarkStart w:id="527" w:name="_Toc3566439"/>
      <w:bookmarkStart w:id="528" w:name="_Toc34747442"/>
      <w:bookmarkStart w:id="529" w:name="_Toc69145999"/>
      <w:r>
        <w:t xml:space="preserve">Table </w:t>
      </w:r>
      <w:r w:rsidR="00ED469A">
        <w:fldChar w:fldCharType="begin"/>
      </w:r>
      <w:r w:rsidR="00ED469A">
        <w:instrText xml:space="preserve"> SEQ Table \* ARABIC </w:instrText>
      </w:r>
      <w:r w:rsidR="00ED469A">
        <w:fldChar w:fldCharType="separate"/>
      </w:r>
      <w:r w:rsidR="00066EE3">
        <w:rPr>
          <w:noProof/>
        </w:rPr>
        <w:t>32</w:t>
      </w:r>
      <w:r w:rsidR="00ED469A">
        <w:fldChar w:fldCharType="end"/>
      </w:r>
      <w:r>
        <w:t xml:space="preserve">: Text values of element </w:t>
      </w:r>
      <w:r w:rsidRPr="00431993">
        <w:rPr>
          <w:rStyle w:val="elementdeftypeChar"/>
          <w:b/>
          <w:i w:val="0"/>
        </w:rPr>
        <w:t>&lt;loc&gt;</w:t>
      </w:r>
      <w:bookmarkEnd w:id="527"/>
      <w:bookmarkEnd w:id="528"/>
      <w:bookmarkEnd w:id="52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69145769"/>
      <w:bookmarkEnd w:id="530"/>
      <w:bookmarkEnd w:id="531"/>
      <w:bookmarkEnd w:id="532"/>
      <w:bookmarkEnd w:id="533"/>
      <w:bookmarkEnd w:id="534"/>
      <w:bookmarkEnd w:id="535"/>
      <w:r>
        <w:t>Direc</w:t>
      </w:r>
      <w:r w:rsidRPr="00226A3F">
        <w:t>tion</w:t>
      </w:r>
      <w:bookmarkEnd w:id="536"/>
      <w:bookmarkEnd w:id="537"/>
      <w:bookmarkEnd w:id="538"/>
      <w:bookmarkEnd w:id="539"/>
      <w:bookmarkEnd w:id="54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43A59B8" w:rsidR="002E60CB" w:rsidRPr="009366C1" w:rsidRDefault="002E60CB" w:rsidP="00245478">
      <w:pPr>
        <w:pStyle w:val="Beschriftung"/>
        <w:spacing w:before="120"/>
      </w:pPr>
      <w:bookmarkStart w:id="541" w:name="_Toc3566440"/>
      <w:bookmarkStart w:id="542" w:name="_Toc34747443"/>
      <w:bookmarkStart w:id="543" w:name="_Toc69146000"/>
      <w:r w:rsidRPr="009366C1">
        <w:t xml:space="preserve">Table </w:t>
      </w:r>
      <w:r w:rsidR="00ED469A">
        <w:fldChar w:fldCharType="begin"/>
      </w:r>
      <w:r w:rsidR="00ED469A">
        <w:instrText xml:space="preserve"> SEQ Table \* ARABIC </w:instrText>
      </w:r>
      <w:r w:rsidR="00ED469A">
        <w:fldChar w:fldCharType="separate"/>
      </w:r>
      <w:r w:rsidR="00066EE3">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1"/>
      <w:bookmarkEnd w:id="542"/>
      <w:bookmarkEnd w:id="54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4" w:name="_Toc428279361"/>
      <w:bookmarkStart w:id="545" w:name="_Toc428456098"/>
      <w:bookmarkStart w:id="546" w:name="_Toc3556974"/>
      <w:bookmarkStart w:id="547" w:name="_Toc34747224"/>
      <w:bookmarkStart w:id="548" w:name="_Toc69145770"/>
      <w:bookmarkEnd w:id="544"/>
      <w:bookmarkEnd w:id="545"/>
      <w:r w:rsidRPr="00736820">
        <w:t>Type</w:t>
      </w:r>
      <w:r w:rsidRPr="007055D9">
        <w:t xml:space="preserve"> Specification</w:t>
      </w:r>
      <w:bookmarkEnd w:id="546"/>
      <w:bookmarkEnd w:id="547"/>
      <w:bookmarkEnd w:id="54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3D959F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4B7D03D"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0DA84363" w14:textId="48FDD793" w:rsidR="001251B7" w:rsidRPr="00226A3F" w:rsidRDefault="001251B7" w:rsidP="00D803E1">
      <w:pPr>
        <w:pStyle w:val="Beschriftung"/>
        <w:spacing w:before="120"/>
      </w:pPr>
      <w:bookmarkStart w:id="549" w:name="_Toc3566441"/>
      <w:bookmarkStart w:id="550" w:name="_Toc34747444"/>
      <w:bookmarkStart w:id="551" w:name="_Toc69146001"/>
      <w:r>
        <w:t xml:space="preserve">Table </w:t>
      </w:r>
      <w:r w:rsidR="00ED469A">
        <w:fldChar w:fldCharType="begin"/>
      </w:r>
      <w:r w:rsidR="00ED469A">
        <w:instrText xml:space="preserve"> SEQ Table \* ARABIC </w:instrText>
      </w:r>
      <w:r w:rsidR="00ED469A">
        <w:fldChar w:fldCharType="separate"/>
      </w:r>
      <w:r w:rsidR="00066EE3">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9"/>
      <w:bookmarkEnd w:id="550"/>
      <w:bookmarkEnd w:id="55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2" w:name="_Ref428355238"/>
      <w:bookmarkStart w:id="553" w:name="_Toc3556975"/>
      <w:bookmarkStart w:id="554" w:name="_Toc34747225"/>
      <w:bookmarkStart w:id="555" w:name="_Toc69145771"/>
      <w:r w:rsidRPr="007055D9">
        <w:t xml:space="preserve">Spot </w:t>
      </w:r>
      <w:r w:rsidR="002E657F">
        <w:t>W</w:t>
      </w:r>
      <w:r w:rsidRPr="007055D9">
        <w:t>elds</w:t>
      </w:r>
      <w:bookmarkEnd w:id="552"/>
      <w:bookmarkEnd w:id="553"/>
      <w:bookmarkEnd w:id="554"/>
      <w:bookmarkEnd w:id="55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EB4F11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E43915A" w14:textId="18515F2E" w:rsidR="002E60CB" w:rsidRPr="00226A3F" w:rsidRDefault="002D3000" w:rsidP="002D3000">
      <w:pPr>
        <w:pStyle w:val="Beschriftung"/>
        <w:spacing w:before="120"/>
      </w:pPr>
      <w:bookmarkStart w:id="556" w:name="_Toc3566442"/>
      <w:bookmarkStart w:id="557" w:name="_Toc34747445"/>
      <w:bookmarkStart w:id="558" w:name="_Toc69146002"/>
      <w:r>
        <w:lastRenderedPageBreak/>
        <w:t xml:space="preserve">Table </w:t>
      </w:r>
      <w:r w:rsidR="00ED469A">
        <w:fldChar w:fldCharType="begin"/>
      </w:r>
      <w:r w:rsidR="00ED469A">
        <w:instrText xml:space="preserve"> SEQ Table \* ARABIC </w:instrText>
      </w:r>
      <w:r w:rsidR="00ED469A">
        <w:fldChar w:fldCharType="separate"/>
      </w:r>
      <w:r w:rsidR="00066EE3">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6"/>
      <w:bookmarkEnd w:id="557"/>
      <w:bookmarkEnd w:id="55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6249166" w:rsidR="00373977" w:rsidRDefault="00373977" w:rsidP="00D06BDF">
      <w:pPr>
        <w:pStyle w:val="Beschriftung"/>
        <w:spacing w:before="120"/>
      </w:pPr>
      <w:bookmarkStart w:id="559" w:name="_Toc3566443"/>
      <w:bookmarkStart w:id="560" w:name="_Toc34747446"/>
      <w:bookmarkStart w:id="561" w:name="_Toc69146003"/>
      <w:r>
        <w:t xml:space="preserve">Table </w:t>
      </w:r>
      <w:r w:rsidR="00ED469A">
        <w:fldChar w:fldCharType="begin"/>
      </w:r>
      <w:r w:rsidR="00ED469A">
        <w:instrText xml:space="preserve"> SEQ Table \* ARABIC </w:instrText>
      </w:r>
      <w:r w:rsidR="00ED469A">
        <w:fldChar w:fldCharType="separate"/>
      </w:r>
      <w:r w:rsidR="00066EE3">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9"/>
      <w:bookmarkEnd w:id="560"/>
      <w:bookmarkEnd w:id="561"/>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2" w:name="_Toc3556976"/>
      <w:bookmarkStart w:id="563" w:name="_Toc34747226"/>
      <w:bookmarkStart w:id="564" w:name="_Toc69145772"/>
      <w:r w:rsidRPr="007055D9">
        <w:t>Robscans</w:t>
      </w:r>
      <w:bookmarkEnd w:id="562"/>
      <w:bookmarkEnd w:id="563"/>
      <w:bookmarkEnd w:id="564"/>
    </w:p>
    <w:bookmarkEnd w:id="414"/>
    <w:bookmarkEnd w:id="41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8B3866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85A9AD0" w:rsidR="002E60CB" w:rsidRPr="00226A3F" w:rsidRDefault="002E60CB" w:rsidP="002E60CB">
      <w:pPr>
        <w:pStyle w:val="Beschriftung"/>
      </w:pPr>
      <w:bookmarkStart w:id="565" w:name="_Ref401160011"/>
      <w:bookmarkStart w:id="566" w:name="_Toc413359628"/>
      <w:bookmarkStart w:id="567" w:name="_Toc3557087"/>
      <w:bookmarkStart w:id="568" w:name="_Toc34747338"/>
      <w:bookmarkStart w:id="569" w:name="_Toc69146212"/>
      <w:r w:rsidRPr="00226A3F">
        <w:t xml:space="preserve">Figure </w:t>
      </w:r>
      <w:r w:rsidR="00406B64">
        <w:fldChar w:fldCharType="begin"/>
      </w:r>
      <w:r w:rsidR="00406B64">
        <w:instrText xml:space="preserve"> SEQ Figure \* ARABIC </w:instrText>
      </w:r>
      <w:r w:rsidR="00406B64">
        <w:fldChar w:fldCharType="separate"/>
      </w:r>
      <w:r w:rsidR="00066EE3">
        <w:rPr>
          <w:noProof/>
        </w:rPr>
        <w:t>8</w:t>
      </w:r>
      <w:r w:rsidR="00406B64">
        <w:fldChar w:fldCharType="end"/>
      </w:r>
      <w:bookmarkEnd w:id="56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6"/>
      <w:bookmarkEnd w:id="567"/>
      <w:bookmarkEnd w:id="568"/>
      <w:bookmarkEnd w:id="56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5B6340A"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5948EFF" w14:textId="24D12BB4" w:rsidR="00E65740" w:rsidRPr="00226A3F" w:rsidRDefault="00B66E76" w:rsidP="00174031">
      <w:pPr>
        <w:pStyle w:val="Beschriftung"/>
        <w:spacing w:before="120"/>
      </w:pPr>
      <w:bookmarkStart w:id="570" w:name="_Toc3566444"/>
      <w:bookmarkStart w:id="571" w:name="_Toc34747447"/>
      <w:bookmarkStart w:id="572" w:name="_Toc69146004"/>
      <w:r>
        <w:t xml:space="preserve">Table </w:t>
      </w:r>
      <w:r w:rsidR="00ED469A">
        <w:fldChar w:fldCharType="begin"/>
      </w:r>
      <w:r w:rsidR="00ED469A">
        <w:instrText xml:space="preserve"> SEQ Table \* ARABIC </w:instrText>
      </w:r>
      <w:r w:rsidR="00ED469A">
        <w:fldChar w:fldCharType="separate"/>
      </w:r>
      <w:r w:rsidR="00066EE3">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0"/>
      <w:bookmarkEnd w:id="571"/>
      <w:bookmarkEnd w:id="57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A728C44" w:rsidR="002E60CB" w:rsidRDefault="002E60CB" w:rsidP="004B2578">
      <w:pPr>
        <w:pStyle w:val="Beschriftung"/>
        <w:spacing w:before="120"/>
      </w:pPr>
      <w:bookmarkStart w:id="573" w:name="_Toc3566445"/>
      <w:bookmarkStart w:id="574" w:name="_Toc34747448"/>
      <w:bookmarkStart w:id="575" w:name="_Toc69146005"/>
      <w:r>
        <w:t xml:space="preserve">Table </w:t>
      </w:r>
      <w:r w:rsidR="00ED469A">
        <w:fldChar w:fldCharType="begin"/>
      </w:r>
      <w:r w:rsidR="00ED469A">
        <w:instrText xml:space="preserve"> SEQ Table \* ARABIC </w:instrText>
      </w:r>
      <w:r w:rsidR="00ED469A">
        <w:fldChar w:fldCharType="separate"/>
      </w:r>
      <w:r w:rsidR="00066EE3">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3"/>
      <w:bookmarkEnd w:id="574"/>
      <w:bookmarkEnd w:id="57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3788F66" w:rsidR="002E60CB" w:rsidRDefault="00AA6A7E" w:rsidP="004B2578">
      <w:pPr>
        <w:pStyle w:val="Beschriftung"/>
        <w:spacing w:before="120"/>
      </w:pPr>
      <w:bookmarkStart w:id="576" w:name="_Toc3566446"/>
      <w:bookmarkStart w:id="577" w:name="_Toc34747449"/>
      <w:bookmarkStart w:id="578" w:name="_Toc69146006"/>
      <w:r>
        <w:t xml:space="preserve">Table </w:t>
      </w:r>
      <w:r w:rsidR="00ED469A">
        <w:fldChar w:fldCharType="begin"/>
      </w:r>
      <w:r w:rsidR="00ED469A">
        <w:instrText xml:space="preserve"> SEQ Table \* ARABIC </w:instrText>
      </w:r>
      <w:r w:rsidR="00ED469A">
        <w:fldChar w:fldCharType="separate"/>
      </w:r>
      <w:r w:rsidR="00066EE3">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6"/>
      <w:bookmarkEnd w:id="577"/>
      <w:bookmarkEnd w:id="578"/>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596411C"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66EE3">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9" w:name="_Toc428279365"/>
      <w:bookmarkStart w:id="580" w:name="_Toc428456102"/>
      <w:bookmarkStart w:id="581" w:name="_Toc428537065"/>
      <w:bookmarkStart w:id="582" w:name="_Toc428969384"/>
      <w:bookmarkStart w:id="583" w:name="_Toc429052775"/>
      <w:bookmarkStart w:id="584" w:name="_Toc413359585"/>
      <w:bookmarkStart w:id="585" w:name="_Toc3556977"/>
      <w:bookmarkStart w:id="586" w:name="_Toc34747227"/>
      <w:bookmarkStart w:id="587" w:name="_Toc69145773"/>
      <w:bookmarkEnd w:id="579"/>
      <w:bookmarkEnd w:id="580"/>
      <w:bookmarkEnd w:id="581"/>
      <w:bookmarkEnd w:id="582"/>
      <w:bookmarkEnd w:id="583"/>
      <w:r w:rsidRPr="00226A3F">
        <w:t>Rivets</w:t>
      </w:r>
      <w:bookmarkEnd w:id="584"/>
      <w:bookmarkEnd w:id="585"/>
      <w:bookmarkEnd w:id="586"/>
      <w:bookmarkEnd w:id="58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23EED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2095739F" w14:textId="4FED139F" w:rsidR="002E60CB" w:rsidRDefault="00753389" w:rsidP="00753389">
      <w:pPr>
        <w:pStyle w:val="Beschriftung"/>
        <w:spacing w:before="120"/>
      </w:pPr>
      <w:bookmarkStart w:id="588" w:name="_Toc3566447"/>
      <w:bookmarkStart w:id="589" w:name="_Toc34747450"/>
      <w:bookmarkStart w:id="590" w:name="_Toc69146007"/>
      <w:r>
        <w:t xml:space="preserve">Table </w:t>
      </w:r>
      <w:r w:rsidR="00ED469A">
        <w:fldChar w:fldCharType="begin"/>
      </w:r>
      <w:r w:rsidR="00ED469A">
        <w:instrText xml:space="preserve"> SEQ Table \* ARABIC </w:instrText>
      </w:r>
      <w:r w:rsidR="00ED469A">
        <w:fldChar w:fldCharType="separate"/>
      </w:r>
      <w:r w:rsidR="00066EE3">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8"/>
      <w:bookmarkEnd w:id="589"/>
      <w:bookmarkEnd w:id="59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14AE2E8E" w:rsidR="002E60CB" w:rsidRDefault="002E60CB" w:rsidP="004B2578">
      <w:pPr>
        <w:pStyle w:val="Beschriftung"/>
        <w:spacing w:before="120"/>
        <w:rPr>
          <w:rFonts w:ascii="Courier New" w:hAnsi="Courier New" w:cs="Courier New"/>
          <w:bCs w:val="0"/>
          <w:i/>
          <w:sz w:val="18"/>
          <w:szCs w:val="18"/>
        </w:rPr>
      </w:pPr>
      <w:bookmarkStart w:id="591" w:name="_Toc3566448"/>
      <w:bookmarkStart w:id="592" w:name="_Toc34747451"/>
      <w:bookmarkStart w:id="593" w:name="_Toc69146008"/>
      <w:r>
        <w:t xml:space="preserve">Table </w:t>
      </w:r>
      <w:r w:rsidR="00ED469A">
        <w:fldChar w:fldCharType="begin"/>
      </w:r>
      <w:r w:rsidR="00ED469A">
        <w:instrText xml:space="preserve"> SEQ Table \* ARABIC </w:instrText>
      </w:r>
      <w:r w:rsidR="00ED469A">
        <w:fldChar w:fldCharType="separate"/>
      </w:r>
      <w:r w:rsidR="00066EE3">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1"/>
      <w:bookmarkEnd w:id="592"/>
      <w:bookmarkEnd w:id="593"/>
    </w:p>
    <w:p w14:paraId="58BB457C" w14:textId="77777777" w:rsidR="00894B86" w:rsidRDefault="00894B86" w:rsidP="00894B86">
      <w:pPr>
        <w:jc w:val="center"/>
        <w:rPr>
          <w:noProof/>
          <w:lang w:eastAsia="en-US"/>
        </w:rPr>
      </w:pPr>
      <w:r>
        <w:rPr>
          <w:noProof/>
          <w:lang w:eastAsia="en-US"/>
        </w:rPr>
        <w:drawing>
          <wp:inline distT="0" distB="0" distL="0" distR="0" wp14:anchorId="1F3DA0FA" wp14:editId="7A38F530">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6231A5C">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BB7393A">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34C05C" w:rsidR="00A1530E" w:rsidRDefault="00A1530E" w:rsidP="00894B86">
      <w:pPr>
        <w:pStyle w:val="Beschriftung"/>
        <w:rPr>
          <w:b w:val="0"/>
        </w:rPr>
      </w:pPr>
      <w:r w:rsidRPr="00A1530E">
        <w:rPr>
          <w:b w:val="0"/>
          <w:i/>
        </w:rPr>
        <w:t>Source of image:</w:t>
      </w:r>
      <w:r w:rsidRPr="00A1530E">
        <w:rPr>
          <w:b w:val="0"/>
        </w:rPr>
        <w:t xml:space="preserve"> </w:t>
      </w:r>
      <w:hyperlink r:id="rId48" w:history="1">
        <w:r w:rsidRPr="0078423A">
          <w:rPr>
            <w:rStyle w:val="Hyperlink"/>
            <w:b w:val="0"/>
          </w:rPr>
          <w:t>http://sfsintecusa.com/files/2011/09/Rivet-Brochure-Feb-2011.pdf</w:t>
        </w:r>
      </w:hyperlink>
    </w:p>
    <w:p w14:paraId="030610B1" w14:textId="66722151" w:rsidR="00894B86" w:rsidRPr="00894B86" w:rsidRDefault="00894B86" w:rsidP="00894B86">
      <w:pPr>
        <w:pStyle w:val="Beschriftung"/>
      </w:pPr>
      <w:bookmarkStart w:id="594" w:name="_Toc3557088"/>
      <w:bookmarkStart w:id="595" w:name="_Toc34747339"/>
      <w:bookmarkStart w:id="596" w:name="_Toc69146213"/>
      <w:r>
        <w:t xml:space="preserve">Figure </w:t>
      </w:r>
      <w:r w:rsidR="00406B64">
        <w:fldChar w:fldCharType="begin"/>
      </w:r>
      <w:r w:rsidR="00406B64">
        <w:instrText xml:space="preserve"> SEQ Figure \* ARABIC </w:instrText>
      </w:r>
      <w:r w:rsidR="00406B64">
        <w:fldChar w:fldCharType="separate"/>
      </w:r>
      <w:r w:rsidR="00066EE3">
        <w:rPr>
          <w:noProof/>
        </w:rPr>
        <w:t>9</w:t>
      </w:r>
      <w:r w:rsidR="00406B64">
        <w:fldChar w:fldCharType="end"/>
      </w:r>
      <w:r>
        <w:t>: Rivet head types</w:t>
      </w:r>
      <w:bookmarkEnd w:id="594"/>
      <w:bookmarkEnd w:id="595"/>
      <w:bookmarkEnd w:id="596"/>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BEAFAC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66EE3">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07CAD4" w:rsidR="002E60CB" w:rsidRDefault="002E60CB" w:rsidP="00420351">
      <w:pPr>
        <w:pStyle w:val="Beschriftung"/>
        <w:keepNext/>
        <w:keepLines/>
        <w:spacing w:before="120"/>
      </w:pPr>
      <w:bookmarkStart w:id="597" w:name="_Toc3566449"/>
      <w:bookmarkStart w:id="598" w:name="_Toc34747452"/>
      <w:bookmarkStart w:id="599" w:name="_Toc69146009"/>
      <w:r>
        <w:t xml:space="preserve">Table </w:t>
      </w:r>
      <w:r w:rsidR="00ED469A">
        <w:fldChar w:fldCharType="begin"/>
      </w:r>
      <w:r w:rsidR="00ED469A">
        <w:instrText xml:space="preserve"> SEQ Table \* ARABIC </w:instrText>
      </w:r>
      <w:r w:rsidR="00ED469A">
        <w:fldChar w:fldCharType="separate"/>
      </w:r>
      <w:r w:rsidR="00066EE3">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7"/>
      <w:bookmarkEnd w:id="598"/>
      <w:bookmarkEnd w:id="59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0" w:name="_Toc428279367"/>
      <w:bookmarkStart w:id="601" w:name="_Toc428456104"/>
      <w:bookmarkStart w:id="602" w:name="_Toc428537067"/>
      <w:bookmarkStart w:id="603" w:name="_Toc428969386"/>
      <w:bookmarkStart w:id="604" w:name="_Toc429052777"/>
      <w:bookmarkStart w:id="605" w:name="_Toc413359586"/>
      <w:bookmarkStart w:id="606" w:name="_Toc3556978"/>
      <w:bookmarkStart w:id="607" w:name="_Toc34747228"/>
      <w:bookmarkStart w:id="608" w:name="_Toc69145774"/>
      <w:bookmarkEnd w:id="600"/>
      <w:bookmarkEnd w:id="601"/>
      <w:bookmarkEnd w:id="602"/>
      <w:bookmarkEnd w:id="603"/>
      <w:bookmarkEnd w:id="604"/>
      <w:r>
        <w:t>Blind</w:t>
      </w:r>
      <w:r w:rsidRPr="00942FED">
        <w:t xml:space="preserve"> Rivets</w:t>
      </w:r>
      <w:bookmarkEnd w:id="605"/>
      <w:bookmarkEnd w:id="606"/>
      <w:bookmarkEnd w:id="607"/>
      <w:bookmarkEnd w:id="60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B48613D" w:rsidR="007A42B3" w:rsidRDefault="00753389" w:rsidP="00753389">
      <w:pPr>
        <w:pStyle w:val="Beschriftung"/>
        <w:spacing w:before="120"/>
      </w:pPr>
      <w:bookmarkStart w:id="609" w:name="_Toc3566450"/>
      <w:bookmarkStart w:id="610" w:name="_Toc34747453"/>
      <w:bookmarkStart w:id="611" w:name="_Toc69146010"/>
      <w:r>
        <w:t xml:space="preserve">Table </w:t>
      </w:r>
      <w:r w:rsidR="00ED469A">
        <w:fldChar w:fldCharType="begin"/>
      </w:r>
      <w:r w:rsidR="00ED469A">
        <w:instrText xml:space="preserve"> SEQ Table \* ARABIC </w:instrText>
      </w:r>
      <w:r w:rsidR="00ED469A">
        <w:fldChar w:fldCharType="separate"/>
      </w:r>
      <w:r w:rsidR="00066EE3">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9"/>
      <w:bookmarkEnd w:id="610"/>
      <w:bookmarkEnd w:id="611"/>
    </w:p>
    <w:p w14:paraId="55292A36" w14:textId="77777777" w:rsidR="00F15D19" w:rsidRDefault="00F15D19" w:rsidP="00F15D19">
      <w:pPr>
        <w:jc w:val="center"/>
      </w:pPr>
      <w:r>
        <w:rPr>
          <w:noProof/>
          <w:lang w:eastAsia="en-US"/>
        </w:rPr>
        <w:drawing>
          <wp:inline distT="0" distB="0" distL="0" distR="0" wp14:anchorId="1F94D27F" wp14:editId="7F1B3F02">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34D20D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5583B331" w:rsidR="000E1769" w:rsidRDefault="000E1769" w:rsidP="00F15D19">
      <w:pPr>
        <w:jc w:val="center"/>
        <w:rPr>
          <w:sz w:val="18"/>
        </w:rPr>
      </w:pPr>
      <w:r w:rsidRPr="000E1769">
        <w:rPr>
          <w:i/>
          <w:sz w:val="18"/>
        </w:rPr>
        <w:t>Source of image</w:t>
      </w:r>
      <w:r w:rsidRPr="000E1769">
        <w:rPr>
          <w:sz w:val="18"/>
        </w:rPr>
        <w:t xml:space="preserve">: </w:t>
      </w:r>
      <w:hyperlink r:id="rId51" w:history="1">
        <w:r w:rsidRPr="0078423A">
          <w:rPr>
            <w:rStyle w:val="Hyperlink"/>
            <w:sz w:val="18"/>
          </w:rPr>
          <w:t>http://www.stanleyengineeredfastening.com/brands/pop/rivets/selection-factors</w:t>
        </w:r>
      </w:hyperlink>
    </w:p>
    <w:p w14:paraId="3046A9AA" w14:textId="756DCD1F" w:rsidR="00F15D19" w:rsidRDefault="00462FB6" w:rsidP="00462FB6">
      <w:pPr>
        <w:pStyle w:val="Beschriftung"/>
      </w:pPr>
      <w:bookmarkStart w:id="612" w:name="_Toc3557089"/>
      <w:bookmarkStart w:id="613" w:name="_Toc34747340"/>
      <w:bookmarkStart w:id="614" w:name="_Toc69146214"/>
      <w:r>
        <w:t xml:space="preserve">Figure </w:t>
      </w:r>
      <w:r w:rsidR="00406B64">
        <w:fldChar w:fldCharType="begin"/>
      </w:r>
      <w:r w:rsidR="00406B64">
        <w:instrText xml:space="preserve"> SEQ Figure \* ARABIC </w:instrText>
      </w:r>
      <w:r w:rsidR="00406B64">
        <w:fldChar w:fldCharType="separate"/>
      </w:r>
      <w:r w:rsidR="00066EE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2"/>
      <w:bookmarkEnd w:id="613"/>
      <w:bookmarkEnd w:id="61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0F2C947">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5647" cy="1368000"/>
                    </a:xfrm>
                    <a:prstGeom prst="rect">
                      <a:avLst/>
                    </a:prstGeom>
                  </pic:spPr>
                </pic:pic>
              </a:graphicData>
            </a:graphic>
          </wp:inline>
        </w:drawing>
      </w:r>
    </w:p>
    <w:p w14:paraId="0DFB506A" w14:textId="1409A3F9" w:rsidR="00476C37" w:rsidRPr="00977053" w:rsidRDefault="00476C37" w:rsidP="00812432">
      <w:pPr>
        <w:pStyle w:val="Beschriftung"/>
        <w:spacing w:before="120"/>
      </w:pPr>
      <w:bookmarkStart w:id="615" w:name="_Toc3557090"/>
      <w:bookmarkStart w:id="616" w:name="_Toc34747341"/>
      <w:bookmarkStart w:id="617" w:name="_Toc69146215"/>
      <w:r>
        <w:t xml:space="preserve">Figure </w:t>
      </w:r>
      <w:r w:rsidR="00406B64">
        <w:fldChar w:fldCharType="begin"/>
      </w:r>
      <w:r w:rsidR="00406B64">
        <w:instrText xml:space="preserve"> SEQ Figure \* ARABIC </w:instrText>
      </w:r>
      <w:r w:rsidR="00406B64">
        <w:fldChar w:fldCharType="separate"/>
      </w:r>
      <w:r w:rsidR="00066EE3">
        <w:rPr>
          <w:noProof/>
        </w:rPr>
        <w:t>11</w:t>
      </w:r>
      <w:r w:rsidR="00406B64">
        <w:fldChar w:fldCharType="end"/>
      </w:r>
      <w:r>
        <w:t xml:space="preserve">: </w:t>
      </w:r>
      <w:r w:rsidR="00812432">
        <w:t>Thick and Thin Assembling</w:t>
      </w:r>
      <w:bookmarkEnd w:id="615"/>
      <w:bookmarkEnd w:id="616"/>
      <w:bookmarkEnd w:id="61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D208076">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20855" cy="1368000"/>
                    </a:xfrm>
                    <a:prstGeom prst="rect">
                      <a:avLst/>
                    </a:prstGeom>
                  </pic:spPr>
                </pic:pic>
              </a:graphicData>
            </a:graphic>
          </wp:inline>
        </w:drawing>
      </w:r>
    </w:p>
    <w:p w14:paraId="661D5157" w14:textId="40A9B517" w:rsidR="00812432" w:rsidRPr="00812432" w:rsidRDefault="00812432" w:rsidP="00812432">
      <w:pPr>
        <w:pStyle w:val="Beschriftung"/>
        <w:rPr>
          <w:lang w:eastAsia="en-GB"/>
        </w:rPr>
      </w:pPr>
      <w:bookmarkStart w:id="618" w:name="_Toc3557091"/>
      <w:bookmarkStart w:id="619" w:name="_Toc34747342"/>
      <w:bookmarkStart w:id="620" w:name="_Toc69146216"/>
      <w:r>
        <w:t xml:space="preserve">Figure </w:t>
      </w:r>
      <w:r w:rsidR="00406B64">
        <w:fldChar w:fldCharType="begin"/>
      </w:r>
      <w:r w:rsidR="00406B64">
        <w:instrText xml:space="preserve"> SEQ Figure \* ARABIC </w:instrText>
      </w:r>
      <w:r w:rsidR="00406B64">
        <w:fldChar w:fldCharType="separate"/>
      </w:r>
      <w:r w:rsidR="00066EE3">
        <w:rPr>
          <w:noProof/>
        </w:rPr>
        <w:t>12</w:t>
      </w:r>
      <w:r w:rsidR="00406B64">
        <w:fldChar w:fldCharType="end"/>
      </w:r>
      <w:r>
        <w:t>: Fastening Soft and Hard</w:t>
      </w:r>
      <w:bookmarkEnd w:id="618"/>
      <w:bookmarkEnd w:id="619"/>
      <w:bookmarkEnd w:id="62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1" w:name="_Toc428279369"/>
      <w:bookmarkStart w:id="622" w:name="_Toc428965611"/>
      <w:bookmarkEnd w:id="621"/>
      <w:bookmarkEnd w:id="622"/>
      <w:r w:rsidRPr="0062157E">
        <w:rPr>
          <w:sz w:val="18"/>
          <w:lang w:eastAsia="x-none"/>
        </w:rPr>
        <w:t>For further information about the Blind rivets you can check the following document:</w:t>
      </w:r>
    </w:p>
    <w:p w14:paraId="0B76B1D6" w14:textId="13849572"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3" w:name="_Toc428279370"/>
    <w:bookmarkStart w:id="624" w:name="_Toc428456106"/>
    <w:bookmarkStart w:id="625" w:name="_Toc428537069"/>
    <w:bookmarkStart w:id="626" w:name="_Toc428969388"/>
    <w:bookmarkStart w:id="627" w:name="_Toc429052779"/>
    <w:bookmarkStart w:id="628" w:name="_Toc413359587"/>
    <w:bookmarkEnd w:id="623"/>
    <w:bookmarkEnd w:id="624"/>
    <w:bookmarkEnd w:id="625"/>
    <w:bookmarkEnd w:id="626"/>
    <w:bookmarkEnd w:id="627"/>
    <w:p w14:paraId="6391282C" w14:textId="77777777" w:rsidR="002E60CB" w:rsidRPr="00942FED" w:rsidRDefault="00DB0669" w:rsidP="00327322">
      <w:pPr>
        <w:pStyle w:val="berschrift3"/>
      </w:pPr>
      <w:r>
        <w:rPr>
          <w:b w:val="0"/>
          <w:bCs w:val="0"/>
          <w:sz w:val="18"/>
          <w:szCs w:val="24"/>
        </w:rPr>
        <w:lastRenderedPageBreak/>
        <w:fldChar w:fldCharType="end"/>
      </w:r>
      <w:bookmarkStart w:id="629" w:name="_Toc3556979"/>
      <w:bookmarkStart w:id="630" w:name="_Toc34747229"/>
      <w:bookmarkStart w:id="631" w:name="_Toc69145775"/>
      <w:r w:rsidR="002E60CB" w:rsidRPr="00942FED">
        <w:t>Self</w:t>
      </w:r>
      <w:r w:rsidR="000306B0">
        <w:t>-</w:t>
      </w:r>
      <w:r w:rsidR="002E60CB" w:rsidRPr="00942FED">
        <w:t>Piercing Rivets</w:t>
      </w:r>
      <w:bookmarkEnd w:id="628"/>
      <w:bookmarkEnd w:id="629"/>
      <w:bookmarkEnd w:id="630"/>
      <w:bookmarkEnd w:id="63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2ECF6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7B0B93D">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5E3D54EA" w:rsidR="002E60CB" w:rsidRDefault="002E60CB" w:rsidP="004B2578">
      <w:pPr>
        <w:pStyle w:val="Beschriftung"/>
        <w:keepNext/>
      </w:pPr>
      <w:bookmarkStart w:id="632" w:name="_Toc413359629"/>
      <w:bookmarkStart w:id="633" w:name="_Toc3557092"/>
      <w:bookmarkStart w:id="634" w:name="_Toc34747343"/>
      <w:bookmarkStart w:id="635" w:name="_Toc69146217"/>
      <w:r>
        <w:t xml:space="preserve">Figure </w:t>
      </w:r>
      <w:r w:rsidR="00406B64">
        <w:fldChar w:fldCharType="begin"/>
      </w:r>
      <w:r w:rsidR="00406B64">
        <w:instrText xml:space="preserve"> SEQ Figure \* ARABIC </w:instrText>
      </w:r>
      <w:r w:rsidR="00406B64">
        <w:fldChar w:fldCharType="separate"/>
      </w:r>
      <w:r w:rsidR="00066EE3">
        <w:rPr>
          <w:noProof/>
        </w:rPr>
        <w:t>13</w:t>
      </w:r>
      <w:r w:rsidR="00406B64">
        <w:fldChar w:fldCharType="end"/>
      </w:r>
      <w:r>
        <w:t>: Cross Section of a Self</w:t>
      </w:r>
      <w:r w:rsidR="00920523">
        <w:t>-</w:t>
      </w:r>
      <w:r>
        <w:t>Piercing Rivet</w:t>
      </w:r>
      <w:bookmarkEnd w:id="632"/>
      <w:bookmarkEnd w:id="633"/>
      <w:bookmarkEnd w:id="634"/>
      <w:bookmarkEnd w:id="635"/>
    </w:p>
    <w:p w14:paraId="39A33CF9" w14:textId="77777777" w:rsidR="00C52145" w:rsidRDefault="00C52145" w:rsidP="00C52145">
      <w:pPr>
        <w:keepNext/>
        <w:jc w:val="center"/>
      </w:pPr>
      <w:r>
        <w:rPr>
          <w:noProof/>
          <w:lang w:eastAsia="en-US"/>
        </w:rPr>
        <w:drawing>
          <wp:inline distT="0" distB="0" distL="0" distR="0" wp14:anchorId="3625093A" wp14:editId="61BF42E2">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5F02F5DC" w:rsidR="00C52145" w:rsidRDefault="00C52145" w:rsidP="00C52145">
      <w:pPr>
        <w:keepNext/>
        <w:jc w:val="center"/>
      </w:pPr>
      <w:r w:rsidRPr="00C52145">
        <w:rPr>
          <w:i/>
        </w:rPr>
        <w:t>Source of image:</w:t>
      </w:r>
      <w:r>
        <w:t xml:space="preserve"> </w:t>
      </w:r>
      <w:hyperlink r:id="rId57" w:history="1">
        <w:r w:rsidRPr="0078423A">
          <w:rPr>
            <w:rStyle w:val="Hyperlink"/>
          </w:rPr>
          <w:t>http://www.google.com/patents/US7810231</w:t>
        </w:r>
      </w:hyperlink>
    </w:p>
    <w:p w14:paraId="752AB897" w14:textId="41B72F34" w:rsidR="00C52145" w:rsidRPr="00C52145" w:rsidRDefault="00C52145" w:rsidP="00C52145">
      <w:pPr>
        <w:pStyle w:val="Beschriftung"/>
      </w:pPr>
      <w:bookmarkStart w:id="636" w:name="_Toc3557093"/>
      <w:bookmarkStart w:id="637" w:name="_Toc34747344"/>
      <w:bookmarkStart w:id="638" w:name="_Toc69146218"/>
      <w:r>
        <w:t xml:space="preserve">Figure </w:t>
      </w:r>
      <w:r>
        <w:fldChar w:fldCharType="begin"/>
      </w:r>
      <w:r>
        <w:instrText xml:space="preserve"> SEQ Figure \* ARABIC </w:instrText>
      </w:r>
      <w:r>
        <w:fldChar w:fldCharType="separate"/>
      </w:r>
      <w:r w:rsidR="00066EE3">
        <w:rPr>
          <w:noProof/>
        </w:rPr>
        <w:t>14</w:t>
      </w:r>
      <w:r>
        <w:fldChar w:fldCharType="end"/>
      </w:r>
      <w:r>
        <w:t>: S</w:t>
      </w:r>
      <w:r>
        <w:rPr>
          <w:rFonts w:ascii="Arial" w:hAnsi="Arial" w:cs="Arial"/>
          <w:color w:val="222222"/>
          <w:shd w:val="clear" w:color="auto" w:fill="FFFFFF"/>
        </w:rPr>
        <w:t>elf-piercing rivet setting apparatus</w:t>
      </w:r>
      <w:bookmarkEnd w:id="636"/>
      <w:bookmarkEnd w:id="637"/>
      <w:bookmarkEnd w:id="638"/>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32BC9D0" w:rsidR="002E60CB" w:rsidRDefault="002E60CB" w:rsidP="004B2578">
      <w:pPr>
        <w:pStyle w:val="Beschriftung"/>
        <w:spacing w:before="120"/>
      </w:pPr>
      <w:bookmarkStart w:id="639" w:name="_Toc3566451"/>
      <w:bookmarkStart w:id="640" w:name="_Toc34747454"/>
      <w:bookmarkStart w:id="641" w:name="_Toc69146011"/>
      <w:r>
        <w:t xml:space="preserve">Table </w:t>
      </w:r>
      <w:r w:rsidR="00ED469A">
        <w:fldChar w:fldCharType="begin"/>
      </w:r>
      <w:r w:rsidR="00ED469A">
        <w:instrText xml:space="preserve"> SEQ Table \* ARABIC </w:instrText>
      </w:r>
      <w:r w:rsidR="00ED469A">
        <w:fldChar w:fldCharType="separate"/>
      </w:r>
      <w:r w:rsidR="00066EE3">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9"/>
      <w:bookmarkEnd w:id="640"/>
      <w:bookmarkEnd w:id="64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2" w:name="_Toc428456108"/>
      <w:bookmarkStart w:id="643" w:name="_Toc428537071"/>
      <w:bookmarkStart w:id="644" w:name="_Toc428969390"/>
      <w:bookmarkStart w:id="645" w:name="_Toc429052781"/>
      <w:bookmarkStart w:id="646" w:name="_Toc428279372"/>
      <w:bookmarkStart w:id="647" w:name="_Toc428456109"/>
      <w:bookmarkStart w:id="648" w:name="_Toc428537072"/>
      <w:bookmarkStart w:id="649" w:name="_Toc428969391"/>
      <w:bookmarkStart w:id="650" w:name="_Toc429052782"/>
      <w:bookmarkStart w:id="651" w:name="_Toc428279374"/>
      <w:bookmarkStart w:id="652" w:name="_Toc428456111"/>
      <w:bookmarkStart w:id="653" w:name="_Toc428537074"/>
      <w:bookmarkStart w:id="654" w:name="_Toc428969393"/>
      <w:bookmarkStart w:id="655" w:name="_Toc429052784"/>
      <w:bookmarkStart w:id="656" w:name="_Toc428279378"/>
      <w:bookmarkStart w:id="657" w:name="_Toc428456115"/>
      <w:bookmarkStart w:id="658" w:name="_Toc428537078"/>
      <w:bookmarkStart w:id="659" w:name="_Toc428969397"/>
      <w:bookmarkStart w:id="660" w:name="_Toc429052788"/>
      <w:bookmarkStart w:id="661" w:name="_Toc428279380"/>
      <w:bookmarkStart w:id="662" w:name="_Toc428456117"/>
      <w:bookmarkStart w:id="663" w:name="_Toc428537080"/>
      <w:bookmarkStart w:id="664" w:name="_Toc428969399"/>
      <w:bookmarkStart w:id="665" w:name="_Toc429052790"/>
      <w:bookmarkStart w:id="666" w:name="_Toc428279387"/>
      <w:bookmarkStart w:id="667" w:name="_Toc428456124"/>
      <w:bookmarkStart w:id="668" w:name="_Toc428537087"/>
      <w:bookmarkStart w:id="669" w:name="_Toc428969406"/>
      <w:bookmarkStart w:id="670" w:name="_Toc429052797"/>
      <w:bookmarkStart w:id="671" w:name="_Toc428279388"/>
      <w:bookmarkStart w:id="672" w:name="_Toc428456125"/>
      <w:bookmarkStart w:id="673" w:name="_Toc428537088"/>
      <w:bookmarkStart w:id="674" w:name="_Toc428969407"/>
      <w:bookmarkStart w:id="675" w:name="_Toc429052798"/>
      <w:bookmarkStart w:id="676" w:name="_Toc428279389"/>
      <w:bookmarkStart w:id="677" w:name="_Toc428456126"/>
      <w:bookmarkStart w:id="678" w:name="_Toc428537089"/>
      <w:bookmarkStart w:id="679" w:name="_Toc428969408"/>
      <w:bookmarkStart w:id="680" w:name="_Toc429052799"/>
      <w:bookmarkStart w:id="681" w:name="_Toc413359588"/>
      <w:bookmarkStart w:id="682" w:name="_Toc3556980"/>
      <w:bookmarkStart w:id="683" w:name="_Toc34747230"/>
      <w:bookmarkStart w:id="684" w:name="_Toc69145776"/>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r>
        <w:t>S</w:t>
      </w:r>
      <w:r w:rsidR="002E60CB">
        <w:t>olid</w:t>
      </w:r>
      <w:r w:rsidR="002E60CB" w:rsidRPr="00942FED">
        <w:t xml:space="preserve"> Rivets</w:t>
      </w:r>
      <w:bookmarkEnd w:id="681"/>
      <w:bookmarkEnd w:id="682"/>
      <w:bookmarkEnd w:id="683"/>
      <w:bookmarkEnd w:id="68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0175BD42">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CEA48B2">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62F3A596">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3824576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53AD05B">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C581225">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79BCDC2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D576FC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7E691A5B">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125242D">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8E9836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163C577">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3286" cy="751044"/>
                          </a:xfrm>
                          <a:prstGeom prst="rect">
                            <a:avLst/>
                          </a:prstGeom>
                        </pic:spPr>
                      </pic:pic>
                    </a:graphicData>
                  </a:graphic>
                </wp:inline>
              </w:drawing>
            </w:r>
          </w:p>
        </w:tc>
      </w:tr>
    </w:tbl>
    <w:p w14:paraId="6CDFC45A" w14:textId="4801DF68"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0" w:history="1">
        <w:r w:rsidR="00DE1471" w:rsidRPr="002C4DDA">
          <w:rPr>
            <w:rStyle w:val="Hyperlink"/>
            <w:rFonts w:cs="Calibri"/>
            <w:sz w:val="18"/>
            <w:szCs w:val="22"/>
            <w:lang w:eastAsia="en-GB"/>
          </w:rPr>
          <w:t>http://www.rivet.com/Catalog_CompleteVersion/ImpactOnly-2-03-12.pdf</w:t>
        </w:r>
      </w:hyperlink>
    </w:p>
    <w:p w14:paraId="5F7CABA7" w14:textId="1307E121" w:rsidR="00E625EF" w:rsidRDefault="00E625EF" w:rsidP="00E625EF">
      <w:pPr>
        <w:pStyle w:val="Beschriftung"/>
        <w:spacing w:before="120"/>
        <w:rPr>
          <w:rFonts w:cs="Calibri"/>
          <w:sz w:val="18"/>
          <w:szCs w:val="22"/>
          <w:lang w:eastAsia="en-GB"/>
        </w:rPr>
      </w:pPr>
      <w:bookmarkStart w:id="685" w:name="_Toc3566452"/>
      <w:bookmarkStart w:id="686" w:name="_Toc34747455"/>
      <w:bookmarkStart w:id="687" w:name="_Toc69146012"/>
      <w:r>
        <w:t xml:space="preserve">Table </w:t>
      </w:r>
      <w:r w:rsidR="00ED469A">
        <w:fldChar w:fldCharType="begin"/>
      </w:r>
      <w:r w:rsidR="00ED469A">
        <w:instrText xml:space="preserve"> SEQ Table \* ARABIC </w:instrText>
      </w:r>
      <w:r w:rsidR="00ED469A">
        <w:fldChar w:fldCharType="separate"/>
      </w:r>
      <w:r w:rsidR="00066EE3">
        <w:rPr>
          <w:noProof/>
        </w:rPr>
        <w:t>45</w:t>
      </w:r>
      <w:r w:rsidR="00ED469A">
        <w:fldChar w:fldCharType="end"/>
      </w:r>
      <w:r>
        <w:t>: Pictures of all Solid Rivets</w:t>
      </w:r>
      <w:bookmarkEnd w:id="685"/>
      <w:bookmarkEnd w:id="686"/>
      <w:bookmarkEnd w:id="68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B9B2A0B">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5AA8AA3B">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1843" cy="1847785"/>
                    </a:xfrm>
                    <a:prstGeom prst="rect">
                      <a:avLst/>
                    </a:prstGeom>
                  </pic:spPr>
                </pic:pic>
              </a:graphicData>
            </a:graphic>
          </wp:inline>
        </w:drawing>
      </w:r>
    </w:p>
    <w:p w14:paraId="3ACADBCA" w14:textId="5B2A96FC" w:rsidR="00DE1471" w:rsidRDefault="00FE266F" w:rsidP="004B2578">
      <w:pPr>
        <w:pStyle w:val="Beschriftung"/>
        <w:spacing w:before="120"/>
        <w:rPr>
          <w:rFonts w:cs="Calibri"/>
          <w:szCs w:val="22"/>
          <w:lang w:eastAsia="en-GB"/>
        </w:rPr>
      </w:pPr>
      <w:bookmarkStart w:id="688" w:name="_Ref3565285"/>
      <w:bookmarkStart w:id="689" w:name="_Toc3557094"/>
      <w:bookmarkStart w:id="690" w:name="_Toc34747345"/>
      <w:bookmarkStart w:id="691" w:name="_Toc69146219"/>
      <w:r>
        <w:t xml:space="preserve">Figure </w:t>
      </w:r>
      <w:r w:rsidR="00406B64">
        <w:fldChar w:fldCharType="begin"/>
      </w:r>
      <w:r w:rsidR="00406B64">
        <w:instrText xml:space="preserve"> SEQ Figure \* ARABIC </w:instrText>
      </w:r>
      <w:r w:rsidR="00406B64">
        <w:fldChar w:fldCharType="separate"/>
      </w:r>
      <w:r w:rsidR="00066EE3">
        <w:rPr>
          <w:noProof/>
        </w:rPr>
        <w:t>15</w:t>
      </w:r>
      <w:r w:rsidR="00406B64">
        <w:fldChar w:fldCharType="end"/>
      </w:r>
      <w:bookmarkEnd w:id="688"/>
      <w:r>
        <w:t>: Dimensions of Solid Rivets</w:t>
      </w:r>
      <w:bookmarkEnd w:id="689"/>
      <w:bookmarkEnd w:id="690"/>
      <w:bookmarkEnd w:id="69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3"/>
            <w:commentRangeEnd w:id="693"/>
            <w:proofErr w:type="spellEnd"/>
            <w:r w:rsidR="00B14B2C">
              <w:rPr>
                <w:rStyle w:val="Kommentarzeichen"/>
                <w:lang w:eastAsia="x-none"/>
              </w:rPr>
              <w:commentReference w:id="693"/>
            </w:r>
            <w:commentRangeEnd w:id="692"/>
            <w:r w:rsidR="00F1371D">
              <w:rPr>
                <w:rStyle w:val="Kommentarzeichen"/>
                <w:lang w:eastAsia="x-none"/>
              </w:rPr>
              <w:commentReference w:id="69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536E4C7" w:rsidR="00DE1471" w:rsidRDefault="005B1B92" w:rsidP="00E55EE7">
      <w:pPr>
        <w:pStyle w:val="Beschriftung"/>
        <w:spacing w:before="120"/>
        <w:rPr>
          <w:rFonts w:cs="Calibri"/>
          <w:sz w:val="18"/>
          <w:szCs w:val="22"/>
          <w:lang w:eastAsia="en-GB"/>
        </w:rPr>
      </w:pPr>
      <w:bookmarkStart w:id="694" w:name="_Toc3566453"/>
      <w:bookmarkStart w:id="695" w:name="_Toc34747456"/>
      <w:bookmarkStart w:id="696" w:name="_Toc69146013"/>
      <w:r>
        <w:t xml:space="preserve">Table </w:t>
      </w:r>
      <w:r w:rsidR="00ED469A">
        <w:fldChar w:fldCharType="begin"/>
      </w:r>
      <w:r w:rsidR="00ED469A">
        <w:instrText xml:space="preserve"> SEQ Table \* ARABIC </w:instrText>
      </w:r>
      <w:r w:rsidR="00ED469A">
        <w:fldChar w:fldCharType="separate"/>
      </w:r>
      <w:r w:rsidR="00066EE3">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4"/>
      <w:bookmarkEnd w:id="695"/>
      <w:bookmarkEnd w:id="69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1397892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99397" cy="1406214"/>
                    </a:xfrm>
                    <a:prstGeom prst="rect">
                      <a:avLst/>
                    </a:prstGeom>
                  </pic:spPr>
                </pic:pic>
              </a:graphicData>
            </a:graphic>
          </wp:inline>
        </w:drawing>
      </w:r>
    </w:p>
    <w:p w14:paraId="1FE29D3A" w14:textId="48623022" w:rsidR="001B51BC" w:rsidRPr="001B51BC" w:rsidRDefault="001B51BC" w:rsidP="00E719F2">
      <w:pPr>
        <w:pStyle w:val="Beschriftung"/>
        <w:spacing w:before="120"/>
        <w:rPr>
          <w:rFonts w:cs="Calibri"/>
          <w:lang w:eastAsia="en-GB"/>
        </w:rPr>
      </w:pPr>
      <w:bookmarkStart w:id="697" w:name="_Toc3557095"/>
      <w:bookmarkStart w:id="698" w:name="_Toc34747346"/>
      <w:bookmarkStart w:id="699" w:name="_Toc69146220"/>
      <w:r>
        <w:t xml:space="preserve">Figure </w:t>
      </w:r>
      <w:r w:rsidR="00406B64">
        <w:fldChar w:fldCharType="begin"/>
      </w:r>
      <w:r w:rsidR="00406B64">
        <w:instrText xml:space="preserve"> SEQ Figure \* ARABIC </w:instrText>
      </w:r>
      <w:r w:rsidR="00406B64">
        <w:fldChar w:fldCharType="separate"/>
      </w:r>
      <w:r w:rsidR="00066EE3">
        <w:rPr>
          <w:noProof/>
        </w:rPr>
        <w:t>16</w:t>
      </w:r>
      <w:r w:rsidR="00406B64">
        <w:fldChar w:fldCharType="end"/>
      </w:r>
      <w:r>
        <w:t>: Clinch allowance of solid rivet</w:t>
      </w:r>
      <w:bookmarkEnd w:id="697"/>
      <w:bookmarkEnd w:id="698"/>
      <w:bookmarkEnd w:id="69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0" w:name="_Toc428279391"/>
      <w:bookmarkStart w:id="701" w:name="_Toc428456128"/>
      <w:bookmarkStart w:id="702" w:name="_Toc428537091"/>
      <w:bookmarkStart w:id="703" w:name="_Toc428969410"/>
      <w:bookmarkStart w:id="704" w:name="_Toc429052801"/>
      <w:bookmarkStart w:id="705" w:name="_Toc413359589"/>
      <w:bookmarkStart w:id="706" w:name="_Toc3556981"/>
      <w:bookmarkStart w:id="707" w:name="_Toc34747231"/>
      <w:bookmarkStart w:id="708" w:name="_Toc69145777"/>
      <w:bookmarkEnd w:id="700"/>
      <w:bookmarkEnd w:id="701"/>
      <w:bookmarkEnd w:id="702"/>
      <w:bookmarkEnd w:id="703"/>
      <w:bookmarkEnd w:id="704"/>
      <w:r w:rsidRPr="00F90632">
        <w:lastRenderedPageBreak/>
        <w:t>Swop Rivets</w:t>
      </w:r>
      <w:bookmarkEnd w:id="705"/>
      <w:bookmarkEnd w:id="706"/>
      <w:bookmarkEnd w:id="707"/>
      <w:bookmarkEnd w:id="708"/>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9" w:author="Dr. Carsten Franke" w:date="2021-02-01T12:27:00Z">
        <w:r w:rsidR="00E0148D" w:rsidDel="00793239">
          <w:rPr>
            <w:lang w:eastAsia="x-none"/>
          </w:rPr>
          <w:delText xml:space="preserve">Typically </w:delText>
        </w:r>
      </w:del>
      <w:ins w:id="710"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775705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316B80C" w:rsidR="005F05A3" w:rsidRDefault="005F05A3" w:rsidP="005F05A3">
      <w:pPr>
        <w:jc w:val="center"/>
        <w:rPr>
          <w:sz w:val="18"/>
        </w:rPr>
      </w:pPr>
      <w:r w:rsidRPr="00034C0D">
        <w:rPr>
          <w:i/>
          <w:sz w:val="18"/>
        </w:rPr>
        <w:t>Source of image:</w:t>
      </w:r>
      <w:r w:rsidRPr="00034C0D">
        <w:rPr>
          <w:sz w:val="18"/>
        </w:rPr>
        <w:t xml:space="preserve"> </w:t>
      </w:r>
      <w:hyperlink r:id="rId75" w:history="1">
        <w:r w:rsidR="004E0DBA" w:rsidRPr="0078423A">
          <w:rPr>
            <w:rStyle w:val="Hyperlink"/>
            <w:sz w:val="18"/>
          </w:rPr>
          <w:t>https://www.google.com.ar/patents/EP0967044A2?cl=en&amp;hl=de</w:t>
        </w:r>
      </w:hyperlink>
    </w:p>
    <w:p w14:paraId="06030531" w14:textId="3EA905EE" w:rsidR="005F05A3" w:rsidRDefault="00C5224D" w:rsidP="00C5224D">
      <w:pPr>
        <w:pStyle w:val="Beschriftung"/>
      </w:pPr>
      <w:bookmarkStart w:id="711" w:name="_Toc3557096"/>
      <w:bookmarkStart w:id="712" w:name="_Toc34747347"/>
      <w:bookmarkStart w:id="713" w:name="_Toc69146221"/>
      <w:r>
        <w:t xml:space="preserve">Figure </w:t>
      </w:r>
      <w:r w:rsidR="00406B64">
        <w:fldChar w:fldCharType="begin"/>
      </w:r>
      <w:r w:rsidR="00406B64">
        <w:instrText xml:space="preserve"> SEQ Figure \* ARABIC </w:instrText>
      </w:r>
      <w:r w:rsidR="00406B64">
        <w:fldChar w:fldCharType="separate"/>
      </w:r>
      <w:r w:rsidR="00066EE3">
        <w:rPr>
          <w:noProof/>
        </w:rPr>
        <w:t>17</w:t>
      </w:r>
      <w:r w:rsidR="00406B64">
        <w:fldChar w:fldCharType="end"/>
      </w:r>
      <w:r>
        <w:t>: Cross section of a SWOP Rivet</w:t>
      </w:r>
      <w:bookmarkEnd w:id="711"/>
      <w:bookmarkEnd w:id="712"/>
      <w:bookmarkEnd w:id="71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A9776E" w:rsidR="00FC1F60" w:rsidRDefault="00F90632" w:rsidP="00F90632">
      <w:pPr>
        <w:pStyle w:val="Beschriftung"/>
        <w:spacing w:before="120"/>
      </w:pPr>
      <w:bookmarkStart w:id="714" w:name="_Toc3566454"/>
      <w:bookmarkStart w:id="715" w:name="_Toc34747457"/>
      <w:bookmarkStart w:id="716" w:name="_Toc69146014"/>
      <w:r>
        <w:t xml:space="preserve">Table </w:t>
      </w:r>
      <w:r w:rsidR="00ED469A">
        <w:fldChar w:fldCharType="begin"/>
      </w:r>
      <w:r w:rsidR="00ED469A">
        <w:instrText xml:space="preserve"> SEQ Table \* ARABIC </w:instrText>
      </w:r>
      <w:r w:rsidR="00ED469A">
        <w:fldChar w:fldCharType="separate"/>
      </w:r>
      <w:r w:rsidR="00066EE3">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4"/>
      <w:bookmarkEnd w:id="715"/>
      <w:bookmarkEnd w:id="71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561975C"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01D64ED7" w14:textId="2236CF6F"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7" w:name="_Toc69145778"/>
      <w:r>
        <w:t>Clinch Rivet Studs</w:t>
      </w:r>
      <w:bookmarkEnd w:id="717"/>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F6384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17EEA72E">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22DBB1AC" w:rsidR="000B382F" w:rsidRDefault="000B382F" w:rsidP="000B382F">
      <w:pPr>
        <w:pStyle w:val="Beschriftung"/>
      </w:pPr>
      <w:bookmarkStart w:id="718" w:name="_Toc69146222"/>
      <w:r>
        <w:t xml:space="preserve">Figure </w:t>
      </w:r>
      <w:r>
        <w:fldChar w:fldCharType="begin"/>
      </w:r>
      <w:r>
        <w:instrText xml:space="preserve"> SEQ Figure \* ARABIC </w:instrText>
      </w:r>
      <w:r>
        <w:fldChar w:fldCharType="separate"/>
      </w:r>
      <w:r w:rsidR="00066EE3">
        <w:rPr>
          <w:noProof/>
        </w:rPr>
        <w:t>18</w:t>
      </w:r>
      <w:r>
        <w:fldChar w:fldCharType="end"/>
      </w:r>
      <w:r>
        <w:t xml:space="preserve"> </w:t>
      </w:r>
      <w:proofErr w:type="spellStart"/>
      <w:r>
        <w:t>Clinchnietbolzen</w:t>
      </w:r>
      <w:proofErr w:type="spellEnd"/>
      <w:r>
        <w:t xml:space="preserve"> types</w:t>
      </w:r>
      <w:bookmarkEnd w:id="718"/>
    </w:p>
    <w:p w14:paraId="00463B02" w14:textId="274E77BE" w:rsidR="000B382F" w:rsidRDefault="000B382F" w:rsidP="000B382F">
      <w:pPr>
        <w:jc w:val="center"/>
        <w:rPr>
          <w:i/>
          <w:sz w:val="18"/>
        </w:rPr>
      </w:pPr>
      <w:r w:rsidRPr="00034C0D">
        <w:rPr>
          <w:i/>
          <w:sz w:val="18"/>
        </w:rPr>
        <w:t>Source of image:</w:t>
      </w:r>
      <w:r w:rsidRPr="00E65321">
        <w:rPr>
          <w:i/>
          <w:sz w:val="18"/>
        </w:rPr>
        <w:t xml:space="preserve"> </w:t>
      </w:r>
      <w:hyperlink r:id="rId78"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39903C98">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58BC244D" w:rsidR="000B382F" w:rsidRPr="0047200E" w:rsidRDefault="000B382F" w:rsidP="000B382F">
      <w:pPr>
        <w:pStyle w:val="Beschriftung"/>
      </w:pPr>
      <w:bookmarkStart w:id="719" w:name="_Toc69146223"/>
      <w:r>
        <w:t xml:space="preserve">Figure </w:t>
      </w:r>
      <w:r>
        <w:fldChar w:fldCharType="begin"/>
      </w:r>
      <w:r>
        <w:instrText xml:space="preserve"> SEQ Figure \* ARABIC </w:instrText>
      </w:r>
      <w:r>
        <w:fldChar w:fldCharType="separate"/>
      </w:r>
      <w:r w:rsidR="00066EE3">
        <w:rPr>
          <w:noProof/>
        </w:rPr>
        <w:t>19</w:t>
      </w:r>
      <w:r>
        <w:fldChar w:fldCharType="end"/>
      </w:r>
      <w:r>
        <w:t xml:space="preserve"> Clinch Rivet Stud: Ball stud</w:t>
      </w:r>
      <w:bookmarkEnd w:id="71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51DA5D48" w:rsidR="000B382F" w:rsidRDefault="000B382F" w:rsidP="000B382F">
      <w:pPr>
        <w:pStyle w:val="Beschriftung"/>
        <w:spacing w:before="120"/>
      </w:pPr>
      <w:bookmarkStart w:id="720" w:name="_Toc69146015"/>
      <w:r>
        <w:t xml:space="preserve">Table </w:t>
      </w:r>
      <w:r w:rsidR="00ED469A">
        <w:fldChar w:fldCharType="begin"/>
      </w:r>
      <w:r w:rsidR="00ED469A">
        <w:instrText xml:space="preserve"> SEQ Table \* ARABIC </w:instrText>
      </w:r>
      <w:r w:rsidR="00ED469A">
        <w:fldChar w:fldCharType="separate"/>
      </w:r>
      <w:r w:rsidR="00066EE3">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41875B31"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066EE3">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066EE3"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1" w:name="_Toc428456130"/>
      <w:bookmarkStart w:id="722" w:name="_Toc428537093"/>
      <w:bookmarkStart w:id="723" w:name="_Toc428969412"/>
      <w:bookmarkStart w:id="724" w:name="_Toc429052803"/>
      <w:bookmarkStart w:id="725" w:name="_Toc413359590"/>
      <w:bookmarkStart w:id="726" w:name="_Toc3556982"/>
      <w:bookmarkStart w:id="727" w:name="_Toc34747232"/>
      <w:bookmarkStart w:id="728" w:name="_Toc69145779"/>
      <w:bookmarkEnd w:id="721"/>
      <w:bookmarkEnd w:id="722"/>
      <w:bookmarkEnd w:id="723"/>
      <w:bookmarkEnd w:id="724"/>
      <w:r>
        <w:lastRenderedPageBreak/>
        <w:t xml:space="preserve">Threaded Connections: </w:t>
      </w:r>
      <w:r w:rsidRPr="00226A3F">
        <w:t>Bolts and Screws</w:t>
      </w:r>
      <w:bookmarkEnd w:id="725"/>
      <w:bookmarkEnd w:id="726"/>
      <w:bookmarkEnd w:id="727"/>
      <w:bookmarkEnd w:id="728"/>
    </w:p>
    <w:p w14:paraId="1A579FAB" w14:textId="77777777" w:rsidR="002E60CB" w:rsidRPr="00942FED" w:rsidRDefault="002E60CB" w:rsidP="00327322">
      <w:pPr>
        <w:pStyle w:val="berschrift3"/>
      </w:pPr>
      <w:bookmarkStart w:id="729" w:name="_Toc413359591"/>
      <w:bookmarkStart w:id="730" w:name="_Toc3556983"/>
      <w:bookmarkStart w:id="731" w:name="_Toc34747233"/>
      <w:bookmarkStart w:id="732" w:name="_Toc69145780"/>
      <w:r>
        <w:t>Introduction</w:t>
      </w:r>
      <w:bookmarkEnd w:id="729"/>
      <w:bookmarkEnd w:id="730"/>
      <w:bookmarkEnd w:id="731"/>
      <w:bookmarkEnd w:id="73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90BB43" w:rsidR="00F256DA" w:rsidRPr="00F256DA" w:rsidRDefault="00F256DA" w:rsidP="007A6E34">
      <w:pPr>
        <w:pStyle w:val="Aufzhlungszeichen"/>
        <w:numPr>
          <w:ilvl w:val="0"/>
          <w:numId w:val="18"/>
        </w:numPr>
      </w:pPr>
      <w:r w:rsidRPr="00F256DA">
        <w:t>Bolts are for the assembly of unthreaded components, with the aid of a </w:t>
      </w:r>
      <w:hyperlink r:id="rId80"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6D71657D">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24F572F">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B692CE" w:rsidR="002E60CB" w:rsidRPr="00226A3F" w:rsidRDefault="00E84826" w:rsidP="00E84826">
      <w:pPr>
        <w:pStyle w:val="Beschriftung"/>
        <w:spacing w:before="120"/>
      </w:pPr>
      <w:bookmarkStart w:id="733" w:name="_Toc413359630"/>
      <w:bookmarkStart w:id="734" w:name="_Toc3557097"/>
      <w:bookmarkStart w:id="735" w:name="_Toc34747348"/>
      <w:bookmarkStart w:id="736" w:name="_Toc69146224"/>
      <w:r>
        <w:t xml:space="preserve">Figure </w:t>
      </w:r>
      <w:r w:rsidR="00406B64">
        <w:fldChar w:fldCharType="begin"/>
      </w:r>
      <w:r w:rsidR="00406B64">
        <w:instrText xml:space="preserve"> SEQ Figure \* ARABIC </w:instrText>
      </w:r>
      <w:r w:rsidR="00406B64">
        <w:fldChar w:fldCharType="separate"/>
      </w:r>
      <w:r w:rsidR="00066EE3">
        <w:rPr>
          <w:noProof/>
        </w:rPr>
        <w:t>20</w:t>
      </w:r>
      <w:r w:rsidR="00406B64">
        <w:fldChar w:fldCharType="end"/>
      </w:r>
      <w:r>
        <w:t>:</w:t>
      </w:r>
      <w:r w:rsidR="002E60CB">
        <w:t xml:space="preserve"> Bolts and Screws</w:t>
      </w:r>
      <w:bookmarkEnd w:id="733"/>
      <w:bookmarkEnd w:id="734"/>
      <w:bookmarkEnd w:id="735"/>
      <w:bookmarkEnd w:id="73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8D079C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3" r:link="rId8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3A3898C"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6" w:tooltip="w:en:Creative Commons" w:history="1">
        <w:r w:rsidRPr="00E15A9B">
          <w:rPr>
            <w:rStyle w:val="Hyperlink"/>
            <w:i/>
            <w:sz w:val="18"/>
          </w:rPr>
          <w:t>Creative Commons</w:t>
        </w:r>
      </w:hyperlink>
      <w:r w:rsidRPr="00E15A9B">
        <w:rPr>
          <w:i/>
          <w:sz w:val="18"/>
        </w:rPr>
        <w:t xml:space="preserve"> </w:t>
      </w:r>
      <w:hyperlink r:id="rId87"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25B8A15" w:rsidR="002E60CB" w:rsidRDefault="002E60CB" w:rsidP="002E60CB">
      <w:pPr>
        <w:pStyle w:val="Beschriftung"/>
        <w:rPr>
          <w:highlight w:val="cyan"/>
        </w:rPr>
      </w:pPr>
      <w:bookmarkStart w:id="737" w:name="_Ref401160020"/>
      <w:bookmarkStart w:id="738" w:name="_Toc413359631"/>
      <w:bookmarkStart w:id="739" w:name="_Toc3557098"/>
      <w:bookmarkStart w:id="740" w:name="_Toc34747349"/>
      <w:bookmarkStart w:id="741" w:name="_Toc69146225"/>
      <w:r>
        <w:t xml:space="preserve">Figure </w:t>
      </w:r>
      <w:r w:rsidR="00406B64">
        <w:fldChar w:fldCharType="begin"/>
      </w:r>
      <w:r w:rsidR="00406B64">
        <w:instrText xml:space="preserve"> SEQ Figure \* ARABIC </w:instrText>
      </w:r>
      <w:r w:rsidR="00406B64">
        <w:fldChar w:fldCharType="separate"/>
      </w:r>
      <w:r w:rsidR="00066EE3">
        <w:rPr>
          <w:noProof/>
        </w:rPr>
        <w:t>21</w:t>
      </w:r>
      <w:r w:rsidR="00406B64">
        <w:fldChar w:fldCharType="end"/>
      </w:r>
      <w:bookmarkEnd w:id="737"/>
      <w:r>
        <w:t>: Different Screw Forms</w:t>
      </w:r>
      <w:bookmarkEnd w:id="738"/>
      <w:bookmarkEnd w:id="739"/>
      <w:bookmarkEnd w:id="740"/>
      <w:bookmarkEnd w:id="741"/>
    </w:p>
    <w:p w14:paraId="5C349209" w14:textId="77777777" w:rsidR="002E60CB" w:rsidRDefault="004F562F" w:rsidP="002E60CB">
      <w:pPr>
        <w:keepNext/>
        <w:jc w:val="center"/>
      </w:pPr>
      <w:r>
        <w:rPr>
          <w:noProof/>
          <w:lang w:eastAsia="en-US"/>
        </w:rPr>
        <w:drawing>
          <wp:inline distT="0" distB="0" distL="0" distR="0" wp14:anchorId="4B3B9B48" wp14:editId="60DC5048">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A8A04D3" w:rsidR="002E60CB" w:rsidRPr="001948D2" w:rsidRDefault="002E60CB" w:rsidP="002E60CB">
      <w:pPr>
        <w:pStyle w:val="Beschriftung"/>
        <w:rPr>
          <w:noProof/>
          <w:lang w:val="en-GB" w:eastAsia="en-GB"/>
        </w:rPr>
      </w:pPr>
      <w:bookmarkStart w:id="742" w:name="_Ref401160136"/>
      <w:bookmarkStart w:id="743" w:name="_Toc413359632"/>
      <w:bookmarkStart w:id="744" w:name="_Ref428364733"/>
      <w:bookmarkStart w:id="745" w:name="_Ref428531136"/>
      <w:bookmarkStart w:id="746" w:name="_Toc3557099"/>
      <w:bookmarkStart w:id="747" w:name="_Toc34747350"/>
      <w:bookmarkStart w:id="748" w:name="_Toc69146226"/>
      <w:r>
        <w:t xml:space="preserve">Figure </w:t>
      </w:r>
      <w:r w:rsidR="00406B64">
        <w:fldChar w:fldCharType="begin"/>
      </w:r>
      <w:r w:rsidR="00406B64">
        <w:instrText xml:space="preserve"> SEQ Figure \* ARABIC </w:instrText>
      </w:r>
      <w:r w:rsidR="00406B64">
        <w:fldChar w:fldCharType="separate"/>
      </w:r>
      <w:r w:rsidR="00066EE3">
        <w:rPr>
          <w:noProof/>
        </w:rPr>
        <w:t>22</w:t>
      </w:r>
      <w:r w:rsidR="00406B64">
        <w:fldChar w:fldCharType="end"/>
      </w:r>
      <w:bookmarkEnd w:id="742"/>
      <w:r>
        <w:t xml:space="preserve">: </w:t>
      </w:r>
      <w:r w:rsidRPr="001B293E">
        <w:t xml:space="preserve">Definition of </w:t>
      </w:r>
      <w:r>
        <w:t>L</w:t>
      </w:r>
      <w:r w:rsidRPr="001B293E">
        <w:t xml:space="preserve">ength and </w:t>
      </w:r>
      <w:r>
        <w:t>H</w:t>
      </w:r>
      <w:r w:rsidRPr="001B293E">
        <w:t xml:space="preserve">ead </w:t>
      </w:r>
      <w:r>
        <w:t>S</w:t>
      </w:r>
      <w:r w:rsidRPr="001B293E">
        <w:t>izes</w:t>
      </w:r>
      <w:bookmarkEnd w:id="743"/>
      <w:bookmarkEnd w:id="744"/>
      <w:bookmarkEnd w:id="745"/>
      <w:bookmarkEnd w:id="746"/>
      <w:bookmarkEnd w:id="747"/>
      <w:bookmarkEnd w:id="74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F00D290">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285D7D2" w:rsidR="002E60CB" w:rsidRPr="00A03317" w:rsidRDefault="002E60CB" w:rsidP="002E60CB">
      <w:pPr>
        <w:keepNext/>
        <w:jc w:val="center"/>
        <w:rPr>
          <w:i/>
          <w:sz w:val="18"/>
          <w:szCs w:val="18"/>
        </w:rPr>
      </w:pPr>
      <w:r w:rsidRPr="00A03317">
        <w:rPr>
          <w:i/>
          <w:sz w:val="18"/>
          <w:szCs w:val="18"/>
        </w:rPr>
        <w:t xml:space="preserve">Source of image: </w:t>
      </w:r>
      <w:hyperlink r:id="rId90" w:history="1">
        <w:r w:rsidRPr="00A03317">
          <w:rPr>
            <w:rStyle w:val="Hyperlink"/>
            <w:i/>
            <w:sz w:val="18"/>
            <w:szCs w:val="18"/>
          </w:rPr>
          <w:t>http://upload.wikimedia.org/wikipedia/commons/0/00/Lead_and_pitch.png</w:t>
        </w:r>
      </w:hyperlink>
      <w:r w:rsidRPr="00A03317">
        <w:rPr>
          <w:i/>
          <w:sz w:val="18"/>
          <w:szCs w:val="18"/>
        </w:rPr>
        <w:t>.</w:t>
      </w:r>
    </w:p>
    <w:p w14:paraId="4DF79474" w14:textId="40F86547" w:rsidR="002E60CB" w:rsidRPr="00F81409" w:rsidRDefault="002E60CB" w:rsidP="002E60CB">
      <w:pPr>
        <w:pStyle w:val="Beschriftung"/>
      </w:pPr>
      <w:bookmarkStart w:id="749" w:name="_Ref413315993"/>
      <w:bookmarkStart w:id="750" w:name="_Toc413359633"/>
      <w:bookmarkStart w:id="751" w:name="_Toc3557100"/>
      <w:bookmarkStart w:id="752" w:name="_Toc34747351"/>
      <w:bookmarkStart w:id="753" w:name="_Toc69146227"/>
      <w:r w:rsidRPr="00F81409">
        <w:t xml:space="preserve">Figure </w:t>
      </w:r>
      <w:r w:rsidR="00406B64">
        <w:fldChar w:fldCharType="begin"/>
      </w:r>
      <w:r w:rsidR="00406B64">
        <w:instrText xml:space="preserve"> SEQ Figure \* ARABIC </w:instrText>
      </w:r>
      <w:r w:rsidR="00406B64">
        <w:fldChar w:fldCharType="separate"/>
      </w:r>
      <w:r w:rsidR="00066EE3">
        <w:rPr>
          <w:noProof/>
        </w:rPr>
        <w:t>23</w:t>
      </w:r>
      <w:r w:rsidR="00406B64">
        <w:fldChar w:fldCharType="end"/>
      </w:r>
      <w:bookmarkEnd w:id="749"/>
      <w:r w:rsidRPr="00F81409">
        <w:t>: Definition of lead</w:t>
      </w:r>
      <w:r>
        <w:t>,</w:t>
      </w:r>
      <w:r w:rsidRPr="00F81409">
        <w:t xml:space="preserve"> pitch and</w:t>
      </w:r>
      <w:r>
        <w:t xml:space="preserve"> starts</w:t>
      </w:r>
      <w:r w:rsidRPr="00F81409">
        <w:t xml:space="preserve"> of a thread.</w:t>
      </w:r>
      <w:bookmarkEnd w:id="750"/>
      <w:bookmarkEnd w:id="751"/>
      <w:bookmarkEnd w:id="752"/>
      <w:bookmarkEnd w:id="753"/>
      <w:r w:rsidRPr="00F81409">
        <w:t xml:space="preserve"> </w:t>
      </w:r>
    </w:p>
    <w:p w14:paraId="2E070E38" w14:textId="77777777" w:rsidR="00ED267C" w:rsidRPr="00942FED" w:rsidRDefault="00A947CD" w:rsidP="00327322">
      <w:pPr>
        <w:pStyle w:val="berschrift3"/>
      </w:pPr>
      <w:bookmarkStart w:id="754" w:name="_Toc428279395"/>
      <w:bookmarkStart w:id="755" w:name="_Toc428456133"/>
      <w:bookmarkStart w:id="756" w:name="_Toc428537096"/>
      <w:bookmarkStart w:id="757" w:name="_Toc428969415"/>
      <w:bookmarkStart w:id="758" w:name="_Toc429052806"/>
      <w:bookmarkStart w:id="759" w:name="_Toc3556984"/>
      <w:bookmarkStart w:id="760" w:name="_Ref3566661"/>
      <w:bookmarkStart w:id="761" w:name="_Ref4272362"/>
      <w:bookmarkStart w:id="762" w:name="_Toc34747234"/>
      <w:bookmarkStart w:id="763" w:name="_Toc69145781"/>
      <w:bookmarkEnd w:id="754"/>
      <w:bookmarkEnd w:id="755"/>
      <w:bookmarkEnd w:id="756"/>
      <w:bookmarkEnd w:id="757"/>
      <w:bookmarkEnd w:id="758"/>
      <w:r w:rsidRPr="00A947CD">
        <w:t>Contacts and Friction</w:t>
      </w:r>
      <w:bookmarkEnd w:id="759"/>
      <w:bookmarkEnd w:id="760"/>
      <w:bookmarkEnd w:id="761"/>
      <w:bookmarkEnd w:id="762"/>
      <w:bookmarkEnd w:id="76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4" w:name="_Ref3566632"/>
      <w:r>
        <w:rPr>
          <w:rFonts w:cs="Calibri"/>
          <w:lang w:val="en-US" w:eastAsia="en-GB"/>
        </w:rPr>
        <w:t>the thread</w:t>
      </w:r>
      <w:r w:rsidR="00A947CD" w:rsidRPr="00147227">
        <w:rPr>
          <w:rFonts w:cs="Calibri"/>
          <w:lang w:val="en-US" w:eastAsia="en-GB"/>
        </w:rPr>
        <w:t>.</w:t>
      </w:r>
      <w:bookmarkEnd w:id="76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41A4D4F9"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066EE3">
        <w:t>Contacts and F</w:t>
      </w:r>
      <w:r w:rsidR="00066EE3"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66EE3">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066EE3">
        <w:t>Local Contact</w:t>
      </w:r>
      <w:r w:rsidR="00066EE3" w:rsidRPr="0030552A">
        <w:t xml:space="preserve"> </w:t>
      </w:r>
      <w:r w:rsidR="00066EE3">
        <w:t>Properties</w:t>
      </w:r>
      <w:r w:rsidR="008A71D8">
        <w:rPr>
          <w:rFonts w:cs="Calibri"/>
          <w:szCs w:val="22"/>
          <w:lang w:eastAsia="en-GB"/>
        </w:rPr>
        <w:fldChar w:fldCharType="end"/>
      </w:r>
      <w:r>
        <w:rPr>
          <w:rFonts w:cs="Calibri"/>
          <w:szCs w:val="22"/>
          <w:lang w:eastAsia="en-GB"/>
        </w:rPr>
        <w:t>).</w:t>
      </w:r>
    </w:p>
    <w:p w14:paraId="330D553A" w14:textId="6A9E11D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066EE3">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066EE3">
        <w:t xml:space="preserve">Definition </w:t>
      </w:r>
      <w:r w:rsidR="00066EE3" w:rsidRPr="00287A00">
        <w:rPr>
          <w:szCs w:val="30"/>
        </w:rPr>
        <w:t xml:space="preserve">of </w:t>
      </w:r>
      <w:r w:rsidR="00066EE3">
        <w:rPr>
          <w:szCs w:val="30"/>
        </w:rPr>
        <w:t>e</w:t>
      </w:r>
      <w:r w:rsidR="00066EE3" w:rsidRPr="00287A00">
        <w:rPr>
          <w:szCs w:val="30"/>
        </w:rPr>
        <w:t xml:space="preserve">lement </w:t>
      </w:r>
      <w:r w:rsidR="00066EE3" w:rsidRPr="00287A00">
        <w:rPr>
          <w:rFonts w:ascii="Courier New" w:hAnsi="Courier New" w:cs="Courier New"/>
          <w:b/>
          <w:i/>
          <w:szCs w:val="30"/>
        </w:rPr>
        <w:t>&lt;</w:t>
      </w:r>
      <w:proofErr w:type="spellStart"/>
      <w:r w:rsidR="00066EE3" w:rsidRPr="00287A00">
        <w:rPr>
          <w:rFonts w:ascii="Courier New" w:hAnsi="Courier New" w:cs="Courier New"/>
          <w:b/>
          <w:i/>
          <w:szCs w:val="30"/>
        </w:rPr>
        <w:t>threaded_connection</w:t>
      </w:r>
      <w:proofErr w:type="spellEnd"/>
      <w:r w:rsidR="00066EE3">
        <w:rPr>
          <w:rFonts w:ascii="Courier New" w:hAnsi="Courier New" w:cs="Courier New"/>
          <w:b/>
          <w:i/>
          <w:szCs w:val="30"/>
        </w:rPr>
        <w:t>/</w:t>
      </w:r>
      <w:r w:rsidR="00066EE3"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5" w:name="_Toc428279398"/>
      <w:bookmarkStart w:id="766" w:name="_Toc428456136"/>
      <w:bookmarkStart w:id="767" w:name="_Toc428537099"/>
      <w:bookmarkStart w:id="768" w:name="_Toc428969418"/>
      <w:bookmarkStart w:id="769" w:name="_Toc429052809"/>
      <w:bookmarkStart w:id="770" w:name="_Toc428279400"/>
      <w:bookmarkStart w:id="771" w:name="_Toc428456138"/>
      <w:bookmarkStart w:id="772" w:name="_Toc428537101"/>
      <w:bookmarkStart w:id="773" w:name="_Toc428969420"/>
      <w:bookmarkStart w:id="774" w:name="_Toc429052811"/>
      <w:bookmarkStart w:id="775" w:name="_Toc428279401"/>
      <w:bookmarkStart w:id="776" w:name="_Toc428456139"/>
      <w:bookmarkStart w:id="777" w:name="_Toc428537102"/>
      <w:bookmarkStart w:id="778" w:name="_Toc428969421"/>
      <w:bookmarkStart w:id="779" w:name="_Toc429052812"/>
      <w:bookmarkStart w:id="780" w:name="_Toc428279402"/>
      <w:bookmarkStart w:id="781" w:name="_Toc428456140"/>
      <w:bookmarkStart w:id="782" w:name="_Toc428537103"/>
      <w:bookmarkStart w:id="783" w:name="_Toc428969422"/>
      <w:bookmarkStart w:id="784" w:name="_Toc429052813"/>
      <w:bookmarkStart w:id="785" w:name="_Toc428279403"/>
      <w:bookmarkStart w:id="786" w:name="_Toc428456141"/>
      <w:bookmarkStart w:id="787" w:name="_Toc428537104"/>
      <w:bookmarkStart w:id="788" w:name="_Toc428969423"/>
      <w:bookmarkStart w:id="789" w:name="_Toc429052814"/>
      <w:bookmarkStart w:id="790" w:name="_Toc428279404"/>
      <w:bookmarkStart w:id="791" w:name="_Toc428456142"/>
      <w:bookmarkStart w:id="792" w:name="_Toc428537105"/>
      <w:bookmarkStart w:id="793" w:name="_Toc428969424"/>
      <w:bookmarkStart w:id="794" w:name="_Toc429052815"/>
      <w:bookmarkStart w:id="795" w:name="_Toc428279405"/>
      <w:bookmarkStart w:id="796" w:name="_Toc428456143"/>
      <w:bookmarkStart w:id="797" w:name="_Toc428537106"/>
      <w:bookmarkStart w:id="798" w:name="_Toc428969425"/>
      <w:bookmarkStart w:id="799" w:name="_Toc429052816"/>
      <w:bookmarkStart w:id="800" w:name="_Toc428279406"/>
      <w:bookmarkStart w:id="801" w:name="_Toc428456144"/>
      <w:bookmarkStart w:id="802" w:name="_Toc428537107"/>
      <w:bookmarkStart w:id="803" w:name="_Toc428969426"/>
      <w:bookmarkStart w:id="804" w:name="_Toc429052817"/>
      <w:bookmarkStart w:id="805" w:name="_Toc428279408"/>
      <w:bookmarkStart w:id="806" w:name="_Toc428456146"/>
      <w:bookmarkStart w:id="807" w:name="_Toc428537109"/>
      <w:bookmarkStart w:id="808" w:name="_Toc428969428"/>
      <w:bookmarkStart w:id="809" w:name="_Toc429052819"/>
      <w:bookmarkStart w:id="810" w:name="_Toc428279409"/>
      <w:bookmarkStart w:id="811" w:name="_Toc428456147"/>
      <w:bookmarkStart w:id="812" w:name="_Toc428537110"/>
      <w:bookmarkStart w:id="813" w:name="_Toc428969429"/>
      <w:bookmarkStart w:id="814" w:name="_Toc429052820"/>
      <w:bookmarkStart w:id="815" w:name="_Toc428279410"/>
      <w:bookmarkStart w:id="816" w:name="_Toc428456148"/>
      <w:bookmarkStart w:id="817" w:name="_Toc428537111"/>
      <w:bookmarkStart w:id="818" w:name="_Toc428969430"/>
      <w:bookmarkStart w:id="819" w:name="_Toc429052821"/>
      <w:bookmarkStart w:id="820" w:name="_Toc428279411"/>
      <w:bookmarkStart w:id="821" w:name="_Toc428456149"/>
      <w:bookmarkStart w:id="822" w:name="_Toc428537112"/>
      <w:bookmarkStart w:id="823" w:name="_Toc428969431"/>
      <w:bookmarkStart w:id="824" w:name="_Toc429052822"/>
      <w:bookmarkStart w:id="825" w:name="_Toc428279413"/>
      <w:bookmarkStart w:id="826" w:name="_Toc428456151"/>
      <w:bookmarkStart w:id="827" w:name="_Toc428537114"/>
      <w:bookmarkStart w:id="828" w:name="_Toc428969433"/>
      <w:bookmarkStart w:id="829" w:name="_Toc429052824"/>
      <w:bookmarkStart w:id="830" w:name="_Toc428279414"/>
      <w:bookmarkStart w:id="831" w:name="_Toc428456152"/>
      <w:bookmarkStart w:id="832" w:name="_Toc428537115"/>
      <w:bookmarkStart w:id="833" w:name="_Toc428969434"/>
      <w:bookmarkStart w:id="834" w:name="_Toc429052825"/>
      <w:bookmarkStart w:id="835" w:name="_Toc428279416"/>
      <w:bookmarkStart w:id="836" w:name="_Toc428456154"/>
      <w:bookmarkStart w:id="837" w:name="_Toc428537117"/>
      <w:bookmarkStart w:id="838" w:name="_Toc428969436"/>
      <w:bookmarkStart w:id="839" w:name="_Toc429052827"/>
      <w:bookmarkStart w:id="840" w:name="_Toc428279417"/>
      <w:bookmarkStart w:id="841" w:name="_Toc428456155"/>
      <w:bookmarkStart w:id="842" w:name="_Toc428537118"/>
      <w:bookmarkStart w:id="843" w:name="_Toc428969437"/>
      <w:bookmarkStart w:id="844" w:name="_Toc429052828"/>
      <w:bookmarkStart w:id="845" w:name="_Toc428279419"/>
      <w:bookmarkStart w:id="846" w:name="_Toc428456157"/>
      <w:bookmarkStart w:id="847" w:name="_Toc428537120"/>
      <w:bookmarkStart w:id="848" w:name="_Toc428969439"/>
      <w:bookmarkStart w:id="849" w:name="_Toc429052830"/>
      <w:bookmarkStart w:id="850" w:name="_Toc428279421"/>
      <w:bookmarkStart w:id="851" w:name="_Toc428456159"/>
      <w:bookmarkStart w:id="852" w:name="_Toc428537122"/>
      <w:bookmarkStart w:id="853" w:name="_Toc428969441"/>
      <w:bookmarkStart w:id="854" w:name="_Toc429052832"/>
      <w:bookmarkStart w:id="855" w:name="_Toc428279422"/>
      <w:bookmarkStart w:id="856" w:name="_Toc428456160"/>
      <w:bookmarkStart w:id="857" w:name="_Toc428537123"/>
      <w:bookmarkStart w:id="858" w:name="_Toc428969442"/>
      <w:bookmarkStart w:id="859" w:name="_Toc429052833"/>
      <w:bookmarkStart w:id="860" w:name="_Toc428279423"/>
      <w:bookmarkStart w:id="861" w:name="_Toc428456161"/>
      <w:bookmarkStart w:id="862" w:name="_Toc428537124"/>
      <w:bookmarkStart w:id="863" w:name="_Toc428969443"/>
      <w:bookmarkStart w:id="864" w:name="_Toc429052834"/>
      <w:bookmarkStart w:id="865" w:name="_Toc428279424"/>
      <w:bookmarkStart w:id="866" w:name="_Toc428456162"/>
      <w:bookmarkStart w:id="867" w:name="_Toc428537125"/>
      <w:bookmarkStart w:id="868" w:name="_Toc428969444"/>
      <w:bookmarkStart w:id="869" w:name="_Toc429052835"/>
      <w:bookmarkStart w:id="870" w:name="_Toc428279426"/>
      <w:bookmarkStart w:id="871" w:name="_Toc428456164"/>
      <w:bookmarkStart w:id="872" w:name="_Toc428537127"/>
      <w:bookmarkStart w:id="873" w:name="_Toc428969446"/>
      <w:bookmarkStart w:id="874" w:name="_Toc429052837"/>
      <w:bookmarkStart w:id="875" w:name="_Toc428279427"/>
      <w:bookmarkStart w:id="876" w:name="_Toc428456165"/>
      <w:bookmarkStart w:id="877" w:name="_Toc428537128"/>
      <w:bookmarkStart w:id="878" w:name="_Toc428969447"/>
      <w:bookmarkStart w:id="879" w:name="_Toc429052838"/>
      <w:bookmarkStart w:id="880" w:name="_Toc428279431"/>
      <w:bookmarkStart w:id="881" w:name="_Toc428456169"/>
      <w:bookmarkStart w:id="882" w:name="_Toc428537132"/>
      <w:bookmarkStart w:id="883" w:name="_Toc428969451"/>
      <w:bookmarkStart w:id="884" w:name="_Toc429052842"/>
      <w:bookmarkStart w:id="885" w:name="_Toc428279432"/>
      <w:bookmarkStart w:id="886" w:name="_Toc428456170"/>
      <w:bookmarkStart w:id="887" w:name="_Toc428537133"/>
      <w:bookmarkStart w:id="888" w:name="_Toc428969452"/>
      <w:bookmarkStart w:id="889" w:name="_Toc429052843"/>
      <w:bookmarkStart w:id="890" w:name="_Toc428279434"/>
      <w:bookmarkStart w:id="891" w:name="_Toc428456172"/>
      <w:bookmarkStart w:id="892" w:name="_Toc428537135"/>
      <w:bookmarkStart w:id="893" w:name="_Toc428969454"/>
      <w:bookmarkStart w:id="894" w:name="_Toc429052845"/>
      <w:bookmarkStart w:id="895" w:name="_Toc428279435"/>
      <w:bookmarkStart w:id="896" w:name="_Toc428456173"/>
      <w:bookmarkStart w:id="897" w:name="_Toc428537136"/>
      <w:bookmarkStart w:id="898" w:name="_Toc428969455"/>
      <w:bookmarkStart w:id="899" w:name="_Toc429052846"/>
      <w:bookmarkStart w:id="900" w:name="_Toc428279439"/>
      <w:bookmarkStart w:id="901" w:name="_Toc428456177"/>
      <w:bookmarkStart w:id="902" w:name="_Toc428537140"/>
      <w:bookmarkStart w:id="903" w:name="_Toc428969459"/>
      <w:bookmarkStart w:id="904" w:name="_Toc429052850"/>
      <w:bookmarkStart w:id="905" w:name="_Toc428279440"/>
      <w:bookmarkStart w:id="906" w:name="_Toc428456178"/>
      <w:bookmarkStart w:id="907" w:name="_Toc428537141"/>
      <w:bookmarkStart w:id="908" w:name="_Toc428969460"/>
      <w:bookmarkStart w:id="909" w:name="_Toc429052851"/>
      <w:bookmarkStart w:id="910" w:name="_Toc428279441"/>
      <w:bookmarkStart w:id="911" w:name="_Toc428456179"/>
      <w:bookmarkStart w:id="912" w:name="_Toc428537142"/>
      <w:bookmarkStart w:id="913" w:name="_Toc428969461"/>
      <w:bookmarkStart w:id="914" w:name="_Toc429052852"/>
      <w:bookmarkStart w:id="915" w:name="_Toc428279442"/>
      <w:bookmarkStart w:id="916" w:name="_Toc428456180"/>
      <w:bookmarkStart w:id="917" w:name="_Toc428537143"/>
      <w:bookmarkStart w:id="918" w:name="_Toc428969462"/>
      <w:bookmarkStart w:id="919" w:name="_Toc429052853"/>
      <w:bookmarkStart w:id="920" w:name="_Toc428279444"/>
      <w:bookmarkStart w:id="921" w:name="_Toc428456182"/>
      <w:bookmarkStart w:id="922" w:name="_Toc428537145"/>
      <w:bookmarkStart w:id="923" w:name="_Toc428969464"/>
      <w:bookmarkStart w:id="924" w:name="_Toc429052855"/>
      <w:bookmarkStart w:id="925" w:name="_Toc428279445"/>
      <w:bookmarkStart w:id="926" w:name="_Toc428456183"/>
      <w:bookmarkStart w:id="927" w:name="_Toc428537146"/>
      <w:bookmarkStart w:id="928" w:name="_Toc428969465"/>
      <w:bookmarkStart w:id="929" w:name="_Toc429052856"/>
      <w:bookmarkStart w:id="930" w:name="_Toc428279449"/>
      <w:bookmarkStart w:id="931" w:name="_Toc428456187"/>
      <w:bookmarkStart w:id="932" w:name="_Toc428537150"/>
      <w:bookmarkStart w:id="933" w:name="_Toc428969469"/>
      <w:bookmarkStart w:id="934" w:name="_Toc429052860"/>
      <w:bookmarkStart w:id="935" w:name="_Toc428279450"/>
      <w:bookmarkStart w:id="936" w:name="_Toc428456188"/>
      <w:bookmarkStart w:id="937" w:name="_Toc428537151"/>
      <w:bookmarkStart w:id="938" w:name="_Toc428969470"/>
      <w:bookmarkStart w:id="939" w:name="_Toc429052861"/>
      <w:bookmarkStart w:id="940" w:name="_Toc428279452"/>
      <w:bookmarkStart w:id="941" w:name="_Toc428456190"/>
      <w:bookmarkStart w:id="942" w:name="_Toc428537153"/>
      <w:bookmarkStart w:id="943" w:name="_Toc428969472"/>
      <w:bookmarkStart w:id="944" w:name="_Toc429052863"/>
      <w:bookmarkStart w:id="945" w:name="_Toc428279453"/>
      <w:bookmarkStart w:id="946" w:name="_Toc428456191"/>
      <w:bookmarkStart w:id="947" w:name="_Toc428537154"/>
      <w:bookmarkStart w:id="948" w:name="_Toc428969473"/>
      <w:bookmarkStart w:id="949" w:name="_Toc429052864"/>
      <w:bookmarkStart w:id="950" w:name="_Toc428279457"/>
      <w:bookmarkStart w:id="951" w:name="_Toc428456195"/>
      <w:bookmarkStart w:id="952" w:name="_Toc428537158"/>
      <w:bookmarkStart w:id="953" w:name="_Toc428969477"/>
      <w:bookmarkStart w:id="954" w:name="_Toc429052868"/>
      <w:bookmarkStart w:id="955" w:name="_Toc428279458"/>
      <w:bookmarkStart w:id="956" w:name="_Toc428456196"/>
      <w:bookmarkStart w:id="957" w:name="_Toc428537159"/>
      <w:bookmarkStart w:id="958" w:name="_Toc428969478"/>
      <w:bookmarkStart w:id="959" w:name="_Toc429052869"/>
      <w:bookmarkStart w:id="960" w:name="_Toc428279459"/>
      <w:bookmarkStart w:id="961" w:name="_Toc428456197"/>
      <w:bookmarkStart w:id="962" w:name="_Toc428537160"/>
      <w:bookmarkStart w:id="963" w:name="_Toc428969479"/>
      <w:bookmarkStart w:id="964" w:name="_Toc429052870"/>
      <w:bookmarkStart w:id="965" w:name="_Toc428279461"/>
      <w:bookmarkStart w:id="966" w:name="_Toc428456199"/>
      <w:bookmarkStart w:id="967" w:name="_Toc428537162"/>
      <w:bookmarkStart w:id="968" w:name="_Toc428969481"/>
      <w:bookmarkStart w:id="969" w:name="_Toc429052872"/>
      <w:bookmarkStart w:id="970" w:name="_Toc428279462"/>
      <w:bookmarkStart w:id="971" w:name="_Toc428456200"/>
      <w:bookmarkStart w:id="972" w:name="_Toc428537163"/>
      <w:bookmarkStart w:id="973" w:name="_Toc428969482"/>
      <w:bookmarkStart w:id="974" w:name="_Toc429052873"/>
      <w:bookmarkStart w:id="975" w:name="_Toc428279463"/>
      <w:bookmarkStart w:id="976" w:name="_Toc428456201"/>
      <w:bookmarkStart w:id="977" w:name="_Toc428537164"/>
      <w:bookmarkStart w:id="978" w:name="_Toc428969483"/>
      <w:bookmarkStart w:id="979" w:name="_Toc429052874"/>
      <w:bookmarkStart w:id="980" w:name="_Toc428279464"/>
      <w:bookmarkStart w:id="981" w:name="_Toc428456202"/>
      <w:bookmarkStart w:id="982" w:name="_Toc428537165"/>
      <w:bookmarkStart w:id="983" w:name="_Toc428969484"/>
      <w:bookmarkStart w:id="984" w:name="_Toc429052875"/>
      <w:bookmarkStart w:id="985" w:name="_Toc428279465"/>
      <w:bookmarkStart w:id="986" w:name="_Toc428456203"/>
      <w:bookmarkStart w:id="987" w:name="_Toc428537166"/>
      <w:bookmarkStart w:id="988" w:name="_Toc428969485"/>
      <w:bookmarkStart w:id="989" w:name="_Toc429052876"/>
      <w:bookmarkStart w:id="990" w:name="_Toc428279467"/>
      <w:bookmarkStart w:id="991" w:name="_Toc428456205"/>
      <w:bookmarkStart w:id="992" w:name="_Toc428537168"/>
      <w:bookmarkStart w:id="993" w:name="_Toc428969487"/>
      <w:bookmarkStart w:id="994" w:name="_Toc429052878"/>
      <w:bookmarkStart w:id="995" w:name="_Toc428279470"/>
      <w:bookmarkStart w:id="996" w:name="_Toc428456208"/>
      <w:bookmarkStart w:id="997" w:name="_Toc428537171"/>
      <w:bookmarkStart w:id="998" w:name="_Toc428969490"/>
      <w:bookmarkStart w:id="999" w:name="_Toc429052881"/>
      <w:bookmarkStart w:id="1000" w:name="_Toc428279471"/>
      <w:bookmarkStart w:id="1001" w:name="_Toc428456209"/>
      <w:bookmarkStart w:id="1002" w:name="_Toc428537172"/>
      <w:bookmarkStart w:id="1003" w:name="_Toc428969491"/>
      <w:bookmarkStart w:id="1004" w:name="_Toc429052882"/>
      <w:bookmarkStart w:id="1005" w:name="_Toc428279472"/>
      <w:bookmarkStart w:id="1006" w:name="_Toc428456210"/>
      <w:bookmarkStart w:id="1007" w:name="_Toc428537173"/>
      <w:bookmarkStart w:id="1008" w:name="_Toc428969492"/>
      <w:bookmarkStart w:id="1009" w:name="_Toc429052883"/>
      <w:bookmarkStart w:id="1010" w:name="_Toc428279473"/>
      <w:bookmarkStart w:id="1011" w:name="_Toc428456211"/>
      <w:bookmarkStart w:id="1012" w:name="_Toc428537174"/>
      <w:bookmarkStart w:id="1013" w:name="_Toc428969493"/>
      <w:bookmarkStart w:id="1014" w:name="_Toc429052884"/>
      <w:bookmarkStart w:id="1015" w:name="_Toc428279474"/>
      <w:bookmarkStart w:id="1016" w:name="_Toc428456212"/>
      <w:bookmarkStart w:id="1017" w:name="_Toc428537175"/>
      <w:bookmarkStart w:id="1018" w:name="_Toc428969494"/>
      <w:bookmarkStart w:id="1019" w:name="_Toc429052885"/>
      <w:bookmarkStart w:id="1020" w:name="_Toc428279475"/>
      <w:bookmarkStart w:id="1021" w:name="_Toc428456213"/>
      <w:bookmarkStart w:id="1022" w:name="_Toc428537176"/>
      <w:bookmarkStart w:id="1023" w:name="_Toc428969495"/>
      <w:bookmarkStart w:id="1024" w:name="_Toc429052886"/>
      <w:bookmarkStart w:id="1025" w:name="_Toc428279476"/>
      <w:bookmarkStart w:id="1026" w:name="_Toc428456214"/>
      <w:bookmarkStart w:id="1027" w:name="_Toc428537177"/>
      <w:bookmarkStart w:id="1028" w:name="_Toc428969496"/>
      <w:bookmarkStart w:id="1029" w:name="_Toc429052887"/>
      <w:bookmarkStart w:id="1030" w:name="_Toc428279481"/>
      <w:bookmarkStart w:id="1031" w:name="_Toc428456219"/>
      <w:bookmarkStart w:id="1032" w:name="_Toc428537182"/>
      <w:bookmarkStart w:id="1033" w:name="_Toc428969501"/>
      <w:bookmarkStart w:id="1034" w:name="_Toc429052892"/>
      <w:bookmarkStart w:id="1035" w:name="_Toc428279482"/>
      <w:bookmarkStart w:id="1036" w:name="_Toc428456220"/>
      <w:bookmarkStart w:id="1037" w:name="_Toc428537183"/>
      <w:bookmarkStart w:id="1038" w:name="_Toc428969502"/>
      <w:bookmarkStart w:id="1039" w:name="_Toc429052893"/>
      <w:bookmarkStart w:id="1040" w:name="_Toc428279490"/>
      <w:bookmarkStart w:id="1041" w:name="_Toc428456228"/>
      <w:bookmarkStart w:id="1042" w:name="_Toc428537191"/>
      <w:bookmarkStart w:id="1043" w:name="_Toc428969510"/>
      <w:bookmarkStart w:id="1044" w:name="_Toc429052901"/>
      <w:bookmarkStart w:id="1045" w:name="_Toc428279504"/>
      <w:bookmarkStart w:id="1046" w:name="_Toc428456242"/>
      <w:bookmarkStart w:id="1047" w:name="_Toc428537205"/>
      <w:bookmarkStart w:id="1048" w:name="_Toc428969524"/>
      <w:bookmarkStart w:id="1049" w:name="_Toc429052915"/>
      <w:bookmarkStart w:id="1050" w:name="_Toc428279508"/>
      <w:bookmarkStart w:id="1051" w:name="_Toc428456246"/>
      <w:bookmarkStart w:id="1052" w:name="_Toc428537209"/>
      <w:bookmarkStart w:id="1053" w:name="_Toc428969528"/>
      <w:bookmarkStart w:id="1054" w:name="_Toc429052919"/>
      <w:bookmarkStart w:id="1055" w:name="_Toc428279509"/>
      <w:bookmarkStart w:id="1056" w:name="_Toc428456247"/>
      <w:bookmarkStart w:id="1057" w:name="_Toc428537210"/>
      <w:bookmarkStart w:id="1058" w:name="_Toc428969529"/>
      <w:bookmarkStart w:id="1059" w:name="_Toc429052920"/>
      <w:bookmarkStart w:id="1060" w:name="_Toc428279510"/>
      <w:bookmarkStart w:id="1061" w:name="_Toc428456248"/>
      <w:bookmarkStart w:id="1062" w:name="_Toc428537211"/>
      <w:bookmarkStart w:id="1063" w:name="_Toc428969530"/>
      <w:bookmarkStart w:id="1064" w:name="_Toc429052921"/>
      <w:bookmarkStart w:id="1065" w:name="_Toc428279512"/>
      <w:bookmarkStart w:id="1066" w:name="_Toc428456250"/>
      <w:bookmarkStart w:id="1067" w:name="_Toc428537213"/>
      <w:bookmarkStart w:id="1068" w:name="_Toc428969532"/>
      <w:bookmarkStart w:id="1069" w:name="_Toc429052923"/>
      <w:bookmarkStart w:id="1070" w:name="_Toc428279516"/>
      <w:bookmarkStart w:id="1071" w:name="_Toc428456254"/>
      <w:bookmarkStart w:id="1072" w:name="_Toc428537217"/>
      <w:bookmarkStart w:id="1073" w:name="_Toc428969536"/>
      <w:bookmarkStart w:id="1074" w:name="_Toc429052927"/>
      <w:bookmarkStart w:id="1075" w:name="_Toc428279517"/>
      <w:bookmarkStart w:id="1076" w:name="_Toc428456255"/>
      <w:bookmarkStart w:id="1077" w:name="_Toc428537218"/>
      <w:bookmarkStart w:id="1078" w:name="_Toc428969537"/>
      <w:bookmarkStart w:id="1079" w:name="_Toc429052928"/>
      <w:bookmarkStart w:id="1080" w:name="_Toc428279521"/>
      <w:bookmarkStart w:id="1081" w:name="_Toc428456259"/>
      <w:bookmarkStart w:id="1082" w:name="_Toc428537222"/>
      <w:bookmarkStart w:id="1083" w:name="_Toc428969541"/>
      <w:bookmarkStart w:id="1084" w:name="_Toc429052932"/>
      <w:bookmarkStart w:id="1085" w:name="_Toc428279522"/>
      <w:bookmarkStart w:id="1086" w:name="_Toc428456260"/>
      <w:bookmarkStart w:id="1087" w:name="_Toc428537223"/>
      <w:bookmarkStart w:id="1088" w:name="_Toc428969542"/>
      <w:bookmarkStart w:id="1089" w:name="_Toc429052933"/>
      <w:bookmarkStart w:id="1090" w:name="_Toc428279523"/>
      <w:bookmarkStart w:id="1091" w:name="_Toc428456261"/>
      <w:bookmarkStart w:id="1092" w:name="_Toc428537224"/>
      <w:bookmarkStart w:id="1093" w:name="_Toc428969543"/>
      <w:bookmarkStart w:id="1094" w:name="_Toc429052934"/>
      <w:bookmarkStart w:id="1095" w:name="_Toc428279524"/>
      <w:bookmarkStart w:id="1096" w:name="_Toc428456262"/>
      <w:bookmarkStart w:id="1097" w:name="_Toc428537225"/>
      <w:bookmarkStart w:id="1098" w:name="_Toc428969544"/>
      <w:bookmarkStart w:id="1099" w:name="_Toc429052935"/>
      <w:bookmarkStart w:id="1100" w:name="_Toc428279525"/>
      <w:bookmarkStart w:id="1101" w:name="_Toc428456263"/>
      <w:bookmarkStart w:id="1102" w:name="_Toc428537226"/>
      <w:bookmarkStart w:id="1103" w:name="_Toc428969545"/>
      <w:bookmarkStart w:id="1104" w:name="_Toc429052936"/>
      <w:bookmarkStart w:id="1105" w:name="_Toc428279526"/>
      <w:bookmarkStart w:id="1106" w:name="_Toc428456264"/>
      <w:bookmarkStart w:id="1107" w:name="_Toc428537227"/>
      <w:bookmarkStart w:id="1108" w:name="_Toc428969546"/>
      <w:bookmarkStart w:id="1109" w:name="_Toc429052937"/>
      <w:bookmarkStart w:id="1110" w:name="_Toc413359593"/>
      <w:bookmarkStart w:id="1111" w:name="_Toc3556985"/>
      <w:bookmarkStart w:id="1112" w:name="_Ref27683404"/>
      <w:bookmarkStart w:id="1113" w:name="_Ref34740002"/>
      <w:bookmarkStart w:id="1114" w:name="_Ref34740021"/>
      <w:bookmarkStart w:id="1115" w:name="_Ref34652201"/>
      <w:bookmarkStart w:id="1116" w:name="_Ref34652251"/>
      <w:bookmarkStart w:id="1117" w:name="_Toc34747235"/>
      <w:bookmarkStart w:id="1118" w:name="_Toc69145782"/>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0"/>
      <w:bookmarkEnd w:id="1111"/>
      <w:bookmarkEnd w:id="1112"/>
      <w:bookmarkEnd w:id="1113"/>
      <w:bookmarkEnd w:id="1114"/>
      <w:bookmarkEnd w:id="1115"/>
      <w:bookmarkEnd w:id="1116"/>
      <w:bookmarkEnd w:id="1117"/>
      <w:bookmarkEnd w:id="111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F280266"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75C718E3" w14:textId="0630555E" w:rsidR="001E6C77" w:rsidRPr="00656253" w:rsidRDefault="001E6C77" w:rsidP="00245478">
      <w:pPr>
        <w:pStyle w:val="Beschriftung"/>
        <w:spacing w:before="120"/>
        <w:rPr>
          <w:b w:val="0"/>
          <w:i/>
          <w:kern w:val="22"/>
          <w:sz w:val="22"/>
        </w:rPr>
      </w:pPr>
      <w:bookmarkStart w:id="1119" w:name="_Toc3566457"/>
      <w:bookmarkStart w:id="1120" w:name="_Toc34747458"/>
      <w:bookmarkStart w:id="1121" w:name="_Toc69146016"/>
      <w:r>
        <w:t xml:space="preserve">Table </w:t>
      </w:r>
      <w:r w:rsidR="00ED469A">
        <w:fldChar w:fldCharType="begin"/>
      </w:r>
      <w:r w:rsidR="00ED469A">
        <w:instrText xml:space="preserve"> SEQ Table \* ARABIC </w:instrText>
      </w:r>
      <w:r w:rsidR="00ED469A">
        <w:fldChar w:fldCharType="separate"/>
      </w:r>
      <w:r w:rsidR="00066EE3">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9"/>
      <w:bookmarkEnd w:id="1120"/>
      <w:bookmarkEnd w:id="1121"/>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13F05994"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66EE3">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66EE3"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4CC379C" w:rsidR="002E60CB" w:rsidRDefault="002E60CB" w:rsidP="002E60CB">
      <w:pPr>
        <w:spacing w:before="120"/>
      </w:pPr>
      <w:r w:rsidRPr="00DA6777">
        <w:rPr>
          <w:szCs w:val="22"/>
        </w:rPr>
        <w:t xml:space="preserve">This follows the </w:t>
      </w:r>
      <w:del w:id="112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66EE3">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A2F79" w:rsidRPr="007055D9">
        <w:t xml:space="preserve">User Specific Data </w:t>
      </w:r>
      <w:r w:rsidR="00AA2F79" w:rsidRPr="00AA2F79">
        <w:rPr>
          <w:rStyle w:val="elementdeftypeChar"/>
        </w:rPr>
        <w:t>&lt;appdata</w:t>
      </w:r>
      <w:ins w:id="1123" w:author="Dr. Carsten Franke" w:date="2021-01-27T10:49:00Z">
        <w:r w:rsidR="00AA2F79" w:rsidRPr="00AA2F79">
          <w:rPr>
            <w:rStyle w:val="elementdeftypeChar"/>
          </w:rPr>
          <w:t>/</w:t>
        </w:r>
      </w:ins>
      <w:r w:rsidR="00AA2F79"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7E7706C9" w:rsidR="00E915E1" w:rsidRDefault="00E915E1" w:rsidP="00E915E1">
      <w:pPr>
        <w:spacing w:before="120"/>
        <w:rPr>
          <w:szCs w:val="22"/>
        </w:rPr>
      </w:pPr>
      <w:r w:rsidRPr="00DA6777">
        <w:rPr>
          <w:szCs w:val="22"/>
        </w:rPr>
        <w:t xml:space="preserve">This follows the </w:t>
      </w:r>
      <w:del w:id="112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5"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6" w:author="Dr. Carsten Franke" w:date="2021-01-27T11:04:00Z">
        <w:r w:rsidR="00443412">
          <w:rPr>
            <w:szCs w:val="22"/>
          </w:rPr>
          <w:fldChar w:fldCharType="separate"/>
        </w:r>
      </w:ins>
      <w:r w:rsidR="00AA2F79">
        <w:rPr>
          <w:szCs w:val="22"/>
        </w:rPr>
        <w:t>5.2.2</w:t>
      </w:r>
      <w:ins w:id="1127"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8" w:author="Dr. Carsten Franke" w:date="2021-01-27T11:04:00Z">
        <w:r w:rsidR="00443412">
          <w:rPr>
            <w:szCs w:val="22"/>
          </w:rPr>
          <w:fldChar w:fldCharType="separate"/>
        </w:r>
      </w:ins>
      <w:r w:rsidR="00AA2F79" w:rsidRPr="007055D9">
        <w:t xml:space="preserve">Finite Element Specific Data </w:t>
      </w:r>
      <w:r w:rsidR="00AA2F79" w:rsidRPr="00AA2F79">
        <w:rPr>
          <w:rFonts w:ascii="Courier New" w:hAnsi="Courier New" w:cs="Courier New"/>
          <w:b/>
          <w:i/>
          <w:szCs w:val="22"/>
        </w:rPr>
        <w:t>&lt;</w:t>
      </w:r>
      <w:proofErr w:type="spellStart"/>
      <w:r w:rsidR="00AA2F79" w:rsidRPr="00AA2F79">
        <w:rPr>
          <w:rFonts w:ascii="Courier New" w:hAnsi="Courier New" w:cs="Courier New"/>
          <w:b/>
          <w:i/>
          <w:szCs w:val="22"/>
        </w:rPr>
        <w:t>femdata</w:t>
      </w:r>
      <w:proofErr w:type="spellEnd"/>
      <w:r w:rsidR="00AA2F79" w:rsidRPr="00AA2F79">
        <w:rPr>
          <w:rFonts w:ascii="Courier New" w:hAnsi="Courier New" w:cs="Courier New"/>
          <w:b/>
          <w:i/>
          <w:szCs w:val="22"/>
        </w:rPr>
        <w:t>/&gt;</w:t>
      </w:r>
      <w:ins w:id="1129" w:author="Dr. Carsten Franke" w:date="2021-01-27T11:04:00Z">
        <w:r w:rsidR="00443412">
          <w:rPr>
            <w:szCs w:val="22"/>
          </w:rPr>
          <w:fldChar w:fldCharType="end"/>
        </w:r>
      </w:ins>
      <w:del w:id="1130"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FF9EE89" w:rsidR="002E60CB" w:rsidRDefault="002E60CB" w:rsidP="00913551">
      <w:pPr>
        <w:pStyle w:val="Beschriftung"/>
        <w:spacing w:before="120"/>
      </w:pPr>
      <w:bookmarkStart w:id="1131" w:name="_Ref409694950"/>
      <w:bookmarkStart w:id="1132" w:name="_Toc3566458"/>
      <w:bookmarkStart w:id="1133" w:name="_Toc34747459"/>
      <w:bookmarkStart w:id="1134" w:name="_Toc69146017"/>
      <w:r>
        <w:t xml:space="preserve">Table </w:t>
      </w:r>
      <w:r w:rsidR="00ED469A">
        <w:fldChar w:fldCharType="begin"/>
      </w:r>
      <w:r w:rsidR="00ED469A">
        <w:instrText xml:space="preserve"> SEQ Table \* ARABIC </w:instrText>
      </w:r>
      <w:r w:rsidR="00ED469A">
        <w:fldChar w:fldCharType="separate"/>
      </w:r>
      <w:r w:rsidR="00066EE3">
        <w:rPr>
          <w:noProof/>
        </w:rPr>
        <w:t>50</w:t>
      </w:r>
      <w:r w:rsidR="00ED469A">
        <w:fldChar w:fldCharType="end"/>
      </w:r>
      <w:bookmarkEnd w:id="1131"/>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2"/>
      <w:bookmarkEnd w:id="1133"/>
      <w:bookmarkEnd w:id="113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EA649D6"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66EE3">
        <w:t xml:space="preserve">Figure </w:t>
      </w:r>
      <w:r w:rsidR="00066EE3">
        <w:rPr>
          <w:noProof/>
        </w:rPr>
        <w:t>22</w:t>
      </w:r>
      <w:r w:rsidR="00066EE3">
        <w:t xml:space="preserve">: </w:t>
      </w:r>
      <w:r w:rsidR="00066EE3" w:rsidRPr="001B293E">
        <w:t xml:space="preserve">Definition of </w:t>
      </w:r>
      <w:r w:rsidR="00066EE3">
        <w:t>L</w:t>
      </w:r>
      <w:r w:rsidR="00066EE3" w:rsidRPr="001B293E">
        <w:t xml:space="preserve">ength and </w:t>
      </w:r>
      <w:r w:rsidR="00066EE3">
        <w:t>H</w:t>
      </w:r>
      <w:r w:rsidR="00066EE3" w:rsidRPr="001B293E">
        <w:t xml:space="preserve">ead </w:t>
      </w:r>
      <w:r w:rsidR="00066EE3">
        <w:t>S</w:t>
      </w:r>
      <w:r w:rsidR="00066EE3"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3CC7A76C"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1"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3353F14" w:rsidR="002E60CB" w:rsidRDefault="002E60CB" w:rsidP="00E7538E">
      <w:pPr>
        <w:pStyle w:val="Beschriftung"/>
        <w:spacing w:before="120"/>
      </w:pPr>
      <w:bookmarkStart w:id="1135" w:name="_Toc3566459"/>
      <w:bookmarkStart w:id="1136" w:name="_Toc34747460"/>
      <w:bookmarkStart w:id="1137" w:name="_Toc69146018"/>
      <w:r>
        <w:t xml:space="preserve">Table </w:t>
      </w:r>
      <w:r w:rsidR="00ED469A">
        <w:fldChar w:fldCharType="begin"/>
      </w:r>
      <w:r w:rsidR="00ED469A">
        <w:instrText xml:space="preserve"> SEQ Table \* ARABIC </w:instrText>
      </w:r>
      <w:r w:rsidR="00ED469A">
        <w:fldChar w:fldCharType="separate"/>
      </w:r>
      <w:r w:rsidR="00066EE3">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5"/>
      <w:bookmarkEnd w:id="1136"/>
      <w:bookmarkEnd w:id="1137"/>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153985FF"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66EE3">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8" w:name="_Toc428279528"/>
      <w:bookmarkStart w:id="1139" w:name="_Toc428456266"/>
      <w:bookmarkStart w:id="1140" w:name="_Toc428537229"/>
      <w:bookmarkStart w:id="1141" w:name="_Toc428969548"/>
      <w:bookmarkStart w:id="1142" w:name="_Toc429052939"/>
      <w:bookmarkStart w:id="1143" w:name="_Toc413359594"/>
      <w:bookmarkStart w:id="1144" w:name="_Toc3556986"/>
      <w:bookmarkStart w:id="1145" w:name="_Toc34747236"/>
      <w:bookmarkStart w:id="1146" w:name="_Toc69145783"/>
      <w:bookmarkEnd w:id="1138"/>
      <w:bookmarkEnd w:id="1139"/>
      <w:bookmarkEnd w:id="1140"/>
      <w:bookmarkEnd w:id="1141"/>
      <w:bookmarkEnd w:id="1142"/>
      <w:r>
        <w:t>Washer</w:t>
      </w:r>
      <w:bookmarkEnd w:id="1143"/>
      <w:bookmarkEnd w:id="1144"/>
      <w:bookmarkEnd w:id="1145"/>
      <w:bookmarkEnd w:id="114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E614CCF" w:rsidR="002E60CB" w:rsidRDefault="002E60CB" w:rsidP="00E7538E">
      <w:pPr>
        <w:pStyle w:val="Beschriftung"/>
        <w:spacing w:before="120"/>
      </w:pPr>
      <w:bookmarkStart w:id="1147" w:name="_Toc3566460"/>
      <w:bookmarkStart w:id="1148" w:name="_Toc34747461"/>
      <w:bookmarkStart w:id="1149" w:name="_Toc69146019"/>
      <w:r>
        <w:t xml:space="preserve">Table </w:t>
      </w:r>
      <w:r w:rsidR="00ED469A">
        <w:fldChar w:fldCharType="begin"/>
      </w:r>
      <w:r w:rsidR="00ED469A">
        <w:instrText xml:space="preserve"> SEQ Table \* ARABIC </w:instrText>
      </w:r>
      <w:r w:rsidR="00ED469A">
        <w:fldChar w:fldCharType="separate"/>
      </w:r>
      <w:r w:rsidR="00066EE3">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7"/>
      <w:bookmarkEnd w:id="1148"/>
      <w:bookmarkEnd w:id="1149"/>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0" w:name="_Toc428456268"/>
      <w:bookmarkStart w:id="1151" w:name="_Toc428537231"/>
      <w:bookmarkStart w:id="1152" w:name="_Toc428969550"/>
      <w:bookmarkStart w:id="1153" w:name="_Toc429052941"/>
      <w:bookmarkStart w:id="1154" w:name="_Toc413359595"/>
      <w:bookmarkStart w:id="1155" w:name="_Toc3556987"/>
      <w:bookmarkStart w:id="1156" w:name="_Toc34747237"/>
      <w:bookmarkStart w:id="1157" w:name="_Toc69145784"/>
      <w:bookmarkEnd w:id="1150"/>
      <w:bookmarkEnd w:id="1151"/>
      <w:bookmarkEnd w:id="1152"/>
      <w:bookmarkEnd w:id="1153"/>
      <w:r>
        <w:t>Nut</w:t>
      </w:r>
      <w:bookmarkEnd w:id="1154"/>
      <w:bookmarkEnd w:id="1155"/>
      <w:bookmarkEnd w:id="1156"/>
      <w:bookmarkEnd w:id="115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2E10E60" w:rsidR="002E60CB" w:rsidRDefault="002E60CB" w:rsidP="00E7538E">
      <w:pPr>
        <w:pStyle w:val="Beschriftung"/>
        <w:spacing w:before="120"/>
        <w:rPr>
          <w:rStyle w:val="elementdeftypeChar"/>
          <w:b/>
        </w:rPr>
      </w:pPr>
      <w:bookmarkStart w:id="1158" w:name="_Toc3566461"/>
      <w:bookmarkStart w:id="1159" w:name="_Toc34747462"/>
      <w:bookmarkStart w:id="1160" w:name="_Toc69146020"/>
      <w:r w:rsidRPr="009158D1">
        <w:t xml:space="preserve">Table </w:t>
      </w:r>
      <w:r w:rsidR="00ED469A">
        <w:fldChar w:fldCharType="begin"/>
      </w:r>
      <w:r w:rsidR="00ED469A">
        <w:instrText xml:space="preserve"> SEQ Table \* ARABIC </w:instrText>
      </w:r>
      <w:r w:rsidR="00ED469A">
        <w:fldChar w:fldCharType="separate"/>
      </w:r>
      <w:r w:rsidR="00066EE3">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8"/>
      <w:bookmarkEnd w:id="1159"/>
      <w:bookmarkEnd w:id="116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773093FE"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C499C97"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E422138" w:rsidR="002E60CB" w:rsidRDefault="002E60CB" w:rsidP="00E7538E">
      <w:pPr>
        <w:pStyle w:val="Beschriftung"/>
        <w:spacing w:before="120"/>
      </w:pPr>
      <w:bookmarkStart w:id="1161" w:name="_Toc3566462"/>
      <w:bookmarkStart w:id="1162" w:name="_Toc34747463"/>
      <w:bookmarkStart w:id="1163" w:name="_Toc69146021"/>
      <w:r w:rsidRPr="009158D1">
        <w:t xml:space="preserve">Table </w:t>
      </w:r>
      <w:r w:rsidR="00ED469A">
        <w:fldChar w:fldCharType="begin"/>
      </w:r>
      <w:r w:rsidR="00ED469A">
        <w:instrText xml:space="preserve"> SEQ Table \* ARABIC </w:instrText>
      </w:r>
      <w:r w:rsidR="00ED469A">
        <w:fldChar w:fldCharType="separate"/>
      </w:r>
      <w:r w:rsidR="00066EE3">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1"/>
      <w:bookmarkEnd w:id="1162"/>
      <w:bookmarkEnd w:id="116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4" w:name="_Toc428456270"/>
      <w:bookmarkStart w:id="1165" w:name="_Toc428537233"/>
      <w:bookmarkStart w:id="1166" w:name="_Toc428969552"/>
      <w:bookmarkStart w:id="1167" w:name="_Toc429052943"/>
      <w:bookmarkStart w:id="1168" w:name="_Toc413359596"/>
      <w:bookmarkStart w:id="1169" w:name="_Toc3556988"/>
      <w:bookmarkStart w:id="1170" w:name="_Toc34747238"/>
      <w:bookmarkStart w:id="1171" w:name="_Toc69145785"/>
      <w:bookmarkStart w:id="1172" w:name="_Ref401160443"/>
      <w:bookmarkStart w:id="1173" w:name="_Ref401160449"/>
      <w:bookmarkStart w:id="1174" w:name="_Ref401160453"/>
      <w:bookmarkEnd w:id="1164"/>
      <w:bookmarkEnd w:id="1165"/>
      <w:bookmarkEnd w:id="1166"/>
      <w:bookmarkEnd w:id="1167"/>
      <w:r w:rsidRPr="00226A3F">
        <w:t>Bolt</w:t>
      </w:r>
      <w:bookmarkEnd w:id="1168"/>
      <w:bookmarkEnd w:id="1169"/>
      <w:bookmarkEnd w:id="1170"/>
      <w:bookmarkEnd w:id="1171"/>
      <w:r w:rsidRPr="00226A3F">
        <w:t xml:space="preserve"> </w:t>
      </w:r>
      <w:bookmarkEnd w:id="1172"/>
      <w:bookmarkEnd w:id="1173"/>
      <w:bookmarkEnd w:id="117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1D711DA0" w:rsidR="002E60CB" w:rsidRDefault="002E60CB" w:rsidP="002474EA">
      <w:pPr>
        <w:pStyle w:val="Beschriftung"/>
        <w:spacing w:before="120"/>
      </w:pPr>
      <w:bookmarkStart w:id="1175" w:name="_Toc3566463"/>
      <w:bookmarkStart w:id="1176" w:name="_Toc34747464"/>
      <w:bookmarkStart w:id="1177" w:name="_Toc69146022"/>
      <w:r>
        <w:t xml:space="preserve">Table </w:t>
      </w:r>
      <w:r w:rsidR="00ED469A">
        <w:fldChar w:fldCharType="begin"/>
      </w:r>
      <w:r w:rsidR="00ED469A">
        <w:instrText xml:space="preserve"> SEQ Table \* ARABIC </w:instrText>
      </w:r>
      <w:r w:rsidR="00ED469A">
        <w:fldChar w:fldCharType="separate"/>
      </w:r>
      <w:r w:rsidR="00066EE3">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5"/>
      <w:bookmarkEnd w:id="1176"/>
      <w:bookmarkEnd w:id="1177"/>
    </w:p>
    <w:p w14:paraId="3F7844A9" w14:textId="2F06C4F8"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xml:space="preserve">). If attribute is missing, bolt is not clipped. Bolt and clip share a common part code, i.e. they are regarded to be one single part. </w:t>
      </w:r>
    </w:p>
    <w:p w14:paraId="03EEE270" w14:textId="0D1CDCAB"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3A344D0" w:rsidR="002E60CB" w:rsidRDefault="002E60CB" w:rsidP="002474EA">
      <w:pPr>
        <w:pStyle w:val="Beschriftung"/>
        <w:spacing w:before="120"/>
      </w:pPr>
      <w:bookmarkStart w:id="1178" w:name="_Toc3566464"/>
      <w:bookmarkStart w:id="1179" w:name="_Toc34747465"/>
      <w:bookmarkStart w:id="1180" w:name="_Toc69146023"/>
      <w:r>
        <w:lastRenderedPageBreak/>
        <w:t xml:space="preserve">Table </w:t>
      </w:r>
      <w:r w:rsidR="00ED469A">
        <w:fldChar w:fldCharType="begin"/>
      </w:r>
      <w:r w:rsidR="00ED469A">
        <w:instrText xml:space="preserve"> SEQ Table \* ARABIC </w:instrText>
      </w:r>
      <w:r w:rsidR="00ED469A">
        <w:fldChar w:fldCharType="separate"/>
      </w:r>
      <w:r w:rsidR="00066EE3">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8"/>
      <w:bookmarkEnd w:id="1179"/>
      <w:bookmarkEnd w:id="118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1" w:name="_Toc428456272"/>
      <w:bookmarkStart w:id="1182" w:name="_Toc428537235"/>
      <w:bookmarkStart w:id="1183" w:name="_Toc428969554"/>
      <w:bookmarkStart w:id="1184" w:name="_Toc429052945"/>
      <w:bookmarkStart w:id="1185" w:name="_Toc3556989"/>
      <w:bookmarkStart w:id="1186" w:name="_Toc34747239"/>
      <w:bookmarkStart w:id="1187" w:name="_Toc69145786"/>
      <w:bookmarkEnd w:id="1181"/>
      <w:bookmarkEnd w:id="1182"/>
      <w:bookmarkEnd w:id="1183"/>
      <w:bookmarkEnd w:id="1184"/>
      <w:r>
        <w:t>Possible Bolt and Screw Assemblies</w:t>
      </w:r>
      <w:bookmarkEnd w:id="1185"/>
      <w:bookmarkEnd w:id="1186"/>
      <w:bookmarkEnd w:id="118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D9ADA8B">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14C0DCD" w:rsidR="00314F5A" w:rsidRDefault="00E62DBF" w:rsidP="00E62DBF">
      <w:pPr>
        <w:pStyle w:val="Beschriftung"/>
      </w:pPr>
      <w:bookmarkStart w:id="1188" w:name="_Toc3557101"/>
      <w:bookmarkStart w:id="1189" w:name="_Toc34747352"/>
      <w:bookmarkStart w:id="1190" w:name="_Toc69146228"/>
      <w:r>
        <w:t xml:space="preserve">Figure </w:t>
      </w:r>
      <w:r w:rsidR="00406B64">
        <w:fldChar w:fldCharType="begin"/>
      </w:r>
      <w:r w:rsidR="00406B64">
        <w:instrText xml:space="preserve"> SEQ Figure \* ARABIC </w:instrText>
      </w:r>
      <w:r w:rsidR="00406B64">
        <w:fldChar w:fldCharType="separate"/>
      </w:r>
      <w:r w:rsidR="00066EE3">
        <w:rPr>
          <w:noProof/>
        </w:rPr>
        <w:t>24</w:t>
      </w:r>
      <w:r w:rsidR="00406B64">
        <w:fldChar w:fldCharType="end"/>
      </w:r>
      <w:r>
        <w:t>: Bolt with welded nut</w:t>
      </w:r>
      <w:bookmarkEnd w:id="1188"/>
      <w:bookmarkEnd w:id="1189"/>
      <w:bookmarkEnd w:id="119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8BEE6A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1E46C8A7" w:rsidR="0086511D" w:rsidRDefault="00E62DBF" w:rsidP="00E62DBF">
      <w:pPr>
        <w:pStyle w:val="Beschriftung"/>
      </w:pPr>
      <w:bookmarkStart w:id="1191" w:name="_Ref3568949"/>
      <w:bookmarkStart w:id="1192" w:name="_Toc3557102"/>
      <w:bookmarkStart w:id="1193" w:name="_Ref3568942"/>
      <w:bookmarkStart w:id="1194" w:name="_Toc34747353"/>
      <w:bookmarkStart w:id="1195" w:name="_Toc69146229"/>
      <w:r>
        <w:t xml:space="preserve">Figure </w:t>
      </w:r>
      <w:r w:rsidR="00406B64">
        <w:fldChar w:fldCharType="begin"/>
      </w:r>
      <w:r w:rsidR="00406B64">
        <w:instrText xml:space="preserve"> SEQ Figure \* ARABIC </w:instrText>
      </w:r>
      <w:r w:rsidR="00406B64">
        <w:fldChar w:fldCharType="separate"/>
      </w:r>
      <w:r w:rsidR="00066EE3">
        <w:rPr>
          <w:noProof/>
        </w:rPr>
        <w:t>25</w:t>
      </w:r>
      <w:r w:rsidR="00406B64">
        <w:fldChar w:fldCharType="end"/>
      </w:r>
      <w:bookmarkEnd w:id="1191"/>
      <w:r>
        <w:t>: Bolt with free nut</w:t>
      </w:r>
      <w:bookmarkEnd w:id="1192"/>
      <w:bookmarkEnd w:id="1193"/>
      <w:bookmarkEnd w:id="1194"/>
      <w:bookmarkEnd w:id="1195"/>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EA28A0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6405275" w:rsidR="00A03929" w:rsidRDefault="00E62DBF" w:rsidP="00D35409">
      <w:pPr>
        <w:pStyle w:val="Beschriftung"/>
        <w:rPr>
          <w:b w:val="0"/>
          <w:bCs w:val="0"/>
        </w:rPr>
      </w:pPr>
      <w:bookmarkStart w:id="1196" w:name="_Ref3568964"/>
      <w:bookmarkStart w:id="1197" w:name="_Toc3557103"/>
      <w:bookmarkStart w:id="1198" w:name="_Toc34747354"/>
      <w:bookmarkStart w:id="1199" w:name="_Toc69146230"/>
      <w:r>
        <w:t xml:space="preserve">Figure </w:t>
      </w:r>
      <w:r w:rsidR="00406B64">
        <w:fldChar w:fldCharType="begin"/>
      </w:r>
      <w:r w:rsidR="00406B64">
        <w:instrText xml:space="preserve"> SEQ Figure \* ARABIC </w:instrText>
      </w:r>
      <w:r w:rsidR="00406B64">
        <w:fldChar w:fldCharType="separate"/>
      </w:r>
      <w:r w:rsidR="00066EE3">
        <w:rPr>
          <w:noProof/>
        </w:rPr>
        <w:t>26</w:t>
      </w:r>
      <w:r w:rsidR="00406B64">
        <w:fldChar w:fldCharType="end"/>
      </w:r>
      <w:bookmarkEnd w:id="1196"/>
      <w:r>
        <w:t>: Screw</w:t>
      </w:r>
      <w:bookmarkEnd w:id="1197"/>
      <w:bookmarkEnd w:id="1198"/>
      <w:bookmarkEnd w:id="119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6C96ED36">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7D65B59" w:rsidR="00A03929" w:rsidRDefault="00E62DBF" w:rsidP="001D764B">
      <w:pPr>
        <w:pStyle w:val="Beschriftung"/>
        <w:spacing w:before="120"/>
      </w:pPr>
      <w:bookmarkStart w:id="1200" w:name="_Toc3557104"/>
      <w:bookmarkStart w:id="1201" w:name="_Toc34747355"/>
      <w:bookmarkStart w:id="1202" w:name="_Toc69146231"/>
      <w:r>
        <w:t xml:space="preserve">Figure </w:t>
      </w:r>
      <w:r w:rsidR="00406B64">
        <w:fldChar w:fldCharType="begin"/>
      </w:r>
      <w:r w:rsidR="00406B64">
        <w:instrText xml:space="preserve"> SEQ Figure \* ARABIC </w:instrText>
      </w:r>
      <w:r w:rsidR="00406B64">
        <w:fldChar w:fldCharType="separate"/>
      </w:r>
      <w:r w:rsidR="00066EE3">
        <w:rPr>
          <w:noProof/>
        </w:rPr>
        <w:t>27</w:t>
      </w:r>
      <w:r w:rsidR="00406B64">
        <w:fldChar w:fldCharType="end"/>
      </w:r>
      <w:r>
        <w:t>: Welded stud with free nut</w:t>
      </w:r>
      <w:bookmarkEnd w:id="1200"/>
      <w:bookmarkEnd w:id="1201"/>
      <w:bookmarkEnd w:id="120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75171E62">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440B21D" w:rsidR="007B3BC4" w:rsidRDefault="00E82958" w:rsidP="00E82958">
      <w:pPr>
        <w:pStyle w:val="Beschriftung"/>
        <w:rPr>
          <w:lang w:eastAsia="x-none"/>
        </w:rPr>
      </w:pPr>
      <w:bookmarkStart w:id="1203" w:name="_Toc3557105"/>
      <w:bookmarkStart w:id="1204" w:name="_Toc34747356"/>
      <w:bookmarkStart w:id="1205" w:name="_Toc69146232"/>
      <w:r>
        <w:t xml:space="preserve">Figure </w:t>
      </w:r>
      <w:r>
        <w:fldChar w:fldCharType="begin"/>
      </w:r>
      <w:r>
        <w:instrText xml:space="preserve"> SEQ Figure \* ARABIC </w:instrText>
      </w:r>
      <w:r>
        <w:fldChar w:fldCharType="separate"/>
      </w:r>
      <w:r w:rsidR="00066EE3">
        <w:rPr>
          <w:noProof/>
        </w:rPr>
        <w:t>28</w:t>
      </w:r>
      <w:r>
        <w:fldChar w:fldCharType="end"/>
      </w:r>
      <w:r>
        <w:t>: Plain stud</w:t>
      </w:r>
      <w:bookmarkEnd w:id="1203"/>
      <w:bookmarkEnd w:id="1204"/>
      <w:bookmarkEnd w:id="1205"/>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6" w:name="_Toc428456274"/>
      <w:bookmarkStart w:id="1207" w:name="_Toc428537237"/>
      <w:bookmarkStart w:id="1208" w:name="_Toc428969556"/>
      <w:bookmarkStart w:id="1209" w:name="_Toc429052947"/>
      <w:bookmarkStart w:id="1210" w:name="_Toc428456275"/>
      <w:bookmarkStart w:id="1211" w:name="_Toc428537238"/>
      <w:bookmarkStart w:id="1212" w:name="_Toc428969557"/>
      <w:bookmarkStart w:id="1213" w:name="_Toc429052948"/>
      <w:bookmarkStart w:id="1214" w:name="_Toc413359597"/>
      <w:bookmarkStart w:id="1215" w:name="_Toc3556990"/>
      <w:bookmarkStart w:id="1216" w:name="_Toc34747240"/>
      <w:bookmarkStart w:id="1217" w:name="_Toc69145787"/>
      <w:bookmarkEnd w:id="1206"/>
      <w:bookmarkEnd w:id="1207"/>
      <w:bookmarkEnd w:id="1208"/>
      <w:bookmarkEnd w:id="1209"/>
      <w:bookmarkEnd w:id="1210"/>
      <w:bookmarkEnd w:id="1211"/>
      <w:bookmarkEnd w:id="1212"/>
      <w:bookmarkEnd w:id="1213"/>
      <w:r w:rsidRPr="00226A3F">
        <w:t>Screw</w:t>
      </w:r>
      <w:bookmarkEnd w:id="1214"/>
      <w:bookmarkEnd w:id="1215"/>
      <w:bookmarkEnd w:id="1216"/>
      <w:bookmarkEnd w:id="121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099EC50" w:rsidR="002E60CB" w:rsidRDefault="002E60CB" w:rsidP="00E62DBF">
      <w:pPr>
        <w:pStyle w:val="Beschriftung"/>
        <w:spacing w:before="120"/>
      </w:pPr>
      <w:bookmarkStart w:id="1218" w:name="_Toc3566465"/>
      <w:bookmarkStart w:id="1219" w:name="_Toc34747466"/>
      <w:bookmarkStart w:id="1220" w:name="_Toc69146024"/>
      <w:r>
        <w:t xml:space="preserve">Table </w:t>
      </w:r>
      <w:r w:rsidR="00ED469A">
        <w:fldChar w:fldCharType="begin"/>
      </w:r>
      <w:r w:rsidR="00ED469A">
        <w:instrText xml:space="preserve"> SEQ Table \* ARABIC </w:instrText>
      </w:r>
      <w:r w:rsidR="00ED469A">
        <w:fldChar w:fldCharType="separate"/>
      </w:r>
      <w:r w:rsidR="00066EE3">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8"/>
      <w:bookmarkEnd w:id="1219"/>
      <w:bookmarkEnd w:id="1220"/>
    </w:p>
    <w:p w14:paraId="726A8A1D" w14:textId="450F22A5"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66EE3">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1B4D572" w:rsidR="00003FF9" w:rsidRDefault="00003FF9" w:rsidP="00003FF9">
      <w:pPr>
        <w:pStyle w:val="Beschriftung"/>
        <w:spacing w:before="120"/>
        <w:rPr>
          <w:rStyle w:val="elementdeftypeChar"/>
          <w:b/>
        </w:rPr>
      </w:pPr>
      <w:bookmarkStart w:id="1221" w:name="_Toc3566466"/>
      <w:bookmarkStart w:id="1222" w:name="_Toc34747467"/>
      <w:bookmarkStart w:id="1223" w:name="_Toc69146025"/>
      <w:r>
        <w:t xml:space="preserve">Table </w:t>
      </w:r>
      <w:r w:rsidR="00ED469A">
        <w:fldChar w:fldCharType="begin"/>
      </w:r>
      <w:r w:rsidR="00ED469A">
        <w:instrText xml:space="preserve"> SEQ Table \* ARABIC </w:instrText>
      </w:r>
      <w:r w:rsidR="00ED469A">
        <w:fldChar w:fldCharType="separate"/>
      </w:r>
      <w:r w:rsidR="00066EE3">
        <w:rPr>
          <w:noProof/>
        </w:rPr>
        <w:t>58</w:t>
      </w:r>
      <w:r w:rsidR="00ED469A">
        <w:fldChar w:fldCharType="end"/>
      </w:r>
      <w:r>
        <w:t xml:space="preserve">: </w:t>
      </w:r>
      <w:r w:rsidRPr="00003FF9">
        <w:t xml:space="preserve">Nested elements of element </w:t>
      </w:r>
      <w:r w:rsidRPr="00003FF9">
        <w:rPr>
          <w:rStyle w:val="elementdeftypeChar"/>
          <w:b/>
        </w:rPr>
        <w:t>&lt;screw/&gt;</w:t>
      </w:r>
      <w:bookmarkEnd w:id="1221"/>
      <w:bookmarkEnd w:id="1222"/>
      <w:bookmarkEnd w:id="122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4" w:name="_Toc3556991"/>
      <w:bookmarkStart w:id="1225" w:name="_Toc34747241"/>
      <w:bookmarkStart w:id="1226" w:name="_Toc69145788"/>
      <w:r>
        <w:t>7.5.7.1 Flow Drilled Screws</w:t>
      </w:r>
      <w:r w:rsidR="00EF4929">
        <w:t xml:space="preserve"> (FDS)</w:t>
      </w:r>
      <w:bookmarkEnd w:id="1224"/>
      <w:bookmarkEnd w:id="1225"/>
      <w:bookmarkEnd w:id="1226"/>
    </w:p>
    <w:p w14:paraId="6AB3B9E6" w14:textId="3202DE2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7"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311E433" w:rsidR="005C50FA" w:rsidRPr="00EF4929" w:rsidRDefault="00D876BB" w:rsidP="005C50FA">
      <w:pPr>
        <w:pStyle w:val="StandardWeb"/>
        <w:spacing w:before="0" w:beforeAutospacing="0" w:after="0" w:afterAutospacing="0" w:line="315" w:lineRule="atLeast"/>
        <w:rPr>
          <w:rFonts w:asciiTheme="minorHAnsi" w:hAnsiTheme="minorHAnsi" w:cstheme="minorHAnsi"/>
          <w:sz w:val="22"/>
          <w:szCs w:val="22"/>
          <w:lang w:val="en-US"/>
        </w:rPr>
      </w:pPr>
      <w:hyperlink r:id="rId98"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F599D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908F6B0" w:rsidR="005C50FA" w:rsidRPr="005C50FA" w:rsidRDefault="005C50FA" w:rsidP="005C50FA">
      <w:pPr>
        <w:pStyle w:val="Beschriftung"/>
        <w:rPr>
          <w:color w:val="676F76"/>
          <w:sz w:val="21"/>
          <w:szCs w:val="21"/>
          <w:lang w:val="en" w:eastAsia="en-US"/>
        </w:rPr>
      </w:pPr>
      <w:bookmarkStart w:id="1227" w:name="_Toc3557106"/>
      <w:bookmarkStart w:id="1228" w:name="_Toc34747357"/>
      <w:bookmarkStart w:id="1229" w:name="_Toc69146233"/>
      <w:r>
        <w:t xml:space="preserve">Figure </w:t>
      </w:r>
      <w:r w:rsidR="00406B64">
        <w:fldChar w:fldCharType="begin"/>
      </w:r>
      <w:r w:rsidR="00406B64">
        <w:instrText xml:space="preserve"> SEQ Figure \* ARABIC </w:instrText>
      </w:r>
      <w:r w:rsidR="00406B64">
        <w:fldChar w:fldCharType="separate"/>
      </w:r>
      <w:r w:rsidR="00066EE3">
        <w:rPr>
          <w:noProof/>
        </w:rPr>
        <w:t>29</w:t>
      </w:r>
      <w:r w:rsidR="00406B64">
        <w:fldChar w:fldCharType="end"/>
      </w:r>
      <w:r>
        <w:t xml:space="preserve">: </w:t>
      </w:r>
      <w:r w:rsidR="00EB2983">
        <w:t>Process of Flow Drill Screwing</w:t>
      </w:r>
      <w:bookmarkEnd w:id="1227"/>
      <w:bookmarkEnd w:id="1228"/>
      <w:bookmarkEnd w:id="1229"/>
    </w:p>
    <w:p w14:paraId="0CDCD178" w14:textId="77777777" w:rsidR="00EF4929" w:rsidRDefault="009A40D2" w:rsidP="00EF4929">
      <w:pPr>
        <w:keepNext/>
        <w:jc w:val="center"/>
      </w:pPr>
      <w:r>
        <w:rPr>
          <w:noProof/>
          <w:lang w:eastAsia="en-US"/>
        </w:rPr>
        <w:lastRenderedPageBreak/>
        <w:drawing>
          <wp:inline distT="0" distB="0" distL="0" distR="0" wp14:anchorId="4D6C753A" wp14:editId="731C0A9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31153" cy="1723068"/>
                    </a:xfrm>
                    <a:prstGeom prst="rect">
                      <a:avLst/>
                    </a:prstGeom>
                  </pic:spPr>
                </pic:pic>
              </a:graphicData>
            </a:graphic>
          </wp:inline>
        </w:drawing>
      </w:r>
    </w:p>
    <w:p w14:paraId="0E5C96AE" w14:textId="57CAE4CE" w:rsidR="00EF4929" w:rsidRPr="00EF4929" w:rsidRDefault="00EF4929" w:rsidP="00EF4929">
      <w:pPr>
        <w:keepNext/>
        <w:jc w:val="center"/>
        <w:rPr>
          <w:sz w:val="18"/>
        </w:rPr>
      </w:pPr>
      <w:r w:rsidRPr="00EF4929">
        <w:rPr>
          <w:i/>
          <w:sz w:val="18"/>
        </w:rPr>
        <w:t>Source of image</w:t>
      </w:r>
      <w:r w:rsidRPr="00EF4929">
        <w:rPr>
          <w:sz w:val="18"/>
        </w:rPr>
        <w:t xml:space="preserve">: </w:t>
      </w:r>
      <w:hyperlink r:id="rId101" w:history="1">
        <w:r w:rsidRPr="00EF4929">
          <w:rPr>
            <w:rStyle w:val="Hyperlink"/>
            <w:sz w:val="18"/>
          </w:rPr>
          <w:t>http://www.ejot-avdel.se/sites/default/files/product/files/Brochure_EJOT_FDS_en.pdf</w:t>
        </w:r>
      </w:hyperlink>
    </w:p>
    <w:p w14:paraId="110D3987" w14:textId="117A46D2" w:rsidR="002E60CB" w:rsidRDefault="00EF4929" w:rsidP="00EF4929">
      <w:pPr>
        <w:pStyle w:val="Beschriftung"/>
      </w:pPr>
      <w:bookmarkStart w:id="1230" w:name="_Toc3557107"/>
      <w:bookmarkStart w:id="1231" w:name="_Toc34747358"/>
      <w:bookmarkStart w:id="1232" w:name="_Toc69146234"/>
      <w:r>
        <w:t xml:space="preserve">Figure </w:t>
      </w:r>
      <w:r w:rsidR="00406B64">
        <w:fldChar w:fldCharType="begin"/>
      </w:r>
      <w:r w:rsidR="00406B64">
        <w:instrText xml:space="preserve"> SEQ Figure \* ARABIC </w:instrText>
      </w:r>
      <w:r w:rsidR="00406B64">
        <w:fldChar w:fldCharType="separate"/>
      </w:r>
      <w:r w:rsidR="00066EE3">
        <w:rPr>
          <w:noProof/>
        </w:rPr>
        <w:t>30</w:t>
      </w:r>
      <w:r w:rsidR="00406B64">
        <w:fldChar w:fldCharType="end"/>
      </w:r>
      <w:r>
        <w:t>: Measures of applied FDS</w:t>
      </w:r>
      <w:bookmarkEnd w:id="1230"/>
      <w:bookmarkEnd w:id="1231"/>
      <w:bookmarkEnd w:id="1232"/>
    </w:p>
    <w:p w14:paraId="436498E1" w14:textId="7B62A384" w:rsidR="00EF4929" w:rsidRDefault="00EF4929" w:rsidP="00EF4929">
      <w:r>
        <w:t xml:space="preserve">The application of such a connector element can be seen in the following video: </w:t>
      </w:r>
      <w:hyperlink r:id="rId102"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64BE8430" w:rsidR="001E3E2A" w:rsidRDefault="001E3E2A" w:rsidP="0059565B">
      <w:pPr>
        <w:pStyle w:val="Beschriftung"/>
        <w:spacing w:before="120"/>
        <w:rPr>
          <w:rFonts w:cs="Calibri"/>
          <w:szCs w:val="22"/>
          <w:lang w:eastAsia="en-GB"/>
        </w:rPr>
      </w:pPr>
      <w:bookmarkStart w:id="1233" w:name="_Toc3566467"/>
      <w:bookmarkStart w:id="1234" w:name="_Toc34747468"/>
      <w:bookmarkStart w:id="1235" w:name="_Toc69146026"/>
      <w:r>
        <w:t xml:space="preserve">Table </w:t>
      </w:r>
      <w:r w:rsidR="00ED469A">
        <w:fldChar w:fldCharType="begin"/>
      </w:r>
      <w:r w:rsidR="00ED469A">
        <w:instrText xml:space="preserve"> SEQ Table \* ARABIC </w:instrText>
      </w:r>
      <w:r w:rsidR="00ED469A">
        <w:fldChar w:fldCharType="separate"/>
      </w:r>
      <w:r w:rsidR="00066EE3">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33"/>
      <w:bookmarkEnd w:id="1234"/>
      <w:bookmarkEnd w:id="1235"/>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15CF7796">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CE0E836" w:rsidR="00013B01" w:rsidRPr="001E3E2A" w:rsidRDefault="00013B01" w:rsidP="00013B01">
      <w:pPr>
        <w:pStyle w:val="Beschriftung"/>
        <w:rPr>
          <w:rFonts w:cs="Calibri"/>
          <w:lang w:eastAsia="en-GB"/>
        </w:rPr>
      </w:pPr>
      <w:bookmarkStart w:id="1236" w:name="_Toc3557108"/>
      <w:bookmarkStart w:id="1237" w:name="_Toc34747359"/>
      <w:bookmarkStart w:id="1238" w:name="_Toc69146235"/>
      <w:r>
        <w:t xml:space="preserve">Figure </w:t>
      </w:r>
      <w:r w:rsidR="00406B64">
        <w:fldChar w:fldCharType="begin"/>
      </w:r>
      <w:r w:rsidR="00406B64">
        <w:instrText xml:space="preserve"> SEQ Figure \* ARABIC </w:instrText>
      </w:r>
      <w:r w:rsidR="00406B64">
        <w:fldChar w:fldCharType="separate"/>
      </w:r>
      <w:r w:rsidR="00066EE3">
        <w:rPr>
          <w:noProof/>
        </w:rPr>
        <w:t>31</w:t>
      </w:r>
      <w:r w:rsidR="00406B64">
        <w:fldChar w:fldCharType="end"/>
      </w:r>
      <w:r>
        <w:t>: Pre-machined or clearance hole in FDS connection</w:t>
      </w:r>
      <w:bookmarkEnd w:id="1236"/>
      <w:bookmarkEnd w:id="1237"/>
      <w:bookmarkEnd w:id="1238"/>
    </w:p>
    <w:p w14:paraId="31E852BE" w14:textId="5919C052"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66EE3">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32B6D76">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8DB6247" w:rsidR="002943E7" w:rsidRPr="00B50C53" w:rsidRDefault="0059565B" w:rsidP="0059565B">
      <w:pPr>
        <w:pStyle w:val="Beschriftung"/>
        <w:rPr>
          <w:rFonts w:cs="Calibri"/>
          <w:lang w:eastAsia="en-GB"/>
        </w:rPr>
      </w:pPr>
      <w:bookmarkStart w:id="1239" w:name="_Toc3557109"/>
      <w:bookmarkStart w:id="1240" w:name="_Toc34747360"/>
      <w:bookmarkStart w:id="1241" w:name="_Toc69146236"/>
      <w:r>
        <w:t xml:space="preserve">Figure </w:t>
      </w:r>
      <w:r w:rsidR="00406B64">
        <w:fldChar w:fldCharType="begin"/>
      </w:r>
      <w:r w:rsidR="00406B64">
        <w:instrText xml:space="preserve"> SEQ Figure \* ARABIC </w:instrText>
      </w:r>
      <w:r w:rsidR="00406B64">
        <w:fldChar w:fldCharType="separate"/>
      </w:r>
      <w:r w:rsidR="00066EE3">
        <w:rPr>
          <w:noProof/>
        </w:rPr>
        <w:t>32</w:t>
      </w:r>
      <w:r w:rsidR="00406B64">
        <w:fldChar w:fldCharType="end"/>
      </w:r>
      <w:r>
        <w:t>: Pilot hole on sheet metal</w:t>
      </w:r>
      <w:bookmarkEnd w:id="1239"/>
      <w:bookmarkEnd w:id="1240"/>
      <w:bookmarkEnd w:id="124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2" w:name="_Toc413359598"/>
      <w:bookmarkStart w:id="1243" w:name="_Toc3556992"/>
      <w:bookmarkStart w:id="1244" w:name="_Toc34747242"/>
      <w:bookmarkStart w:id="1245" w:name="_Toc69145789"/>
      <w:r w:rsidRPr="000F30B3">
        <w:t>Gum Drops</w:t>
      </w:r>
      <w:bookmarkEnd w:id="1242"/>
      <w:bookmarkEnd w:id="1243"/>
      <w:bookmarkEnd w:id="1244"/>
      <w:bookmarkEnd w:id="124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A9A64A5"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10538F9C" w14:textId="4147359E" w:rsidR="00D43112" w:rsidRPr="00226A3F" w:rsidRDefault="001003F7" w:rsidP="001003F7">
      <w:pPr>
        <w:pStyle w:val="Beschriftung"/>
        <w:spacing w:before="120" w:after="60"/>
      </w:pPr>
      <w:bookmarkStart w:id="1246" w:name="_Toc3566468"/>
      <w:bookmarkStart w:id="1247" w:name="_Toc34747469"/>
      <w:bookmarkStart w:id="1248" w:name="_Toc69146027"/>
      <w:r>
        <w:t xml:space="preserve">Table </w:t>
      </w:r>
      <w:r w:rsidR="00ED469A">
        <w:fldChar w:fldCharType="begin"/>
      </w:r>
      <w:r w:rsidR="00ED469A">
        <w:instrText xml:space="preserve"> SEQ Table \* ARABIC </w:instrText>
      </w:r>
      <w:r w:rsidR="00ED469A">
        <w:fldChar w:fldCharType="separate"/>
      </w:r>
      <w:r w:rsidR="00066EE3">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6"/>
      <w:bookmarkEnd w:id="1247"/>
      <w:bookmarkEnd w:id="124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D3F7B8" w:rsidR="002E60CB" w:rsidRDefault="002E60CB" w:rsidP="001003F7">
      <w:pPr>
        <w:pStyle w:val="Beschriftung"/>
        <w:spacing w:before="60"/>
      </w:pPr>
      <w:bookmarkStart w:id="1249" w:name="_Toc3566469"/>
      <w:bookmarkStart w:id="1250" w:name="_Toc34747470"/>
      <w:bookmarkStart w:id="1251" w:name="_Toc69146028"/>
      <w:r>
        <w:lastRenderedPageBreak/>
        <w:t xml:space="preserve">Table </w:t>
      </w:r>
      <w:r w:rsidR="00ED469A">
        <w:fldChar w:fldCharType="begin"/>
      </w:r>
      <w:r w:rsidR="00ED469A">
        <w:instrText xml:space="preserve"> SEQ Table \* ARABIC </w:instrText>
      </w:r>
      <w:r w:rsidR="00ED469A">
        <w:fldChar w:fldCharType="separate"/>
      </w:r>
      <w:r w:rsidR="00066EE3">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9"/>
      <w:bookmarkEnd w:id="1250"/>
      <w:bookmarkEnd w:id="1251"/>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2" w:name="_Toc428456279"/>
      <w:bookmarkStart w:id="1253" w:name="_Toc3556993"/>
      <w:bookmarkStart w:id="1254" w:name="_Toc34747243"/>
      <w:bookmarkStart w:id="1255" w:name="_Toc69145790"/>
      <w:bookmarkEnd w:id="1252"/>
      <w:r>
        <w:t>Clinches</w:t>
      </w:r>
      <w:bookmarkEnd w:id="1253"/>
      <w:bookmarkEnd w:id="1254"/>
      <w:bookmarkEnd w:id="125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4133C0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54B05E43" w:rsidR="003E46C4" w:rsidRDefault="00D67DC2" w:rsidP="00D67DC2">
      <w:pPr>
        <w:pStyle w:val="Beschriftung"/>
      </w:pPr>
      <w:bookmarkStart w:id="1256" w:name="_Toc3557110"/>
      <w:bookmarkStart w:id="1257" w:name="_Toc34747361"/>
      <w:bookmarkStart w:id="1258" w:name="_Toc69146237"/>
      <w:r>
        <w:t xml:space="preserve">Figure </w:t>
      </w:r>
      <w:r>
        <w:fldChar w:fldCharType="begin"/>
      </w:r>
      <w:r>
        <w:instrText xml:space="preserve"> SEQ Figure \* ARABIC </w:instrText>
      </w:r>
      <w:r>
        <w:fldChar w:fldCharType="separate"/>
      </w:r>
      <w:r w:rsidR="00066EE3">
        <w:rPr>
          <w:noProof/>
        </w:rPr>
        <w:t>33</w:t>
      </w:r>
      <w:r>
        <w:fldChar w:fldCharType="end"/>
      </w:r>
      <w:r>
        <w:t xml:space="preserve">: </w:t>
      </w:r>
      <w:r w:rsidRPr="00D67DC2">
        <w:t>Schematic representation of the clinching operation</w:t>
      </w:r>
      <w:bookmarkEnd w:id="1256"/>
      <w:bookmarkEnd w:id="1257"/>
      <w:bookmarkEnd w:id="125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0F1E109">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A52D49C">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0B827949" w:rsidR="00D67DC2" w:rsidRDefault="00D67DC2" w:rsidP="00D67DC2">
      <w:pPr>
        <w:pStyle w:val="Beschriftung"/>
      </w:pPr>
      <w:bookmarkStart w:id="1259" w:name="_Ref428794448"/>
      <w:bookmarkStart w:id="1260" w:name="_Ref428794398"/>
      <w:bookmarkStart w:id="1261" w:name="_Toc3557111"/>
      <w:bookmarkStart w:id="1262" w:name="_Toc34747362"/>
      <w:bookmarkStart w:id="1263" w:name="_Toc69146238"/>
      <w:r>
        <w:t xml:space="preserve">Figure </w:t>
      </w:r>
      <w:r>
        <w:fldChar w:fldCharType="begin"/>
      </w:r>
      <w:r>
        <w:instrText xml:space="preserve"> SEQ Figure \* ARABIC </w:instrText>
      </w:r>
      <w:r>
        <w:fldChar w:fldCharType="separate"/>
      </w:r>
      <w:r w:rsidR="00066EE3">
        <w:rPr>
          <w:noProof/>
        </w:rPr>
        <w:t>34</w:t>
      </w:r>
      <w:r>
        <w:fldChar w:fldCharType="end"/>
      </w:r>
      <w:bookmarkEnd w:id="1259"/>
      <w:r>
        <w:t xml:space="preserve">: </w:t>
      </w:r>
      <w:r w:rsidRPr="00D67DC2">
        <w:t>Clinch Joint Dimensions</w:t>
      </w:r>
      <w:bookmarkEnd w:id="1260"/>
      <w:bookmarkEnd w:id="1261"/>
      <w:bookmarkEnd w:id="1262"/>
      <w:bookmarkEnd w:id="126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6B3434E">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34807" cy="1843865"/>
                    </a:xfrm>
                    <a:prstGeom prst="rect">
                      <a:avLst/>
                    </a:prstGeom>
                  </pic:spPr>
                </pic:pic>
              </a:graphicData>
            </a:graphic>
          </wp:inline>
        </w:drawing>
      </w:r>
    </w:p>
    <w:p w14:paraId="4EF9C8F3" w14:textId="39AE0C28" w:rsidR="00C34000" w:rsidRDefault="00E41964" w:rsidP="00E41964">
      <w:pPr>
        <w:pStyle w:val="Beschriftung"/>
        <w:spacing w:before="120"/>
        <w:rPr>
          <w:rFonts w:cs="Calibri"/>
          <w:szCs w:val="22"/>
          <w:lang w:eastAsia="en-GB"/>
        </w:rPr>
      </w:pPr>
      <w:bookmarkStart w:id="1264" w:name="_Ref428798660"/>
      <w:bookmarkStart w:id="1265" w:name="_Toc3557112"/>
      <w:bookmarkStart w:id="1266" w:name="_Toc34747363"/>
      <w:bookmarkStart w:id="1267" w:name="_Toc69146239"/>
      <w:r>
        <w:t xml:space="preserve">Figure </w:t>
      </w:r>
      <w:r>
        <w:fldChar w:fldCharType="begin"/>
      </w:r>
      <w:r>
        <w:instrText xml:space="preserve"> SEQ Figure \* ARABIC </w:instrText>
      </w:r>
      <w:r>
        <w:fldChar w:fldCharType="separate"/>
      </w:r>
      <w:r w:rsidR="00066EE3">
        <w:rPr>
          <w:noProof/>
        </w:rPr>
        <w:t>35</w:t>
      </w:r>
      <w:r>
        <w:fldChar w:fldCharType="end"/>
      </w:r>
      <w:bookmarkEnd w:id="1264"/>
      <w:r>
        <w:t>: TOX (left) and BTM’s Tog-L-Loc system</w:t>
      </w:r>
      <w:r>
        <w:rPr>
          <w:rStyle w:val="Funotenzeichen"/>
        </w:rPr>
        <w:footnoteReference w:id="17"/>
      </w:r>
      <w:bookmarkEnd w:id="1265"/>
      <w:bookmarkEnd w:id="1266"/>
      <w:bookmarkEnd w:id="126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8A77BB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4F118D2" w14:textId="6F3BC358" w:rsidR="00D3072A" w:rsidRDefault="00D3072A" w:rsidP="00D3072A">
      <w:pPr>
        <w:pStyle w:val="Beschriftung"/>
        <w:spacing w:before="120"/>
        <w:rPr>
          <w:rStyle w:val="elementdeftypeChar"/>
          <w:b/>
        </w:rPr>
      </w:pPr>
      <w:bookmarkStart w:id="1268" w:name="_Toc3566470"/>
      <w:bookmarkStart w:id="1269" w:name="_Toc34747471"/>
      <w:bookmarkStart w:id="1270" w:name="_Toc69146029"/>
      <w:r>
        <w:t xml:space="preserve">Table </w:t>
      </w:r>
      <w:r w:rsidR="00ED469A">
        <w:fldChar w:fldCharType="begin"/>
      </w:r>
      <w:r w:rsidR="00ED469A">
        <w:instrText xml:space="preserve"> SEQ Table \* ARABIC </w:instrText>
      </w:r>
      <w:r w:rsidR="00ED469A">
        <w:fldChar w:fldCharType="separate"/>
      </w:r>
      <w:r w:rsidR="00066EE3">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8"/>
      <w:bookmarkEnd w:id="1269"/>
      <w:bookmarkEnd w:id="127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C5B90D4" w:rsidR="007D0EA8" w:rsidRDefault="006239BA" w:rsidP="006239BA">
      <w:pPr>
        <w:pStyle w:val="Beschriftung"/>
        <w:spacing w:before="120"/>
      </w:pPr>
      <w:bookmarkStart w:id="1271" w:name="_Toc3566471"/>
      <w:bookmarkStart w:id="1272" w:name="_Toc34747472"/>
      <w:bookmarkStart w:id="1273" w:name="_Toc69146030"/>
      <w:r>
        <w:t xml:space="preserve">Table </w:t>
      </w:r>
      <w:r w:rsidR="00ED469A">
        <w:fldChar w:fldCharType="begin"/>
      </w:r>
      <w:r w:rsidR="00ED469A">
        <w:instrText xml:space="preserve"> SEQ Table \* ARABIC </w:instrText>
      </w:r>
      <w:r w:rsidR="00ED469A">
        <w:fldChar w:fldCharType="separate"/>
      </w:r>
      <w:r w:rsidR="00066EE3">
        <w:rPr>
          <w:noProof/>
        </w:rPr>
        <w:t>63</w:t>
      </w:r>
      <w:r w:rsidR="00ED469A">
        <w:fldChar w:fldCharType="end"/>
      </w:r>
      <w:r>
        <w:t xml:space="preserve">: Attributes of </w:t>
      </w:r>
      <w:r w:rsidR="00945D04">
        <w:t xml:space="preserve">element </w:t>
      </w:r>
      <w:r w:rsidRPr="006239BA">
        <w:rPr>
          <w:rStyle w:val="elementdeftypeChar"/>
          <w:b/>
        </w:rPr>
        <w:t>&lt;clinch/&gt;</w:t>
      </w:r>
      <w:bookmarkEnd w:id="1271"/>
      <w:bookmarkEnd w:id="1272"/>
      <w:bookmarkEnd w:id="1273"/>
    </w:p>
    <w:p w14:paraId="0D07EA60" w14:textId="2A42449C"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66EE3">
        <w:t xml:space="preserve">Figure </w:t>
      </w:r>
      <w:r w:rsidR="00066EE3">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D0D4A0" w:rsidR="00F52C26" w:rsidRDefault="00D876BB" w:rsidP="00F52C26">
      <w:pPr>
        <w:pStyle w:val="Listenabsatz"/>
        <w:autoSpaceDE w:val="0"/>
        <w:autoSpaceDN w:val="0"/>
        <w:adjustRightInd w:val="0"/>
        <w:ind w:left="1069"/>
        <w:jc w:val="both"/>
        <w:rPr>
          <w:rFonts w:cs="Calibri"/>
          <w:lang w:val="en-US" w:eastAsia="en-GB"/>
        </w:rPr>
      </w:pPr>
      <w:hyperlink r:id="rId108"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B5B914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66EE3">
        <w:t xml:space="preserve">Figure </w:t>
      </w:r>
      <w:r w:rsidR="00066EE3">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66EE3">
        <w:t xml:space="preserve">Figure </w:t>
      </w:r>
      <w:r w:rsidR="00066EE3">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33137BB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66EE3">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3A30AD4" w:rsidR="004B1D32" w:rsidRDefault="00BF4695" w:rsidP="00BF4695">
      <w:pPr>
        <w:pStyle w:val="Beschriftung"/>
        <w:tabs>
          <w:tab w:val="center" w:pos="4535"/>
          <w:tab w:val="left" w:pos="7349"/>
        </w:tabs>
        <w:spacing w:before="120"/>
        <w:jc w:val="left"/>
        <w:rPr>
          <w:rStyle w:val="elementdeftypeChar"/>
          <w:b/>
        </w:rPr>
      </w:pPr>
      <w:r>
        <w:tab/>
      </w:r>
      <w:bookmarkStart w:id="1274" w:name="_Toc3566472"/>
      <w:bookmarkStart w:id="1275" w:name="_Toc34747473"/>
      <w:bookmarkStart w:id="1276" w:name="_Toc69146031"/>
      <w:r w:rsidR="0097183B">
        <w:t xml:space="preserve">Table </w:t>
      </w:r>
      <w:r w:rsidR="00ED469A">
        <w:fldChar w:fldCharType="begin"/>
      </w:r>
      <w:r w:rsidR="00ED469A">
        <w:instrText xml:space="preserve"> SEQ Table \* ARABIC </w:instrText>
      </w:r>
      <w:r w:rsidR="00ED469A">
        <w:fldChar w:fldCharType="separate"/>
      </w:r>
      <w:r w:rsidR="00066EE3">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4"/>
      <w:bookmarkEnd w:id="1275"/>
      <w:bookmarkEnd w:id="127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7" w:name="_Toc3556994"/>
      <w:bookmarkStart w:id="1278" w:name="_Toc34747244"/>
      <w:bookmarkStart w:id="1279" w:name="_Toc69145791"/>
      <w:r w:rsidRPr="00BF4695">
        <w:t>Heat Stakes / Thermal Stakes</w:t>
      </w:r>
      <w:bookmarkEnd w:id="1277"/>
      <w:bookmarkEnd w:id="1278"/>
      <w:bookmarkEnd w:id="127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0629F0F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062" cy="2212664"/>
                    </a:xfrm>
                    <a:prstGeom prst="rect">
                      <a:avLst/>
                    </a:prstGeom>
                  </pic:spPr>
                </pic:pic>
              </a:graphicData>
            </a:graphic>
          </wp:inline>
        </w:drawing>
      </w:r>
    </w:p>
    <w:p w14:paraId="69480212" w14:textId="2893D3F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0"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20ED1B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D90D92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A384A4E" w:rsidR="00DE2B3A" w:rsidRPr="00DE2B3A" w:rsidRDefault="00D876BB" w:rsidP="00DE2B3A">
      <w:pPr>
        <w:autoSpaceDE w:val="0"/>
        <w:autoSpaceDN w:val="0"/>
        <w:adjustRightInd w:val="0"/>
        <w:spacing w:after="0"/>
        <w:jc w:val="center"/>
        <w:rPr>
          <w:rFonts w:cs="Calibri"/>
          <w:sz w:val="18"/>
          <w:szCs w:val="18"/>
          <w:lang w:eastAsia="en-GB"/>
        </w:rPr>
      </w:pPr>
      <w:hyperlink r:id="rId112"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51F0560" w:rsidR="00010D17" w:rsidRDefault="00010D17" w:rsidP="00DE2B3A">
      <w:pPr>
        <w:pStyle w:val="Beschriftung"/>
        <w:spacing w:before="120"/>
      </w:pPr>
      <w:bookmarkStart w:id="1280" w:name="_Toc3557113"/>
      <w:bookmarkStart w:id="1281" w:name="_Toc34747364"/>
      <w:bookmarkStart w:id="1282" w:name="_Toc69146240"/>
      <w:r>
        <w:t xml:space="preserve">Figure </w:t>
      </w:r>
      <w:r>
        <w:fldChar w:fldCharType="begin"/>
      </w:r>
      <w:r>
        <w:instrText xml:space="preserve"> SEQ Figure \* ARABIC </w:instrText>
      </w:r>
      <w:r>
        <w:fldChar w:fldCharType="separate"/>
      </w:r>
      <w:r w:rsidR="00066EE3">
        <w:rPr>
          <w:noProof/>
        </w:rPr>
        <w:t>36</w:t>
      </w:r>
      <w:r>
        <w:fldChar w:fldCharType="end"/>
      </w:r>
      <w:r>
        <w:t xml:space="preserve">: </w:t>
      </w:r>
      <w:r w:rsidRPr="00010D17">
        <w:t>Cross Section of a Heat Stake</w:t>
      </w:r>
      <w:bookmarkEnd w:id="1280"/>
      <w:bookmarkEnd w:id="1281"/>
      <w:bookmarkEnd w:id="128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709A4A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102ABFC2" w14:textId="56B19F3A" w:rsidR="004D4A4B" w:rsidRDefault="004D4A4B" w:rsidP="004D4A4B">
      <w:pPr>
        <w:pStyle w:val="Beschriftung"/>
        <w:spacing w:before="120"/>
        <w:rPr>
          <w:rStyle w:val="elementdeftypeChar"/>
          <w:b/>
        </w:rPr>
      </w:pPr>
      <w:bookmarkStart w:id="1283" w:name="_Toc3566473"/>
      <w:bookmarkStart w:id="1284" w:name="_Toc34747474"/>
      <w:bookmarkStart w:id="1285" w:name="_Toc69146032"/>
      <w:r>
        <w:t xml:space="preserve">Table </w:t>
      </w:r>
      <w:r w:rsidR="00ED469A">
        <w:fldChar w:fldCharType="begin"/>
      </w:r>
      <w:r w:rsidR="00ED469A">
        <w:instrText xml:space="preserve"> SEQ Table \* ARABIC </w:instrText>
      </w:r>
      <w:r w:rsidR="00ED469A">
        <w:fldChar w:fldCharType="separate"/>
      </w:r>
      <w:r w:rsidR="00066EE3">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83"/>
      <w:bookmarkEnd w:id="1284"/>
      <w:bookmarkEnd w:id="128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9B542C6" w:rsidR="004D4A4B" w:rsidRDefault="004D4A4B" w:rsidP="004D4A4B">
      <w:pPr>
        <w:pStyle w:val="Beschriftung"/>
        <w:spacing w:before="120"/>
      </w:pPr>
      <w:bookmarkStart w:id="1286" w:name="_Toc3566474"/>
      <w:bookmarkStart w:id="1287" w:name="_Toc34747475"/>
      <w:bookmarkStart w:id="1288" w:name="_Toc69146033"/>
      <w:r>
        <w:t xml:space="preserve">Table </w:t>
      </w:r>
      <w:r w:rsidR="00ED469A">
        <w:fldChar w:fldCharType="begin"/>
      </w:r>
      <w:r w:rsidR="00ED469A">
        <w:instrText xml:space="preserve"> SEQ Table \* ARABIC </w:instrText>
      </w:r>
      <w:r w:rsidR="00ED469A">
        <w:fldChar w:fldCharType="separate"/>
      </w:r>
      <w:r w:rsidR="00066EE3">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6"/>
      <w:bookmarkEnd w:id="1287"/>
      <w:bookmarkEnd w:id="1288"/>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49D569A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66EE3">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9" w:name="_Toc3556995"/>
      <w:bookmarkStart w:id="1290" w:name="_Toc34747245"/>
      <w:bookmarkStart w:id="1291" w:name="_Toc69145792"/>
      <w:r>
        <w:t>Clips/</w:t>
      </w:r>
      <w:r w:rsidR="00BF4695" w:rsidRPr="00BF4695">
        <w:t>Snap Joints</w:t>
      </w:r>
      <w:bookmarkEnd w:id="1289"/>
      <w:bookmarkEnd w:id="1290"/>
      <w:bookmarkEnd w:id="129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18E6E444">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4269FD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5" w:history="1">
        <w:r w:rsidRPr="0042625C">
          <w:rPr>
            <w:rStyle w:val="Hyperlink"/>
            <w:sz w:val="18"/>
            <w:lang w:val="en-US"/>
          </w:rPr>
          <w:t>http://en.wikipedia.org/wiki/File:Hairpin_clip.png</w:t>
        </w:r>
      </w:hyperlink>
    </w:p>
    <w:p w14:paraId="09D20BB7" w14:textId="34515E69" w:rsidR="0042625C" w:rsidRDefault="0042625C" w:rsidP="0042625C">
      <w:pPr>
        <w:pStyle w:val="Beschriftung"/>
        <w:spacing w:before="120"/>
      </w:pPr>
      <w:bookmarkStart w:id="1292" w:name="_Toc3557114"/>
      <w:bookmarkStart w:id="1293" w:name="_Toc34747365"/>
      <w:bookmarkStart w:id="1294" w:name="_Toc69146241"/>
      <w:r>
        <w:t xml:space="preserve">Figure </w:t>
      </w:r>
      <w:r>
        <w:fldChar w:fldCharType="begin"/>
      </w:r>
      <w:r>
        <w:instrText xml:space="preserve"> SEQ Figure \* ARABIC </w:instrText>
      </w:r>
      <w:r>
        <w:fldChar w:fldCharType="separate"/>
      </w:r>
      <w:r w:rsidR="00066EE3">
        <w:rPr>
          <w:noProof/>
        </w:rPr>
        <w:t>37</w:t>
      </w:r>
      <w:r>
        <w:fldChar w:fldCharType="end"/>
      </w:r>
      <w:r w:rsidRPr="0042625C">
        <w:t xml:space="preserve">: A </w:t>
      </w:r>
      <w:r w:rsidR="00194316">
        <w:t>"</w:t>
      </w:r>
      <w:r w:rsidRPr="0042625C">
        <w:t>Hairpin Clip</w:t>
      </w:r>
      <w:bookmarkEnd w:id="1292"/>
      <w:r w:rsidR="00194316">
        <w:t>"</w:t>
      </w:r>
      <w:bookmarkEnd w:id="1293"/>
      <w:bookmarkEnd w:id="1294"/>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CCFC24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68EA1FE0" w14:textId="2A9C273B"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7" w:history="1">
        <w:r>
          <w:rPr>
            <w:rStyle w:val="Hyperlink"/>
            <w:sz w:val="18"/>
            <w:lang w:val="en-US"/>
          </w:rPr>
          <w:t>http://commons.wikimedia.org/wiki/File:Circlips_interieur.png</w:t>
        </w:r>
      </w:hyperlink>
    </w:p>
    <w:p w14:paraId="78D5B8C7" w14:textId="1869ECCC" w:rsidR="008F3E40" w:rsidRDefault="008F3E40" w:rsidP="008F3E40">
      <w:pPr>
        <w:pStyle w:val="Beschriftung"/>
        <w:spacing w:before="120"/>
      </w:pPr>
      <w:bookmarkStart w:id="1295" w:name="_Toc3557115"/>
      <w:bookmarkStart w:id="1296" w:name="_Toc34747366"/>
      <w:bookmarkStart w:id="1297" w:name="_Toc69146242"/>
      <w:r>
        <w:t xml:space="preserve">Figure </w:t>
      </w:r>
      <w:r>
        <w:fldChar w:fldCharType="begin"/>
      </w:r>
      <w:r>
        <w:instrText xml:space="preserve"> SEQ Figure \* ARABIC </w:instrText>
      </w:r>
      <w:r>
        <w:fldChar w:fldCharType="separate"/>
      </w:r>
      <w:r w:rsidR="00066EE3">
        <w:rPr>
          <w:noProof/>
        </w:rPr>
        <w:t>38</w:t>
      </w:r>
      <w:r>
        <w:fldChar w:fldCharType="end"/>
      </w:r>
      <w:r>
        <w:t xml:space="preserve">: </w:t>
      </w:r>
      <w:r w:rsidRPr="008F3E40">
        <w:t>Internal and External Circlips</w:t>
      </w:r>
      <w:bookmarkEnd w:id="1295"/>
      <w:bookmarkEnd w:id="1296"/>
      <w:bookmarkEnd w:id="1297"/>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95D9CEC">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759F64F">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AEC50BE" w:rsidR="004A2BBC" w:rsidRDefault="004A2BBC" w:rsidP="004A2BBC">
      <w:pPr>
        <w:pStyle w:val="Beschriftung"/>
      </w:pPr>
      <w:bookmarkStart w:id="1298" w:name="_Toc3557116"/>
      <w:bookmarkStart w:id="1299" w:name="_Ref7727027"/>
      <w:bookmarkStart w:id="1300" w:name="_Toc34747367"/>
      <w:bookmarkStart w:id="1301" w:name="_Toc69146243"/>
      <w:r>
        <w:t xml:space="preserve">Figure </w:t>
      </w:r>
      <w:r>
        <w:fldChar w:fldCharType="begin"/>
      </w:r>
      <w:r>
        <w:instrText xml:space="preserve"> SEQ Figure \* ARABIC </w:instrText>
      </w:r>
      <w:r>
        <w:fldChar w:fldCharType="separate"/>
      </w:r>
      <w:r w:rsidR="00066EE3">
        <w:rPr>
          <w:noProof/>
        </w:rPr>
        <w:t>39</w:t>
      </w:r>
      <w:r>
        <w:fldChar w:fldCharType="end"/>
      </w:r>
      <w:r w:rsidRPr="004A2BBC">
        <w:t>: Clips Pushed into a Hole</w:t>
      </w:r>
      <w:bookmarkEnd w:id="1298"/>
      <w:bookmarkEnd w:id="1299"/>
      <w:bookmarkEnd w:id="1300"/>
      <w:bookmarkEnd w:id="1301"/>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714AEFD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2DF0AD4">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44E80E58" w:rsidR="004A2BBC" w:rsidRDefault="00D2720D" w:rsidP="00D2720D">
      <w:pPr>
        <w:pStyle w:val="Beschriftung"/>
      </w:pPr>
      <w:bookmarkStart w:id="1302" w:name="_Toc3557117"/>
      <w:bookmarkStart w:id="1303" w:name="_Toc34747368"/>
      <w:bookmarkStart w:id="1304" w:name="_Toc69146244"/>
      <w:r>
        <w:t xml:space="preserve">Figure </w:t>
      </w:r>
      <w:r>
        <w:fldChar w:fldCharType="begin"/>
      </w:r>
      <w:r>
        <w:instrText xml:space="preserve"> SEQ Figure \* ARABIC </w:instrText>
      </w:r>
      <w:r>
        <w:fldChar w:fldCharType="separate"/>
      </w:r>
      <w:r w:rsidR="00066EE3">
        <w:rPr>
          <w:noProof/>
        </w:rPr>
        <w:t>40</w:t>
      </w:r>
      <w:r>
        <w:fldChar w:fldCharType="end"/>
      </w:r>
      <w:r w:rsidRPr="004A2BBC">
        <w:t xml:space="preserve">: </w:t>
      </w:r>
      <w:r w:rsidRPr="00D2720D">
        <w:t>Clips Sliding onto a Flat Surface</w:t>
      </w:r>
      <w:bookmarkEnd w:id="1302"/>
      <w:bookmarkEnd w:id="1303"/>
      <w:bookmarkEnd w:id="130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2830DD0D"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7D82A2AB" w14:textId="7B2F68C6" w:rsidR="00193D97" w:rsidRDefault="00193D97" w:rsidP="00193D97">
      <w:pPr>
        <w:pStyle w:val="Beschriftung"/>
        <w:spacing w:before="120"/>
        <w:rPr>
          <w:rStyle w:val="elementdeftypeChar"/>
          <w:b/>
        </w:rPr>
      </w:pPr>
      <w:bookmarkStart w:id="1305" w:name="_Toc3566475"/>
      <w:bookmarkStart w:id="1306" w:name="_Toc34747476"/>
      <w:bookmarkStart w:id="1307" w:name="_Toc69146034"/>
      <w:r>
        <w:t xml:space="preserve">Table </w:t>
      </w:r>
      <w:r w:rsidR="00ED469A">
        <w:fldChar w:fldCharType="begin"/>
      </w:r>
      <w:r w:rsidR="00ED469A">
        <w:instrText xml:space="preserve"> SEQ Table \* ARABIC </w:instrText>
      </w:r>
      <w:r w:rsidR="00ED469A">
        <w:fldChar w:fldCharType="separate"/>
      </w:r>
      <w:r w:rsidR="00066EE3">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5"/>
      <w:bookmarkEnd w:id="1306"/>
      <w:bookmarkEnd w:id="130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FA359B7" w:rsidR="00193D97" w:rsidRDefault="00AB39CF" w:rsidP="00AB39CF">
      <w:pPr>
        <w:pStyle w:val="Beschriftung"/>
        <w:spacing w:before="120"/>
        <w:rPr>
          <w:rStyle w:val="elementdeftypeChar"/>
          <w:b/>
        </w:rPr>
      </w:pPr>
      <w:bookmarkStart w:id="1308" w:name="_Toc3566476"/>
      <w:bookmarkStart w:id="1309" w:name="_Toc34747477"/>
      <w:bookmarkStart w:id="1310" w:name="_Toc69146035"/>
      <w:r>
        <w:t xml:space="preserve">Table </w:t>
      </w:r>
      <w:r w:rsidR="00ED469A">
        <w:fldChar w:fldCharType="begin"/>
      </w:r>
      <w:r w:rsidR="00ED469A">
        <w:instrText xml:space="preserve"> SEQ Table \* ARABIC </w:instrText>
      </w:r>
      <w:r w:rsidR="00ED469A">
        <w:fldChar w:fldCharType="separate"/>
      </w:r>
      <w:r w:rsidR="00066EE3">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8"/>
      <w:bookmarkEnd w:id="1309"/>
      <w:bookmarkEnd w:id="1310"/>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6AB95F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66EE3">
        <w:t xml:space="preserve">Figure </w:t>
      </w:r>
      <w:r w:rsidR="00066EE3">
        <w:rPr>
          <w:noProof/>
        </w:rPr>
        <w:t>39</w:t>
      </w:r>
      <w:r w:rsidR="00066EE3" w:rsidRPr="004A2BBC">
        <w:t xml:space="preserve">: Clips </w:t>
      </w:r>
      <w:proofErr w:type="spellStart"/>
      <w:r w:rsidR="00066EE3" w:rsidRPr="004A2BBC">
        <w:t>Pushed</w:t>
      </w:r>
      <w:proofErr w:type="spellEnd"/>
      <w:r w:rsidR="00066EE3"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E199F53"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66EE3">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E07887E"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66EE3">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300487EF" w:rsidR="00BB135A" w:rsidRDefault="00BB135A" w:rsidP="007A41AC">
      <w:pPr>
        <w:pStyle w:val="Beschriftung"/>
        <w:spacing w:before="120"/>
        <w:rPr>
          <w:rStyle w:val="elementdeftypeChar"/>
          <w:b/>
        </w:rPr>
      </w:pPr>
      <w:bookmarkStart w:id="1311" w:name="_Toc3566477"/>
      <w:bookmarkStart w:id="1312" w:name="_Toc34747478"/>
      <w:bookmarkStart w:id="1313" w:name="_Toc69146036"/>
      <w:r w:rsidRPr="00BB135A">
        <w:t xml:space="preserve">Table </w:t>
      </w:r>
      <w:r w:rsidR="00ED469A">
        <w:fldChar w:fldCharType="begin"/>
      </w:r>
      <w:r w:rsidR="00ED469A">
        <w:instrText xml:space="preserve"> SEQ Table \* ARABIC </w:instrText>
      </w:r>
      <w:r w:rsidR="00ED469A">
        <w:fldChar w:fldCharType="separate"/>
      </w:r>
      <w:r w:rsidR="00066EE3">
        <w:rPr>
          <w:noProof/>
        </w:rPr>
        <w:t>69</w:t>
      </w:r>
      <w:r w:rsidR="00ED469A">
        <w:fldChar w:fldCharType="end"/>
      </w:r>
      <w:r w:rsidRPr="00BB135A">
        <w:t xml:space="preserve">: Nested elements of element </w:t>
      </w:r>
      <w:r w:rsidRPr="00BB135A">
        <w:rPr>
          <w:rStyle w:val="elementdeftypeChar"/>
          <w:b/>
        </w:rPr>
        <w:t>&lt;clip/&gt;</w:t>
      </w:r>
      <w:bookmarkEnd w:id="1311"/>
      <w:bookmarkEnd w:id="1312"/>
      <w:bookmarkEnd w:id="131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4" w:name="_Toc3556996"/>
      <w:bookmarkStart w:id="1315" w:name="_Toc34747246"/>
      <w:bookmarkStart w:id="1316" w:name="_Toc69145793"/>
      <w:r w:rsidRPr="00BF4695">
        <w:t>Nails</w:t>
      </w:r>
      <w:bookmarkEnd w:id="1314"/>
      <w:bookmarkEnd w:id="1315"/>
      <w:bookmarkEnd w:id="131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1AF420E">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9952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3" w:history="1">
        <w:r w:rsidRPr="002E2954">
          <w:rPr>
            <w:rStyle w:val="Hyperlink"/>
            <w:b w:val="0"/>
            <w:sz w:val="16"/>
          </w:rPr>
          <w:t>http://www.boellhoff.de/files/jpg2/RIVTAC-Alu-Hybrid-low.jpg</w:t>
        </w:r>
      </w:hyperlink>
    </w:p>
    <w:p w14:paraId="777B7ABD" w14:textId="34C5B471" w:rsidR="002E2954" w:rsidRDefault="002E2954" w:rsidP="002E2954">
      <w:pPr>
        <w:pStyle w:val="Beschriftung"/>
        <w:spacing w:before="120"/>
      </w:pPr>
      <w:bookmarkStart w:id="1317" w:name="_Toc3557118"/>
      <w:bookmarkStart w:id="1318" w:name="_Toc34747369"/>
      <w:bookmarkStart w:id="1319" w:name="_Toc69146245"/>
      <w:r>
        <w:t xml:space="preserve">Figure </w:t>
      </w:r>
      <w:r>
        <w:fldChar w:fldCharType="begin"/>
      </w:r>
      <w:r>
        <w:instrText xml:space="preserve"> SEQ Figure \* ARABIC </w:instrText>
      </w:r>
      <w:r>
        <w:fldChar w:fldCharType="separate"/>
      </w:r>
      <w:r w:rsidR="00066EE3">
        <w:rPr>
          <w:noProof/>
        </w:rPr>
        <w:t>41</w:t>
      </w:r>
      <w:r>
        <w:fldChar w:fldCharType="end"/>
      </w:r>
      <w:r>
        <w:t>: RIVTAC</w:t>
      </w:r>
      <w:r w:rsidRPr="002E2954">
        <w:rPr>
          <w:rFonts w:cs="Calibri"/>
          <w:sz w:val="22"/>
        </w:rPr>
        <w:t>®</w:t>
      </w:r>
      <w:r>
        <w:t xml:space="preserve"> Nail</w:t>
      </w:r>
      <w:bookmarkEnd w:id="1317"/>
      <w:bookmarkEnd w:id="1318"/>
      <w:bookmarkEnd w:id="131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85E129">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88690A4"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6" w:history="1">
        <w:r w:rsidRPr="00922643">
          <w:rPr>
            <w:rStyle w:val="Hyperlink"/>
            <w:b/>
            <w:sz w:val="16"/>
          </w:rPr>
          <w:t>http://www.boellhoff.de</w:t>
        </w:r>
      </w:hyperlink>
    </w:p>
    <w:p w14:paraId="5D84A65E" w14:textId="0C576D67" w:rsidR="002E2954" w:rsidRDefault="002E2954" w:rsidP="002E2954">
      <w:pPr>
        <w:pStyle w:val="Beschriftung"/>
        <w:spacing w:before="120"/>
      </w:pPr>
      <w:bookmarkStart w:id="1320" w:name="_Toc3557119"/>
      <w:bookmarkStart w:id="1321" w:name="_Toc34747370"/>
      <w:bookmarkStart w:id="1322" w:name="_Toc69146246"/>
      <w:r>
        <w:t xml:space="preserve">Figure </w:t>
      </w:r>
      <w:r>
        <w:fldChar w:fldCharType="begin"/>
      </w:r>
      <w:r>
        <w:instrText xml:space="preserve"> SEQ Figure \* ARABIC </w:instrText>
      </w:r>
      <w:r>
        <w:fldChar w:fldCharType="separate"/>
      </w:r>
      <w:r w:rsidR="00066EE3">
        <w:rPr>
          <w:noProof/>
        </w:rPr>
        <w:t>42</w:t>
      </w:r>
      <w:r>
        <w:fldChar w:fldCharType="end"/>
      </w:r>
      <w:r>
        <w:t xml:space="preserve">: </w:t>
      </w:r>
      <w:r w:rsidR="00037BF9" w:rsidRPr="00037BF9">
        <w:t>Cross Section of a Nail, Connecting Two Sheets</w:t>
      </w:r>
      <w:bookmarkEnd w:id="1320"/>
      <w:bookmarkEnd w:id="1321"/>
      <w:bookmarkEnd w:id="132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1261D11B"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5E4EC8AB" w14:textId="68A13F04" w:rsidR="00AD14E8" w:rsidRDefault="00AD14E8" w:rsidP="00AD14E8">
      <w:pPr>
        <w:pStyle w:val="Beschriftung"/>
        <w:spacing w:before="120"/>
        <w:rPr>
          <w:rStyle w:val="elementdeftypeChar"/>
          <w:b/>
        </w:rPr>
      </w:pPr>
      <w:bookmarkStart w:id="1323" w:name="_Toc3566478"/>
      <w:bookmarkStart w:id="1324" w:name="_Toc34747479"/>
      <w:bookmarkStart w:id="1325" w:name="_Toc69146037"/>
      <w:r>
        <w:t xml:space="preserve">Table </w:t>
      </w:r>
      <w:r w:rsidR="00ED469A">
        <w:fldChar w:fldCharType="begin"/>
      </w:r>
      <w:r w:rsidR="00ED469A">
        <w:instrText xml:space="preserve"> SEQ Table \* ARABIC </w:instrText>
      </w:r>
      <w:r w:rsidR="00ED469A">
        <w:fldChar w:fldCharType="separate"/>
      </w:r>
      <w:r w:rsidR="00066EE3">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23"/>
      <w:bookmarkEnd w:id="1324"/>
      <w:bookmarkEnd w:id="132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0371A057" w:rsidR="00426C31" w:rsidRDefault="00426C31" w:rsidP="00426C31">
      <w:pPr>
        <w:pStyle w:val="Beschriftung"/>
        <w:spacing w:before="120"/>
        <w:rPr>
          <w:rStyle w:val="elementdeftypeChar"/>
          <w:b/>
        </w:rPr>
      </w:pPr>
      <w:bookmarkStart w:id="1326" w:name="_Toc3566479"/>
      <w:bookmarkStart w:id="1327" w:name="_Toc34747480"/>
      <w:bookmarkStart w:id="1328" w:name="_Toc69146038"/>
      <w:r>
        <w:t xml:space="preserve">Table </w:t>
      </w:r>
      <w:r w:rsidR="00ED469A">
        <w:fldChar w:fldCharType="begin"/>
      </w:r>
      <w:r w:rsidR="00ED469A">
        <w:instrText xml:space="preserve"> SEQ Table \* ARABIC </w:instrText>
      </w:r>
      <w:r w:rsidR="00ED469A">
        <w:fldChar w:fldCharType="separate"/>
      </w:r>
      <w:r w:rsidR="00066EE3">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6"/>
      <w:bookmarkEnd w:id="1327"/>
      <w:bookmarkEnd w:id="1328"/>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3A1BC61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568A9B1F">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1E6DD46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67A0240">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1B5501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CEE33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12EF92C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0BDF39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D9EA5F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F24256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66EE3">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4F8069FD" w:rsidR="002E4896" w:rsidRDefault="002E4896" w:rsidP="002E4896">
      <w:pPr>
        <w:pStyle w:val="Beschriftung"/>
        <w:spacing w:before="120"/>
      </w:pPr>
      <w:bookmarkStart w:id="1329" w:name="_Toc3566480"/>
      <w:bookmarkStart w:id="1330" w:name="_Toc34747481"/>
      <w:bookmarkStart w:id="1331" w:name="_Toc69146039"/>
      <w:r>
        <w:t xml:space="preserve">Table </w:t>
      </w:r>
      <w:r w:rsidR="00ED469A">
        <w:fldChar w:fldCharType="begin"/>
      </w:r>
      <w:r w:rsidR="00ED469A">
        <w:instrText xml:space="preserve"> SEQ Table \* ARABIC </w:instrText>
      </w:r>
      <w:r w:rsidR="00ED469A">
        <w:fldChar w:fldCharType="separate"/>
      </w:r>
      <w:r w:rsidR="00066EE3">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9"/>
      <w:bookmarkEnd w:id="1330"/>
      <w:bookmarkEnd w:id="133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32" w:name="_Toc69145794"/>
      <w:bookmarkStart w:id="1333" w:name="_Toc27753609"/>
      <w:r>
        <w:t>Rotation Joints</w:t>
      </w:r>
      <w:bookmarkEnd w:id="133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358E1B66"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44AC5132" w14:textId="7DE22ADC" w:rsidR="000B382F" w:rsidRDefault="000B382F" w:rsidP="000B382F">
      <w:pPr>
        <w:pStyle w:val="Beschriftung"/>
        <w:spacing w:before="120"/>
      </w:pPr>
      <w:bookmarkStart w:id="1334" w:name="_Toc69146040"/>
      <w:r>
        <w:t xml:space="preserve">Table </w:t>
      </w:r>
      <w:r w:rsidR="00ED469A">
        <w:fldChar w:fldCharType="begin"/>
      </w:r>
      <w:r w:rsidR="00ED469A">
        <w:instrText xml:space="preserve"> SEQ Table \* ARABIC </w:instrText>
      </w:r>
      <w:r w:rsidR="00ED469A">
        <w:fldChar w:fldCharType="separate"/>
      </w:r>
      <w:r w:rsidR="00066EE3">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4"/>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08459B66" w:rsidR="000B382F" w:rsidRDefault="00ED469A" w:rsidP="00ED469A">
      <w:pPr>
        <w:pStyle w:val="Beschriftung"/>
      </w:pPr>
      <w:bookmarkStart w:id="1335" w:name="_Toc69146041"/>
      <w:r>
        <w:t xml:space="preserve">Table </w:t>
      </w:r>
      <w:r>
        <w:fldChar w:fldCharType="begin"/>
      </w:r>
      <w:r>
        <w:instrText xml:space="preserve"> SEQ Table \* ARABIC </w:instrText>
      </w:r>
      <w:r>
        <w:fldChar w:fldCharType="separate"/>
      </w:r>
      <w:r w:rsidR="00066EE3">
        <w:rPr>
          <w:noProof/>
        </w:rPr>
        <w:t>74</w:t>
      </w:r>
      <w:r>
        <w:fldChar w:fldCharType="end"/>
      </w:r>
      <w:r w:rsidRPr="00501F7D">
        <w:t>: Attributes of element &lt;</w:t>
      </w:r>
      <w:proofErr w:type="spellStart"/>
      <w:r w:rsidRPr="00501F7D">
        <w:t>rotation_joint</w:t>
      </w:r>
      <w:proofErr w:type="spellEnd"/>
      <w:r w:rsidRPr="00501F7D">
        <w:t>/&gt;</w:t>
      </w:r>
      <w:bookmarkEnd w:id="1335"/>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459001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066EE3">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66B7661B" w:rsidR="000B382F" w:rsidRDefault="000B382F" w:rsidP="000B382F">
      <w:pPr>
        <w:pStyle w:val="Beschriftung"/>
        <w:keepNext/>
        <w:keepLines/>
        <w:spacing w:before="120"/>
      </w:pPr>
      <w:bookmarkStart w:id="1336" w:name="_Toc69146042"/>
      <w:r>
        <w:t xml:space="preserve">Table </w:t>
      </w:r>
      <w:r w:rsidR="00ED469A">
        <w:fldChar w:fldCharType="begin"/>
      </w:r>
      <w:r w:rsidR="00ED469A">
        <w:instrText xml:space="preserve"> SEQ Table \* ARABIC </w:instrText>
      </w:r>
      <w:r w:rsidR="00ED469A">
        <w:fldChar w:fldCharType="separate"/>
      </w:r>
      <w:r w:rsidR="00066EE3">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7" w:name="_Toc69145795"/>
      <w:r>
        <w:t>ROTAV</w:t>
      </w:r>
      <w:bookmarkEnd w:id="1337"/>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1A51B073">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52A6A916" w:rsidR="000B382F" w:rsidRPr="005C50FA" w:rsidRDefault="000B382F" w:rsidP="000B382F">
      <w:pPr>
        <w:pStyle w:val="Beschriftung"/>
        <w:rPr>
          <w:color w:val="676F76"/>
          <w:sz w:val="21"/>
          <w:szCs w:val="21"/>
          <w:lang w:val="en" w:eastAsia="en-US"/>
        </w:rPr>
      </w:pPr>
      <w:bookmarkStart w:id="1338" w:name="_Toc69146247"/>
      <w:r>
        <w:t xml:space="preserve">Figure </w:t>
      </w:r>
      <w:r>
        <w:fldChar w:fldCharType="begin"/>
      </w:r>
      <w:r>
        <w:instrText xml:space="preserve"> SEQ Figure \* ARABIC </w:instrText>
      </w:r>
      <w:r>
        <w:fldChar w:fldCharType="separate"/>
      </w:r>
      <w:r w:rsidR="00066EE3">
        <w:rPr>
          <w:noProof/>
        </w:rPr>
        <w:t>43</w:t>
      </w:r>
      <w:r>
        <w:fldChar w:fldCharType="end"/>
      </w:r>
      <w:r>
        <w:t>: Process of Rotation Joining (ROTAV)</w:t>
      </w:r>
      <w:bookmarkEnd w:id="1338"/>
    </w:p>
    <w:p w14:paraId="2968545B" w14:textId="77777777" w:rsidR="000B382F" w:rsidRDefault="000B382F" w:rsidP="000B382F">
      <w:pPr>
        <w:keepNext/>
        <w:jc w:val="center"/>
      </w:pPr>
      <w:r>
        <w:rPr>
          <w:noProof/>
          <w:lang w:eastAsia="en-US"/>
        </w:rPr>
        <w:lastRenderedPageBreak/>
        <w:drawing>
          <wp:inline distT="0" distB="0" distL="0" distR="0" wp14:anchorId="0357EE95" wp14:editId="4AEAFCB3">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7"/>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71265B6B" w:rsidR="000B382F" w:rsidRDefault="000B382F" w:rsidP="000B382F">
      <w:pPr>
        <w:pStyle w:val="Beschriftung"/>
      </w:pPr>
      <w:bookmarkStart w:id="1339" w:name="_Toc69146248"/>
      <w:r>
        <w:t xml:space="preserve">Figure </w:t>
      </w:r>
      <w:r>
        <w:fldChar w:fldCharType="begin"/>
      </w:r>
      <w:r>
        <w:instrText xml:space="preserve"> SEQ Figure \* ARABIC </w:instrText>
      </w:r>
      <w:r>
        <w:fldChar w:fldCharType="separate"/>
      </w:r>
      <w:r w:rsidR="00066EE3">
        <w:rPr>
          <w:noProof/>
        </w:rPr>
        <w:t>44</w:t>
      </w:r>
      <w:r>
        <w:fldChar w:fldCharType="end"/>
      </w:r>
      <w:r>
        <w:t>: ROTAV connecting aluminum and steel sheets</w:t>
      </w:r>
      <w:bookmarkEnd w:id="1339"/>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A73698C" w:rsidR="000B382F" w:rsidRDefault="000B382F" w:rsidP="000B382F">
      <w:pPr>
        <w:pStyle w:val="Beschriftung"/>
        <w:spacing w:before="120"/>
        <w:rPr>
          <w:rFonts w:cs="Calibri"/>
          <w:szCs w:val="22"/>
          <w:lang w:eastAsia="en-GB"/>
        </w:rPr>
      </w:pPr>
      <w:bookmarkStart w:id="1340" w:name="_Toc69146043"/>
      <w:r>
        <w:t xml:space="preserve">Table </w:t>
      </w:r>
      <w:r w:rsidR="00ED469A">
        <w:fldChar w:fldCharType="begin"/>
      </w:r>
      <w:r w:rsidR="00ED469A">
        <w:instrText xml:space="preserve"> SEQ Table \* ARABIC </w:instrText>
      </w:r>
      <w:r w:rsidR="00ED469A">
        <w:fldChar w:fldCharType="separate"/>
      </w:r>
      <w:r w:rsidR="00066EE3">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40"/>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33"/>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69145796"/>
      <w:bookmarkEnd w:id="1341"/>
      <w:bookmarkEnd w:id="1342"/>
      <w:bookmarkEnd w:id="1343"/>
      <w:bookmarkEnd w:id="1344"/>
      <w:bookmarkEnd w:id="1345"/>
      <w:bookmarkEnd w:id="1346"/>
      <w:bookmarkEnd w:id="1347"/>
      <w:bookmarkEnd w:id="1348"/>
      <w:bookmarkEnd w:id="1349"/>
      <w:bookmarkEnd w:id="1350"/>
      <w:bookmarkEnd w:id="1351"/>
      <w:r w:rsidRPr="007055D9">
        <w:lastRenderedPageBreak/>
        <w:t>1D connections</w:t>
      </w:r>
      <w:bookmarkEnd w:id="1352"/>
      <w:bookmarkEnd w:id="1353"/>
      <w:bookmarkEnd w:id="1354"/>
      <w:bookmarkEnd w:id="1355"/>
      <w:bookmarkEnd w:id="1356"/>
    </w:p>
    <w:p w14:paraId="4A529AC5" w14:textId="77777777" w:rsidR="00911496" w:rsidRDefault="00246BE4" w:rsidP="00246BE4">
      <w:pPr>
        <w:pStyle w:val="berschrift2"/>
      </w:pPr>
      <w:bookmarkStart w:id="1357" w:name="_Toc3556998"/>
      <w:bookmarkStart w:id="1358" w:name="_Toc34747248"/>
      <w:bookmarkStart w:id="1359" w:name="_Toc69145797"/>
      <w:bookmarkStart w:id="1360" w:name="_Toc338938902"/>
      <w:bookmarkStart w:id="1361" w:name="_Toc338939098"/>
      <w:r w:rsidRPr="00246BE4">
        <w:t>Generic Definitions</w:t>
      </w:r>
      <w:bookmarkEnd w:id="1357"/>
      <w:bookmarkEnd w:id="1358"/>
      <w:bookmarkEnd w:id="1359"/>
    </w:p>
    <w:p w14:paraId="5E086748" w14:textId="77777777" w:rsidR="007D6B05" w:rsidRDefault="007D6B05" w:rsidP="00327322">
      <w:pPr>
        <w:pStyle w:val="berschrift3"/>
      </w:pPr>
      <w:bookmarkStart w:id="1362" w:name="_Toc3556999"/>
      <w:bookmarkStart w:id="1363" w:name="_Toc34747249"/>
      <w:bookmarkStart w:id="1364" w:name="_Toc69145798"/>
      <w:r>
        <w:t>Identification</w:t>
      </w:r>
      <w:bookmarkEnd w:id="1362"/>
      <w:bookmarkEnd w:id="1363"/>
      <w:bookmarkEnd w:id="1364"/>
    </w:p>
    <w:p w14:paraId="036F2EB2" w14:textId="0C8D73E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66EE3">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5" w:name="_Ref414571413"/>
      <w:bookmarkStart w:id="1366" w:name="_Ref429050458"/>
      <w:bookmarkStart w:id="1367" w:name="_Toc3557000"/>
      <w:bookmarkStart w:id="1368" w:name="_Toc34747250"/>
      <w:bookmarkStart w:id="1369" w:name="_Toc69145799"/>
      <w:r w:rsidRPr="007055D9">
        <w:t>L</w:t>
      </w:r>
      <w:bookmarkEnd w:id="1365"/>
      <w:r w:rsidR="00246BE4">
        <w:t>ocation</w:t>
      </w:r>
      <w:bookmarkEnd w:id="1366"/>
      <w:bookmarkEnd w:id="1367"/>
      <w:bookmarkEnd w:id="1368"/>
      <w:bookmarkEnd w:id="1369"/>
    </w:p>
    <w:p w14:paraId="67B38DD6" w14:textId="6C8CA660" w:rsidR="007D6B05" w:rsidRDefault="007D6B05" w:rsidP="007D6B05">
      <w:pPr>
        <w:jc w:val="both"/>
      </w:pPr>
      <w:r w:rsidRPr="007055D9">
        <w:t xml:space="preserve">The definition of the connection line is described as a series of points </w:t>
      </w:r>
      <w:ins w:id="1370" w:author="Dr. Carsten Franke" w:date="2021-02-17T13:52:00Z">
        <w:r w:rsidR="00064214" w:rsidRPr="00064214">
          <w:rPr>
            <w:highlight w:val="yellow"/>
          </w:rPr>
          <w:t>(vertices)</w:t>
        </w:r>
        <w:r w:rsidR="00064214">
          <w:t xml:space="preserve"> </w:t>
        </w:r>
      </w:ins>
      <w:r w:rsidRPr="007055D9">
        <w:t>and thus split into segments</w:t>
      </w:r>
      <w:ins w:id="1371"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6CE30EA"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xml:space="preserve">Figure </w:t>
      </w:r>
      <w:r w:rsidR="00066EE3" w:rsidRPr="00066EE3">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Weld Line Changing</w:t>
      </w:r>
      <w:r w:rsidR="00066EE3" w:rsidRPr="00066EE3">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819A88B" w:rsidR="00A66652" w:rsidRDefault="00A66652" w:rsidP="00A66652">
      <w:pPr>
        <w:pStyle w:val="Beschriftung"/>
        <w:spacing w:before="120"/>
      </w:pPr>
      <w:bookmarkStart w:id="1372" w:name="_Toc3566481"/>
      <w:bookmarkStart w:id="1373" w:name="_Toc34747482"/>
      <w:bookmarkStart w:id="1374" w:name="_Toc69146044"/>
      <w:r>
        <w:t xml:space="preserve">Table </w:t>
      </w:r>
      <w:r w:rsidR="00ED469A">
        <w:fldChar w:fldCharType="begin"/>
      </w:r>
      <w:r w:rsidR="00ED469A">
        <w:instrText xml:space="preserve"> SEQ Table \* ARABIC </w:instrText>
      </w:r>
      <w:r w:rsidR="00ED469A">
        <w:fldChar w:fldCharType="separate"/>
      </w:r>
      <w:r w:rsidR="00066EE3">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72"/>
      <w:bookmarkEnd w:id="1373"/>
      <w:bookmarkEnd w:id="1374"/>
    </w:p>
    <w:p w14:paraId="5242F264" w14:textId="4880333E" w:rsidR="00FC3371" w:rsidRDefault="005C5466" w:rsidP="007D6B05">
      <w:pPr>
        <w:jc w:val="both"/>
      </w:pPr>
      <w:r>
        <w:t xml:space="preserve">A </w:t>
      </w:r>
      <w:del w:id="1375"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109280DC" w:rsidR="007D6B05" w:rsidRDefault="007D6B05" w:rsidP="007D6B05">
      <w:pPr>
        <w:pStyle w:val="Beschriftung"/>
        <w:spacing w:before="120"/>
      </w:pPr>
      <w:bookmarkStart w:id="1378" w:name="_Toc3566482"/>
      <w:bookmarkStart w:id="1379" w:name="_Toc34747483"/>
      <w:bookmarkStart w:id="1380" w:name="_Toc69146045"/>
      <w:r>
        <w:t xml:space="preserve">Table </w:t>
      </w:r>
      <w:r w:rsidR="00ED469A">
        <w:fldChar w:fldCharType="begin"/>
      </w:r>
      <w:r w:rsidR="00ED469A">
        <w:instrText xml:space="preserve"> SEQ Table \* ARABIC </w:instrText>
      </w:r>
      <w:r w:rsidR="00ED469A">
        <w:fldChar w:fldCharType="separate"/>
      </w:r>
      <w:r w:rsidR="00066EE3">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8"/>
      <w:bookmarkEnd w:id="1379"/>
      <w:bookmarkEnd w:id="1380"/>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5D177B5" w:rsidR="007D6B05" w:rsidRDefault="007D6B05" w:rsidP="007D6B05">
      <w:pPr>
        <w:pStyle w:val="Beschriftung"/>
        <w:spacing w:before="120"/>
      </w:pPr>
      <w:bookmarkStart w:id="1381" w:name="_Toc3566483"/>
      <w:bookmarkStart w:id="1382" w:name="_Toc34747484"/>
      <w:bookmarkStart w:id="1383" w:name="_Toc69146046"/>
      <w:r>
        <w:t xml:space="preserve">Table </w:t>
      </w:r>
      <w:r w:rsidR="00ED469A">
        <w:fldChar w:fldCharType="begin"/>
      </w:r>
      <w:r w:rsidR="00ED469A">
        <w:instrText xml:space="preserve"> SEQ Table \* ARABIC </w:instrText>
      </w:r>
      <w:r w:rsidR="00ED469A">
        <w:fldChar w:fldCharType="separate"/>
      </w:r>
      <w:r w:rsidR="00066EE3">
        <w:rPr>
          <w:noProof/>
        </w:rPr>
        <w:t>79</w:t>
      </w:r>
      <w:r w:rsidR="00ED469A">
        <w:fldChar w:fldCharType="end"/>
      </w:r>
      <w:r>
        <w:t xml:space="preserve">: Attributes of element </w:t>
      </w:r>
      <w:r w:rsidRPr="003E46C4">
        <w:rPr>
          <w:rStyle w:val="elementdeftypeChar"/>
          <w:b/>
        </w:rPr>
        <w:t>&lt;loc/&gt;</w:t>
      </w:r>
      <w:bookmarkEnd w:id="1381"/>
      <w:bookmarkEnd w:id="1382"/>
      <w:bookmarkEnd w:id="138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4" w:name="_Toc432343680"/>
      <w:bookmarkStart w:id="1385" w:name="_Ref69114607"/>
      <w:bookmarkStart w:id="1386" w:name="_Ref69114623"/>
      <w:bookmarkStart w:id="1387" w:name="_Toc69145800"/>
      <w:bookmarkStart w:id="1388" w:name="_Toc3557001"/>
      <w:bookmarkStart w:id="1389" w:name="_Toc34747251"/>
      <w:r w:rsidRPr="00037F3D">
        <w:t>Intermittent</w:t>
      </w:r>
      <w:r w:rsidR="00747A5E" w:rsidRPr="00037F3D">
        <w:t xml:space="preserve"> Connection Lines</w:t>
      </w:r>
      <w:bookmarkEnd w:id="1384"/>
      <w:bookmarkEnd w:id="1385"/>
      <w:bookmarkEnd w:id="1386"/>
      <w:bookmarkEnd w:id="1387"/>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02" w:author="nick" w:date="2021-04-11T10:36:00Z"/>
        </w:rPr>
      </w:pPr>
      <w:proofErr w:type="spellStart"/>
      <w:ins w:id="1403" w:author="nick" w:date="2021-04-11T10:36:00Z">
        <w:r>
          <w:t>Terminology</w:t>
        </w:r>
        <w:proofErr w:type="spellEnd"/>
        <w:r>
          <w:t>:</w:t>
        </w:r>
      </w:ins>
    </w:p>
    <w:p w14:paraId="6BC85D5C" w14:textId="77777777" w:rsidR="005C6487" w:rsidRDefault="005C6487" w:rsidP="005C6487">
      <w:pPr>
        <w:keepNext/>
        <w:spacing w:before="120"/>
        <w:jc w:val="center"/>
        <w:rPr>
          <w:ins w:id="1404" w:author="nick" w:date="2021-04-11T10:36:00Z"/>
        </w:rPr>
      </w:pPr>
      <w:ins w:id="1405" w:author="nick" w:date="2021-04-11T10:36:00Z">
        <w:r>
          <w:rPr>
            <w:noProof/>
            <w:lang w:eastAsia="en-US"/>
          </w:rPr>
          <w:drawing>
            <wp:inline distT="0" distB="0" distL="0" distR="0" wp14:anchorId="487E98B7" wp14:editId="103B110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44ACDAC4" w:rsidR="005C6487" w:rsidRDefault="005C6487" w:rsidP="005C6487">
      <w:pPr>
        <w:pStyle w:val="Beschriftung"/>
        <w:rPr>
          <w:ins w:id="1406" w:author="nick" w:date="2021-04-11T10:36:00Z"/>
        </w:rPr>
      </w:pPr>
      <w:bookmarkStart w:id="1407" w:name="_Toc69146249"/>
      <w:ins w:id="1408" w:author="nick" w:date="2021-04-11T10:36:00Z">
        <w:r>
          <w:t xml:space="preserve">Figure </w:t>
        </w:r>
        <w:r>
          <w:fldChar w:fldCharType="begin"/>
        </w:r>
        <w:r>
          <w:instrText xml:space="preserve"> SEQ Figure \* ARABIC </w:instrText>
        </w:r>
        <w:r>
          <w:fldChar w:fldCharType="separate"/>
        </w:r>
      </w:ins>
      <w:r w:rsidR="00066EE3">
        <w:rPr>
          <w:noProof/>
        </w:rPr>
        <w:t>45</w:t>
      </w:r>
      <w:ins w:id="1409" w:author="nick" w:date="2021-04-11T10:36:00Z">
        <w:r>
          <w:fldChar w:fldCharType="end"/>
        </w:r>
        <w:r>
          <w:t xml:space="preserve">: </w:t>
        </w:r>
      </w:ins>
      <w:r w:rsidR="00B638D8">
        <w:t>T</w:t>
      </w:r>
      <w:ins w:id="1410" w:author="nick" w:date="2021-04-11T10:36:00Z">
        <w:r>
          <w:t>erminology of a regular intermittent weld</w:t>
        </w:r>
        <w:bookmarkEnd w:id="1407"/>
      </w:ins>
    </w:p>
    <w:p w14:paraId="58BC2EFA" w14:textId="77777777" w:rsidR="005C6487" w:rsidRDefault="005C6487" w:rsidP="005C6487">
      <w:pPr>
        <w:rPr>
          <w:ins w:id="1411" w:author="nick" w:date="2021-04-11T10:36:00Z"/>
        </w:rPr>
      </w:pPr>
      <w:ins w:id="1412"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13" w:author="nick" w:date="2021-04-11T10:36:00Z"/>
        </w:rPr>
      </w:pPr>
      <w:ins w:id="1414" w:author="nick" w:date="2021-04-11T10:55:00Z">
        <w:r>
          <w:rPr>
            <w:noProof/>
            <w:lang w:eastAsia="en-US"/>
          </w:rPr>
          <w:lastRenderedPageBreak/>
          <w:drawing>
            <wp:inline distT="0" distB="0" distL="0" distR="0" wp14:anchorId="20EE9A63" wp14:editId="4758DF0C">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2AC232EA" w:rsidR="005C6487" w:rsidRDefault="005C6487" w:rsidP="005C6487">
      <w:pPr>
        <w:pStyle w:val="Beschriftung"/>
        <w:rPr>
          <w:ins w:id="1415" w:author="nick" w:date="2021-04-11T10:36:00Z"/>
        </w:rPr>
      </w:pPr>
      <w:bookmarkStart w:id="1416" w:name="_Toc69146250"/>
      <w:ins w:id="1417" w:author="nick" w:date="2021-04-11T10:36:00Z">
        <w:r>
          <w:t xml:space="preserve">Figure </w:t>
        </w:r>
        <w:r>
          <w:fldChar w:fldCharType="begin"/>
        </w:r>
        <w:r>
          <w:instrText xml:space="preserve"> SEQ Figure \* ARABIC </w:instrText>
        </w:r>
        <w:r>
          <w:fldChar w:fldCharType="separate"/>
        </w:r>
      </w:ins>
      <w:r w:rsidR="00066EE3">
        <w:rPr>
          <w:noProof/>
        </w:rPr>
        <w:t>46</w:t>
      </w:r>
      <w:ins w:id="1418" w:author="nick" w:date="2021-04-11T10:36:00Z">
        <w:r>
          <w:fldChar w:fldCharType="end"/>
        </w:r>
        <w:r>
          <w:t xml:space="preserve">: </w:t>
        </w:r>
      </w:ins>
      <w:r w:rsidR="00B638D8">
        <w:t>R</w:t>
      </w:r>
      <w:ins w:id="1419" w:author="nick" w:date="2021-04-11T10:36:00Z">
        <w:r>
          <w:t xml:space="preserve">egular intermittent weld with </w:t>
        </w:r>
      </w:ins>
      <w:ins w:id="1420" w:author="nick" w:date="2021-04-11T10:40:00Z">
        <w:r w:rsidR="00A12303">
          <w:t>first spacing and last spacing</w:t>
        </w:r>
      </w:ins>
      <w:bookmarkEnd w:id="1416"/>
    </w:p>
    <w:p w14:paraId="121EE936" w14:textId="6A06ECAD" w:rsidR="005C6487" w:rsidRDefault="005C6487" w:rsidP="005C6487">
      <w:pPr>
        <w:rPr>
          <w:ins w:id="1421" w:author="nick" w:date="2021-04-11T10:37:00Z"/>
        </w:rPr>
      </w:pPr>
      <w:ins w:id="1422" w:author="nick" w:date="2021-04-11T10:36:00Z">
        <w:r>
          <w:t xml:space="preserve">In the above diagram, the welded segments have a </w:t>
        </w:r>
      </w:ins>
      <w:ins w:id="1423" w:author="nick" w:date="2021-04-11T10:56:00Z">
        <w:r w:rsidR="0002783D">
          <w:t xml:space="preserve">special </w:t>
        </w:r>
      </w:ins>
      <w:ins w:id="1424" w:author="nick" w:date="2021-04-11T10:36:00Z">
        <w:r>
          <w:t>'</w:t>
        </w:r>
      </w:ins>
      <w:ins w:id="1425" w:author="nick" w:date="2021-04-11T10:56:00Z">
        <w:r w:rsidR="0002783D">
          <w:rPr>
            <w:b/>
          </w:rPr>
          <w:t>first spacing</w:t>
        </w:r>
      </w:ins>
      <w:ins w:id="1426" w:author="nick" w:date="2021-04-11T10:36:00Z">
        <w:r w:rsidRPr="00B61BA2">
          <w:rPr>
            <w:b/>
          </w:rPr>
          <w:t>'</w:t>
        </w:r>
        <w:r>
          <w:t xml:space="preserve"> of 4 and a </w:t>
        </w:r>
        <w:r w:rsidRPr="00B61BA2">
          <w:t>'</w:t>
        </w:r>
      </w:ins>
      <w:ins w:id="1427" w:author="nick" w:date="2021-04-11T10:56:00Z">
        <w:r w:rsidR="0002783D">
          <w:rPr>
            <w:b/>
          </w:rPr>
          <w:t>last spacing</w:t>
        </w:r>
      </w:ins>
      <w:ins w:id="1428" w:author="nick" w:date="2021-04-11T10:36:00Z">
        <w:r w:rsidRPr="00B61BA2">
          <w:rPr>
            <w:b/>
          </w:rPr>
          <w:t>'</w:t>
        </w:r>
        <w:r>
          <w:t xml:space="preserve"> of 1</w:t>
        </w:r>
      </w:ins>
      <w:ins w:id="1429" w:author="nick" w:date="2021-04-11T10:56:00Z">
        <w:r w:rsidR="0002783D">
          <w:t>,</w:t>
        </w:r>
      </w:ins>
      <w:ins w:id="1430" w:author="nick" w:date="2021-04-11T10:36:00Z">
        <w:r>
          <w:t xml:space="preserve"> at the </w:t>
        </w:r>
      </w:ins>
      <w:ins w:id="1431" w:author="nick" w:date="2021-04-11T10:56:00Z">
        <w:r w:rsidR="0002783D">
          <w:t>beginning and end</w:t>
        </w:r>
      </w:ins>
      <w:ins w:id="1432" w:author="nick" w:date="2021-04-11T10:36:00Z">
        <w:r>
          <w:t xml:space="preserve"> of the connection line</w:t>
        </w:r>
      </w:ins>
      <w:ins w:id="1433" w:author="Dr. Carsten Franke" w:date="2021-04-12T10:39:00Z">
        <w:r w:rsidR="007E6469">
          <w:t>,</w:t>
        </w:r>
      </w:ins>
      <w:ins w:id="1434" w:author="nick" w:date="2021-04-11T10:57:00Z">
        <w:r w:rsidR="0002783D">
          <w:t xml:space="preserve"> respectively</w:t>
        </w:r>
      </w:ins>
      <w:ins w:id="1435" w:author="nick" w:date="2021-04-11T10:36:00Z">
        <w:r>
          <w:t xml:space="preserve">. Note that </w:t>
        </w:r>
        <w:r w:rsidRPr="009D2590">
          <w:rPr>
            <w:b/>
          </w:rPr>
          <w:t>'spacing'</w:t>
        </w:r>
        <w:r>
          <w:t xml:space="preserve"> is the gap between </w:t>
        </w:r>
        <w:r w:rsidRPr="009D2590">
          <w:rPr>
            <w:i/>
          </w:rPr>
          <w:t>successive</w:t>
        </w:r>
        <w:r>
          <w:t xml:space="preserve"> welds</w:t>
        </w:r>
      </w:ins>
      <w:ins w:id="1436" w:author="Dr. Carsten Franke" w:date="2021-04-12T09:48:00Z">
        <w:r w:rsidR="001D6425">
          <w:t>,</w:t>
        </w:r>
      </w:ins>
      <w:ins w:id="1437" w:author="nick" w:date="2021-04-11T10:36:00Z">
        <w:del w:id="1438" w:author="Dr. Carsten Franke" w:date="2021-04-12T09:48:00Z">
          <w:r w:rsidDel="001D6425">
            <w:delText>.</w:delText>
          </w:r>
        </w:del>
        <w:r>
          <w:t xml:space="preserve"> </w:t>
        </w:r>
      </w:ins>
      <w:ins w:id="1439" w:author="Dr. Carsten Franke" w:date="2021-04-12T09:48:00Z">
        <w:r w:rsidR="001D6425">
          <w:t>i</w:t>
        </w:r>
      </w:ins>
      <w:ins w:id="1440" w:author="nick" w:date="2021-04-11T10:36:00Z">
        <w:del w:id="1441" w:author="Dr. Carsten Franke" w:date="2021-04-12T09:48:00Z">
          <w:r w:rsidDel="001D6425">
            <w:delText>I</w:delText>
          </w:r>
        </w:del>
        <w:r>
          <w:t xml:space="preserve">n contrast </w:t>
        </w:r>
      </w:ins>
      <w:ins w:id="1442" w:author="nick" w:date="2021-04-11T10:58:00Z">
        <w:r w:rsidR="0002783D">
          <w:t xml:space="preserve">with </w:t>
        </w:r>
      </w:ins>
      <w:ins w:id="1443" w:author="nick" w:date="2021-04-11T10:36:00Z">
        <w:r>
          <w:t xml:space="preserve">the gap </w:t>
        </w:r>
      </w:ins>
      <w:ins w:id="1444" w:author="nick" w:date="2021-04-11T10:58:00Z">
        <w:r w:rsidR="0002783D">
          <w:t xml:space="preserve">at </w:t>
        </w:r>
      </w:ins>
      <w:ins w:id="1445" w:author="nick" w:date="2021-04-11T10:36:00Z">
        <w:r>
          <w:t>the begin and end of the connection line.</w:t>
        </w:r>
      </w:ins>
    </w:p>
    <w:p w14:paraId="4290D38F" w14:textId="6B0429E1" w:rsidR="00A12303" w:rsidRDefault="00A12303" w:rsidP="00A12303">
      <w:pPr>
        <w:rPr>
          <w:ins w:id="1446" w:author="nick" w:date="2021-04-11T10:37:00Z"/>
        </w:rPr>
      </w:pPr>
      <w:ins w:id="1447" w:author="nick" w:date="2021-04-11T10:37:00Z">
        <w:r>
          <w:t xml:space="preserve">The </w:t>
        </w:r>
        <w:r w:rsidRPr="00F41434">
          <w:rPr>
            <w:b/>
          </w:rPr>
          <w:t>'density'</w:t>
        </w:r>
        <w:r>
          <w:t xml:space="preserve"> </w:t>
        </w:r>
      </w:ins>
      <w:ins w:id="1448" w:author="Dr. Carsten Franke" w:date="2021-04-12T09:51:00Z">
        <w:r w:rsidR="001D6425" w:rsidRPr="001D6425">
          <w:rPr>
            <w:i/>
          </w:rPr>
          <w:t>d</w:t>
        </w:r>
        <w:r w:rsidR="001D6425">
          <w:t xml:space="preserve"> </w:t>
        </w:r>
      </w:ins>
      <w:ins w:id="1449" w:author="nick" w:date="2021-04-11T10:37:00Z">
        <w:r>
          <w:t>of the welded portion of the weld is defined as:</w:t>
        </w:r>
      </w:ins>
    </w:p>
    <w:p w14:paraId="4910E054" w14:textId="6FECB1A3" w:rsidR="00A12303" w:rsidRDefault="00A12303" w:rsidP="00A12303">
      <w:pPr>
        <w:rPr>
          <w:ins w:id="1450" w:author="nick" w:date="2021-04-11T10:37:00Z"/>
        </w:rPr>
      </w:pPr>
      <m:oMathPara>
        <m:oMath>
          <m:r>
            <w:ins w:id="1451" w:author="nick" w:date="2021-04-11T10:37:00Z">
              <w:rPr>
                <w:rFonts w:ascii="Cambria Math" w:hAnsi="Cambria Math"/>
              </w:rPr>
              <m:t>d</m:t>
            </w:ins>
          </m:r>
          <m:r>
            <w:ins w:id="1452" w:author="Dr. Carsten Franke" w:date="2021-04-12T09:52:00Z">
              <m:rPr>
                <m:sty m:val="p"/>
              </m:rPr>
              <w:rPr>
                <w:rFonts w:ascii="Cambria Math" w:hAnsi="Cambria Math" w:cs="Cambria Math"/>
              </w:rPr>
              <m:t>≔</m:t>
            </w:ins>
          </m:r>
          <m:r>
            <w:ins w:id="1453" w:author="nick" w:date="2021-04-11T10:37:00Z">
              <w:del w:id="1454" w:author="Dr. Carsten Franke" w:date="2021-04-12T09:52:00Z">
                <m:rPr>
                  <m:sty m:val="p"/>
                </m:rPr>
                <w:rPr>
                  <w:rFonts w:ascii="Cambria Math" w:hAnsi="Cambria Math" w:cs="Cambria Math"/>
                </w:rPr>
                <m:t>=</m:t>
              </w:del>
            </w:ins>
          </m:r>
          <m:f>
            <m:fPr>
              <m:ctrlPr>
                <w:ins w:id="1455" w:author="nick" w:date="2021-04-11T10:37:00Z">
                  <w:rPr>
                    <w:rFonts w:ascii="Cambria Math" w:hAnsi="Cambria Math"/>
                  </w:rPr>
                </w:ins>
              </m:ctrlPr>
            </m:fPr>
            <m:num>
              <m:r>
                <w:ins w:id="1456" w:author="nick" w:date="2021-04-11T10:37:00Z">
                  <m:rPr>
                    <m:sty m:val="p"/>
                  </m:rPr>
                  <w:rPr>
                    <w:rFonts w:ascii="Cambria Math" w:hAnsi="Cambria Math" w:cs="Cambria Math"/>
                  </w:rPr>
                  <m:t>length</m:t>
                </w:ins>
              </m:r>
            </m:num>
            <m:den>
              <m:r>
                <w:ins w:id="1457"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58" w:author="nick" w:date="2021-04-11T10:37:00Z"/>
        </w:rPr>
      </w:pPr>
      <w:ins w:id="1459" w:author="nick" w:date="2021-04-11T10:37:00Z">
        <w:r>
          <w:t>For the example above, the density of the welded line is 2/5</w:t>
        </w:r>
      </w:ins>
    </w:p>
    <w:p w14:paraId="58D6C6AE" w14:textId="77777777" w:rsidR="00A12303" w:rsidRDefault="00A12303" w:rsidP="005C6487">
      <w:pPr>
        <w:rPr>
          <w:ins w:id="1460"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53D6362E">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53AD1F2A" w:rsidR="005C6487" w:rsidRPr="00F41434" w:rsidRDefault="005C6487" w:rsidP="005C6487">
      <w:pPr>
        <w:keepNext/>
        <w:jc w:val="center"/>
      </w:pPr>
      <w:bookmarkStart w:id="1461" w:name="_Toc69146251"/>
      <w:r>
        <w:t xml:space="preserve">Figure </w:t>
      </w:r>
      <w:r>
        <w:fldChar w:fldCharType="begin"/>
      </w:r>
      <w:r>
        <w:instrText xml:space="preserve"> SEQ Figure \* ARABIC </w:instrText>
      </w:r>
      <w:r>
        <w:fldChar w:fldCharType="separate"/>
      </w:r>
      <w:r w:rsidR="00066EE3">
        <w:rPr>
          <w:noProof/>
        </w:rPr>
        <w:t>47</w:t>
      </w:r>
      <w:r>
        <w:fldChar w:fldCharType="end"/>
      </w:r>
      <w:r>
        <w:t xml:space="preserve">: </w:t>
      </w:r>
      <w:r w:rsidR="00B638D8">
        <w:t>I</w:t>
      </w:r>
      <w:r>
        <w:t>rregular intermittent welds</w:t>
      </w:r>
      <w:bookmarkEnd w:id="1461"/>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62"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62"/>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63"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64" w:author="Dr. Carsten Franke" w:date="2021-04-12T10:35:00Z">
              <w:r w:rsidR="00B47F08">
                <w:rPr>
                  <w:rFonts w:cs="Calibri"/>
                  <w:sz w:val="20"/>
                  <w:szCs w:val="20"/>
                </w:rPr>
                <w:t>≥</w:t>
              </w:r>
            </w:ins>
            <w:ins w:id="1465" w:author="Dr. Carsten Franke" w:date="2021-04-12T10:34:00Z">
              <w:r w:rsidR="00B47F08">
                <w:rPr>
                  <w:sz w:val="20"/>
                  <w:szCs w:val="20"/>
                </w:rPr>
                <w:t xml:space="preserve"> </w:t>
              </w:r>
            </w:ins>
            <w:ins w:id="1466"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67"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68"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2CE318D1" w:rsidR="00522A5C" w:rsidRDefault="00522A5C" w:rsidP="00522A5C">
      <w:pPr>
        <w:pStyle w:val="Beschriftung"/>
        <w:spacing w:before="120"/>
      </w:pPr>
      <w:bookmarkStart w:id="1469" w:name="_Ref68888312"/>
      <w:bookmarkStart w:id="1470" w:name="_Toc69146047"/>
      <w:r>
        <w:t xml:space="preserve">Table </w:t>
      </w:r>
      <w:r>
        <w:fldChar w:fldCharType="begin"/>
      </w:r>
      <w:r>
        <w:instrText xml:space="preserve"> SEQ Table \* ARABIC </w:instrText>
      </w:r>
      <w:r>
        <w:fldChar w:fldCharType="separate"/>
      </w:r>
      <w:r w:rsidR="00066EE3">
        <w:rPr>
          <w:noProof/>
        </w:rPr>
        <w:t>80</w:t>
      </w:r>
      <w:r>
        <w:fldChar w:fldCharType="end"/>
      </w:r>
      <w:bookmarkEnd w:id="1469"/>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70"/>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471" w:author="Dr. Carsten Franke" w:date="2021-04-09T18:51:00Z"/>
        </w:trPr>
        <w:tc>
          <w:tcPr>
            <w:tcW w:w="1558" w:type="dxa"/>
            <w:shd w:val="clear" w:color="auto" w:fill="auto"/>
          </w:tcPr>
          <w:p w14:paraId="0280D87E" w14:textId="36467DC4" w:rsidR="001A0C84" w:rsidRPr="00F90632" w:rsidRDefault="001A0C84" w:rsidP="00135AD3">
            <w:pPr>
              <w:rPr>
                <w:ins w:id="1472"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473" w:author="Dr. Carsten Franke" w:date="2021-04-09T18:51:00Z"/>
                <w:sz w:val="20"/>
                <w:szCs w:val="20"/>
              </w:rPr>
            </w:pPr>
            <w:ins w:id="1474"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475" w:author="Dr. Carsten Franke" w:date="2021-04-09T18:51:00Z"/>
                <w:sz w:val="20"/>
                <w:szCs w:val="20"/>
              </w:rPr>
            </w:pPr>
            <w:ins w:id="1476" w:author="Dr. Carsten Franke" w:date="2021-04-12T10:35:00Z">
              <w:r>
                <w:rPr>
                  <w:sz w:val="20"/>
                  <w:szCs w:val="20"/>
                </w:rPr>
                <w:t>&gt; 0</w:t>
              </w:r>
            </w:ins>
            <w:ins w:id="1477" w:author="nick" w:date="2021-04-11T11:07:00Z">
              <w:del w:id="1478"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479"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480" w:author="Dr. Carsten Franke" w:date="2021-04-09T18:51:00Z"/>
                <w:sz w:val="20"/>
                <w:szCs w:val="20"/>
              </w:rPr>
            </w:pPr>
            <w:ins w:id="1481"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482" w:author="Dr. Carsten Franke" w:date="2021-04-09T18:51:00Z"/>
                <w:sz w:val="20"/>
                <w:szCs w:val="20"/>
              </w:rPr>
            </w:pPr>
            <w:bookmarkStart w:id="1483" w:name="_Hlk69116746"/>
            <w:commentRangeStart w:id="1484"/>
            <w:ins w:id="1485" w:author="Dr. Carsten Franke" w:date="2021-04-09T19:30:00Z">
              <w:del w:id="1486" w:author="nick" w:date="2021-04-11T11:17:00Z">
                <w:r w:rsidDel="00144CA8">
                  <w:rPr>
                    <w:sz w:val="20"/>
                    <w:szCs w:val="20"/>
                  </w:rPr>
                  <w:delText xml:space="preserve">   f</w:delText>
                </w:r>
              </w:del>
            </w:ins>
            <w:ins w:id="1487" w:author="Dr. Carsten Franke" w:date="2021-04-09T19:29:00Z">
              <w:del w:id="1488"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489" w:author="Dr. Carsten Franke" w:date="2021-04-09T19:30:00Z">
              <w:del w:id="1490" w:author="nick" w:date="2021-04-11T11:17:00Z">
                <w:r w:rsidDel="00144CA8">
                  <w:rPr>
                    <w:sz w:val="20"/>
                    <w:szCs w:val="20"/>
                  </w:rPr>
                  <w:br/>
                </w:r>
                <w:r w:rsidRPr="001A0C84" w:rsidDel="00144CA8">
                  <w:rPr>
                    <w:sz w:val="20"/>
                    <w:szCs w:val="20"/>
                  </w:rPr>
                  <w:delText>≤</w:delText>
                </w:r>
              </w:del>
            </w:ins>
            <w:ins w:id="1491" w:author="Dr. Carsten Franke" w:date="2021-04-09T19:24:00Z">
              <w:del w:id="1492" w:author="nick" w:date="2021-04-11T11:17:00Z">
                <w:r w:rsidDel="00144CA8">
                  <w:rPr>
                    <w:sz w:val="20"/>
                    <w:szCs w:val="20"/>
                  </w:rPr>
                  <w:delText xml:space="preserve"> </w:delText>
                </w:r>
              </w:del>
            </w:ins>
            <w:ins w:id="1493" w:author="Dr. Carsten Franke" w:date="2021-04-09T19:30:00Z">
              <w:del w:id="1494" w:author="nick" w:date="2021-04-11T11:17:00Z">
                <w:r w:rsidDel="00144CA8">
                  <w:rPr>
                    <w:sz w:val="20"/>
                    <w:szCs w:val="20"/>
                  </w:rPr>
                  <w:delText>L</w:delText>
                </w:r>
              </w:del>
            </w:ins>
            <w:ins w:id="1495" w:author="Dr. Carsten Franke" w:date="2021-04-09T19:24:00Z">
              <w:del w:id="1496" w:author="nick" w:date="2021-04-11T11:17:00Z">
                <w:r w:rsidDel="00144CA8">
                  <w:rPr>
                    <w:sz w:val="20"/>
                    <w:szCs w:val="20"/>
                  </w:rPr>
                  <w:delText xml:space="preserve"> </w:delText>
                </w:r>
              </w:del>
            </w:ins>
            <w:commentRangeEnd w:id="1484"/>
            <w:r w:rsidR="00144CA8">
              <w:rPr>
                <w:rStyle w:val="Kommentarzeichen"/>
                <w:lang w:eastAsia="x-none"/>
              </w:rPr>
              <w:commentReference w:id="1484"/>
            </w:r>
            <w:bookmarkEnd w:id="1483"/>
          </w:p>
        </w:tc>
      </w:tr>
      <w:tr w:rsidR="001A0C84" w:rsidRPr="00226A3F" w14:paraId="379AC0C4" w14:textId="77777777" w:rsidTr="003B062F">
        <w:trPr>
          <w:cantSplit/>
          <w:jc w:val="center"/>
          <w:ins w:id="1497" w:author="Dr. Carsten Franke" w:date="2021-04-09T18:51:00Z"/>
        </w:trPr>
        <w:tc>
          <w:tcPr>
            <w:tcW w:w="1558" w:type="dxa"/>
            <w:shd w:val="clear" w:color="auto" w:fill="auto"/>
          </w:tcPr>
          <w:p w14:paraId="58FCA23F" w14:textId="31D6F265" w:rsidR="001A0C84" w:rsidRPr="00F90632" w:rsidRDefault="001A0C84" w:rsidP="00135AD3">
            <w:pPr>
              <w:rPr>
                <w:ins w:id="1498" w:author="Dr. Carsten Franke" w:date="2021-04-09T18:51:00Z"/>
                <w:sz w:val="20"/>
                <w:szCs w:val="20"/>
              </w:rPr>
            </w:pPr>
            <w:ins w:id="1499"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00" w:author="Dr. Carsten Franke" w:date="2021-04-09T18:51:00Z"/>
                <w:sz w:val="20"/>
                <w:szCs w:val="20"/>
              </w:rPr>
            </w:pPr>
            <w:ins w:id="1501"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02" w:author="Dr. Carsten Franke" w:date="2021-04-09T18:51:00Z"/>
                <w:sz w:val="20"/>
                <w:szCs w:val="20"/>
              </w:rPr>
            </w:pPr>
            <w:ins w:id="1503" w:author="Dr. Carsten Franke" w:date="2021-04-12T10:35:00Z">
              <w:r>
                <w:rPr>
                  <w:sz w:val="20"/>
                  <w:szCs w:val="20"/>
                </w:rPr>
                <w:t>&gt; 0</w:t>
              </w:r>
            </w:ins>
            <w:ins w:id="1504" w:author="nick" w:date="2021-04-11T11:07:00Z">
              <w:del w:id="1505"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06"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07" w:author="Dr. Carsten Franke" w:date="2021-04-09T18:51:00Z"/>
                <w:sz w:val="20"/>
                <w:szCs w:val="20"/>
              </w:rPr>
            </w:pPr>
            <w:ins w:id="1508"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09" w:author="Dr. Carsten Franke" w:date="2021-04-09T18:51:00Z"/>
                <w:sz w:val="20"/>
                <w:szCs w:val="20"/>
              </w:rPr>
            </w:pPr>
          </w:p>
        </w:tc>
      </w:tr>
      <w:tr w:rsidR="001A0C84" w:rsidRPr="00226A3F" w14:paraId="46BFCC66" w14:textId="77777777" w:rsidTr="003B062F">
        <w:trPr>
          <w:cantSplit/>
          <w:jc w:val="center"/>
          <w:ins w:id="1510" w:author="Dr. Carsten Franke" w:date="2021-04-09T19:16:00Z"/>
        </w:trPr>
        <w:tc>
          <w:tcPr>
            <w:tcW w:w="1558" w:type="dxa"/>
            <w:shd w:val="clear" w:color="auto" w:fill="auto"/>
          </w:tcPr>
          <w:p w14:paraId="620EBC24" w14:textId="0DAE9D48" w:rsidR="001A0C84" w:rsidRPr="00F90632" w:rsidRDefault="001A0C84" w:rsidP="00135AD3">
            <w:pPr>
              <w:rPr>
                <w:ins w:id="1511" w:author="Dr. Carsten Franke" w:date="2021-04-09T19:16:00Z"/>
                <w:sz w:val="20"/>
                <w:szCs w:val="20"/>
              </w:rPr>
            </w:pPr>
            <w:proofErr w:type="spellStart"/>
            <w:ins w:id="1512" w:author="Dr. Carsten Franke" w:date="2021-04-09T19:26:00Z">
              <w:r w:rsidRPr="00E22006">
                <w:rPr>
                  <w:sz w:val="20"/>
                  <w:szCs w:val="20"/>
                </w:rPr>
                <w:t>first_spacing</w:t>
              </w:r>
            </w:ins>
            <w:proofErr w:type="spellEnd"/>
            <w:ins w:id="1513"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14" w:author="Dr. Carsten Franke" w:date="2021-04-09T19:16:00Z"/>
                <w:sz w:val="20"/>
                <w:szCs w:val="20"/>
              </w:rPr>
            </w:pPr>
            <w:ins w:id="1515"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16" w:author="Dr. Carsten Franke" w:date="2021-04-09T19:16:00Z"/>
                <w:sz w:val="20"/>
                <w:szCs w:val="20"/>
              </w:rPr>
            </w:pPr>
            <w:ins w:id="1517" w:author="Dr. Carsten Franke" w:date="2021-04-12T10:35:00Z">
              <w:r>
                <w:rPr>
                  <w:rFonts w:cs="Calibri"/>
                  <w:sz w:val="20"/>
                  <w:szCs w:val="20"/>
                </w:rPr>
                <w:t>≥</w:t>
              </w:r>
              <w:r w:rsidRPr="00460A9F">
                <w:rPr>
                  <w:sz w:val="20"/>
                  <w:szCs w:val="20"/>
                </w:rPr>
                <w:t xml:space="preserve"> 0.0</w:t>
              </w:r>
            </w:ins>
            <w:ins w:id="1518" w:author="nick" w:date="2021-04-11T11:07:00Z">
              <w:del w:id="151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20" w:author="Dr. Carsten Franke" w:date="2021-04-09T19:24:00Z">
              <w:r w:rsidR="001A0C84">
                <w:rPr>
                  <w:sz w:val="20"/>
                  <w:szCs w:val="20"/>
                </w:rPr>
                <w:t xml:space="preserve"> </w:t>
              </w:r>
            </w:ins>
            <w:ins w:id="1521"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22" w:author="Dr. Carsten Franke" w:date="2021-04-09T19:16:00Z"/>
                <w:sz w:val="20"/>
                <w:szCs w:val="20"/>
              </w:rPr>
            </w:pPr>
            <w:ins w:id="1523" w:author="Dr. Carsten Franke" w:date="2021-04-09T19:25:00Z">
              <w:r w:rsidRPr="00E22006">
                <w:rPr>
                  <w:sz w:val="20"/>
                  <w:szCs w:val="20"/>
                </w:rPr>
                <w:t>Optional</w:t>
              </w:r>
            </w:ins>
            <w:ins w:id="1524"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25" w:author="Dr. Carsten Franke" w:date="2021-04-09T19:16:00Z"/>
                <w:sz w:val="20"/>
                <w:szCs w:val="20"/>
              </w:rPr>
            </w:pPr>
          </w:p>
        </w:tc>
      </w:tr>
      <w:tr w:rsidR="001A0C84" w:rsidRPr="00226A3F" w14:paraId="1F79AC77" w14:textId="77777777" w:rsidTr="003B062F">
        <w:trPr>
          <w:cantSplit/>
          <w:jc w:val="center"/>
          <w:ins w:id="1526" w:author="Dr. Carsten Franke" w:date="2021-04-09T19:16:00Z"/>
        </w:trPr>
        <w:tc>
          <w:tcPr>
            <w:tcW w:w="1558" w:type="dxa"/>
            <w:shd w:val="clear" w:color="auto" w:fill="auto"/>
          </w:tcPr>
          <w:p w14:paraId="4EE7A412" w14:textId="5B1107B6" w:rsidR="001A0C84" w:rsidRPr="00F90632" w:rsidRDefault="001A0C84" w:rsidP="00135AD3">
            <w:pPr>
              <w:rPr>
                <w:ins w:id="1527" w:author="Dr. Carsten Franke" w:date="2021-04-09T19:16:00Z"/>
                <w:sz w:val="20"/>
                <w:szCs w:val="20"/>
              </w:rPr>
            </w:pPr>
            <w:proofErr w:type="spellStart"/>
            <w:ins w:id="1528" w:author="Dr. Carsten Franke" w:date="2021-04-09T19:27:00Z">
              <w:r>
                <w:rPr>
                  <w:sz w:val="20"/>
                  <w:szCs w:val="20"/>
                </w:rPr>
                <w:t>la</w:t>
              </w:r>
              <w:r w:rsidRPr="00E22006">
                <w:rPr>
                  <w:sz w:val="20"/>
                  <w:szCs w:val="20"/>
                </w:rPr>
                <w:t>st_spacing</w:t>
              </w:r>
            </w:ins>
            <w:proofErr w:type="spellEnd"/>
            <w:ins w:id="1529"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30" w:author="Dr. Carsten Franke" w:date="2021-04-09T19:16:00Z"/>
                <w:sz w:val="20"/>
                <w:szCs w:val="20"/>
              </w:rPr>
            </w:pPr>
            <w:ins w:id="1531"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32" w:author="Dr. Carsten Franke" w:date="2021-04-09T19:16:00Z"/>
                <w:sz w:val="20"/>
                <w:szCs w:val="20"/>
              </w:rPr>
            </w:pPr>
            <w:ins w:id="1533" w:author="Dr. Carsten Franke" w:date="2021-04-12T10:36:00Z">
              <w:r>
                <w:rPr>
                  <w:rFonts w:cs="Calibri"/>
                  <w:sz w:val="20"/>
                  <w:szCs w:val="20"/>
                </w:rPr>
                <w:t>≥</w:t>
              </w:r>
              <w:r w:rsidRPr="00460A9F">
                <w:rPr>
                  <w:sz w:val="20"/>
                  <w:szCs w:val="20"/>
                </w:rPr>
                <w:t xml:space="preserve"> 0.0</w:t>
              </w:r>
            </w:ins>
            <w:ins w:id="1534" w:author="nick" w:date="2021-04-11T11:07:00Z">
              <w:del w:id="1535"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36" w:author="Dr. Carsten Franke" w:date="2021-04-09T19:35:00Z">
              <w:r w:rsidR="00E37155">
                <w:rPr>
                  <w:sz w:val="20"/>
                  <w:szCs w:val="20"/>
                </w:rPr>
                <w:t xml:space="preserve"> </w:t>
              </w:r>
              <w:r w:rsidR="00E37155">
                <w:rPr>
                  <w:sz w:val="20"/>
                  <w:szCs w:val="20"/>
                </w:rPr>
                <w:br/>
                <w:t>(default: 0)</w:t>
              </w:r>
            </w:ins>
            <w:ins w:id="1537"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38" w:author="Dr. Carsten Franke" w:date="2021-04-09T19:16:00Z"/>
                <w:sz w:val="20"/>
                <w:szCs w:val="20"/>
              </w:rPr>
            </w:pPr>
            <w:ins w:id="1539" w:author="Dr. Carsten Franke" w:date="2021-04-09T19:25:00Z">
              <w:r w:rsidRPr="00E22006">
                <w:rPr>
                  <w:sz w:val="20"/>
                  <w:szCs w:val="20"/>
                </w:rPr>
                <w:t>Optional</w:t>
              </w:r>
            </w:ins>
            <w:ins w:id="1540"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41" w:author="Dr. Carsten Franke" w:date="2021-04-09T19:16:00Z"/>
                <w:sz w:val="20"/>
                <w:szCs w:val="20"/>
              </w:rPr>
            </w:pPr>
          </w:p>
        </w:tc>
      </w:tr>
      <w:tr w:rsidR="00E72B41" w:rsidRPr="00226A3F" w14:paraId="7DE6DFD6" w14:textId="77777777" w:rsidTr="003B062F">
        <w:trPr>
          <w:cantSplit/>
          <w:jc w:val="center"/>
          <w:ins w:id="1542" w:author="Dr. Carsten Franke" w:date="2021-04-09T18:51:00Z"/>
        </w:trPr>
        <w:tc>
          <w:tcPr>
            <w:tcW w:w="1558" w:type="dxa"/>
            <w:shd w:val="clear" w:color="auto" w:fill="auto"/>
          </w:tcPr>
          <w:p w14:paraId="7B478538" w14:textId="37459358" w:rsidR="00E72B41" w:rsidRPr="00F90632" w:rsidRDefault="00203B40" w:rsidP="00B47F08">
            <w:pPr>
              <w:rPr>
                <w:ins w:id="1543" w:author="Dr. Carsten Franke" w:date="2021-04-09T18:51:00Z"/>
                <w:sz w:val="20"/>
                <w:szCs w:val="20"/>
              </w:rPr>
            </w:pPr>
            <w:ins w:id="1544" w:author="Dr. Carsten Franke" w:date="2021-04-09T19:31:00Z">
              <w:r>
                <w:rPr>
                  <w:sz w:val="20"/>
                  <w:szCs w:val="20"/>
                </w:rPr>
                <w:t>keep</w:t>
              </w:r>
            </w:ins>
            <w:ins w:id="1545"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46" w:author="Dr. Carsten Franke" w:date="2021-04-09T18:51:00Z"/>
                <w:sz w:val="20"/>
                <w:szCs w:val="20"/>
              </w:rPr>
            </w:pPr>
            <w:ins w:id="1547"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48" w:author="Dr. Carsten Franke" w:date="2021-04-09T18:51:00Z"/>
                <w:sz w:val="20"/>
                <w:szCs w:val="20"/>
              </w:rPr>
            </w:pPr>
            <w:ins w:id="1549" w:author="Dr. Carsten Franke" w:date="2021-04-09T19:33:00Z">
              <w:r>
                <w:rPr>
                  <w:sz w:val="20"/>
                  <w:szCs w:val="20"/>
                </w:rPr>
                <w:t>s</w:t>
              </w:r>
            </w:ins>
            <w:ins w:id="1550" w:author="Dr. Carsten Franke" w:date="2021-04-09T19:32:00Z">
              <w:r w:rsidRPr="00EF23E1">
                <w:rPr>
                  <w:sz w:val="20"/>
                  <w:szCs w:val="20"/>
                </w:rPr>
                <w:t>pacing</w:t>
              </w:r>
            </w:ins>
            <w:ins w:id="1551" w:author="Dr. Carsten Franke" w:date="2021-04-09T19:33:00Z">
              <w:r>
                <w:rPr>
                  <w:sz w:val="20"/>
                  <w:szCs w:val="20"/>
                </w:rPr>
                <w:t xml:space="preserve">, </w:t>
              </w:r>
              <w:r>
                <w:rPr>
                  <w:sz w:val="20"/>
                  <w:szCs w:val="20"/>
                </w:rPr>
                <w:br/>
              </w:r>
            </w:ins>
            <w:ins w:id="1552" w:author="Dr. Carsten Franke" w:date="2021-04-09T19:32:00Z">
              <w:r w:rsidRPr="00EF23E1">
                <w:rPr>
                  <w:sz w:val="20"/>
                  <w:szCs w:val="20"/>
                </w:rPr>
                <w:t>length</w:t>
              </w:r>
            </w:ins>
            <w:ins w:id="1553" w:author="Dr. Carsten Franke" w:date="2021-04-09T19:33:00Z">
              <w:r>
                <w:rPr>
                  <w:sz w:val="20"/>
                  <w:szCs w:val="20"/>
                </w:rPr>
                <w:t xml:space="preserve">, </w:t>
              </w:r>
              <w:r>
                <w:rPr>
                  <w:sz w:val="20"/>
                  <w:szCs w:val="20"/>
                </w:rPr>
                <w:br/>
              </w:r>
            </w:ins>
            <w:ins w:id="1554" w:author="Dr. Carsten Franke" w:date="2021-04-09T19:32:00Z">
              <w:r w:rsidRPr="00EF23E1">
                <w:rPr>
                  <w:sz w:val="20"/>
                  <w:szCs w:val="20"/>
                </w:rPr>
                <w:t>density</w:t>
              </w:r>
            </w:ins>
            <w:ins w:id="1555" w:author="Dr. Carsten Franke" w:date="2021-04-09T19:24:00Z">
              <w:r w:rsidR="00E22006">
                <w:rPr>
                  <w:sz w:val="20"/>
                  <w:szCs w:val="20"/>
                </w:rPr>
                <w:t xml:space="preserve"> </w:t>
              </w:r>
            </w:ins>
            <w:ins w:id="1556"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57" w:author="Dr. Carsten Franke" w:date="2021-04-09T18:51:00Z"/>
                <w:sz w:val="20"/>
                <w:szCs w:val="20"/>
              </w:rPr>
            </w:pPr>
            <w:ins w:id="1558" w:author="Dr. Carsten Franke" w:date="2021-04-09T19:25:00Z">
              <w:r w:rsidRPr="00E22006">
                <w:rPr>
                  <w:sz w:val="20"/>
                  <w:szCs w:val="20"/>
                </w:rPr>
                <w:t>Optional</w:t>
              </w:r>
            </w:ins>
            <w:ins w:id="1559"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60" w:author="Dr. Carsten Franke" w:date="2021-04-09T18:51:00Z"/>
                <w:sz w:val="20"/>
                <w:szCs w:val="20"/>
              </w:rPr>
            </w:pPr>
            <w:ins w:id="1561" w:author="Dr. Carsten Franke" w:date="2021-04-09T19:24:00Z">
              <w:r>
                <w:rPr>
                  <w:sz w:val="20"/>
                  <w:szCs w:val="20"/>
                </w:rPr>
                <w:t xml:space="preserve"> </w:t>
              </w:r>
            </w:ins>
          </w:p>
        </w:tc>
      </w:tr>
      <w:tr w:rsidR="008B1FAC" w:rsidRPr="00226A3F" w14:paraId="6A4EDB1A" w14:textId="77777777" w:rsidTr="003B062F">
        <w:trPr>
          <w:cantSplit/>
          <w:jc w:val="center"/>
          <w:ins w:id="1562" w:author="nick" w:date="2021-04-11T11:09:00Z"/>
        </w:trPr>
        <w:tc>
          <w:tcPr>
            <w:tcW w:w="1558" w:type="dxa"/>
            <w:shd w:val="clear" w:color="auto" w:fill="auto"/>
          </w:tcPr>
          <w:p w14:paraId="792003FC" w14:textId="1A26BCDC" w:rsidR="008B1FAC" w:rsidRDefault="008B1FAC" w:rsidP="00B47F08">
            <w:pPr>
              <w:rPr>
                <w:ins w:id="1563" w:author="nick" w:date="2021-04-11T11:09:00Z"/>
                <w:sz w:val="20"/>
                <w:szCs w:val="20"/>
              </w:rPr>
            </w:pPr>
            <w:proofErr w:type="spellStart"/>
            <w:ins w:id="1564"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65" w:author="nick" w:date="2021-04-11T11:09:00Z"/>
                <w:sz w:val="20"/>
                <w:szCs w:val="20"/>
              </w:rPr>
            </w:pPr>
            <w:ins w:id="1566"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567" w:author="nick" w:date="2021-04-11T11:09:00Z"/>
                <w:sz w:val="20"/>
                <w:szCs w:val="20"/>
              </w:rPr>
            </w:pPr>
            <w:ins w:id="1568" w:author="nick" w:date="2021-04-11T11:09:00Z">
              <w:r>
                <w:rPr>
                  <w:rFonts w:cs="Calibri"/>
                  <w:sz w:val="20"/>
                  <w:szCs w:val="20"/>
                </w:rPr>
                <w:t>≥</w:t>
              </w:r>
              <w:r w:rsidRPr="00460A9F">
                <w:rPr>
                  <w:sz w:val="20"/>
                  <w:szCs w:val="20"/>
                </w:rPr>
                <w:t xml:space="preserve"> 0.0</w:t>
              </w:r>
            </w:ins>
            <w:ins w:id="1569" w:author="Dr. Carsten Franke" w:date="2021-04-12T10:35:00Z">
              <w:r w:rsidR="00B47F08">
                <w:rPr>
                  <w:sz w:val="20"/>
                  <w:szCs w:val="20"/>
                </w:rPr>
                <w:t xml:space="preserve"> </w:t>
              </w:r>
            </w:ins>
          </w:p>
          <w:p w14:paraId="7E840DE4" w14:textId="72C3E624" w:rsidR="008B1FAC" w:rsidRDefault="008B1FAC" w:rsidP="00031AE2">
            <w:pPr>
              <w:spacing w:after="0"/>
              <w:rPr>
                <w:ins w:id="1570" w:author="nick" w:date="2021-04-11T11:09:00Z"/>
                <w:sz w:val="20"/>
                <w:szCs w:val="20"/>
              </w:rPr>
            </w:pPr>
            <w:ins w:id="1571" w:author="nick" w:date="2021-04-11T11:10:00Z">
              <w:r>
                <w:rPr>
                  <w:sz w:val="20"/>
                  <w:szCs w:val="20"/>
                </w:rPr>
                <w:t>(</w:t>
              </w:r>
            </w:ins>
            <w:ins w:id="1572" w:author="nick" w:date="2021-04-11T11:09:00Z">
              <w:r>
                <w:rPr>
                  <w:sz w:val="20"/>
                  <w:szCs w:val="20"/>
                </w:rPr>
                <w:t>default</w:t>
              </w:r>
            </w:ins>
            <w:ins w:id="1573" w:author="nick" w:date="2021-04-11T11:10:00Z">
              <w:r>
                <w:rPr>
                  <w:sz w:val="20"/>
                  <w:szCs w:val="20"/>
                </w:rPr>
                <w:t xml:space="preserve">: </w:t>
              </w:r>
            </w:ins>
            <w:ins w:id="1574" w:author="nick" w:date="2021-04-11T11:09:00Z">
              <w:r>
                <w:rPr>
                  <w:rFonts w:cs="Calibri"/>
                  <w:sz w:val="20"/>
                  <w:szCs w:val="20"/>
                </w:rPr>
                <w:t>∞</w:t>
              </w:r>
            </w:ins>
            <w:ins w:id="1575" w:author="nick" w:date="2021-04-11T11:10:00Z">
              <w:r>
                <w:rPr>
                  <w:rFonts w:cs="Calibri"/>
                  <w:sz w:val="20"/>
                  <w:szCs w:val="20"/>
                </w:rPr>
                <w:t>)</w:t>
              </w:r>
            </w:ins>
            <w:ins w:id="1576"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577" w:author="nick" w:date="2021-04-11T11:09:00Z"/>
                <w:sz w:val="20"/>
                <w:szCs w:val="20"/>
              </w:rPr>
            </w:pPr>
            <w:ins w:id="1578"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579" w:author="nick" w:date="2021-04-11T11:09:00Z"/>
                <w:sz w:val="20"/>
                <w:szCs w:val="20"/>
              </w:rPr>
            </w:pPr>
            <w:ins w:id="1580" w:author="nick" w:date="2021-04-11T11:13:00Z">
              <w:r>
                <w:rPr>
                  <w:rFonts w:cs="Calibri"/>
                  <w:sz w:val="20"/>
                  <w:szCs w:val="20"/>
                </w:rPr>
                <w:t xml:space="preserve">up to one of </w:t>
              </w:r>
            </w:ins>
            <w:ins w:id="1581"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582" w:author="nick" w:date="2021-04-11T11:13:00Z">
              <w:r>
                <w:rPr>
                  <w:sz w:val="20"/>
                  <w:szCs w:val="20"/>
                </w:rPr>
                <w:t xml:space="preserve"> and </w:t>
              </w:r>
            </w:ins>
            <w:ins w:id="1583"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584" w:author="nick" w:date="2021-04-11T11:13:00Z">
              <w:r>
                <w:rPr>
                  <w:sz w:val="20"/>
                  <w:szCs w:val="20"/>
                </w:rPr>
                <w:t xml:space="preserve"> can coexist.</w:t>
              </w:r>
            </w:ins>
          </w:p>
        </w:tc>
      </w:tr>
      <w:tr w:rsidR="008B1FAC" w:rsidRPr="00226A3F" w14:paraId="0E654584" w14:textId="77777777" w:rsidTr="003B062F">
        <w:trPr>
          <w:cantSplit/>
          <w:jc w:val="center"/>
          <w:ins w:id="1585" w:author="nick" w:date="2021-04-11T11:09:00Z"/>
        </w:trPr>
        <w:tc>
          <w:tcPr>
            <w:tcW w:w="1558" w:type="dxa"/>
            <w:shd w:val="clear" w:color="auto" w:fill="auto"/>
          </w:tcPr>
          <w:p w14:paraId="6E386D4E" w14:textId="5330EDC3" w:rsidR="008B1FAC" w:rsidRDefault="008B1FAC" w:rsidP="00B47F08">
            <w:pPr>
              <w:rPr>
                <w:ins w:id="1586" w:author="nick" w:date="2021-04-11T11:09:00Z"/>
                <w:sz w:val="20"/>
                <w:szCs w:val="20"/>
              </w:rPr>
            </w:pPr>
            <w:proofErr w:type="spellStart"/>
            <w:ins w:id="1587"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588" w:author="nick" w:date="2021-04-11T11:09:00Z"/>
                <w:sz w:val="20"/>
                <w:szCs w:val="20"/>
              </w:rPr>
            </w:pPr>
            <w:ins w:id="1589"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590" w:author="nick" w:date="2021-04-11T11:10:00Z"/>
                <w:sz w:val="20"/>
                <w:szCs w:val="20"/>
              </w:rPr>
            </w:pPr>
            <w:ins w:id="1591"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592" w:author="nick" w:date="2021-04-11T11:09:00Z"/>
                <w:sz w:val="20"/>
                <w:szCs w:val="20"/>
              </w:rPr>
            </w:pPr>
            <w:ins w:id="1593"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594" w:author="nick" w:date="2021-04-11T11:09:00Z"/>
                <w:sz w:val="20"/>
                <w:szCs w:val="20"/>
              </w:rPr>
            </w:pPr>
            <w:ins w:id="1595"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596" w:author="nick" w:date="2021-04-11T11:09:00Z"/>
                <w:sz w:val="20"/>
                <w:szCs w:val="20"/>
              </w:rPr>
            </w:pPr>
          </w:p>
        </w:tc>
      </w:tr>
    </w:tbl>
    <w:p w14:paraId="1D2620EF" w14:textId="61497396" w:rsidR="00E72B41" w:rsidRDefault="00E72B41" w:rsidP="00E72B41">
      <w:pPr>
        <w:pStyle w:val="Beschriftung"/>
        <w:spacing w:before="120"/>
      </w:pPr>
      <w:bookmarkStart w:id="1597" w:name="_Toc69146048"/>
      <w:r>
        <w:t xml:space="preserve">Table </w:t>
      </w:r>
      <w:r>
        <w:fldChar w:fldCharType="begin"/>
      </w:r>
      <w:r>
        <w:instrText xml:space="preserve"> SEQ Table \* ARABIC </w:instrText>
      </w:r>
      <w:r>
        <w:fldChar w:fldCharType="separate"/>
      </w:r>
      <w:r w:rsidR="00066EE3">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597"/>
    </w:p>
    <w:p w14:paraId="6378EE0A" w14:textId="7D5F2D65"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066EE3">
        <w:t xml:space="preserve">Table </w:t>
      </w:r>
      <w:r w:rsidR="00066EE3">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598" w:author="nick" w:date="2021-04-11T11:23:00Z"/>
          <w:rFonts w:asciiTheme="minorHAnsi" w:hAnsiTheme="minorHAnsi" w:cstheme="minorHAnsi"/>
        </w:rPr>
      </w:pPr>
      <w:ins w:id="1599" w:author="Dr. Carsten Franke" w:date="2021-04-09T19:38:00Z">
        <w:r w:rsidRPr="0009568A">
          <w:rPr>
            <w:rStyle w:val="elementdeftypeChar"/>
          </w:rPr>
          <w:t>keep</w:t>
        </w:r>
      </w:ins>
      <w:ins w:id="1600" w:author="Dr. Carsten Franke" w:date="2021-04-09T19:22:00Z">
        <w:r w:rsidR="00E22006" w:rsidRPr="0009568A">
          <w:rPr>
            <w:rFonts w:asciiTheme="minorHAnsi" w:hAnsiTheme="minorHAnsi" w:cstheme="minorHAnsi"/>
          </w:rPr>
          <w:t xml:space="preserve">: </w:t>
        </w:r>
      </w:ins>
      <w:proofErr w:type="spellStart"/>
      <w:ins w:id="1601"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02"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03"/>
        <w:del w:id="1604" w:author="nick" w:date="2021-04-11T11:22:00Z">
          <w:r w:rsidR="00EE3D6D" w:rsidRPr="0009568A" w:rsidDel="00794457">
            <w:rPr>
              <w:rFonts w:asciiTheme="minorHAnsi" w:hAnsiTheme="minorHAnsi" w:cstheme="minorHAnsi"/>
            </w:rPr>
            <w:delText>shorter</w:delText>
          </w:r>
        </w:del>
      </w:ins>
      <w:proofErr w:type="spellStart"/>
      <w:ins w:id="1605" w:author="nick" w:date="2021-04-11T11:22:00Z">
        <w:r w:rsidR="00794457">
          <w:rPr>
            <w:rFonts w:asciiTheme="minorHAnsi" w:hAnsiTheme="minorHAnsi" w:cstheme="minorHAnsi"/>
          </w:rPr>
          <w:t>greater</w:t>
        </w:r>
      </w:ins>
      <w:commentRangeEnd w:id="1603"/>
      <w:proofErr w:type="spellEnd"/>
      <w:r w:rsidR="003F17CA">
        <w:rPr>
          <w:rStyle w:val="Kommentarzeichen"/>
          <w:rFonts w:eastAsia="Times New Roman"/>
          <w:lang w:val="en-US" w:eastAsia="x-none"/>
        </w:rPr>
        <w:commentReference w:id="1603"/>
      </w:r>
      <w:ins w:id="1606"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07"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08"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09" w:author="nick" w:date="2021-04-11T11:22:00Z">
          <w:r w:rsidR="00EE3D6D" w:rsidRPr="00796D13" w:rsidDel="00794457">
            <w:rPr>
              <w:rFonts w:asciiTheme="minorHAnsi" w:hAnsiTheme="minorHAnsi" w:cstheme="minorHAnsi"/>
            </w:rPr>
            <w:delText xml:space="preserve">, </w:delText>
          </w:r>
        </w:del>
      </w:ins>
      <w:ins w:id="1610" w:author="Dr. Carsten Franke" w:date="2021-04-09T19:41:00Z">
        <w:del w:id="1611" w:author="nick" w:date="2021-04-11T11:22:00Z">
          <w:r w:rsidR="00EE3D6D" w:rsidRPr="00796D13" w:rsidDel="00794457">
            <w:rPr>
              <w:rFonts w:asciiTheme="minorHAnsi" w:hAnsiTheme="minorHAnsi" w:cstheme="minorHAnsi"/>
            </w:rPr>
            <w:delText>as</w:delText>
          </w:r>
        </w:del>
      </w:ins>
      <w:ins w:id="1612" w:author="Dr. Carsten Franke" w:date="2021-04-09T19:40:00Z">
        <w:del w:id="1613" w:author="nick" w:date="2021-04-11T11:22:00Z">
          <w:r w:rsidR="00EE3D6D" w:rsidRPr="00796D13" w:rsidDel="00794457">
            <w:rPr>
              <w:rFonts w:asciiTheme="minorHAnsi" w:hAnsiTheme="minorHAnsi" w:cstheme="minorHAnsi"/>
            </w:rPr>
            <w:delText xml:space="preserve"> formula</w:delText>
          </w:r>
        </w:del>
      </w:ins>
      <w:ins w:id="1614" w:author="Dr. Carsten Franke" w:date="2021-04-09T19:41:00Z">
        <w:del w:id="1615"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16"/>
          <w:r w:rsidR="00EE3D6D" w:rsidRPr="00796D13" w:rsidDel="00794457">
            <w:rPr>
              <w:rFonts w:asciiTheme="minorHAnsi" w:hAnsiTheme="minorHAnsi" w:cstheme="minorHAnsi"/>
            </w:rPr>
            <w:delText xml:space="preserve">Δ </w:delText>
          </w:r>
        </w:del>
      </w:ins>
      <w:ins w:id="1617" w:author="Dr. Carsten Franke" w:date="2021-04-09T19:44:00Z">
        <w:del w:id="1618" w:author="nick" w:date="2021-04-11T11:22:00Z">
          <w:r w:rsidR="006812D2" w:rsidRPr="00796D13" w:rsidDel="00794457">
            <w:rPr>
              <w:rFonts w:asciiTheme="minorHAnsi" w:hAnsiTheme="minorHAnsi" w:cstheme="minorHAnsi"/>
            </w:rPr>
            <w:delText xml:space="preserve"> </w:delText>
          </w:r>
        </w:del>
      </w:ins>
      <w:ins w:id="1619" w:author="Dr. Carsten Franke" w:date="2021-04-09T19:41:00Z">
        <w:del w:id="1620" w:author="nick" w:date="2021-04-11T11:22:00Z">
          <w:r w:rsidR="00EE3D6D" w:rsidRPr="00796D13" w:rsidDel="00794457">
            <w:rPr>
              <w:rFonts w:ascii="Cambria Math" w:hAnsi="Cambria Math" w:cs="Cambria Math"/>
            </w:rPr>
            <w:delText>≔</w:delText>
          </w:r>
        </w:del>
      </w:ins>
      <w:ins w:id="1621" w:author="Dr. Carsten Franke" w:date="2021-04-09T19:44:00Z">
        <w:del w:id="1622" w:author="nick" w:date="2021-04-11T11:22:00Z">
          <w:r w:rsidR="006812D2" w:rsidRPr="00796D13" w:rsidDel="00794457">
            <w:rPr>
              <w:rFonts w:asciiTheme="minorHAnsi" w:hAnsiTheme="minorHAnsi" w:cstheme="minorHAnsi"/>
            </w:rPr>
            <w:delText xml:space="preserve"> </w:delText>
          </w:r>
        </w:del>
      </w:ins>
      <w:ins w:id="1623" w:author="Dr. Carsten Franke" w:date="2021-04-09T19:41:00Z">
        <w:del w:id="1624" w:author="nick" w:date="2021-04-11T11:22:00Z">
          <w:r w:rsidR="00EE3D6D" w:rsidRPr="00796D13" w:rsidDel="00794457">
            <w:rPr>
              <w:rFonts w:asciiTheme="minorHAnsi" w:hAnsiTheme="minorHAnsi" w:cstheme="minorHAnsi"/>
            </w:rPr>
            <w:delText xml:space="preserve"> L </w:delText>
          </w:r>
        </w:del>
      </w:ins>
      <w:ins w:id="1625" w:author="Dr. Carsten Franke" w:date="2021-04-09T19:42:00Z">
        <w:del w:id="1626" w:author="nick" w:date="2021-04-11T11:22:00Z">
          <w:r w:rsidR="00EE3D6D" w:rsidRPr="00796D13" w:rsidDel="00794457">
            <w:rPr>
              <w:rFonts w:asciiTheme="minorHAnsi" w:hAnsiTheme="minorHAnsi" w:cstheme="minorHAnsi"/>
            </w:rPr>
            <w:delText>-</w:delText>
          </w:r>
        </w:del>
      </w:ins>
      <w:ins w:id="1627" w:author="Dr. Carsten Franke" w:date="2021-04-09T19:41:00Z">
        <w:del w:id="1628" w:author="nick" w:date="2021-04-11T11:22:00Z">
          <w:r w:rsidR="00EE3D6D" w:rsidRPr="00796D13" w:rsidDel="00794457">
            <w:rPr>
              <w:rFonts w:asciiTheme="minorHAnsi" w:hAnsiTheme="minorHAnsi" w:cstheme="minorHAnsi"/>
            </w:rPr>
            <w:delText xml:space="preserve"> (</w:delText>
          </w:r>
        </w:del>
      </w:ins>
      <w:ins w:id="1629" w:author="Dr. Carsten Franke" w:date="2021-04-09T19:42:00Z">
        <w:del w:id="1630" w:author="nick" w:date="2021-04-11T11:22:00Z">
          <w:r w:rsidR="00EE3D6D" w:rsidRPr="00796D13" w:rsidDel="00794457">
            <w:rPr>
              <w:rFonts w:asciiTheme="minorHAnsi" w:hAnsiTheme="minorHAnsi" w:cstheme="minorHAnsi"/>
            </w:rPr>
            <w:delText>first_spacing + N × length + (N-1) × spacing + last_spacing</w:delText>
          </w:r>
        </w:del>
      </w:ins>
      <w:ins w:id="1631" w:author="Dr. Carsten Franke" w:date="2021-04-09T19:41:00Z">
        <w:del w:id="1632" w:author="nick" w:date="2021-04-11T11:22:00Z">
          <w:r w:rsidR="00EE3D6D" w:rsidRPr="00796D13" w:rsidDel="00794457">
            <w:rPr>
              <w:rFonts w:asciiTheme="minorHAnsi" w:hAnsiTheme="minorHAnsi" w:cstheme="minorHAnsi"/>
            </w:rPr>
            <w:delText xml:space="preserve">) </w:delText>
          </w:r>
        </w:del>
      </w:ins>
      <w:ins w:id="1633" w:author="Dr. Carsten Franke" w:date="2021-04-09T19:44:00Z">
        <w:del w:id="1634" w:author="nick" w:date="2021-04-11T11:22:00Z">
          <w:r w:rsidR="006812D2" w:rsidRPr="00796D13" w:rsidDel="00794457">
            <w:rPr>
              <w:rFonts w:asciiTheme="minorHAnsi" w:hAnsiTheme="minorHAnsi" w:cstheme="minorHAnsi"/>
            </w:rPr>
            <w:delText xml:space="preserve"> </w:delText>
          </w:r>
        </w:del>
      </w:ins>
      <w:ins w:id="1635" w:author="Dr. Carsten Franke" w:date="2021-04-09T19:41:00Z">
        <w:del w:id="1636" w:author="nick" w:date="2021-04-11T11:22:00Z">
          <w:r w:rsidR="00EE3D6D" w:rsidRPr="00796D13" w:rsidDel="00794457">
            <w:rPr>
              <w:rFonts w:asciiTheme="minorHAnsi" w:hAnsiTheme="minorHAnsi" w:cstheme="minorHAnsi"/>
            </w:rPr>
            <w:delText>&gt;</w:delText>
          </w:r>
        </w:del>
      </w:ins>
      <w:ins w:id="1637" w:author="Dr. Carsten Franke" w:date="2021-04-09T19:44:00Z">
        <w:del w:id="1638" w:author="nick" w:date="2021-04-11T11:22:00Z">
          <w:r w:rsidR="006812D2" w:rsidRPr="00796D13" w:rsidDel="00794457">
            <w:rPr>
              <w:rFonts w:asciiTheme="minorHAnsi" w:hAnsiTheme="minorHAnsi" w:cstheme="minorHAnsi"/>
            </w:rPr>
            <w:delText xml:space="preserve"> </w:delText>
          </w:r>
        </w:del>
      </w:ins>
      <w:ins w:id="1639" w:author="Dr. Carsten Franke" w:date="2021-04-09T19:41:00Z">
        <w:del w:id="1640" w:author="nick" w:date="2021-04-11T11:22:00Z">
          <w:r w:rsidR="00EE3D6D" w:rsidRPr="00796D13" w:rsidDel="00794457">
            <w:rPr>
              <w:rFonts w:asciiTheme="minorHAnsi" w:hAnsiTheme="minorHAnsi" w:cstheme="minorHAnsi"/>
            </w:rPr>
            <w:delText xml:space="preserve"> 0</w:delText>
          </w:r>
        </w:del>
      </w:ins>
      <w:ins w:id="1641" w:author="nick" w:date="2021-04-11T11:22:00Z">
        <w:r w:rsidR="00794457">
          <w:rPr>
            <w:rFonts w:asciiTheme="minorHAnsi" w:hAnsiTheme="minorHAnsi" w:cstheme="minorHAnsi"/>
          </w:rPr>
          <w:t>.</w:t>
        </w:r>
      </w:ins>
      <w:ins w:id="1642" w:author="Dr. Carsten Franke" w:date="2021-04-09T19:22:00Z">
        <w:r w:rsidR="00E22006" w:rsidRPr="00796D13">
          <w:rPr>
            <w:rFonts w:asciiTheme="minorHAnsi" w:hAnsiTheme="minorHAnsi" w:cstheme="minorHAnsi"/>
          </w:rPr>
          <w:t xml:space="preserve">. </w:t>
        </w:r>
      </w:ins>
      <w:commentRangeEnd w:id="1616"/>
      <w:r w:rsidR="00AE4E72">
        <w:rPr>
          <w:rStyle w:val="Kommentarzeichen"/>
          <w:rFonts w:eastAsia="Times New Roman"/>
          <w:lang w:val="en-US" w:eastAsia="x-none"/>
        </w:rPr>
        <w:commentReference w:id="1616"/>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3EB4292D" w:rsidR="00694542" w:rsidRPr="0009568A" w:rsidRDefault="00083B7A" w:rsidP="00694542">
      <w:pPr>
        <w:spacing w:before="120"/>
        <w:jc w:val="both"/>
        <w:rPr>
          <w:ins w:id="1643" w:author="Dr. Carsten Franke" w:date="2021-04-09T19:43:00Z"/>
          <w:rFonts w:asciiTheme="minorHAnsi" w:hAnsiTheme="minorHAnsi" w:cstheme="minorHAnsi"/>
        </w:rPr>
      </w:pPr>
      <w:ins w:id="1644" w:author="Dr. Carsten Franke" w:date="2021-04-09T19:42:00Z">
        <w:r w:rsidRPr="0009568A">
          <w:rPr>
            <w:rFonts w:asciiTheme="minorHAnsi" w:hAnsiTheme="minorHAnsi" w:cstheme="minorHAnsi"/>
          </w:rPr>
          <w:lastRenderedPageBreak/>
          <w:t>Semantics of the different possible values of</w:t>
        </w:r>
      </w:ins>
      <w:ins w:id="1645"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46" w:author="Dr. Carsten Franke" w:date="2021-04-09T19:44:00Z"/>
          <w:rFonts w:asciiTheme="minorHAnsi" w:hAnsiTheme="minorHAnsi" w:cstheme="minorHAnsi"/>
        </w:rPr>
      </w:pPr>
      <w:ins w:id="1647"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48"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49" w:author="nick" w:date="2021-04-11T11:29:00Z">
        <w:r w:rsidR="00EE4377">
          <w:rPr>
            <w:rFonts w:asciiTheme="minorHAnsi" w:hAnsiTheme="minorHAnsi" w:cstheme="minorHAnsi"/>
          </w:rPr>
          <w:t>Le</w:t>
        </w:r>
      </w:ins>
      <w:ins w:id="1650" w:author="Dr. Carsten Franke" w:date="2021-04-12T10:41:00Z">
        <w:r w:rsidR="007E6469">
          <w:rPr>
            <w:rFonts w:asciiTheme="minorHAnsi" w:hAnsiTheme="minorHAnsi" w:cstheme="minorHAnsi"/>
          </w:rPr>
          <w:t>n</w:t>
        </w:r>
      </w:ins>
      <w:ins w:id="1651"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52" w:author="Dr. Carsten Franke" w:date="2021-04-09T19:48:00Z">
        <w:del w:id="1653" w:author="nick" w:date="2021-04-11T11:29:00Z">
          <w:r w:rsidR="006812D2" w:rsidRPr="0009568A" w:rsidDel="00EE4377">
            <w:rPr>
              <w:rFonts w:asciiTheme="minorHAnsi" w:hAnsiTheme="minorHAnsi" w:cstheme="minorHAnsi"/>
            </w:rPr>
            <w:delText xml:space="preserve">Segment lengths are increased by </w:delText>
          </w:r>
        </w:del>
      </w:ins>
      <w:ins w:id="1654" w:author="Dr. Carsten Franke" w:date="2021-04-09T19:49:00Z">
        <w:del w:id="1655" w:author="nick" w:date="2021-04-11T11:29:00Z">
          <w:r w:rsidR="006812D2" w:rsidRPr="0009568A" w:rsidDel="00EE4377">
            <w:rPr>
              <w:rFonts w:asciiTheme="minorHAnsi" w:hAnsiTheme="minorHAnsi" w:cstheme="minorHAnsi"/>
            </w:rPr>
            <w:delText>Δ/N</w:delText>
          </w:r>
        </w:del>
      </w:ins>
      <w:ins w:id="1656" w:author="Dr. Carsten Franke" w:date="2021-04-09T19:44:00Z">
        <w:del w:id="1657"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58" w:author="Dr. Carsten Franke" w:date="2021-04-09T19:44:00Z"/>
          <w:rFonts w:asciiTheme="minorHAnsi" w:hAnsiTheme="minorHAnsi" w:cstheme="minorHAnsi"/>
        </w:rPr>
      </w:pPr>
      <w:ins w:id="1659" w:author="Dr. Carsten Franke" w:date="2021-04-09T19:44:00Z">
        <w:r w:rsidRPr="0009568A">
          <w:rPr>
            <w:rStyle w:val="elementdeftypeChar"/>
          </w:rPr>
          <w:t>length</w:t>
        </w:r>
        <w:r w:rsidRPr="0009568A">
          <w:rPr>
            <w:rFonts w:asciiTheme="minorHAnsi" w:hAnsiTheme="minorHAnsi" w:cstheme="minorHAnsi"/>
          </w:rPr>
          <w:t xml:space="preserve">: </w:t>
        </w:r>
      </w:ins>
      <w:ins w:id="1660"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661"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662" w:author="Dr. Carsten Franke" w:date="2021-04-09T19:55:00Z">
        <w:r w:rsidR="008B0601">
          <w:rPr>
            <w:rFonts w:asciiTheme="minorHAnsi" w:hAnsiTheme="minorHAnsi" w:cstheme="minorHAnsi"/>
          </w:rPr>
          <w:t>segment</w:t>
        </w:r>
      </w:ins>
      <w:ins w:id="1663"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664" w:author="nick" w:date="2021-04-11T11:29:00Z">
          <w:r w:rsidR="006812D2" w:rsidRPr="0009568A" w:rsidDel="00EE4377">
            <w:rPr>
              <w:rFonts w:asciiTheme="minorHAnsi" w:hAnsiTheme="minorHAnsi" w:cstheme="minorHAnsi"/>
            </w:rPr>
            <w:delText xml:space="preserve">are increased by </w:delText>
          </w:r>
        </w:del>
      </w:ins>
      <w:ins w:id="1665" w:author="Dr. Carsten Franke" w:date="2021-04-09T20:19:00Z">
        <w:del w:id="1666" w:author="nick" w:date="2021-04-11T11:29:00Z">
          <w:r w:rsidR="00DE55CF" w:rsidDel="00EE4377">
            <w:rPr>
              <w:rFonts w:asciiTheme="minorHAnsi" w:hAnsiTheme="minorHAnsi" w:cstheme="minorHAnsi"/>
            </w:rPr>
            <w:br/>
          </w:r>
        </w:del>
      </w:ins>
      <w:ins w:id="1667" w:author="Dr. Carsten Franke" w:date="2021-04-09T19:49:00Z">
        <w:del w:id="1668" w:author="nick" w:date="2021-04-11T11:29:00Z">
          <w:r w:rsidR="006812D2" w:rsidRPr="0009568A" w:rsidDel="00EE4377">
            <w:rPr>
              <w:rFonts w:asciiTheme="minorHAnsi" w:hAnsiTheme="minorHAnsi" w:cstheme="minorHAnsi"/>
            </w:rPr>
            <w:delText xml:space="preserve">Δ/(N-1). </w:delText>
          </w:r>
        </w:del>
      </w:ins>
      <w:ins w:id="1669" w:author="Dr. Carsten Franke" w:date="2021-04-09T19:50:00Z">
        <w:del w:id="1670" w:author="nick" w:date="2021-04-11T11:29:00Z">
          <w:r w:rsidR="006812D2" w:rsidRPr="0009568A" w:rsidDel="00EE4377">
            <w:rPr>
              <w:rFonts w:asciiTheme="minorHAnsi" w:hAnsiTheme="minorHAnsi" w:cstheme="minorHAnsi"/>
            </w:rPr>
            <w:delText>This option is only allowed, if N &gt; 1.</w:delText>
          </w:r>
        </w:del>
      </w:ins>
      <w:ins w:id="1671" w:author="Dr. Carsten Franke" w:date="2021-04-09T19:44:00Z">
        <w:del w:id="1672" w:author="nick" w:date="2021-04-11T11:29:00Z">
          <w:r w:rsidRPr="0009568A" w:rsidDel="00EE4377">
            <w:rPr>
              <w:rFonts w:asciiTheme="minorHAnsi" w:hAnsiTheme="minorHAnsi" w:cstheme="minorHAnsi"/>
            </w:rPr>
            <w:delText xml:space="preserve"> </w:delText>
          </w:r>
        </w:del>
      </w:ins>
      <w:ins w:id="1673"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674" w:author="nick" w:date="2021-04-11T11:31:00Z"/>
          <w:rFonts w:asciiTheme="minorHAnsi" w:hAnsiTheme="minorHAnsi" w:cstheme="minorHAnsi"/>
        </w:rPr>
      </w:pPr>
      <w:ins w:id="1675" w:author="Dr. Carsten Franke" w:date="2021-04-09T19:44:00Z">
        <w:r w:rsidRPr="0009568A">
          <w:rPr>
            <w:rStyle w:val="elementdeftypeChar"/>
          </w:rPr>
          <w:t>density</w:t>
        </w:r>
      </w:ins>
      <w:ins w:id="1676" w:author="Dr. Carsten Franke" w:date="2021-04-09T19:43:00Z">
        <w:r w:rsidRPr="0009568A">
          <w:rPr>
            <w:rFonts w:asciiTheme="minorHAnsi" w:hAnsiTheme="minorHAnsi" w:cstheme="minorHAnsi"/>
          </w:rPr>
          <w:t xml:space="preserve">: </w:t>
        </w:r>
      </w:ins>
      <w:proofErr w:type="spellStart"/>
      <w:ins w:id="1677"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678" w:author="Dr. Carsten Franke" w:date="2021-04-09T20:16:00Z">
        <w:r w:rsidR="00796D13" w:rsidRPr="001D6425">
          <w:rPr>
            <w:rFonts w:asciiTheme="minorHAnsi" w:hAnsiTheme="minorHAnsi" w:cstheme="minorHAnsi"/>
          </w:rPr>
          <w:t>density</w:t>
        </w:r>
      </w:ins>
      <w:proofErr w:type="spellEnd"/>
      <w:ins w:id="1679"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680" w:author="Dr. Carsten Franke" w:date="2021-04-09T19:54:00Z">
        <w:r w:rsidR="0009568A" w:rsidRPr="00A73740">
          <w:rPr>
            <w:rFonts w:asciiTheme="minorHAnsi" w:hAnsiTheme="minorHAnsi" w:cstheme="minorHAnsi"/>
          </w:rPr>
          <w:t xml:space="preserve"> </w:t>
        </w:r>
      </w:ins>
      <w:ins w:id="1681"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682" w:author="Dr. Carsten Franke" w:date="2021-04-09T19:43:00Z">
        <w:r w:rsidRPr="0009568A">
          <w:rPr>
            <w:rFonts w:asciiTheme="minorHAnsi" w:hAnsiTheme="minorHAnsi" w:cstheme="minorHAnsi"/>
          </w:rPr>
          <w:t xml:space="preserve">. </w:t>
        </w:r>
      </w:ins>
      <w:ins w:id="1683"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684"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685"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686"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687" w:author="nick" w:date="2021-04-11T11:30:00Z">
        <w:r w:rsidR="00EE4377">
          <w:rPr>
            <w:rFonts w:asciiTheme="minorHAnsi" w:hAnsiTheme="minorHAnsi" w:cstheme="minorHAnsi"/>
          </w:rPr>
          <w:t xml:space="preserve">the change </w:t>
        </w:r>
      </w:ins>
      <w:proofErr w:type="spellStart"/>
      <w:ins w:id="1688" w:author="Dr. Carsten Franke" w:date="2021-04-09T20:02:00Z">
        <w:r w:rsidR="00FF7031">
          <w:rPr>
            <w:rFonts w:asciiTheme="minorHAnsi" w:hAnsiTheme="minorHAnsi" w:cstheme="minorHAnsi"/>
          </w:rPr>
          <w:t>proportionally</w:t>
        </w:r>
      </w:ins>
      <w:proofErr w:type="spellEnd"/>
      <w:ins w:id="1689"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690" w:author="Dr. Carsten Franke" w:date="2021-04-09T20:02:00Z">
        <w:r w:rsidR="00FF7031">
          <w:rPr>
            <w:rFonts w:asciiTheme="minorHAnsi" w:hAnsiTheme="minorHAnsi" w:cstheme="minorHAnsi"/>
          </w:rPr>
          <w:t xml:space="preserve">. </w:t>
        </w:r>
      </w:ins>
      <w:ins w:id="1691" w:author="Dr. Carsten Franke" w:date="2021-04-09T20:16:00Z">
        <w:del w:id="1692" w:author="nick" w:date="2021-04-11T11:30:00Z">
          <w:r w:rsidR="00796D13" w:rsidDel="00EE4377">
            <w:rPr>
              <w:rFonts w:asciiTheme="minorHAnsi" w:hAnsiTheme="minorHAnsi" w:cstheme="minorHAnsi"/>
            </w:rPr>
            <w:delText xml:space="preserve">It follows that length and spacing are both to be increased by </w:delText>
          </w:r>
        </w:del>
      </w:ins>
      <w:ins w:id="1693" w:author="Dr. Carsten Franke" w:date="2021-04-09T20:18:00Z">
        <w:del w:id="1694" w:author="nick" w:date="2021-04-11T11:30:00Z">
          <w:r w:rsidR="00796D13" w:rsidDel="00EE4377">
            <w:rPr>
              <w:rFonts w:asciiTheme="minorHAnsi" w:hAnsiTheme="minorHAnsi" w:cstheme="minorHAnsi"/>
            </w:rPr>
            <w:delText>the sa</w:delText>
          </w:r>
        </w:del>
      </w:ins>
      <w:ins w:id="1695" w:author="Dr. Carsten Franke" w:date="2021-04-09T20:19:00Z">
        <w:del w:id="1696" w:author="nick" w:date="2021-04-11T11:30:00Z">
          <w:r w:rsidR="00796D13" w:rsidDel="00EE4377">
            <w:rPr>
              <w:rFonts w:asciiTheme="minorHAnsi" w:hAnsiTheme="minorHAnsi" w:cstheme="minorHAnsi"/>
            </w:rPr>
            <w:delText>me</w:delText>
          </w:r>
        </w:del>
      </w:ins>
      <w:ins w:id="1697" w:author="Dr. Carsten Franke" w:date="2021-04-09T20:16:00Z">
        <w:del w:id="1698" w:author="nick" w:date="2021-04-11T11:30:00Z">
          <w:r w:rsidR="00796D13" w:rsidDel="00EE4377">
            <w:rPr>
              <w:rFonts w:asciiTheme="minorHAnsi" w:hAnsiTheme="minorHAnsi" w:cstheme="minorHAnsi"/>
            </w:rPr>
            <w:delText xml:space="preserve"> factor</w:delText>
          </w:r>
        </w:del>
      </w:ins>
      <w:ins w:id="1699" w:author="Dr. Carsten Franke" w:date="2021-04-09T20:18:00Z">
        <w:del w:id="1700" w:author="nick" w:date="2021-04-11T11:30:00Z">
          <w:r w:rsidR="00796D13" w:rsidRPr="00796D13" w:rsidDel="00EE4377">
            <w:rPr>
              <w:rFonts w:asciiTheme="minorHAnsi" w:hAnsiTheme="minorHAnsi" w:cstheme="minorHAnsi"/>
            </w:rPr>
            <w:delText xml:space="preserve"> </w:delText>
          </w:r>
        </w:del>
      </w:ins>
      <w:ins w:id="1701" w:author="Dr. Carsten Franke" w:date="2021-04-09T20:19:00Z">
        <w:del w:id="1702"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03" w:author="Dr. Carsten Franke" w:date="2021-04-09T20:18:00Z">
        <w:del w:id="1704"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05" w:author="Dr. Carsten Franke" w:date="2021-04-09T20:17:00Z">
        <w:del w:id="1706" w:author="nick" w:date="2021-04-11T11:30:00Z">
          <w:r w:rsidR="00796D13" w:rsidDel="00EE4377">
            <w:rPr>
              <w:rFonts w:asciiTheme="minorHAnsi" w:hAnsiTheme="minorHAnsi" w:cstheme="minorHAnsi"/>
            </w:rPr>
            <w:delText xml:space="preserve">)  /  </w:delText>
          </w:r>
        </w:del>
      </w:ins>
      <w:ins w:id="1707" w:author="Dr. Carsten Franke" w:date="2021-04-09T20:18:00Z">
        <w:del w:id="1708"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D876BB"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77777777" w:rsidR="00107FB4" w:rsidRDefault="00107FB4" w:rsidP="00107FB4">
      <w:r>
        <w:t xml:space="preserve">The </w:t>
      </w:r>
      <w:r>
        <w:rPr>
          <w:b/>
        </w:rPr>
        <w:t>number of segments</w:t>
      </w:r>
      <w:r>
        <w:t xml:space="preserve"> that fit in the free area of the connection line are calculated with the following formula:</w:t>
      </w:r>
    </w:p>
    <w:p w14:paraId="0D831AB1" w14:textId="77777777" w:rsidR="00107FB4" w:rsidRDefault="00107FB4" w:rsidP="00107FB4">
      <w:pPr>
        <w:jc w:val="center"/>
        <w:rPr>
          <w:ins w:id="1718" w:author="nick" w:date="2021-04-11T11:31:00Z"/>
        </w:rPr>
      </w:pPr>
      <m:oMath>
        <m:r>
          <w:ins w:id="1719" w:author="nick" w:date="2021-04-11T11:31:00Z">
            <w:rPr>
              <w:rFonts w:ascii="Cambria Math" w:hAnsi="Cambria Math"/>
            </w:rPr>
            <m:t>n=round</m:t>
          </w:ins>
        </m:r>
        <m:d>
          <m:dPr>
            <m:ctrlPr>
              <w:ins w:id="1720" w:author="nick" w:date="2021-04-11T11:31:00Z">
                <w:rPr>
                  <w:rFonts w:ascii="Cambria Math" w:hAnsi="Cambria Math"/>
                  <w:i/>
                </w:rPr>
              </w:ins>
            </m:ctrlPr>
          </m:dPr>
          <m:e>
            <m:f>
              <m:fPr>
                <m:ctrlPr>
                  <w:ins w:id="1721" w:author="nick" w:date="2021-04-11T11:31:00Z">
                    <w:rPr>
                      <w:rFonts w:ascii="Cambria Math" w:hAnsi="Cambria Math"/>
                      <w:i/>
                    </w:rPr>
                  </w:ins>
                </m:ctrlPr>
              </m:fPr>
              <m:num>
                <m:r>
                  <w:ins w:id="1722" w:author="nick" w:date="2021-04-11T11:31:00Z">
                    <w:rPr>
                      <w:rFonts w:ascii="Cambria Math" w:hAnsi="Cambria Math"/>
                    </w:rPr>
                    <m:t>L+s</m:t>
                  </w:ins>
                </m:r>
              </m:num>
              <m:den>
                <m:r>
                  <w:ins w:id="1723" w:author="nick" w:date="2021-04-11T11:31:00Z">
                    <w:rPr>
                      <w:rFonts w:ascii="Cambria Math" w:hAnsi="Cambria Math"/>
                    </w:rPr>
                    <m:t>s+l</m:t>
                  </w:ins>
                </m:r>
              </m:den>
            </m:f>
          </m:e>
        </m:d>
      </m:oMath>
      <w:ins w:id="1724" w:author="nick" w:date="2021-04-11T11:31:00Z">
        <w:r>
          <w:t xml:space="preserve"> </w:t>
        </w:r>
        <w:r>
          <w:tab/>
        </w:r>
        <w:r>
          <w:tab/>
          <w:t xml:space="preserve">where </w:t>
        </w:r>
      </w:ins>
      <m:oMath>
        <m:d>
          <m:dPr>
            <m:begChr m:val="{"/>
            <m:endChr m:val=""/>
            <m:ctrlPr>
              <w:ins w:id="1725" w:author="nick" w:date="2021-04-11T11:31:00Z">
                <w:rPr>
                  <w:rFonts w:ascii="Cambria Math" w:hAnsi="Cambria Math"/>
                  <w:i/>
                </w:rPr>
              </w:ins>
            </m:ctrlPr>
          </m:dPr>
          <m:e>
            <m:eqArr>
              <m:eqArrPr>
                <m:ctrlPr>
                  <w:ins w:id="1726" w:author="nick" w:date="2021-04-11T11:31:00Z">
                    <w:rPr>
                      <w:rFonts w:ascii="Cambria Math" w:hAnsi="Cambria Math"/>
                      <w:i/>
                    </w:rPr>
                  </w:ins>
                </m:ctrlPr>
              </m:eqArrPr>
              <m:e>
                <m:r>
                  <w:ins w:id="1727" w:author="nick" w:date="2021-04-11T11:31:00Z">
                    <w:rPr>
                      <w:rFonts w:ascii="Cambria Math" w:hAnsi="Cambria Math"/>
                    </w:rPr>
                    <m:t>l:length</m:t>
                  </w:ins>
                </m:r>
              </m:e>
              <m:e>
                <m:r>
                  <w:ins w:id="1728" w:author="nick" w:date="2021-04-11T11:31:00Z">
                    <w:rPr>
                      <w:rFonts w:ascii="Cambria Math" w:hAnsi="Cambria Math"/>
                    </w:rPr>
                    <m:t>s:spacing</m:t>
                  </w:ins>
                </m:r>
              </m:e>
            </m:eqArr>
          </m:e>
        </m:d>
      </m:oMath>
    </w:p>
    <w:p w14:paraId="00FBC97B" w14:textId="41EA806F" w:rsidR="007D5A45" w:rsidRDefault="007D5A45" w:rsidP="00107FB4">
      <w:pPr>
        <w:rPr>
          <w:ins w:id="1729" w:author="Dr. Carsten Franke" w:date="2021-04-14T00:51:00Z"/>
        </w:rPr>
      </w:pPr>
      <w:ins w:id="1730" w:author="Dr. Carsten Franke" w:date="2021-04-14T00:51:00Z">
        <w:r>
          <w:t xml:space="preserve">Here, </w:t>
        </w:r>
        <w:r w:rsidRPr="007D5A45">
          <w:rPr>
            <w:rFonts w:ascii="Cambria Math" w:hAnsi="Cambria Math"/>
            <w:i/>
          </w:rPr>
          <w:t>round</w:t>
        </w:r>
        <w:r>
          <w:t xml:space="preserve"> denotes the function that round</w:t>
        </w:r>
      </w:ins>
      <w:ins w:id="1731" w:author="Dr. Carsten Franke" w:date="2021-04-14T00:52:00Z">
        <w:r>
          <w:t xml:space="preserve">s </w:t>
        </w:r>
      </w:ins>
      <w:ins w:id="1732" w:author="Dr. Carsten Franke" w:date="2021-04-14T00:53:00Z">
        <w:r w:rsidRPr="007D5A45">
          <w:t>to the nearest integer</w:t>
        </w:r>
        <w:r>
          <w:t>.</w:t>
        </w:r>
      </w:ins>
      <w:ins w:id="1733" w:author="Dr. Carsten Franke" w:date="2021-04-14T00:51:00Z">
        <w:r>
          <w:t xml:space="preserve"> </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E60AD6"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E60AD6"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07DE28A3" w14:textId="78BBF4E3" w:rsidR="00054DD2" w:rsidRDefault="00054DD2" w:rsidP="006231E3">
      <w:pPr>
        <w:keepNext/>
        <w:spacing w:before="120"/>
        <w:jc w:val="both"/>
        <w:rPr>
          <w:ins w:id="1734" w:author="Dr. Carsten Franke" w:date="2021-03-18T11:12:00Z"/>
        </w:rPr>
      </w:pPr>
      <w:ins w:id="1735" w:author="Dr. Carsten Franke" w:date="2021-03-18T11:12:00Z">
        <w:r w:rsidRPr="00054DD2">
          <w:rPr>
            <w:highlight w:val="yellow"/>
          </w:rPr>
          <w:lastRenderedPageBreak/>
          <w:t>Decisions of 2021-03-18:</w:t>
        </w:r>
        <w:r>
          <w:t xml:space="preserve"> </w:t>
        </w:r>
      </w:ins>
    </w:p>
    <w:p w14:paraId="0D0C9D2E" w14:textId="5D384441" w:rsidR="00054DD2" w:rsidRPr="00054DD2" w:rsidRDefault="00054DD2" w:rsidP="006231E3">
      <w:pPr>
        <w:pStyle w:val="Listenabsatz"/>
        <w:keepNext/>
        <w:numPr>
          <w:ilvl w:val="0"/>
          <w:numId w:val="21"/>
        </w:numPr>
        <w:spacing w:before="120"/>
        <w:ind w:left="714" w:hanging="357"/>
        <w:jc w:val="both"/>
        <w:rPr>
          <w:ins w:id="1736" w:author="Dr. Carsten Franke" w:date="2021-03-18T11:13:00Z"/>
          <w:highlight w:val="yellow"/>
        </w:rPr>
      </w:pPr>
      <w:ins w:id="1737"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738" w:author="Dr. Carsten Franke" w:date="2021-03-18T11:14:00Z">
        <w:r>
          <w:rPr>
            <w:highlight w:val="yellow"/>
          </w:rPr>
          <w:t xml:space="preserve"> </w:t>
        </w:r>
      </w:ins>
    </w:p>
    <w:p w14:paraId="0EE839B4" w14:textId="5E79125E" w:rsidR="00054DD2" w:rsidRPr="00054DD2" w:rsidRDefault="00054DD2" w:rsidP="007A6E34">
      <w:pPr>
        <w:pStyle w:val="Listenabsatz"/>
        <w:numPr>
          <w:ilvl w:val="1"/>
          <w:numId w:val="21"/>
        </w:numPr>
        <w:spacing w:before="120"/>
        <w:jc w:val="both"/>
        <w:rPr>
          <w:ins w:id="1739" w:author="Dr. Carsten Franke" w:date="2021-03-18T11:13:00Z"/>
          <w:highlight w:val="yellow"/>
        </w:rPr>
      </w:pPr>
      <w:ins w:id="1740"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issued</w:t>
        </w:r>
        <w:proofErr w:type="spellEnd"/>
        <w:r w:rsidRPr="00054DD2">
          <w:rPr>
            <w:highlight w:val="yellow"/>
          </w:rPr>
          <w:t xml:space="preserve"> if </w:t>
        </w:r>
        <w:proofErr w:type="spellStart"/>
        <w:r w:rsidRPr="00054DD2">
          <w:rPr>
            <w:highlight w:val="yellow"/>
          </w:rPr>
          <w:t>adjusted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w:t>
        </w:r>
        <w:proofErr w:type="spellStart"/>
        <w:r w:rsidRPr="00054DD2">
          <w:rPr>
            <w:highlight w:val="yellow"/>
          </w:rPr>
          <w:t>deviates</w:t>
        </w:r>
        <w:proofErr w:type="spellEnd"/>
        <w:r w:rsidRPr="00054DD2">
          <w:rPr>
            <w:highlight w:val="yellow"/>
          </w:rPr>
          <w:t xml:space="preserve"> from </w:t>
        </w:r>
        <w:proofErr w:type="spellStart"/>
        <w:r w:rsidRPr="00054DD2">
          <w:rPr>
            <w:highlight w:val="yellow"/>
          </w:rPr>
          <w:t>prescribed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7A6E34">
      <w:pPr>
        <w:pStyle w:val="Listenabsatz"/>
        <w:numPr>
          <w:ilvl w:val="1"/>
          <w:numId w:val="21"/>
        </w:numPr>
        <w:spacing w:before="120"/>
        <w:jc w:val="both"/>
        <w:rPr>
          <w:ins w:id="1741" w:author="Dr. Carsten Franke" w:date="2021-03-18T11:13:00Z"/>
          <w:highlight w:val="yellow"/>
        </w:rPr>
      </w:pPr>
      <w:proofErr w:type="spellStart"/>
      <w:ins w:id="1742"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7A6E34">
      <w:pPr>
        <w:pStyle w:val="Listenabsatz"/>
        <w:numPr>
          <w:ilvl w:val="0"/>
          <w:numId w:val="21"/>
        </w:numPr>
        <w:spacing w:before="120"/>
        <w:jc w:val="both"/>
        <w:rPr>
          <w:ins w:id="1743" w:author="Dr. Carsten Franke" w:date="2021-03-18T11:13:00Z"/>
          <w:highlight w:val="yellow"/>
        </w:rPr>
      </w:pPr>
      <w:ins w:id="1744"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7A6E34">
      <w:pPr>
        <w:pStyle w:val="Listenabsatz"/>
        <w:numPr>
          <w:ilvl w:val="0"/>
          <w:numId w:val="21"/>
        </w:numPr>
        <w:spacing w:before="120"/>
        <w:jc w:val="both"/>
        <w:rPr>
          <w:ins w:id="1745" w:author="Dr. Carsten Franke" w:date="2021-03-18T11:13:00Z"/>
          <w:highlight w:val="yellow"/>
        </w:rPr>
      </w:pPr>
      <w:ins w:id="1746" w:author="Dr. Carsten Franke" w:date="2021-03-18T11:13:00Z">
        <w:r w:rsidRPr="00054DD2">
          <w:rPr>
            <w:highlight w:val="yellow"/>
          </w:rPr>
          <w:t xml:space="preserve">The </w:t>
        </w:r>
        <w:proofErr w:type="spellStart"/>
        <w:r w:rsidRPr="00054DD2">
          <w:rPr>
            <w:highlight w:val="yellow"/>
          </w:rPr>
          <w:t>two</w:t>
        </w:r>
        <w:proofErr w:type="spellEnd"/>
        <w:r w:rsidRPr="00054DD2">
          <w:rPr>
            <w:highlight w:val="yellow"/>
          </w:rPr>
          <w:t xml:space="preserve"> new </w:t>
        </w:r>
        <w:proofErr w:type="spellStart"/>
        <w:r w:rsidRPr="00054DD2">
          <w:rPr>
            <w:highlight w:val="yellow"/>
          </w:rPr>
          <w:t>attributes</w:t>
        </w:r>
        <w:proofErr w:type="spellEnd"/>
        <w:r w:rsidRPr="00054DD2">
          <w:rPr>
            <w:highlight w:val="yellow"/>
          </w:rPr>
          <w:t xml:space="preserve"> are </w:t>
        </w:r>
        <w:proofErr w:type="spellStart"/>
        <w:r w:rsidRPr="00054DD2">
          <w:rPr>
            <w:highlight w:val="yellow"/>
          </w:rPr>
          <w:t>mutually</w:t>
        </w:r>
        <w:proofErr w:type="spellEnd"/>
        <w:r w:rsidRPr="00054DD2">
          <w:rPr>
            <w:highlight w:val="yellow"/>
          </w:rPr>
          <w:t xml:space="preserve"> </w:t>
        </w:r>
        <w:proofErr w:type="spellStart"/>
        <w:r w:rsidRPr="00054DD2">
          <w:rPr>
            <w:highlight w:val="yellow"/>
          </w:rPr>
          <w:t>exclusive</w:t>
        </w:r>
        <w:proofErr w:type="spellEnd"/>
        <w:r w:rsidRPr="00054DD2">
          <w:rPr>
            <w:highlight w:val="yellow"/>
          </w:rPr>
          <w:t xml:space="preserve">. Both are optional. If </w:t>
        </w:r>
        <w:proofErr w:type="spellStart"/>
        <w:r w:rsidRPr="00054DD2">
          <w:rPr>
            <w:highlight w:val="yellow"/>
          </w:rPr>
          <w:t>none</w:t>
        </w:r>
        <w:proofErr w:type="spellEnd"/>
        <w:r w:rsidRPr="00054DD2">
          <w:rPr>
            <w:highlight w:val="yellow"/>
          </w:rPr>
          <w:t xml:space="preserve"> is </w:t>
        </w:r>
        <w:proofErr w:type="spellStart"/>
        <w:r w:rsidRPr="00054DD2">
          <w:rPr>
            <w:highlight w:val="yellow"/>
          </w:rPr>
          <w:t>given</w:t>
        </w:r>
        <w:proofErr w:type="spellEnd"/>
        <w:r w:rsidRPr="00054DD2">
          <w:rPr>
            <w:highlight w:val="yellow"/>
          </w:rPr>
          <w:t xml:space="preserve">, </w:t>
        </w:r>
        <w:proofErr w:type="spellStart"/>
        <w:r w:rsidRPr="00054DD2">
          <w:rPr>
            <w:highlight w:val="yellow"/>
          </w:rPr>
          <w:t>no</w:t>
        </w:r>
        <w:proofErr w:type="spellEnd"/>
        <w:r w:rsidRPr="00054DD2">
          <w:rPr>
            <w:highlight w:val="yellow"/>
          </w:rPr>
          <w:t xml:space="preserve"> check (and </w:t>
        </w:r>
        <w:proofErr w:type="spellStart"/>
        <w:r w:rsidRPr="00054DD2">
          <w:rPr>
            <w:highlight w:val="yellow"/>
          </w:rPr>
          <w:t>no</w:t>
        </w:r>
        <w:proofErr w:type="spellEnd"/>
        <w:r w:rsidRPr="00054DD2">
          <w:rPr>
            <w:highlight w:val="yellow"/>
          </w:rPr>
          <w:t xml:space="preserve"> warning) </w:t>
        </w:r>
        <w:proofErr w:type="spellStart"/>
        <w:r w:rsidRPr="00054DD2">
          <w:rPr>
            <w:highlight w:val="yellow"/>
          </w:rPr>
          <w:t>takes</w:t>
        </w:r>
        <w:proofErr w:type="spellEnd"/>
        <w:r w:rsidRPr="00054DD2">
          <w:rPr>
            <w:highlight w:val="yellow"/>
          </w:rPr>
          <w:t xml:space="preserve"> </w:t>
        </w:r>
        <w:proofErr w:type="spellStart"/>
        <w:r w:rsidRPr="00054DD2">
          <w:rPr>
            <w:highlight w:val="yellow"/>
          </w:rPr>
          <w:t>place</w:t>
        </w:r>
        <w:proofErr w:type="spellEnd"/>
        <w:r w:rsidRPr="00054DD2">
          <w:rPr>
            <w:highlight w:val="yellow"/>
          </w:rPr>
          <w:t>.</w:t>
        </w:r>
      </w:ins>
    </w:p>
    <w:p w14:paraId="5DAEA033" w14:textId="3D291DB3" w:rsidR="00054DD2" w:rsidRPr="00F749BF" w:rsidRDefault="00054DD2" w:rsidP="007A6E34">
      <w:pPr>
        <w:pStyle w:val="Listenabsatz"/>
        <w:numPr>
          <w:ilvl w:val="0"/>
          <w:numId w:val="21"/>
        </w:numPr>
        <w:spacing w:before="120"/>
        <w:jc w:val="both"/>
        <w:rPr>
          <w:ins w:id="1747" w:author="Dr. Carsten Franke" w:date="2021-02-18T11:31:00Z"/>
          <w:strike/>
          <w:highlight w:val="yellow"/>
        </w:rPr>
      </w:pPr>
      <w:ins w:id="1748" w:author="Dr. Carsten Franke" w:date="2021-03-18T11:13:00Z">
        <w:r w:rsidRPr="00F749BF">
          <w:rPr>
            <w:strike/>
            <w:highlight w:val="yellow"/>
          </w:rPr>
          <w:t xml:space="preserve">Only length and </w:t>
        </w:r>
        <w:proofErr w:type="spellStart"/>
        <w:r w:rsidRPr="00F749BF">
          <w:rPr>
            <w:strike/>
            <w:highlight w:val="yellow"/>
          </w:rPr>
          <w:t>spacing</w:t>
        </w:r>
        <w:proofErr w:type="spellEnd"/>
        <w:r w:rsidRPr="00F749BF">
          <w:rPr>
            <w:strike/>
            <w:highlight w:val="yellow"/>
          </w:rPr>
          <w:t xml:space="preserve"> are </w:t>
        </w:r>
        <w:proofErr w:type="spellStart"/>
        <w:r w:rsidRPr="00F749BF">
          <w:rPr>
            <w:strike/>
            <w:highlight w:val="yellow"/>
          </w:rPr>
          <w:t>subject</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w:t>
        </w:r>
        <w:proofErr w:type="spellStart"/>
        <w:r w:rsidRPr="00F749BF">
          <w:rPr>
            <w:strike/>
            <w:highlight w:val="yellow"/>
          </w:rPr>
          <w:t>compensation</w:t>
        </w:r>
        <w:proofErr w:type="spellEnd"/>
        <w:r w:rsidRPr="00F749BF">
          <w:rPr>
            <w:strike/>
            <w:highlight w:val="yellow"/>
          </w:rPr>
          <w:t xml:space="preserve">. </w:t>
        </w:r>
        <w:proofErr w:type="spellStart"/>
        <w:r w:rsidRPr="00F749BF">
          <w:rPr>
            <w:strike/>
            <w:highlight w:val="yellow"/>
          </w:rPr>
          <w:t>Margins</w:t>
        </w:r>
        <w:proofErr w:type="spellEnd"/>
        <w:r w:rsidRPr="00F749BF">
          <w:rPr>
            <w:strike/>
            <w:highlight w:val="yellow"/>
          </w:rPr>
          <w:t xml:space="preserve"> have </w:t>
        </w:r>
        <w:proofErr w:type="spellStart"/>
        <w:r w:rsidRPr="00F749BF">
          <w:rPr>
            <w:strike/>
            <w:highlight w:val="yellow"/>
          </w:rPr>
          <w:t>always</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be </w:t>
        </w:r>
        <w:proofErr w:type="spellStart"/>
        <w:r w:rsidRPr="00F749BF">
          <w:rPr>
            <w:strike/>
            <w:highlight w:val="yellow"/>
          </w:rPr>
          <w:t>met</w:t>
        </w:r>
        <w:proofErr w:type="spellEnd"/>
        <w:r w:rsidRPr="00F749BF">
          <w:rPr>
            <w:strike/>
            <w:highlight w:val="yellow"/>
          </w:rPr>
          <w:t xml:space="preserve"> </w:t>
        </w:r>
        <w:proofErr w:type="spellStart"/>
        <w:r w:rsidRPr="00F749BF">
          <w:rPr>
            <w:strike/>
            <w:highlight w:val="yellow"/>
          </w:rPr>
          <w:t>exactly</w:t>
        </w:r>
        <w:proofErr w:type="spellEnd"/>
        <w:r w:rsidRPr="00F749BF">
          <w:rPr>
            <w:strike/>
            <w:highlight w:val="yellow"/>
          </w:rPr>
          <w:t>.</w:t>
        </w:r>
      </w:ins>
    </w:p>
    <w:p w14:paraId="7C29D251" w14:textId="62C48087" w:rsidR="00747A5E" w:rsidRDefault="00747A5E" w:rsidP="006C75C1">
      <w:pPr>
        <w:pStyle w:val="Example"/>
        <w:keepNext/>
        <w:rPr>
          <w:ins w:id="1749" w:author="nick" w:date="2021-04-11T11:45:00Z"/>
          <w:b w:val="0"/>
        </w:rPr>
      </w:pPr>
      <w:ins w:id="1750"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51" w:name="_Hlk66958266"/>
        <w:r w:rsidRPr="00037F3D">
          <w:rPr>
            <w:rStyle w:val="elementdeftypeChar"/>
            <w:b/>
          </w:rPr>
          <w:t>&lt;</w:t>
        </w:r>
        <w:proofErr w:type="spellStart"/>
        <w:r w:rsidRPr="00037F3D">
          <w:rPr>
            <w:rStyle w:val="elementdeftypeChar"/>
            <w:b/>
          </w:rPr>
          <w:t>regular_se</w:t>
        </w:r>
      </w:ins>
      <w:ins w:id="1752" w:author="Dr. Carsten Franke" w:date="2021-02-17T14:11:00Z">
        <w:r w:rsidR="00E14802" w:rsidRPr="00037F3D">
          <w:rPr>
            <w:rStyle w:val="elementdeftypeChar"/>
            <w:b/>
          </w:rPr>
          <w:t>gments</w:t>
        </w:r>
      </w:ins>
      <w:proofErr w:type="spellEnd"/>
      <w:ins w:id="1753" w:author="Dr. Carsten Franke" w:date="2021-02-17T12:25:00Z">
        <w:r w:rsidRPr="00037F3D">
          <w:rPr>
            <w:rStyle w:val="elementdeftypeChar"/>
            <w:b/>
          </w:rPr>
          <w:t>/&gt;</w:t>
        </w:r>
      </w:ins>
      <w:ins w:id="1754" w:author="Dr. Carsten Franke" w:date="2021-02-17T14:35:00Z">
        <w:r w:rsidR="003263AA" w:rsidRPr="00037F3D">
          <w:rPr>
            <w:b w:val="0"/>
          </w:rPr>
          <w:t xml:space="preserve"> </w:t>
        </w:r>
      </w:ins>
      <w:bookmarkEnd w:id="1751"/>
      <w:ins w:id="1755" w:author="Dr. Carsten Franke" w:date="2021-04-12T23:06:00Z">
        <w:r w:rsidR="00EF62DE">
          <w:rPr>
            <w:b w:val="0"/>
          </w:rPr>
          <w:t>and</w:t>
        </w:r>
      </w:ins>
      <w:ins w:id="1756" w:author="Dr. Carsten Franke" w:date="2021-02-17T14:35:00Z">
        <w:r w:rsidR="003263AA" w:rsidRPr="00C311E0">
          <w:rPr>
            <w:b w:val="0"/>
          </w:rPr>
          <w:t xml:space="preserve"> </w:t>
        </w:r>
      </w:ins>
      <w:ins w:id="1757" w:author="Dr. Carsten Franke" w:date="2021-04-09T20:31:00Z">
        <w:r w:rsidR="00735102" w:rsidRPr="00C311E0">
          <w:rPr>
            <w:b w:val="0"/>
          </w:rPr>
          <w:t>“Required” attributes, only</w:t>
        </w:r>
      </w:ins>
      <w:ins w:id="1758" w:author="Dr. Carsten Franke" w:date="2021-04-12T23:11:00Z">
        <w:r w:rsidR="002F10B8">
          <w:rPr>
            <w:b w:val="0"/>
          </w:rPr>
          <w:t>):</w:t>
        </w:r>
      </w:ins>
      <w:ins w:id="1759" w:author="Dr. Carsten Franke" w:date="2021-04-09T20:31:00Z">
        <w:r w:rsidR="00735102" w:rsidRPr="00C311E0">
          <w:rPr>
            <w:b w:val="0"/>
          </w:rPr>
          <w:t xml:space="preserve"> </w:t>
        </w:r>
      </w:ins>
    </w:p>
    <w:p w14:paraId="3FDEA721" w14:textId="5BBE7B9F" w:rsidR="00185135" w:rsidRPr="00037F3D" w:rsidRDefault="00185135" w:rsidP="00185135">
      <w:pPr>
        <w:pStyle w:val="Example"/>
        <w:keepNext/>
        <w:jc w:val="center"/>
        <w:rPr>
          <w:ins w:id="1760" w:author="Dr. Carsten Franke" w:date="2021-02-17T12:25:00Z"/>
        </w:rPr>
      </w:pPr>
      <w:ins w:id="1761" w:author="nick" w:date="2021-04-11T11:45:00Z">
        <w:r>
          <w:rPr>
            <w:noProof/>
            <w:lang w:eastAsia="en-US"/>
          </w:rPr>
          <w:drawing>
            <wp:inline distT="0" distB="0" distL="0" distR="0" wp14:anchorId="35996C69" wp14:editId="177259C8">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29113" cy="938213"/>
                      </a:xfrm>
                      <a:prstGeom prst="rect">
                        <a:avLst/>
                      </a:prstGeom>
                    </pic:spPr>
                  </pic:pic>
                </a:graphicData>
              </a:graphic>
            </wp:inline>
          </w:drawing>
        </w:r>
      </w:ins>
    </w:p>
    <w:p w14:paraId="6B767605" w14:textId="77777777" w:rsidR="00747A5E" w:rsidRPr="00D977AB" w:rsidRDefault="00747A5E" w:rsidP="00064214">
      <w:pPr>
        <w:pStyle w:val="XMLCode"/>
        <w:keepNext/>
        <w:rPr>
          <w:ins w:id="1762" w:author="Dr. Carsten Franke" w:date="2021-02-17T12:25:00Z"/>
        </w:rPr>
      </w:pPr>
    </w:p>
    <w:p w14:paraId="3A9A7CC0" w14:textId="77777777" w:rsidR="00747A5E" w:rsidRDefault="00747A5E" w:rsidP="00747A5E">
      <w:pPr>
        <w:pStyle w:val="XMLCode"/>
        <w:keepNext/>
        <w:rPr>
          <w:ins w:id="1763" w:author="Dr. Carsten Franke" w:date="2021-02-17T12:25:00Z"/>
        </w:rPr>
      </w:pPr>
      <w:ins w:id="1764"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765" w:author="Dr. Carsten Franke" w:date="2021-02-17T12:25:00Z"/>
          <w:b/>
          <w:color w:val="0070C0"/>
        </w:rPr>
      </w:pPr>
      <w:ins w:id="1766"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767" w:author="Dr. Carsten Franke" w:date="2021-02-17T12:34:00Z">
        <w:r w:rsidR="00591648" w:rsidRPr="00591648">
          <w:t>resistance</w:t>
        </w:r>
      </w:ins>
      <w:ins w:id="1768" w:author="Dr. Carsten Franke" w:date="2021-02-17T12:25:00Z">
        <w:r w:rsidRPr="008918B7">
          <w:t>”&gt;</w:t>
        </w:r>
      </w:ins>
    </w:p>
    <w:p w14:paraId="4347173C" w14:textId="77777777" w:rsidR="00591648" w:rsidRPr="00D977AB" w:rsidRDefault="00747A5E" w:rsidP="00591648">
      <w:pPr>
        <w:pStyle w:val="XMLCode"/>
        <w:rPr>
          <w:ins w:id="1769" w:author="Dr. Carsten Franke" w:date="2021-02-17T12:35:00Z"/>
          <w:b/>
          <w:color w:val="0070C0"/>
        </w:rPr>
      </w:pPr>
      <w:ins w:id="1770" w:author="Dr. Carsten Franke" w:date="2021-02-17T12:25:00Z">
        <w:r w:rsidRPr="001E3F9F">
          <w:rPr>
            <w:b/>
            <w:color w:val="0070C0"/>
          </w:rPr>
          <w:t xml:space="preserve">        </w:t>
        </w:r>
      </w:ins>
      <w:ins w:id="1771" w:author="Dr. Carsten Franke" w:date="2021-02-17T12:35:00Z">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ins>
    </w:p>
    <w:p w14:paraId="534CECFC" w14:textId="74B26439" w:rsidR="00185135" w:rsidRPr="00D977AB" w:rsidRDefault="00EF62DE" w:rsidP="00185135">
      <w:pPr>
        <w:pStyle w:val="XMLCode"/>
        <w:rPr>
          <w:ins w:id="1772" w:author="Dr. Carsten Franke" w:date="2021-02-17T12:25:00Z"/>
          <w:b/>
          <w:color w:val="0070C0"/>
        </w:rPr>
      </w:pPr>
      <w:ins w:id="1773" w:author="Dr. Carsten Franke" w:date="2021-02-17T12:25:00Z">
        <w:r w:rsidRPr="001E3F9F">
          <w:rPr>
            <w:b/>
            <w:color w:val="0070C0"/>
          </w:rPr>
          <w:t xml:space="preserve">            </w:t>
        </w:r>
      </w:ins>
      <w:ins w:id="1774" w:author="nick" w:date="2021-04-11T11:46:00Z">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ins>
    </w:p>
    <w:p w14:paraId="7ACA64FB" w14:textId="77777777" w:rsidR="00747A5E" w:rsidRPr="001E3F9F" w:rsidRDefault="00747A5E" w:rsidP="00747A5E">
      <w:pPr>
        <w:pStyle w:val="XMLCode"/>
        <w:rPr>
          <w:ins w:id="1775" w:author="Dr. Carsten Franke" w:date="2021-02-17T12:25:00Z"/>
          <w:b/>
          <w:color w:val="0070C0"/>
        </w:rPr>
      </w:pPr>
      <w:ins w:id="1776"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4190E626" w14:textId="77777777" w:rsidR="00747A5E" w:rsidRDefault="00747A5E" w:rsidP="00747A5E">
      <w:pPr>
        <w:pStyle w:val="XMLCode"/>
        <w:rPr>
          <w:ins w:id="1777" w:author="Dr. Carsten Franke" w:date="2021-02-17T12:25:00Z"/>
        </w:rPr>
      </w:pPr>
      <w:ins w:id="1778"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2F10B8">
      <w:pPr>
        <w:pStyle w:val="XMLCode"/>
        <w:keepNext/>
        <w:rPr>
          <w:ins w:id="1779" w:author="Dr. Carsten Franke" w:date="2021-02-17T12:25:00Z"/>
        </w:rPr>
      </w:pPr>
      <w:ins w:id="1780" w:author="Dr. Carsten Franke" w:date="2021-02-17T12:25:00Z">
        <w:r>
          <w:t xml:space="preserve">    &lt;/</w:t>
        </w:r>
        <w:proofErr w:type="spellStart"/>
        <w:r>
          <w:t>corner_weld</w:t>
        </w:r>
        <w:proofErr w:type="spellEnd"/>
        <w:r>
          <w:t>&gt;</w:t>
        </w:r>
      </w:ins>
    </w:p>
    <w:p w14:paraId="3D75FEE0" w14:textId="77777777" w:rsidR="00747A5E" w:rsidRDefault="00747A5E" w:rsidP="002F10B8">
      <w:pPr>
        <w:pStyle w:val="XMLCode"/>
        <w:keepNext/>
        <w:rPr>
          <w:ins w:id="1781" w:author="Dr. Carsten Franke" w:date="2021-02-17T12:25:00Z"/>
        </w:rPr>
      </w:pPr>
      <w:ins w:id="1782"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783" w:author="Dr. Carsten Franke" w:date="2021-02-17T12:25:00Z"/>
        </w:rPr>
      </w:pPr>
    </w:p>
    <w:p w14:paraId="3C58A8ED" w14:textId="2783A1EC" w:rsidR="00FD235E" w:rsidRDefault="00FD235E" w:rsidP="00FD235E">
      <w:pPr>
        <w:pStyle w:val="Example"/>
        <w:keepNext/>
        <w:rPr>
          <w:ins w:id="1784" w:author="nick" w:date="2021-04-11T12:01:00Z"/>
          <w:b w:val="0"/>
        </w:rPr>
      </w:pPr>
      <w:ins w:id="1785"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786" w:author="Dr. Carsten Franke" w:date="2021-02-17T14:37:00Z">
        <w:r w:rsidR="001B6909" w:rsidRPr="003263AA">
          <w:rPr>
            <w:b w:val="0"/>
          </w:rPr>
          <w:t xml:space="preserve"> </w:t>
        </w:r>
      </w:ins>
      <w:ins w:id="1787" w:author="Dr. Carsten Franke" w:date="2021-04-12T23:08:00Z">
        <w:r w:rsidR="002F10B8">
          <w:rPr>
            <w:b w:val="0"/>
          </w:rPr>
          <w:t>and all attributes</w:t>
        </w:r>
      </w:ins>
      <w:ins w:id="1788" w:author="Dr. Carsten Franke" w:date="2021-04-12T23:11:00Z">
        <w:r w:rsidR="002F10B8">
          <w:rPr>
            <w:b w:val="0"/>
          </w:rPr>
          <w:t>)</w:t>
        </w:r>
      </w:ins>
      <w:ins w:id="1789" w:author="Dr. Carsten Franke" w:date="2021-04-12T23:08:00Z">
        <w:r w:rsidR="002F10B8">
          <w:rPr>
            <w:b w:val="0"/>
          </w:rPr>
          <w:t xml:space="preserve">: </w:t>
        </w:r>
      </w:ins>
    </w:p>
    <w:p w14:paraId="343B4CEF" w14:textId="2846BDE9" w:rsidR="008833FD" w:rsidRPr="00D977AB" w:rsidRDefault="008833FD" w:rsidP="00FD235E">
      <w:pPr>
        <w:pStyle w:val="Example"/>
        <w:keepNext/>
        <w:rPr>
          <w:ins w:id="1790" w:author="Dr. Carsten Franke" w:date="2021-02-17T14:26:00Z"/>
        </w:rPr>
      </w:pPr>
      <w:ins w:id="1791" w:author="nick" w:date="2021-04-11T12:01:00Z">
        <w:r>
          <w:rPr>
            <w:noProof/>
            <w:lang w:eastAsia="en-US"/>
          </w:rPr>
          <w:drawing>
            <wp:inline distT="0" distB="0" distL="0" distR="0" wp14:anchorId="3CF0658B" wp14:editId="7149CAD4">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ins>
    </w:p>
    <w:p w14:paraId="30555288" w14:textId="77777777" w:rsidR="00FD235E" w:rsidRPr="00D977AB" w:rsidRDefault="00FD235E" w:rsidP="00FD235E">
      <w:pPr>
        <w:pStyle w:val="XMLCode"/>
        <w:keepNext/>
        <w:rPr>
          <w:ins w:id="1792" w:author="Dr. Carsten Franke" w:date="2021-02-17T14:26:00Z"/>
        </w:rPr>
      </w:pPr>
    </w:p>
    <w:p w14:paraId="544BFB5B" w14:textId="77777777" w:rsidR="00FD235E" w:rsidRDefault="00FD235E" w:rsidP="00FD235E">
      <w:pPr>
        <w:pStyle w:val="XMLCode"/>
        <w:keepNext/>
        <w:rPr>
          <w:ins w:id="1793" w:author="Dr. Carsten Franke" w:date="2021-02-17T14:26:00Z"/>
        </w:rPr>
      </w:pPr>
      <w:ins w:id="1794"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795" w:author="Dr. Carsten Franke" w:date="2021-02-17T14:26:00Z"/>
          <w:b/>
          <w:color w:val="0070C0"/>
        </w:rPr>
      </w:pPr>
      <w:ins w:id="1796"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2F10B8">
      <w:pPr>
        <w:pStyle w:val="XMLCode"/>
        <w:keepNext/>
        <w:rPr>
          <w:ins w:id="1797" w:author="Dr. Carsten Franke" w:date="2021-02-17T14:26:00Z"/>
          <w:b/>
          <w:color w:val="0070C0"/>
        </w:rPr>
      </w:pPr>
      <w:ins w:id="1798" w:author="Dr. Carsten Franke" w:date="2021-02-17T14:2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23393476" w14:textId="77777777" w:rsidR="008833FD" w:rsidRPr="002F10B8" w:rsidRDefault="008833FD" w:rsidP="008833FD">
      <w:pPr>
        <w:pStyle w:val="XMLCode"/>
        <w:keepNext/>
        <w:rPr>
          <w:ins w:id="1799" w:author="nick" w:date="2021-04-11T12:01:00Z"/>
          <w:b/>
          <w:color w:val="0070C0"/>
        </w:rPr>
      </w:pPr>
      <w:ins w:id="1800" w:author="nick" w:date="2021-04-11T12:01: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649E4597" w14:textId="4A0696FE" w:rsidR="008833FD" w:rsidRPr="002F10B8" w:rsidRDefault="008833FD" w:rsidP="008833FD">
      <w:pPr>
        <w:pStyle w:val="XMLCode"/>
        <w:rPr>
          <w:ins w:id="1801" w:author="nick" w:date="2021-04-11T12:01:00Z"/>
          <w:b/>
          <w:color w:val="0070C0"/>
        </w:rPr>
      </w:pPr>
      <w:ins w:id="1802" w:author="nick" w:date="2021-04-11T12:01:00Z">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="0</w:t>
        </w:r>
      </w:ins>
      <w:ins w:id="1803" w:author="nick" w:date="2021-04-11T12:02:00Z">
        <w:r w:rsidRPr="002F10B8">
          <w:rPr>
            <w:b/>
            <w:color w:val="0070C0"/>
          </w:rPr>
          <w:t>.5</w:t>
        </w:r>
      </w:ins>
      <w:ins w:id="1804" w:author="nick" w:date="2021-04-11T12:01:00Z">
        <w:r w:rsidRPr="002F10B8">
          <w:rPr>
            <w:b/>
            <w:color w:val="0070C0"/>
          </w:rPr>
          <w:t>" length="</w:t>
        </w:r>
      </w:ins>
      <w:ins w:id="1805" w:author="nick" w:date="2021-04-11T12:02:00Z">
        <w:r w:rsidRPr="002F10B8">
          <w:rPr>
            <w:b/>
            <w:color w:val="0070C0"/>
          </w:rPr>
          <w:t>2.0</w:t>
        </w:r>
      </w:ins>
      <w:ins w:id="1806" w:author="nick" w:date="2021-04-11T12:01:00Z">
        <w:r w:rsidRPr="002F10B8">
          <w:rPr>
            <w:b/>
            <w:color w:val="0070C0"/>
          </w:rPr>
          <w:t>" spacing="</w:t>
        </w:r>
      </w:ins>
      <w:ins w:id="1807" w:author="nick" w:date="2021-04-11T12:02:00Z">
        <w:r w:rsidRPr="002F10B8">
          <w:rPr>
            <w:b/>
            <w:color w:val="0070C0"/>
          </w:rPr>
          <w:t>3.</w:t>
        </w:r>
      </w:ins>
      <w:ins w:id="1808" w:author="nick" w:date="2021-04-11T12:01:00Z">
        <w:r w:rsidRPr="002F10B8">
          <w:rPr>
            <w:b/>
            <w:color w:val="0070C0"/>
          </w:rPr>
          <w:t xml:space="preserve">5" </w:t>
        </w:r>
      </w:ins>
    </w:p>
    <w:p w14:paraId="26E0B0F0" w14:textId="6F7353A9" w:rsidR="008833FD" w:rsidRPr="002F10B8" w:rsidRDefault="008833FD" w:rsidP="008833FD">
      <w:pPr>
        <w:pStyle w:val="XMLCode"/>
        <w:rPr>
          <w:ins w:id="1809" w:author="nick" w:date="2021-04-11T12:01:00Z"/>
          <w:b/>
          <w:color w:val="0070C0"/>
        </w:rPr>
      </w:pPr>
      <w:ins w:id="1810" w:author="nick" w:date="2021-04-11T12:01:00Z">
        <w:r w:rsidRPr="002F10B8">
          <w:rPr>
            <w:b/>
            <w:color w:val="0070C0"/>
          </w:rPr>
          <w:t xml:space="preserve">                keep="</w:t>
        </w:r>
      </w:ins>
      <w:ins w:id="1811" w:author="nick" w:date="2021-04-11T12:02:00Z">
        <w:r w:rsidRPr="002F10B8">
          <w:rPr>
            <w:b/>
            <w:color w:val="0070C0"/>
          </w:rPr>
          <w:t>length</w:t>
        </w:r>
      </w:ins>
      <w:ins w:id="1812" w:author="nick" w:date="2021-04-11T12:01:00Z">
        <w:r w:rsidRPr="002F10B8">
          <w:rPr>
            <w:b/>
            <w:color w:val="0070C0"/>
          </w:rPr>
          <w:t>"</w:t>
        </w:r>
      </w:ins>
      <w:ins w:id="1813" w:author="nick" w:date="2021-04-11T12:03:00Z">
        <w:r w:rsidRPr="002F10B8">
          <w:rPr>
            <w:b/>
            <w:color w:val="0070C0"/>
          </w:rPr>
          <w:t xml:space="preserve"> </w:t>
        </w:r>
        <w:proofErr w:type="spellStart"/>
        <w:r w:rsidRPr="002F10B8">
          <w:rPr>
            <w:b/>
            <w:color w:val="0070C0"/>
          </w:rPr>
          <w:t>max_absolute_compensation</w:t>
        </w:r>
        <w:proofErr w:type="spellEnd"/>
        <w:r w:rsidRPr="002F10B8">
          <w:rPr>
            <w:b/>
            <w:color w:val="0070C0"/>
          </w:rPr>
          <w:t>="0.2"</w:t>
        </w:r>
      </w:ins>
      <w:ins w:id="1814" w:author="nick" w:date="2021-04-11T12:01:00Z">
        <w:r w:rsidRPr="002F10B8">
          <w:rPr>
            <w:b/>
            <w:color w:val="0070C0"/>
          </w:rPr>
          <w:t>/&gt;</w:t>
        </w:r>
      </w:ins>
    </w:p>
    <w:p w14:paraId="7A23ECEB" w14:textId="77777777" w:rsidR="00FD235E" w:rsidRPr="001E3F9F" w:rsidRDefault="00FD235E" w:rsidP="00FD235E">
      <w:pPr>
        <w:pStyle w:val="XMLCode"/>
        <w:rPr>
          <w:ins w:id="1815" w:author="Dr. Carsten Franke" w:date="2021-02-17T14:26:00Z"/>
          <w:b/>
          <w:color w:val="0070C0"/>
        </w:rPr>
      </w:pPr>
      <w:ins w:id="1816" w:author="Dr. Carsten Franke" w:date="2021-02-17T14:26: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4F44ED34" w14:textId="77777777" w:rsidR="00FD235E" w:rsidRDefault="00FD235E" w:rsidP="002F10B8">
      <w:pPr>
        <w:pStyle w:val="XMLCode"/>
        <w:rPr>
          <w:ins w:id="1817" w:author="Dr. Carsten Franke" w:date="2021-02-17T14:26:00Z"/>
        </w:rPr>
      </w:pPr>
      <w:ins w:id="1818"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2F10B8">
      <w:pPr>
        <w:pStyle w:val="XMLCode"/>
        <w:keepNext/>
        <w:rPr>
          <w:ins w:id="1819" w:author="Dr. Carsten Franke" w:date="2021-02-17T14:26:00Z"/>
        </w:rPr>
      </w:pPr>
      <w:ins w:id="1820" w:author="Dr. Carsten Franke" w:date="2021-02-17T14:26:00Z">
        <w:r>
          <w:t xml:space="preserve">    &lt;/</w:t>
        </w:r>
        <w:proofErr w:type="spellStart"/>
        <w:r>
          <w:t>corner_weld</w:t>
        </w:r>
        <w:proofErr w:type="spellEnd"/>
        <w:r>
          <w:t>&gt;</w:t>
        </w:r>
      </w:ins>
    </w:p>
    <w:p w14:paraId="771CE953" w14:textId="77777777" w:rsidR="00FD235E" w:rsidRDefault="00FD235E" w:rsidP="002F10B8">
      <w:pPr>
        <w:pStyle w:val="XMLCode"/>
        <w:keepNext/>
        <w:rPr>
          <w:ins w:id="1821" w:author="Dr. Carsten Franke" w:date="2021-02-17T14:26:00Z"/>
        </w:rPr>
      </w:pPr>
      <w:ins w:id="1822"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823" w:author="Dr. Carsten Franke" w:date="2021-02-17T14:26:00Z"/>
        </w:rPr>
      </w:pPr>
    </w:p>
    <w:p w14:paraId="1C618996" w14:textId="51ED6754" w:rsidR="005019C2" w:rsidRPr="002F10B8" w:rsidRDefault="005019C2" w:rsidP="005019C2">
      <w:pPr>
        <w:keepNext/>
        <w:autoSpaceDE w:val="0"/>
        <w:autoSpaceDN w:val="0"/>
        <w:adjustRightInd w:val="0"/>
        <w:spacing w:after="0"/>
        <w:jc w:val="both"/>
        <w:rPr>
          <w:ins w:id="1824" w:author="nick" w:date="2021-04-11T12:06:00Z"/>
          <w:sz w:val="24"/>
        </w:rPr>
      </w:pPr>
      <w:ins w:id="1825" w:author="nick" w:date="2021-04-11T12:06:00Z">
        <w:r w:rsidRPr="00004502">
          <w:rPr>
            <w:b/>
            <w:sz w:val="24"/>
          </w:rPr>
          <w:lastRenderedPageBreak/>
          <w:t>Example</w:t>
        </w:r>
        <w:r>
          <w:rPr>
            <w:b/>
            <w:sz w:val="24"/>
          </w:rPr>
          <w:t xml:space="preserve"> C</w:t>
        </w:r>
        <w:del w:id="1826" w:author="Dr. Carsten Franke" w:date="2021-04-12T23:11:00Z">
          <w:r w:rsidRPr="00004502" w:rsidDel="002F10B8">
            <w:rPr>
              <w:b/>
              <w:sz w:val="24"/>
            </w:rPr>
            <w:delText xml:space="preserve"> </w:delText>
          </w:r>
        </w:del>
      </w:ins>
      <w:ins w:id="1827" w:author="nick" w:date="2021-04-11T12:07:00Z">
        <w:r>
          <w:rPr>
            <w:b/>
            <w:sz w:val="24"/>
          </w:rPr>
          <w:t>: Staggered weld</w:t>
        </w:r>
      </w:ins>
      <w:ins w:id="1828" w:author="nick" w:date="2021-04-11T12:14:00Z">
        <w:r w:rsidR="00F5184B">
          <w:rPr>
            <w:b/>
            <w:sz w:val="24"/>
          </w:rPr>
          <w:t>ing</w:t>
        </w:r>
      </w:ins>
      <w:ins w:id="1829" w:author="nick" w:date="2021-04-11T12:07:00Z">
        <w:r w:rsidRPr="002F10B8">
          <w:rPr>
            <w:sz w:val="24"/>
          </w:rPr>
          <w:t xml:space="preserve"> </w:t>
        </w:r>
      </w:ins>
      <w:ins w:id="1830" w:author="nick" w:date="2021-04-11T12:06:00Z">
        <w:r w:rsidRPr="002F10B8">
          <w:rPr>
            <w:sz w:val="24"/>
          </w:rPr>
          <w:t>(</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ins>
      <w:ins w:id="1831" w:author="nick" w:date="2021-04-11T12:14:00Z">
        <w:r w:rsidR="006425FD">
          <w:rPr>
            <w:sz w:val="24"/>
          </w:rPr>
          <w:t>welded from both sides</w:t>
        </w:r>
      </w:ins>
      <w:ins w:id="1832" w:author="Dr. Carsten Franke" w:date="2021-04-12T23:13:00Z">
        <w:r w:rsidR="002F10B8">
          <w:rPr>
            <w:sz w:val="24"/>
          </w:rPr>
          <w:t xml:space="preserve"> in alternating sequence</w:t>
        </w:r>
      </w:ins>
      <w:ins w:id="1833" w:author="nick" w:date="2021-04-11T12:14:00Z">
        <w:r w:rsidR="006425FD">
          <w:rPr>
            <w:sz w:val="24"/>
          </w:rPr>
          <w:t xml:space="preserve">, with two </w:t>
        </w:r>
      </w:ins>
      <w:ins w:id="1834" w:author="nick" w:date="2021-04-11T12:06:00Z">
        <w:r>
          <w:rPr>
            <w:rStyle w:val="elementdeftypeChar"/>
          </w:rPr>
          <w:t>&lt;</w:t>
        </w:r>
      </w:ins>
      <w:proofErr w:type="spellStart"/>
      <w:ins w:id="1835" w:author="Dr. Carsten Franke" w:date="2021-04-12T23:12:00Z">
        <w:r w:rsidR="002F10B8">
          <w:rPr>
            <w:rStyle w:val="elementdeftypeChar"/>
          </w:rPr>
          <w:t>regular_segments</w:t>
        </w:r>
        <w:proofErr w:type="spellEnd"/>
        <w:r w:rsidR="002F10B8">
          <w:rPr>
            <w:rStyle w:val="elementdeftypeChar"/>
          </w:rPr>
          <w:t>/</w:t>
        </w:r>
      </w:ins>
      <w:ins w:id="1836" w:author="nick" w:date="2021-04-11T12:06:00Z">
        <w:r w:rsidRPr="00004502">
          <w:rPr>
            <w:rStyle w:val="elementdeftypeChar"/>
          </w:rPr>
          <w:t>&gt;</w:t>
        </w:r>
      </w:ins>
      <w:ins w:id="1837" w:author="Dr. Carsten Franke" w:date="2021-04-12T23:14:00Z">
        <w:r w:rsidR="002F10B8" w:rsidRPr="002F10B8">
          <w:rPr>
            <w:bCs/>
            <w:sz w:val="24"/>
          </w:rPr>
          <w:t xml:space="preserve"> </w:t>
        </w:r>
      </w:ins>
      <w:ins w:id="1838" w:author="Dr. Carsten Franke" w:date="2021-04-12T23:13:00Z">
        <w:r w:rsidR="002F10B8" w:rsidRPr="002F10B8">
          <w:rPr>
            <w:bCs/>
            <w:sz w:val="24"/>
          </w:rPr>
          <w:t>for the two</w:t>
        </w:r>
      </w:ins>
      <w:ins w:id="1839" w:author="Dr. Carsten Franke" w:date="2021-04-12T23:14:00Z">
        <w:r w:rsidR="002F10B8" w:rsidRPr="002F10B8">
          <w:rPr>
            <w:bCs/>
            <w:sz w:val="24"/>
          </w:rPr>
          <w:t xml:space="preserve"> </w:t>
        </w:r>
      </w:ins>
      <w:ins w:id="1840" w:author="Dr. Carsten Franke" w:date="2021-04-12T23:13:00Z">
        <w:r w:rsidR="002F10B8">
          <w:rPr>
            <w:rStyle w:val="elementdeftypeChar"/>
          </w:rPr>
          <w:t>&lt;</w:t>
        </w:r>
      </w:ins>
      <w:proofErr w:type="spellStart"/>
      <w:ins w:id="1841" w:author="Dr. Carsten Franke" w:date="2021-04-12T23:14:00Z">
        <w:r w:rsidR="002F10B8">
          <w:rPr>
            <w:rStyle w:val="elementdeftypeChar"/>
          </w:rPr>
          <w:t>weld_position</w:t>
        </w:r>
        <w:proofErr w:type="spellEnd"/>
        <w:r w:rsidR="002F10B8">
          <w:rPr>
            <w:rStyle w:val="elementdeftypeChar"/>
          </w:rPr>
          <w:t>/&gt;</w:t>
        </w:r>
        <w:r w:rsidR="002F10B8">
          <w:rPr>
            <w:sz w:val="24"/>
          </w:rPr>
          <w:t>s</w:t>
        </w:r>
      </w:ins>
      <w:ins w:id="1842" w:author="nick" w:date="2021-04-11T12:06:00Z">
        <w:r w:rsidRPr="002F10B8">
          <w:rPr>
            <w:sz w:val="24"/>
          </w:rPr>
          <w:t>):</w:t>
        </w:r>
      </w:ins>
    </w:p>
    <w:p w14:paraId="6639DB38" w14:textId="6FF9B366" w:rsidR="005019C2" w:rsidRDefault="005019C2" w:rsidP="006C75C1">
      <w:pPr>
        <w:keepNext/>
        <w:autoSpaceDE w:val="0"/>
        <w:autoSpaceDN w:val="0"/>
        <w:adjustRightInd w:val="0"/>
        <w:spacing w:after="0"/>
        <w:jc w:val="both"/>
        <w:rPr>
          <w:ins w:id="1843" w:author="nick" w:date="2021-04-11T12:08:00Z"/>
          <w:b/>
          <w:sz w:val="24"/>
        </w:rPr>
      </w:pPr>
      <w:ins w:id="1844" w:author="nick" w:date="2021-04-11T12:06:00Z">
        <w:r>
          <w:rPr>
            <w:noProof/>
            <w:lang w:eastAsia="en-US"/>
          </w:rPr>
          <w:drawing>
            <wp:inline distT="0" distB="0" distL="0" distR="0" wp14:anchorId="59644205" wp14:editId="2836E711">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ins>
    </w:p>
    <w:p w14:paraId="104EE77A" w14:textId="77777777" w:rsidR="00EE2B80" w:rsidRDefault="00EE2B80" w:rsidP="00EE2B80">
      <w:pPr>
        <w:pStyle w:val="XMLCode"/>
        <w:keepNext/>
        <w:rPr>
          <w:ins w:id="1845" w:author="nick" w:date="2021-04-11T12:08:00Z"/>
        </w:rPr>
      </w:pPr>
      <w:ins w:id="1846" w:author="nick" w:date="2021-04-11T12:08:00Z">
        <w:r w:rsidRPr="007055D9">
          <w:t>&lt;</w:t>
        </w:r>
        <w:proofErr w:type="spellStart"/>
        <w:r>
          <w:t>seamweld</w:t>
        </w:r>
        <w:proofErr w:type="spellEnd"/>
        <w:r>
          <w:t>&gt;</w:t>
        </w:r>
      </w:ins>
    </w:p>
    <w:p w14:paraId="3E12FC13" w14:textId="77777777" w:rsidR="00EE2B80" w:rsidRPr="001E3F9F" w:rsidRDefault="00EE2B80" w:rsidP="00EE2B80">
      <w:pPr>
        <w:pStyle w:val="XMLCode"/>
        <w:keepNext/>
        <w:rPr>
          <w:ins w:id="1847" w:author="nick" w:date="2021-04-11T12:08:00Z"/>
          <w:b/>
          <w:color w:val="0070C0"/>
        </w:rPr>
      </w:pPr>
      <w:ins w:id="1848" w:author="nick" w:date="2021-04-11T12:0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795D4D0D" w14:textId="77777777" w:rsidR="00EE2B80" w:rsidRPr="00D977AB" w:rsidRDefault="00EE2B80" w:rsidP="00EE2B80">
      <w:pPr>
        <w:pStyle w:val="XMLCode"/>
        <w:rPr>
          <w:ins w:id="1849" w:author="nick" w:date="2021-04-11T12:08:00Z"/>
          <w:b/>
          <w:color w:val="0070C0"/>
        </w:rPr>
      </w:pPr>
      <w:ins w:id="1850" w:author="nick" w:date="2021-04-11T12:0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0B61D7FF" w14:textId="77777777" w:rsidR="00EE2B80" w:rsidRPr="002F10B8" w:rsidRDefault="00EE2B80" w:rsidP="00EE2B80">
      <w:pPr>
        <w:pStyle w:val="XMLCode"/>
        <w:keepNext/>
        <w:rPr>
          <w:ins w:id="1851" w:author="nick" w:date="2021-04-11T12:08:00Z"/>
          <w:b/>
          <w:color w:val="0070C0"/>
        </w:rPr>
      </w:pPr>
      <w:ins w:id="1852" w:author="nick" w:date="2021-04-11T12:08: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22909BEA" w14:textId="4BCB9187" w:rsidR="00EE2B80" w:rsidRPr="002F10B8" w:rsidRDefault="00EE2B80" w:rsidP="00EE2B80">
      <w:pPr>
        <w:pStyle w:val="XMLCode"/>
        <w:rPr>
          <w:ins w:id="1853" w:author="nick" w:date="2021-04-11T12:08:00Z"/>
          <w:b/>
          <w:color w:val="0070C0"/>
        </w:rPr>
      </w:pPr>
      <w:ins w:id="1854" w:author="nick" w:date="2021-04-11T12:08:00Z">
        <w:r w:rsidRPr="002F10B8">
          <w:rPr>
            <w:b/>
            <w:color w:val="0070C0"/>
          </w:rPr>
          <w:t xml:space="preserve">                </w:t>
        </w:r>
        <w:proofErr w:type="spellStart"/>
        <w:r w:rsidRPr="002F10B8">
          <w:rPr>
            <w:b/>
            <w:color w:val="0070C0"/>
          </w:rPr>
          <w:t>first_spacing</w:t>
        </w:r>
        <w:proofErr w:type="spellEnd"/>
        <w:r w:rsidRPr="002F10B8">
          <w:rPr>
            <w:b/>
            <w:color w:val="0070C0"/>
          </w:rPr>
          <w:t>="2.5" spacing="3.0" length="2.0"/&gt;</w:t>
        </w:r>
      </w:ins>
    </w:p>
    <w:p w14:paraId="20BA1330" w14:textId="77777777" w:rsidR="00EE2B80" w:rsidRPr="002F10B8" w:rsidRDefault="00EE2B80" w:rsidP="00EE2B80">
      <w:pPr>
        <w:pStyle w:val="XMLCode"/>
        <w:rPr>
          <w:ins w:id="1855" w:author="nick" w:date="2021-04-11T12:08:00Z"/>
          <w:b/>
          <w:color w:val="0070C0"/>
        </w:rPr>
      </w:pPr>
      <w:ins w:id="1856" w:author="nick" w:date="2021-04-11T12:08: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772932A" w14:textId="1E7E0065" w:rsidR="00EE2B80" w:rsidRPr="002F10B8" w:rsidRDefault="00EE2B80" w:rsidP="00EE2B80">
      <w:pPr>
        <w:pStyle w:val="XMLCode"/>
        <w:rPr>
          <w:ins w:id="1857" w:author="nick" w:date="2021-04-11T12:09:00Z"/>
          <w:b/>
          <w:color w:val="0070C0"/>
        </w:rPr>
      </w:pPr>
      <w:ins w:id="1858" w:author="nick" w:date="2021-04-11T12:09:00Z">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ins>
    </w:p>
    <w:p w14:paraId="21846224" w14:textId="77777777" w:rsidR="00EE2B80" w:rsidRPr="002F10B8" w:rsidRDefault="00EE2B80" w:rsidP="00EE2B80">
      <w:pPr>
        <w:pStyle w:val="XMLCode"/>
        <w:keepNext/>
        <w:rPr>
          <w:ins w:id="1859" w:author="nick" w:date="2021-04-11T12:09:00Z"/>
          <w:b/>
          <w:color w:val="0070C0"/>
        </w:rPr>
      </w:pPr>
      <w:ins w:id="1860" w:author="nick" w:date="2021-04-11T12:09:00Z">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ins>
    </w:p>
    <w:p w14:paraId="6EB5B52D" w14:textId="117C8C46" w:rsidR="00EE2B80" w:rsidRPr="002F10B8" w:rsidRDefault="00EE2B80" w:rsidP="00EE2B80">
      <w:pPr>
        <w:pStyle w:val="XMLCode"/>
        <w:rPr>
          <w:ins w:id="1861" w:author="nick" w:date="2021-04-11T12:09:00Z"/>
          <w:b/>
          <w:color w:val="0070C0"/>
        </w:rPr>
      </w:pPr>
      <w:ins w:id="1862" w:author="nick" w:date="2021-04-11T12:09:00Z">
        <w:r w:rsidRPr="002F10B8">
          <w:rPr>
            <w:b/>
            <w:color w:val="0070C0"/>
          </w:rPr>
          <w:t xml:space="preserve">                </w:t>
        </w:r>
        <w:proofErr w:type="spellStart"/>
        <w:r w:rsidRPr="002F10B8">
          <w:rPr>
            <w:b/>
            <w:color w:val="0070C0"/>
          </w:rPr>
          <w:t>last_spacing</w:t>
        </w:r>
        <w:proofErr w:type="spellEnd"/>
        <w:r w:rsidRPr="002F10B8">
          <w:rPr>
            <w:b/>
            <w:color w:val="0070C0"/>
          </w:rPr>
          <w:t>="2.5" spacing="3.0" length="2.0"/&gt;</w:t>
        </w:r>
      </w:ins>
    </w:p>
    <w:p w14:paraId="4BF45EBB" w14:textId="77777777" w:rsidR="00EE2B80" w:rsidRPr="001E3F9F" w:rsidRDefault="00EE2B80" w:rsidP="00EE2B80">
      <w:pPr>
        <w:pStyle w:val="XMLCode"/>
        <w:rPr>
          <w:ins w:id="1863" w:author="nick" w:date="2021-04-11T12:09:00Z"/>
          <w:b/>
          <w:color w:val="0070C0"/>
        </w:rPr>
      </w:pPr>
      <w:ins w:id="1864" w:author="nick" w:date="2021-04-11T12:09: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D7ECE3D" w14:textId="77777777" w:rsidR="00EE2B80" w:rsidRDefault="00EE2B80" w:rsidP="00EE2B80">
      <w:pPr>
        <w:pStyle w:val="XMLCode"/>
        <w:rPr>
          <w:ins w:id="1865" w:author="nick" w:date="2021-04-11T12:08:00Z"/>
        </w:rPr>
      </w:pPr>
      <w:ins w:id="1866" w:author="nick" w:date="2021-04-11T12:08:00Z">
        <w:r>
          <w:t xml:space="preserve">        &lt;</w:t>
        </w:r>
        <w:proofErr w:type="spellStart"/>
        <w:r>
          <w:t>sheet_parameter</w:t>
        </w:r>
        <w:proofErr w:type="spellEnd"/>
        <w:r>
          <w:t xml:space="preserve"> ... /&gt;</w:t>
        </w:r>
      </w:ins>
    </w:p>
    <w:p w14:paraId="24BABDAC" w14:textId="77777777" w:rsidR="00EE2B80" w:rsidRPr="007055D9" w:rsidRDefault="00EE2B80" w:rsidP="00EE2B80">
      <w:pPr>
        <w:pStyle w:val="XMLCode"/>
        <w:rPr>
          <w:ins w:id="1867" w:author="nick" w:date="2021-04-11T12:08:00Z"/>
        </w:rPr>
      </w:pPr>
      <w:ins w:id="1868" w:author="nick" w:date="2021-04-11T12:08:00Z">
        <w:r>
          <w:t xml:space="preserve">    &lt;/</w:t>
        </w:r>
        <w:proofErr w:type="spellStart"/>
        <w:r>
          <w:t>corner_weld</w:t>
        </w:r>
        <w:proofErr w:type="spellEnd"/>
        <w:r>
          <w:t>&gt;</w:t>
        </w:r>
      </w:ins>
    </w:p>
    <w:p w14:paraId="2B0B3C36" w14:textId="77777777" w:rsidR="00EE2B80" w:rsidRDefault="00EE2B80" w:rsidP="00EE2B80">
      <w:pPr>
        <w:pStyle w:val="XMLCode"/>
        <w:rPr>
          <w:ins w:id="1869" w:author="nick" w:date="2021-04-11T12:08:00Z"/>
        </w:rPr>
      </w:pPr>
      <w:ins w:id="1870" w:author="nick" w:date="2021-04-11T12:08:00Z">
        <w:r w:rsidRPr="007055D9">
          <w:t>&lt;/</w:t>
        </w:r>
        <w:proofErr w:type="spellStart"/>
        <w:r>
          <w:t>seamweld</w:t>
        </w:r>
        <w:proofErr w:type="spellEnd"/>
        <w:r w:rsidRPr="007055D9">
          <w:t>&gt;</w:t>
        </w:r>
      </w:ins>
    </w:p>
    <w:p w14:paraId="3FB65460" w14:textId="766E0E33" w:rsidR="00747A5E" w:rsidRDefault="00747A5E" w:rsidP="006C75C1">
      <w:pPr>
        <w:keepNext/>
        <w:autoSpaceDE w:val="0"/>
        <w:autoSpaceDN w:val="0"/>
        <w:adjustRightInd w:val="0"/>
        <w:spacing w:after="0"/>
        <w:jc w:val="both"/>
        <w:rPr>
          <w:ins w:id="1871" w:author="nick" w:date="2021-04-11T12:12:00Z"/>
          <w:b/>
          <w:sz w:val="24"/>
        </w:rPr>
      </w:pPr>
      <w:ins w:id="1872" w:author="Dr. Carsten Franke" w:date="2021-02-17T12:25:00Z">
        <w:r w:rsidRPr="00004502">
          <w:rPr>
            <w:b/>
            <w:sz w:val="24"/>
          </w:rPr>
          <w:t>Example</w:t>
        </w:r>
        <w:r>
          <w:rPr>
            <w:b/>
            <w:sz w:val="24"/>
          </w:rPr>
          <w:t xml:space="preserve"> </w:t>
        </w:r>
      </w:ins>
      <w:ins w:id="1873" w:author="nick" w:date="2021-04-11T12:10:00Z">
        <w:r w:rsidR="00F4775B">
          <w:rPr>
            <w:b/>
            <w:sz w:val="24"/>
          </w:rPr>
          <w:t>D</w:t>
        </w:r>
      </w:ins>
      <w:ins w:id="1874"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875" w:name="_Hlk64538969"/>
        <w:r>
          <w:rPr>
            <w:rStyle w:val="elementdeftypeChar"/>
          </w:rPr>
          <w:t>&lt;</w:t>
        </w:r>
        <w:proofErr w:type="spellStart"/>
        <w:r w:rsidRPr="00004502">
          <w:rPr>
            <w:rStyle w:val="elementdeftypeChar"/>
          </w:rPr>
          <w:t>se</w:t>
        </w:r>
      </w:ins>
      <w:ins w:id="1876" w:author="Dr. Carsten Franke" w:date="2021-02-17T14:11:00Z">
        <w:r w:rsidR="00302312">
          <w:rPr>
            <w:rStyle w:val="elementdeftypeChar"/>
          </w:rPr>
          <w:t>gment</w:t>
        </w:r>
      </w:ins>
      <w:ins w:id="1877" w:author="Dr. Carsten Franke" w:date="2021-02-17T12:25:00Z">
        <w:r>
          <w:rPr>
            <w:rStyle w:val="elementdeftypeChar"/>
          </w:rPr>
          <w:t>_list</w:t>
        </w:r>
        <w:proofErr w:type="spellEnd"/>
        <w:r w:rsidRPr="00004502">
          <w:rPr>
            <w:rStyle w:val="elementdeftypeChar"/>
          </w:rPr>
          <w:t>/&gt;</w:t>
        </w:r>
        <w:bookmarkEnd w:id="1875"/>
        <w:r w:rsidRPr="00004502">
          <w:rPr>
            <w:b/>
            <w:sz w:val="24"/>
          </w:rPr>
          <w:t>):</w:t>
        </w:r>
      </w:ins>
    </w:p>
    <w:p w14:paraId="13F42BAF" w14:textId="7162FFC4" w:rsidR="00F4775B" w:rsidRPr="00004502" w:rsidRDefault="00F4775B" w:rsidP="006C75C1">
      <w:pPr>
        <w:keepNext/>
        <w:autoSpaceDE w:val="0"/>
        <w:autoSpaceDN w:val="0"/>
        <w:adjustRightInd w:val="0"/>
        <w:spacing w:after="0"/>
        <w:jc w:val="both"/>
        <w:rPr>
          <w:ins w:id="1878" w:author="Dr. Carsten Franke" w:date="2021-02-17T12:25:00Z"/>
          <w:b/>
          <w:sz w:val="24"/>
        </w:rPr>
      </w:pPr>
      <w:ins w:id="1879" w:author="nick" w:date="2021-04-11T12:12:00Z">
        <w:r>
          <w:rPr>
            <w:noProof/>
            <w:lang w:eastAsia="en-US"/>
          </w:rPr>
          <w:drawing>
            <wp:inline distT="0" distB="0" distL="0" distR="0" wp14:anchorId="7DFAE554" wp14:editId="3EAA0385">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59450" cy="1002366"/>
                      </a:xfrm>
                      <a:prstGeom prst="rect">
                        <a:avLst/>
                      </a:prstGeom>
                    </pic:spPr>
                  </pic:pic>
                </a:graphicData>
              </a:graphic>
            </wp:inline>
          </w:drawing>
        </w:r>
      </w:ins>
    </w:p>
    <w:p w14:paraId="50CFC536" w14:textId="77777777" w:rsidR="00747A5E" w:rsidRDefault="00747A5E" w:rsidP="00747A5E">
      <w:pPr>
        <w:pStyle w:val="XMLCode"/>
        <w:keepNext/>
        <w:rPr>
          <w:ins w:id="1880" w:author="Dr. Carsten Franke" w:date="2021-02-17T12:25:00Z"/>
        </w:rPr>
      </w:pPr>
    </w:p>
    <w:p w14:paraId="4DCD7664" w14:textId="77777777" w:rsidR="00747A5E" w:rsidRDefault="00747A5E" w:rsidP="00747A5E">
      <w:pPr>
        <w:pStyle w:val="XMLCode"/>
        <w:keepNext/>
        <w:rPr>
          <w:ins w:id="1881" w:author="Dr. Carsten Franke" w:date="2021-02-17T12:25:00Z"/>
        </w:rPr>
      </w:pPr>
      <w:ins w:id="1882"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883" w:author="Dr. Carsten Franke" w:date="2021-02-17T13:28:00Z"/>
          <w:b/>
          <w:color w:val="0070C0"/>
        </w:rPr>
      </w:pPr>
      <w:ins w:id="1884"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885" w:author="Dr. Carsten Franke" w:date="2021-02-17T13:28:00Z"/>
          <w:b/>
          <w:color w:val="0070C0"/>
        </w:rPr>
      </w:pPr>
      <w:ins w:id="1886" w:author="Dr. Carsten Franke" w:date="2021-02-17T13:2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599FFCCD" w14:textId="30429DD3" w:rsidR="00747A5E" w:rsidRPr="00657551" w:rsidRDefault="00B5709E" w:rsidP="00182CD1">
      <w:pPr>
        <w:pStyle w:val="XMLCode"/>
        <w:keepNext/>
        <w:rPr>
          <w:ins w:id="1887" w:author="Dr. Carsten Franke" w:date="2021-02-17T12:25:00Z"/>
          <w:b/>
          <w:color w:val="0070C0"/>
        </w:rPr>
      </w:pPr>
      <w:ins w:id="1888" w:author="Dr. Carsten Franke" w:date="2021-02-17T14:16:00Z">
        <w:r w:rsidRPr="00426B96">
          <w:rPr>
            <w:b/>
            <w:color w:val="0070C0"/>
          </w:rPr>
          <w:t xml:space="preserve">        </w:t>
        </w:r>
        <w:r w:rsidRPr="001E3F9F">
          <w:rPr>
            <w:b/>
            <w:color w:val="0070C0"/>
          </w:rPr>
          <w:t xml:space="preserve">    </w:t>
        </w:r>
      </w:ins>
      <w:ins w:id="1889" w:author="Dr. Carsten Franke" w:date="2021-02-17T12:25:00Z">
        <w:r w:rsidR="00747A5E" w:rsidRPr="00657551">
          <w:rPr>
            <w:b/>
            <w:color w:val="0070C0"/>
          </w:rPr>
          <w:t>&lt;</w:t>
        </w:r>
        <w:proofErr w:type="spellStart"/>
        <w:r w:rsidR="00747A5E" w:rsidRPr="00657551">
          <w:rPr>
            <w:b/>
            <w:color w:val="0070C0"/>
          </w:rPr>
          <w:t>se</w:t>
        </w:r>
      </w:ins>
      <w:ins w:id="1890" w:author="Dr. Carsten Franke" w:date="2021-02-17T14:11:00Z">
        <w:r w:rsidR="00302312" w:rsidRPr="00657551">
          <w:rPr>
            <w:b/>
            <w:color w:val="0070C0"/>
          </w:rPr>
          <w:t>gment</w:t>
        </w:r>
      </w:ins>
      <w:ins w:id="1891" w:author="Dr. Carsten Franke" w:date="2021-02-17T12:25:00Z">
        <w:r w:rsidR="00747A5E" w:rsidRPr="00657551">
          <w:rPr>
            <w:b/>
            <w:color w:val="0070C0"/>
          </w:rPr>
          <w:t>_list</w:t>
        </w:r>
        <w:proofErr w:type="spellEnd"/>
        <w:r w:rsidR="00747A5E" w:rsidRPr="00657551">
          <w:rPr>
            <w:b/>
            <w:color w:val="0070C0"/>
          </w:rPr>
          <w:t>&gt;</w:t>
        </w:r>
      </w:ins>
    </w:p>
    <w:p w14:paraId="3A6F2B5A" w14:textId="42E94AE6" w:rsidR="00F4775B" w:rsidRPr="00657551" w:rsidRDefault="00F4775B" w:rsidP="00F4775B">
      <w:pPr>
        <w:pStyle w:val="XMLCode"/>
        <w:rPr>
          <w:ins w:id="1892" w:author="nick" w:date="2021-04-11T12:12:00Z"/>
          <w:b/>
          <w:color w:val="0070C0"/>
        </w:rPr>
      </w:pPr>
      <w:ins w:id="1893" w:author="nick" w:date="2021-04-11T12:12:00Z">
        <w:r w:rsidRPr="00657551">
          <w:rPr>
            <w:b/>
            <w:color w:val="0070C0"/>
          </w:rPr>
          <w:t xml:space="preserve">                &lt;segment from="4.0" to="7.0" /&gt;</w:t>
        </w:r>
      </w:ins>
    </w:p>
    <w:p w14:paraId="55DEEBB8" w14:textId="07563952" w:rsidR="00F4775B" w:rsidRPr="00657551" w:rsidRDefault="00F4775B" w:rsidP="00F4775B">
      <w:pPr>
        <w:pStyle w:val="XMLCode"/>
        <w:rPr>
          <w:ins w:id="1894" w:author="nick" w:date="2021-04-11T12:12:00Z"/>
          <w:b/>
          <w:color w:val="0070C0"/>
        </w:rPr>
      </w:pPr>
      <w:ins w:id="1895" w:author="nick" w:date="2021-04-11T12:12:00Z">
        <w:r w:rsidRPr="00657551">
          <w:rPr>
            <w:b/>
            <w:color w:val="0070C0"/>
          </w:rPr>
          <w:t xml:space="preserve">                &lt;segment from="9.0" to="10.0" /&gt;</w:t>
        </w:r>
      </w:ins>
    </w:p>
    <w:p w14:paraId="6405D6D8" w14:textId="3FB14580" w:rsidR="00F4775B" w:rsidRPr="00657551" w:rsidRDefault="00F4775B" w:rsidP="00F4775B">
      <w:pPr>
        <w:pStyle w:val="XMLCode"/>
        <w:rPr>
          <w:ins w:id="1896" w:author="nick" w:date="2021-04-11T12:12:00Z"/>
          <w:b/>
          <w:color w:val="0070C0"/>
        </w:rPr>
      </w:pPr>
      <w:ins w:id="1897" w:author="nick" w:date="2021-04-11T12:12:00Z">
        <w:r w:rsidRPr="00657551">
          <w:rPr>
            <w:b/>
            <w:color w:val="0070C0"/>
          </w:rPr>
          <w:t xml:space="preserve">                &lt;segment from="</w:t>
        </w:r>
      </w:ins>
      <w:ins w:id="1898" w:author="nick" w:date="2021-04-11T12:13:00Z">
        <w:r w:rsidRPr="00657551">
          <w:rPr>
            <w:b/>
            <w:color w:val="0070C0"/>
          </w:rPr>
          <w:t>13.0</w:t>
        </w:r>
      </w:ins>
      <w:ins w:id="1899" w:author="nick" w:date="2021-04-11T12:12:00Z">
        <w:r w:rsidRPr="00657551">
          <w:rPr>
            <w:b/>
            <w:color w:val="0070C0"/>
          </w:rPr>
          <w:t>" to="</w:t>
        </w:r>
      </w:ins>
      <w:ins w:id="1900" w:author="nick" w:date="2021-04-11T12:13:00Z">
        <w:r w:rsidRPr="00657551">
          <w:rPr>
            <w:b/>
            <w:color w:val="0070C0"/>
          </w:rPr>
          <w:t>15.0</w:t>
        </w:r>
      </w:ins>
      <w:ins w:id="1901" w:author="nick" w:date="2021-04-11T12:12:00Z">
        <w:r w:rsidRPr="00657551">
          <w:rPr>
            <w:b/>
            <w:color w:val="0070C0"/>
          </w:rPr>
          <w:t>" /&gt;</w:t>
        </w:r>
      </w:ins>
    </w:p>
    <w:p w14:paraId="4F1016FA" w14:textId="21834764" w:rsidR="00F4775B" w:rsidRPr="00657551" w:rsidRDefault="00F4775B" w:rsidP="00F4775B">
      <w:pPr>
        <w:pStyle w:val="XMLCode"/>
        <w:rPr>
          <w:ins w:id="1902" w:author="nick" w:date="2021-04-11T12:12:00Z"/>
          <w:b/>
          <w:color w:val="0070C0"/>
        </w:rPr>
      </w:pPr>
      <w:ins w:id="1903" w:author="nick" w:date="2021-04-11T12:12:00Z">
        <w:r w:rsidRPr="00657551">
          <w:rPr>
            <w:b/>
            <w:color w:val="0070C0"/>
          </w:rPr>
          <w:t xml:space="preserve">                &lt;segment from="</w:t>
        </w:r>
      </w:ins>
      <w:ins w:id="1904" w:author="nick" w:date="2021-04-11T12:13:00Z">
        <w:r w:rsidRPr="00657551">
          <w:rPr>
            <w:b/>
            <w:color w:val="0070C0"/>
          </w:rPr>
          <w:t>16.0</w:t>
        </w:r>
      </w:ins>
      <w:ins w:id="1905" w:author="nick" w:date="2021-04-11T12:12:00Z">
        <w:r w:rsidRPr="00657551">
          <w:rPr>
            <w:b/>
            <w:color w:val="0070C0"/>
          </w:rPr>
          <w:t>" to="1</w:t>
        </w:r>
      </w:ins>
      <w:ins w:id="1906" w:author="nick" w:date="2021-04-11T12:13:00Z">
        <w:r w:rsidRPr="00657551">
          <w:rPr>
            <w:b/>
            <w:color w:val="0070C0"/>
          </w:rPr>
          <w:t>7.</w:t>
        </w:r>
      </w:ins>
      <w:ins w:id="1907" w:author="nick" w:date="2021-04-11T12:12:00Z">
        <w:r w:rsidRPr="00657551">
          <w:rPr>
            <w:b/>
            <w:color w:val="0070C0"/>
          </w:rPr>
          <w:t>0" /&gt;</w:t>
        </w:r>
      </w:ins>
    </w:p>
    <w:p w14:paraId="2377E744" w14:textId="49C64B03" w:rsidR="00747A5E" w:rsidRPr="00D977AB" w:rsidRDefault="00B5709E" w:rsidP="00747A5E">
      <w:pPr>
        <w:pStyle w:val="XMLCode"/>
        <w:rPr>
          <w:ins w:id="1908" w:author="Dr. Carsten Franke" w:date="2021-02-17T12:25:00Z"/>
          <w:b/>
          <w:color w:val="0070C0"/>
        </w:rPr>
      </w:pPr>
      <w:ins w:id="1909" w:author="Dr. Carsten Franke" w:date="2021-02-17T14:16:00Z">
        <w:r w:rsidRPr="00657551">
          <w:rPr>
            <w:b/>
            <w:color w:val="0070C0"/>
          </w:rPr>
          <w:t xml:space="preserve">            </w:t>
        </w:r>
      </w:ins>
      <w:ins w:id="1910" w:author="Dr. Carsten Franke" w:date="2021-02-17T12:25:00Z">
        <w:r w:rsidR="00747A5E" w:rsidRPr="00657551">
          <w:rPr>
            <w:b/>
            <w:color w:val="0070C0"/>
          </w:rPr>
          <w:t>&lt;/</w:t>
        </w:r>
        <w:proofErr w:type="spellStart"/>
        <w:r w:rsidR="00747A5E" w:rsidRPr="00657551">
          <w:rPr>
            <w:b/>
            <w:color w:val="0070C0"/>
          </w:rPr>
          <w:t>se</w:t>
        </w:r>
      </w:ins>
      <w:ins w:id="1911" w:author="Dr. Carsten Franke" w:date="2021-02-17T14:11:00Z">
        <w:r w:rsidR="00302312" w:rsidRPr="00657551">
          <w:rPr>
            <w:b/>
            <w:color w:val="0070C0"/>
          </w:rPr>
          <w:t>gment</w:t>
        </w:r>
      </w:ins>
      <w:ins w:id="1912" w:author="Dr. Carsten Franke" w:date="2021-02-17T12:25:00Z">
        <w:r w:rsidR="00747A5E" w:rsidRPr="00657551">
          <w:rPr>
            <w:b/>
            <w:color w:val="0070C0"/>
          </w:rPr>
          <w:t>_list</w:t>
        </w:r>
        <w:proofErr w:type="spellEnd"/>
        <w:r w:rsidR="00747A5E" w:rsidRPr="00657551">
          <w:rPr>
            <w:b/>
            <w:color w:val="0070C0"/>
          </w:rPr>
          <w:t>&gt;</w:t>
        </w:r>
      </w:ins>
    </w:p>
    <w:p w14:paraId="49EFE1E9" w14:textId="77777777" w:rsidR="00747A5E" w:rsidRPr="0042343A" w:rsidRDefault="00747A5E" w:rsidP="00747A5E">
      <w:pPr>
        <w:pStyle w:val="XMLCode"/>
        <w:rPr>
          <w:ins w:id="1913" w:author="Dr. Carsten Franke" w:date="2021-02-17T12:25:00Z"/>
          <w:b/>
          <w:color w:val="0070C0"/>
        </w:rPr>
      </w:pPr>
      <w:ins w:id="1914"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12BA890E" w14:textId="77777777" w:rsidR="00747A5E" w:rsidRPr="0042343A" w:rsidRDefault="00747A5E" w:rsidP="00747A5E">
      <w:pPr>
        <w:pStyle w:val="XMLCode"/>
        <w:rPr>
          <w:ins w:id="1915" w:author="Dr. Carsten Franke" w:date="2021-02-17T12:25:00Z"/>
        </w:rPr>
      </w:pPr>
      <w:ins w:id="1916"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917" w:author="Dr. Carsten Franke" w:date="2021-02-17T12:25:00Z"/>
        </w:rPr>
      </w:pPr>
      <w:ins w:id="1918"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919" w:author="Dr. Carsten Franke" w:date="2021-02-17T12:25:00Z"/>
        </w:rPr>
      </w:pPr>
      <w:ins w:id="1920"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921" w:author="Dr. Carsten Franke" w:date="2021-02-17T12:25:00Z"/>
        </w:rPr>
      </w:pPr>
    </w:p>
    <w:p w14:paraId="4030D49F" w14:textId="30295727" w:rsidR="00DD08B1" w:rsidRPr="007055D9" w:rsidRDefault="00657551" w:rsidP="00747A5E">
      <w:pPr>
        <w:jc w:val="both"/>
        <w:rPr>
          <w:ins w:id="1922" w:author="Dr. Carsten Franke" w:date="2021-02-17T12:25:00Z"/>
        </w:rPr>
      </w:pPr>
      <w:ins w:id="1923" w:author="Dr. Carsten Franke" w:date="2021-04-12T23:17:00Z">
        <w:r w:rsidRPr="0044734C">
          <w:rPr>
            <w:highlight w:val="yellow"/>
          </w:rPr>
          <w:t>Question CF: I assume, it is</w:t>
        </w:r>
      </w:ins>
      <w:ins w:id="1924" w:author="Dr. Carsten Franke" w:date="2021-04-12T23:18:00Z">
        <w:r w:rsidRPr="0044734C">
          <w:rPr>
            <w:highlight w:val="yellow"/>
          </w:rPr>
          <w:t xml:space="preserve"> allowed in does not cause any harm to swap </w:t>
        </w:r>
        <w:r w:rsidRPr="0044734C">
          <w:rPr>
            <w:rStyle w:val="elementdeftypeChar"/>
            <w:highlight w:val="yellow"/>
          </w:rPr>
          <w:t>&lt;segment /&gt;</w:t>
        </w:r>
        <w:r w:rsidRPr="0044734C">
          <w:rPr>
            <w:highlight w:val="yellow"/>
          </w:rPr>
          <w:t xml:space="preserve"> lines, since</w:t>
        </w:r>
      </w:ins>
      <w:ins w:id="1925" w:author="Dr. Carsten Franke" w:date="2021-04-12T23:19:00Z">
        <w:r w:rsidR="0044734C" w:rsidRPr="0044734C">
          <w:rPr>
            <w:highlight w:val="yellow"/>
          </w:rPr>
          <w:t xml:space="preserve"> we </w:t>
        </w:r>
        <w:proofErr w:type="spellStart"/>
        <w:r w:rsidR="0044734C" w:rsidRPr="0044734C">
          <w:rPr>
            <w:highlight w:val="yellow"/>
          </w:rPr>
          <w:t>saif</w:t>
        </w:r>
        <w:proofErr w:type="spellEnd"/>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926" w:author="Dr. Carsten Franke" w:date="2021-04-12T23:18:00Z">
        <w:r w:rsidRPr="0044734C">
          <w:rPr>
            <w:highlight w:val="yellow"/>
          </w:rPr>
          <w:t xml:space="preserve"> – </w:t>
        </w:r>
      </w:ins>
      <w:ins w:id="1927" w:author="Dr. Carsten Franke" w:date="2021-04-12T23:19:00Z">
        <w:r w:rsidR="0044734C" w:rsidRPr="0044734C">
          <w:rPr>
            <w:highlight w:val="yellow"/>
          </w:rPr>
          <w:t>Am I right</w:t>
        </w:r>
      </w:ins>
      <w:ins w:id="1928" w:author="Dr. Carsten Franke" w:date="2021-04-12T23:18:00Z">
        <w:r w:rsidRPr="0044734C">
          <w:rPr>
            <w:highlight w:val="yellow"/>
          </w:rPr>
          <w:t>?</w:t>
        </w:r>
        <w:r>
          <w:t xml:space="preserve"> </w:t>
        </w:r>
      </w:ins>
    </w:p>
    <w:p w14:paraId="56E8C128" w14:textId="77777777" w:rsidR="00246BE4" w:rsidRPr="00246BE4" w:rsidRDefault="00246BE4" w:rsidP="00327322">
      <w:pPr>
        <w:pStyle w:val="berschrift3"/>
      </w:pPr>
      <w:bookmarkStart w:id="1929" w:name="_Toc69145801"/>
      <w:r>
        <w:t>Type Specification</w:t>
      </w:r>
      <w:bookmarkEnd w:id="1388"/>
      <w:bookmarkEnd w:id="1389"/>
      <w:bookmarkEnd w:id="192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lastRenderedPageBreak/>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7C8B8F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82553EB"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45AAC203" w14:textId="0CFBBB4B" w:rsidR="00246BE4" w:rsidRPr="003038C9" w:rsidRDefault="00246BE4" w:rsidP="00246BE4">
      <w:pPr>
        <w:pStyle w:val="Beschriftung"/>
        <w:spacing w:before="120"/>
        <w:rPr>
          <w:lang w:eastAsia="x-none"/>
        </w:rPr>
      </w:pPr>
      <w:bookmarkStart w:id="1930" w:name="_Toc3566484"/>
      <w:bookmarkStart w:id="1931" w:name="_Toc34747485"/>
      <w:bookmarkStart w:id="1932" w:name="_Toc69146049"/>
      <w:r>
        <w:t xml:space="preserve">Table </w:t>
      </w:r>
      <w:r w:rsidR="00ED469A">
        <w:fldChar w:fldCharType="begin"/>
      </w:r>
      <w:r w:rsidR="00ED469A">
        <w:instrText xml:space="preserve"> SEQ Table \* ARABIC </w:instrText>
      </w:r>
      <w:r w:rsidR="00ED469A">
        <w:fldChar w:fldCharType="separate"/>
      </w:r>
      <w:r w:rsidR="00066EE3">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930"/>
      <w:bookmarkEnd w:id="1931"/>
      <w:bookmarkEnd w:id="1932"/>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933" w:name="_Toc3557002"/>
      <w:bookmarkStart w:id="1934" w:name="_Toc34747252"/>
      <w:bookmarkStart w:id="1935" w:name="_Toc69145802"/>
      <w:r w:rsidRPr="007055D9">
        <w:t>Seam Weld</w:t>
      </w:r>
      <w:bookmarkEnd w:id="416"/>
      <w:r w:rsidR="007F0EFE" w:rsidRPr="007055D9">
        <w:t>s</w:t>
      </w:r>
      <w:bookmarkEnd w:id="1360"/>
      <w:bookmarkEnd w:id="1361"/>
      <w:bookmarkEnd w:id="1933"/>
      <w:bookmarkEnd w:id="1934"/>
      <w:bookmarkEnd w:id="1935"/>
    </w:p>
    <w:p w14:paraId="57ED57DC" w14:textId="77777777" w:rsidR="00255787" w:rsidRPr="007055D9" w:rsidRDefault="00C6435A" w:rsidP="00327322">
      <w:pPr>
        <w:pStyle w:val="berschrift3"/>
      </w:pPr>
      <w:bookmarkStart w:id="1936" w:name="_Toc338938903"/>
      <w:bookmarkStart w:id="1937" w:name="_Toc338939099"/>
      <w:bookmarkStart w:id="1938" w:name="_Toc3557003"/>
      <w:bookmarkStart w:id="1939" w:name="_Toc34747253"/>
      <w:bookmarkStart w:id="1940" w:name="_Toc69145803"/>
      <w:r w:rsidRPr="007055D9">
        <w:t>Description and M</w:t>
      </w:r>
      <w:r w:rsidR="007F0EFE" w:rsidRPr="007055D9">
        <w:t>odeling Parameters</w:t>
      </w:r>
      <w:bookmarkEnd w:id="417"/>
      <w:bookmarkEnd w:id="1936"/>
      <w:bookmarkEnd w:id="1937"/>
      <w:bookmarkEnd w:id="1938"/>
      <w:bookmarkEnd w:id="1939"/>
      <w:bookmarkEnd w:id="194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B55CAD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4925FB5" w:rsidR="00427E0E" w:rsidRPr="007055D9" w:rsidRDefault="00CB7118" w:rsidP="002E1524">
      <w:pPr>
        <w:pStyle w:val="Beschriftung"/>
        <w:spacing w:before="120"/>
      </w:pPr>
      <w:bookmarkStart w:id="1941" w:name="_Ref428965482"/>
      <w:bookmarkStart w:id="1942" w:name="_Toc3557120"/>
      <w:bookmarkStart w:id="1943" w:name="_Toc34747371"/>
      <w:bookmarkStart w:id="1944" w:name="_Toc69146252"/>
      <w:r w:rsidRPr="007055D9">
        <w:t xml:space="preserve">Figure </w:t>
      </w:r>
      <w:r w:rsidR="00406B64">
        <w:fldChar w:fldCharType="begin"/>
      </w:r>
      <w:r w:rsidR="00406B64">
        <w:instrText xml:space="preserve"> SEQ Figure \* ARABIC </w:instrText>
      </w:r>
      <w:r w:rsidR="00406B64">
        <w:fldChar w:fldCharType="separate"/>
      </w:r>
      <w:r w:rsidR="00066EE3">
        <w:rPr>
          <w:noProof/>
        </w:rPr>
        <w:t>48</w:t>
      </w:r>
      <w:r w:rsidR="00406B64">
        <w:fldChar w:fldCharType="end"/>
      </w:r>
      <w:bookmarkStart w:id="1945" w:name="_Ref428965475"/>
      <w:bookmarkEnd w:id="1941"/>
      <w:r w:rsidRPr="007055D9">
        <w:t>: Weld Line Changing</w:t>
      </w:r>
      <w:r w:rsidRPr="007055D9">
        <w:rPr>
          <w:noProof/>
        </w:rPr>
        <w:t xml:space="preserve"> from Y-Joint to Overlap-Joint</w:t>
      </w:r>
      <w:bookmarkEnd w:id="1942"/>
      <w:bookmarkEnd w:id="1943"/>
      <w:bookmarkEnd w:id="1944"/>
      <w:bookmarkEnd w:id="194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553D640">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9590E8A" w:rsidR="003F601A" w:rsidRDefault="003F601A" w:rsidP="003F601A">
      <w:pPr>
        <w:pStyle w:val="Beschriftung"/>
      </w:pPr>
      <w:bookmarkStart w:id="1946" w:name="_Toc3557121"/>
      <w:bookmarkStart w:id="1947" w:name="_Toc34747372"/>
      <w:bookmarkStart w:id="1948" w:name="_Toc69146253"/>
      <w:r w:rsidRPr="00E24A0B">
        <w:t xml:space="preserve">Figure </w:t>
      </w:r>
      <w:r w:rsidRPr="00E24A0B">
        <w:fldChar w:fldCharType="begin"/>
      </w:r>
      <w:r w:rsidRPr="00E24A0B">
        <w:instrText xml:space="preserve"> SEQ Figure \* ARABIC </w:instrText>
      </w:r>
      <w:r w:rsidRPr="00E24A0B">
        <w:fldChar w:fldCharType="separate"/>
      </w:r>
      <w:r w:rsidR="00066EE3">
        <w:rPr>
          <w:noProof/>
        </w:rPr>
        <w:t>49</w:t>
      </w:r>
      <w:r w:rsidRPr="00E24A0B">
        <w:fldChar w:fldCharType="end"/>
      </w:r>
      <w:r w:rsidRPr="00E24A0B">
        <w:t>: Longitudinal stiffener, top view</w:t>
      </w:r>
      <w:bookmarkEnd w:id="1946"/>
      <w:bookmarkEnd w:id="1947"/>
      <w:bookmarkEnd w:id="1948"/>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949" w:name="_Toc288196463"/>
      <w:bookmarkStart w:id="1950" w:name="_Toc288200761"/>
      <w:bookmarkStart w:id="1951" w:name="_Toc338938907"/>
      <w:bookmarkStart w:id="1952" w:name="_Toc338939104"/>
      <w:bookmarkStart w:id="1953" w:name="_Toc3557004"/>
      <w:bookmarkStart w:id="1954" w:name="_Toc34747254"/>
      <w:bookmarkStart w:id="1955" w:name="_Toc69145804"/>
      <w:bookmarkStart w:id="1956" w:name="_Toc288196487"/>
      <w:bookmarkStart w:id="1957" w:name="_Toc288200789"/>
      <w:bookmarkStart w:id="1958" w:name="_Toc338938910"/>
      <w:bookmarkStart w:id="1959" w:name="_Toc338939129"/>
      <w:r w:rsidRPr="007055D9">
        <w:t>Seam Weld</w:t>
      </w:r>
      <w:r w:rsidR="0006113C" w:rsidRPr="007055D9">
        <w:t xml:space="preserve"> Definition</w:t>
      </w:r>
      <w:bookmarkEnd w:id="1949"/>
      <w:bookmarkEnd w:id="1950"/>
      <w:bookmarkEnd w:id="1951"/>
      <w:bookmarkEnd w:id="1952"/>
      <w:r w:rsidR="0006113C" w:rsidRPr="007055D9">
        <w:t xml:space="preserve"> Overview</w:t>
      </w:r>
      <w:bookmarkEnd w:id="1953"/>
      <w:bookmarkEnd w:id="1954"/>
      <w:bookmarkEnd w:id="1955"/>
    </w:p>
    <w:p w14:paraId="4CD3C057" w14:textId="77B7CE38" w:rsidR="0006113C" w:rsidRPr="007055D9" w:rsidRDefault="0006113C" w:rsidP="002E1524">
      <w:pPr>
        <w:jc w:val="both"/>
      </w:pPr>
      <w:r w:rsidRPr="007055D9">
        <w:t>The weld definition depends on the type of the weld. For each of the different types</w:t>
      </w:r>
      <w:ins w:id="1960"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961"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C4F32E9">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C4453D5" w:rsidR="0006113C" w:rsidRPr="00EB74AE" w:rsidRDefault="00EB74AE" w:rsidP="00EB74AE">
      <w:pPr>
        <w:pStyle w:val="Beschriftung"/>
      </w:pPr>
      <w:bookmarkStart w:id="1962" w:name="_Toc3557122"/>
      <w:bookmarkStart w:id="1963" w:name="_Toc34747373"/>
      <w:bookmarkStart w:id="1964" w:name="_Toc69146254"/>
      <w:r>
        <w:t xml:space="preserve">Figure </w:t>
      </w:r>
      <w:r>
        <w:fldChar w:fldCharType="begin"/>
      </w:r>
      <w:r>
        <w:instrText xml:space="preserve"> SEQ Figure \* ARABIC </w:instrText>
      </w:r>
      <w:r>
        <w:fldChar w:fldCharType="separate"/>
      </w:r>
      <w:r w:rsidR="00066EE3">
        <w:rPr>
          <w:noProof/>
        </w:rPr>
        <w:t>50</w:t>
      </w:r>
      <w:r>
        <w:fldChar w:fldCharType="end"/>
      </w:r>
      <w:r w:rsidR="00AF3023" w:rsidRPr="00EB74AE">
        <w:t>: Seam weld types and attributes</w:t>
      </w:r>
      <w:bookmarkEnd w:id="1962"/>
      <w:bookmarkEnd w:id="1963"/>
      <w:bookmarkEnd w:id="1964"/>
    </w:p>
    <w:p w14:paraId="7F783786" w14:textId="77777777" w:rsidR="0006113C" w:rsidRPr="007055D9" w:rsidRDefault="0006113C" w:rsidP="00327322">
      <w:pPr>
        <w:pStyle w:val="berschrift3"/>
      </w:pPr>
      <w:bookmarkStart w:id="1965" w:name="_Toc3557005"/>
      <w:bookmarkStart w:id="1966" w:name="_Toc34747255"/>
      <w:bookmarkStart w:id="1967" w:name="_Toc69145805"/>
      <w:r w:rsidRPr="007055D9">
        <w:lastRenderedPageBreak/>
        <w:t>Specific XML Realization</w:t>
      </w:r>
      <w:bookmarkEnd w:id="1965"/>
      <w:bookmarkEnd w:id="1966"/>
      <w:bookmarkEnd w:id="196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968" w:name="XMLStructureSeamWelds"/>
      <w:bookmarkEnd w:id="196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4560F06F">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442989E" w:rsidR="002A57F0" w:rsidRPr="002A57F0" w:rsidRDefault="002A57F0" w:rsidP="002A57F0">
      <w:pPr>
        <w:pStyle w:val="Beschriftung"/>
      </w:pPr>
      <w:bookmarkStart w:id="1969" w:name="_Toc3557123"/>
      <w:bookmarkStart w:id="1970" w:name="_Toc34747374"/>
      <w:bookmarkStart w:id="1971" w:name="_Toc69146255"/>
      <w:r>
        <w:t xml:space="preserve">Figure </w:t>
      </w:r>
      <w:r>
        <w:fldChar w:fldCharType="begin"/>
      </w:r>
      <w:r>
        <w:instrText xml:space="preserve"> SEQ Figure \* ARABIC </w:instrText>
      </w:r>
      <w:r>
        <w:fldChar w:fldCharType="separate"/>
      </w:r>
      <w:r w:rsidR="00066EE3">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969"/>
      <w:bookmarkEnd w:id="1970"/>
      <w:bookmarkEnd w:id="1971"/>
    </w:p>
    <w:p w14:paraId="7AB87473" w14:textId="77777777" w:rsidR="00843EED" w:rsidRPr="007055D9" w:rsidRDefault="00843EED" w:rsidP="00327322">
      <w:pPr>
        <w:pStyle w:val="berschrift3"/>
        <w:tabs>
          <w:tab w:val="clear" w:pos="720"/>
        </w:tabs>
      </w:pPr>
      <w:bookmarkStart w:id="1972" w:name="_Toc3557006"/>
      <w:bookmarkStart w:id="1973" w:name="_Toc34747256"/>
      <w:bookmarkStart w:id="1974" w:name="_Toc69145806"/>
      <w:r w:rsidRPr="007055D9">
        <w:t>Generic Seam Weld Definition</w:t>
      </w:r>
      <w:bookmarkEnd w:id="1956"/>
      <w:bookmarkEnd w:id="1957"/>
      <w:bookmarkEnd w:id="1958"/>
      <w:bookmarkEnd w:id="1959"/>
      <w:bookmarkEnd w:id="1972"/>
      <w:bookmarkEnd w:id="1973"/>
      <w:bookmarkEnd w:id="1974"/>
    </w:p>
    <w:p w14:paraId="1158557E" w14:textId="77777777" w:rsidR="008C58F6" w:rsidRPr="007055D9" w:rsidRDefault="008C58F6" w:rsidP="008C58F6">
      <w:pPr>
        <w:pStyle w:val="berschrift4"/>
      </w:pPr>
      <w:bookmarkStart w:id="1975" w:name="_Toc3557007"/>
      <w:bookmarkStart w:id="1976" w:name="_Toc34747257"/>
      <w:bookmarkStart w:id="1977" w:name="_Toc69145807"/>
      <w:r w:rsidRPr="007055D9">
        <w:t>Identification</w:t>
      </w:r>
      <w:bookmarkEnd w:id="1975"/>
      <w:bookmarkEnd w:id="1976"/>
      <w:bookmarkEnd w:id="197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20FB2CC"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66EE3">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1352DFA" w:rsidR="00B350C5" w:rsidRDefault="00B350C5" w:rsidP="00B350C5">
      <w:pPr>
        <w:pStyle w:val="Beschriftung"/>
        <w:spacing w:before="120"/>
      </w:pPr>
      <w:bookmarkStart w:id="1978" w:name="_Toc3566485"/>
      <w:bookmarkStart w:id="1979" w:name="_Toc34747486"/>
      <w:bookmarkStart w:id="1980" w:name="_Toc69146050"/>
      <w:r>
        <w:t xml:space="preserve">Table </w:t>
      </w:r>
      <w:r w:rsidR="00ED469A">
        <w:fldChar w:fldCharType="begin"/>
      </w:r>
      <w:r w:rsidR="00ED469A">
        <w:instrText xml:space="preserve"> SEQ Table \* ARABIC </w:instrText>
      </w:r>
      <w:r w:rsidR="00ED469A">
        <w:fldChar w:fldCharType="separate"/>
      </w:r>
      <w:r w:rsidR="00066EE3">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978"/>
      <w:bookmarkEnd w:id="1979"/>
      <w:bookmarkEnd w:id="198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981"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982" w:name="_Ref414571756"/>
      <w:bookmarkStart w:id="1983" w:name="_Toc3557008"/>
      <w:bookmarkStart w:id="1984" w:name="_Toc34747258"/>
      <w:bookmarkStart w:id="1985" w:name="_Toc69145808"/>
      <w:r w:rsidRPr="007055D9">
        <w:lastRenderedPageBreak/>
        <w:t>Type</w:t>
      </w:r>
      <w:r w:rsidR="008C58F6" w:rsidRPr="007055D9">
        <w:t xml:space="preserve"> Specification</w:t>
      </w:r>
      <w:bookmarkEnd w:id="1982"/>
      <w:bookmarkEnd w:id="1983"/>
      <w:bookmarkEnd w:id="1984"/>
      <w:bookmarkEnd w:id="198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9F27F4A" w:rsidR="004C0DD3" w:rsidRDefault="004C0DD3" w:rsidP="003E46C4">
      <w:pPr>
        <w:pStyle w:val="Beschriftung"/>
        <w:spacing w:before="120"/>
      </w:pPr>
      <w:bookmarkStart w:id="1986" w:name="_Toc3566486"/>
      <w:bookmarkStart w:id="1987" w:name="_Toc34747487"/>
      <w:bookmarkStart w:id="1988" w:name="_Toc69146051"/>
      <w:bookmarkStart w:id="1989" w:name="_Toc338939134"/>
      <w:bookmarkStart w:id="1990" w:name="_Toc288196488"/>
      <w:bookmarkStart w:id="1991" w:name="_Toc288200790"/>
      <w:bookmarkStart w:id="1992" w:name="_Toc338939130"/>
      <w:r>
        <w:t xml:space="preserve">Table </w:t>
      </w:r>
      <w:r w:rsidR="00ED469A">
        <w:fldChar w:fldCharType="begin"/>
      </w:r>
      <w:r w:rsidR="00ED469A">
        <w:instrText xml:space="preserve"> SEQ Table \* ARABIC </w:instrText>
      </w:r>
      <w:r w:rsidR="00ED469A">
        <w:fldChar w:fldCharType="separate"/>
      </w:r>
      <w:r w:rsidR="00066EE3">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986"/>
      <w:bookmarkEnd w:id="1987"/>
      <w:bookmarkEnd w:id="198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98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993"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994"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995" w:author="Dr. Carsten Franke" w:date="2021-02-09T12:35:00Z">
        <w:r w:rsidR="00856BD3">
          <w:rPr>
            <w:rStyle w:val="XMLElement"/>
          </w:rPr>
          <w:t xml:space="preserve"> </w:t>
        </w:r>
      </w:ins>
    </w:p>
    <w:p w14:paraId="027724F8" w14:textId="1CAFCD12"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996" w:author="Dr. Carsten Franke" w:date="2021-02-09T12:39:00Z">
        <w:r w:rsidR="002B7246">
          <w:t xml:space="preserve"> (M</w:t>
        </w:r>
        <w:r w:rsidR="002B7246" w:rsidRPr="002B7246">
          <w:t xml:space="preserve">ust </w:t>
        </w:r>
        <w:r w:rsidR="002B7246">
          <w:t>not be confused wi</w:t>
        </w:r>
      </w:ins>
      <w:ins w:id="1997" w:author="Dr. Carsten Franke" w:date="2021-02-09T12:40:00Z">
        <w:r w:rsidR="002B7246">
          <w:t>th cross section "</w:t>
        </w:r>
        <w:r w:rsidR="002B7246" w:rsidRPr="007055D9">
          <w:t>I</w:t>
        </w:r>
        <w:r w:rsidR="002B7246">
          <w:t xml:space="preserve">", cf. section </w:t>
        </w:r>
      </w:ins>
      <w:ins w:id="1998" w:author="Dr. Carsten Franke" w:date="2021-02-09T12:41:00Z">
        <w:r w:rsidR="002B7246">
          <w:fldChar w:fldCharType="begin"/>
        </w:r>
        <w:r w:rsidR="002B7246">
          <w:instrText xml:space="preserve"> REF _Ref397524978 \r \h </w:instrText>
        </w:r>
      </w:ins>
      <w:r w:rsidR="002B7246">
        <w:fldChar w:fldCharType="separate"/>
      </w:r>
      <w:r w:rsidR="00AA2F79">
        <w:t>8.2.4.3.2</w:t>
      </w:r>
      <w:ins w:id="1999" w:author="Dr. Carsten Franke" w:date="2021-02-09T12:41:00Z">
        <w:r w:rsidR="002B7246">
          <w:fldChar w:fldCharType="end"/>
        </w:r>
        <w:r w:rsidR="002B7246">
          <w:t>!</w:t>
        </w:r>
      </w:ins>
      <w:ins w:id="2000"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2001"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2002"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2003"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2004"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2005" w:author="Dr. Carsten Franke" w:date="2021-02-09T12:35:00Z">
        <w:r w:rsidR="00856BD3">
          <w:rPr>
            <w:rStyle w:val="XMLElement"/>
          </w:rPr>
          <w:t xml:space="preserve"> </w:t>
        </w:r>
      </w:ins>
    </w:p>
    <w:p w14:paraId="1D415643" w14:textId="77777777" w:rsidR="00911496" w:rsidRPr="007055D9" w:rsidRDefault="00911496" w:rsidP="00911496">
      <w:bookmarkStart w:id="2006" w:name="_Toc288196490"/>
      <w:bookmarkStart w:id="2007" w:name="_Toc288200792"/>
      <w:bookmarkStart w:id="2008" w:name="_Toc338939132"/>
      <w:bookmarkStart w:id="2009" w:name="_Toc288196468"/>
      <w:bookmarkStart w:id="2010" w:name="_Toc288200771"/>
      <w:bookmarkStart w:id="2011" w:name="_Toc338938904"/>
      <w:bookmarkStart w:id="2012" w:name="_Toc338939100"/>
      <w:bookmarkEnd w:id="1990"/>
      <w:bookmarkEnd w:id="1991"/>
      <w:bookmarkEnd w:id="199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66EB09F" w:rsidR="00FD441C" w:rsidRDefault="00FD441C" w:rsidP="003E46C4">
      <w:pPr>
        <w:pStyle w:val="Beschriftung"/>
        <w:spacing w:before="120"/>
      </w:pPr>
      <w:bookmarkStart w:id="2013" w:name="_Toc3566487"/>
      <w:bookmarkStart w:id="2014" w:name="_Toc34747488"/>
      <w:bookmarkStart w:id="2015" w:name="_Toc69146052"/>
      <w:r>
        <w:t xml:space="preserve">Table </w:t>
      </w:r>
      <w:r w:rsidR="00ED469A">
        <w:fldChar w:fldCharType="begin"/>
      </w:r>
      <w:r w:rsidR="00ED469A">
        <w:instrText xml:space="preserve"> SEQ Table \* ARABIC </w:instrText>
      </w:r>
      <w:r w:rsidR="00ED469A">
        <w:fldChar w:fldCharType="separate"/>
      </w:r>
      <w:r w:rsidR="00066EE3">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13"/>
      <w:bookmarkEnd w:id="2014"/>
      <w:bookmarkEnd w:id="201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3942A21" w:rsidR="006E6816" w:rsidRDefault="006E6816" w:rsidP="003E46C4">
      <w:pPr>
        <w:pStyle w:val="Beschriftung"/>
        <w:spacing w:before="120"/>
      </w:pPr>
      <w:bookmarkStart w:id="2016" w:name="_Toc3566488"/>
      <w:bookmarkStart w:id="2017" w:name="_Toc34747489"/>
      <w:bookmarkStart w:id="2018" w:name="_Toc69146053"/>
      <w:r>
        <w:t xml:space="preserve">Table </w:t>
      </w:r>
      <w:r w:rsidR="00ED469A">
        <w:fldChar w:fldCharType="begin"/>
      </w:r>
      <w:r w:rsidR="00ED469A">
        <w:instrText xml:space="preserve"> SEQ Table \* ARABIC </w:instrText>
      </w:r>
      <w:r w:rsidR="00ED469A">
        <w:fldChar w:fldCharType="separate"/>
      </w:r>
      <w:r w:rsidR="00066EE3">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16"/>
      <w:bookmarkEnd w:id="2017"/>
      <w:bookmarkEnd w:id="201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2019"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020" w:name="_Toc288196493"/>
      <w:bookmarkStart w:id="202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022" w:name="GenericSeamWeldWeldPosition"/>
      <w:bookmarkStart w:id="2023" w:name="GenericSeamWelParameters"/>
      <w:bookmarkStart w:id="2024" w:name="GenericSeamWeldSubType"/>
      <w:bookmarkStart w:id="2025" w:name="GenericSeamWeldWeldingPosition"/>
      <w:bookmarkStart w:id="2026" w:name="_Toc3557009"/>
      <w:bookmarkStart w:id="2027" w:name="_Toc34747259"/>
      <w:bookmarkStart w:id="2028" w:name="_Toc69145809"/>
      <w:bookmarkStart w:id="2029" w:name="_Toc338938905"/>
      <w:bookmarkStart w:id="2030" w:name="_Toc338939101"/>
      <w:bookmarkStart w:id="2031" w:name="_Toc338939136"/>
      <w:bookmarkEnd w:id="2006"/>
      <w:bookmarkEnd w:id="2007"/>
      <w:bookmarkEnd w:id="2008"/>
      <w:bookmarkEnd w:id="2009"/>
      <w:bookmarkEnd w:id="2010"/>
      <w:bookmarkEnd w:id="2011"/>
      <w:bookmarkEnd w:id="2012"/>
      <w:bookmarkEnd w:id="2020"/>
      <w:bookmarkEnd w:id="2021"/>
      <w:bookmarkEnd w:id="2022"/>
      <w:bookmarkEnd w:id="2023"/>
      <w:bookmarkEnd w:id="2024"/>
      <w:bookmarkEnd w:id="2025"/>
      <w:r>
        <w:t>W</w:t>
      </w:r>
      <w:r w:rsidR="00433A07">
        <w:t>eld Position and Sheet Metal Parameters</w:t>
      </w:r>
      <w:bookmarkEnd w:id="2026"/>
      <w:bookmarkEnd w:id="2027"/>
      <w:bookmarkEnd w:id="202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1FA641D"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66EE3">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66EE3">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2F4995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CAC196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1C2150C" w:rsidR="00433A07" w:rsidRPr="007055D9" w:rsidRDefault="00433A07" w:rsidP="00433A07">
      <w:pPr>
        <w:pStyle w:val="Beschriftung"/>
      </w:pPr>
      <w:bookmarkStart w:id="2032" w:name="_Ref397587838"/>
      <w:bookmarkStart w:id="2033" w:name="_Toc3557124"/>
      <w:bookmarkStart w:id="2034" w:name="_Toc34747375"/>
      <w:bookmarkStart w:id="2035" w:name="_Toc69146256"/>
      <w:r w:rsidRPr="007055D9">
        <w:t xml:space="preserve">Figure </w:t>
      </w:r>
      <w:r w:rsidR="00406B64">
        <w:fldChar w:fldCharType="begin"/>
      </w:r>
      <w:r w:rsidR="00406B64">
        <w:instrText xml:space="preserve"> SEQ Figure \* ARABIC </w:instrText>
      </w:r>
      <w:r w:rsidR="00406B64">
        <w:fldChar w:fldCharType="separate"/>
      </w:r>
      <w:r w:rsidR="00066EE3">
        <w:rPr>
          <w:noProof/>
        </w:rPr>
        <w:t>52</w:t>
      </w:r>
      <w:r w:rsidR="00406B64">
        <w:fldChar w:fldCharType="end"/>
      </w:r>
      <w:bookmarkEnd w:id="2032"/>
      <w:r w:rsidRPr="007055D9">
        <w:t xml:space="preserve">: Sheet Parameters vs. </w:t>
      </w:r>
      <w:r w:rsidRPr="007055D9">
        <w:rPr>
          <w:noProof/>
        </w:rPr>
        <w:t xml:space="preserve"> Weld Position Parameters</w:t>
      </w:r>
      <w:bookmarkEnd w:id="2033"/>
      <w:bookmarkEnd w:id="2034"/>
      <w:bookmarkEnd w:id="2035"/>
    </w:p>
    <w:p w14:paraId="7C8D9624" w14:textId="77777777" w:rsidR="000E5FC5" w:rsidRDefault="000E5FC5" w:rsidP="00433A07">
      <w:pPr>
        <w:pStyle w:val="berschrift4"/>
        <w:numPr>
          <w:ilvl w:val="4"/>
          <w:numId w:val="1"/>
        </w:numPr>
        <w:ind w:left="1009" w:hanging="1009"/>
      </w:pPr>
      <w:bookmarkStart w:id="2036" w:name="_Toc3557010"/>
      <w:bookmarkStart w:id="2037" w:name="_Toc34747260"/>
      <w:bookmarkStart w:id="2038" w:name="_Toc69145810"/>
      <w:bookmarkStart w:id="2039" w:name="_Ref397525982"/>
      <w:r w:rsidRPr="007055D9">
        <w:t>Parameters Assigned to a Specific Sheet of the Flange</w:t>
      </w:r>
      <w:bookmarkEnd w:id="2036"/>
      <w:bookmarkEnd w:id="2037"/>
      <w:bookmarkEnd w:id="2038"/>
      <w:r w:rsidRPr="007055D9">
        <w:t xml:space="preserve"> </w:t>
      </w:r>
      <w:bookmarkEnd w:id="203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2040" w:author="Dr. Carsten Franke" w:date="2021-02-03T12:08:00Z">
        <w:r w:rsidR="000E4A8B">
          <w:t>,</w:t>
        </w:r>
      </w:ins>
      <w:r w:rsidR="00007D4F">
        <w:t xml:space="preserve"> it defines as </w:t>
      </w:r>
      <w:ins w:id="2041" w:author="Dr. Carsten Franke" w:date="2021-02-03T12:10:00Z">
        <w:r w:rsidR="000E4A8B">
          <w:t xml:space="preserve">an </w:t>
        </w:r>
      </w:ins>
      <w:r w:rsidR="00007D4F">
        <w:t>attribute</w:t>
      </w:r>
      <w:del w:id="2042"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134B4CAC" w:rsidR="00825ABB" w:rsidRDefault="00825ABB" w:rsidP="0035512A">
      <w:pPr>
        <w:pStyle w:val="Beschriftung"/>
        <w:spacing w:before="120"/>
      </w:pPr>
      <w:bookmarkStart w:id="2043" w:name="_Toc3566489"/>
      <w:bookmarkStart w:id="2044" w:name="_Toc34747490"/>
      <w:bookmarkStart w:id="2045" w:name="_Toc69146054"/>
      <w:r>
        <w:t xml:space="preserve">Table </w:t>
      </w:r>
      <w:r w:rsidR="00ED469A">
        <w:fldChar w:fldCharType="begin"/>
      </w:r>
      <w:r w:rsidR="00ED469A">
        <w:instrText xml:space="preserve"> SEQ Table \* ARABIC </w:instrText>
      </w:r>
      <w:r w:rsidR="00ED469A">
        <w:fldChar w:fldCharType="separate"/>
      </w:r>
      <w:r w:rsidR="00066EE3">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043"/>
      <w:bookmarkEnd w:id="2044"/>
      <w:bookmarkEnd w:id="204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155B36E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66EE3" w:rsidRPr="007055D9">
        <w:t xml:space="preserve">Figure </w:t>
      </w:r>
      <w:r w:rsidR="00066EE3">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66EE3">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046" w:name="_Welding_Position"/>
      <w:bookmarkStart w:id="2047" w:name="_Ref397524978"/>
      <w:bookmarkStart w:id="2048" w:name="_Toc3557011"/>
      <w:bookmarkStart w:id="2049" w:name="_Toc34747261"/>
      <w:bookmarkStart w:id="2050" w:name="_Toc69145811"/>
      <w:bookmarkEnd w:id="2046"/>
      <w:r w:rsidRPr="007055D9">
        <w:t>Welding Position</w:t>
      </w:r>
      <w:bookmarkEnd w:id="2029"/>
      <w:bookmarkEnd w:id="2030"/>
      <w:bookmarkEnd w:id="2047"/>
      <w:bookmarkEnd w:id="2048"/>
      <w:bookmarkEnd w:id="2049"/>
      <w:bookmarkEnd w:id="2050"/>
    </w:p>
    <w:p w14:paraId="62D6B2C8" w14:textId="2825DDE9"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66EE3" w:rsidRPr="007055D9">
        <w:t xml:space="preserve">Figure </w:t>
      </w:r>
      <w:r w:rsidR="00066EE3">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C7E41DC"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66EE3">
        <w:t>8.2.5</w:t>
      </w:r>
      <w:r w:rsidR="008D51C0" w:rsidRPr="007055D9">
        <w:fldChar w:fldCharType="end"/>
      </w:r>
      <w:r w:rsidRPr="007055D9">
        <w:t>).</w:t>
      </w:r>
    </w:p>
    <w:p w14:paraId="5C54CD1A" w14:textId="77777777" w:rsidR="008A051D" w:rsidRPr="007055D9" w:rsidRDefault="004F562F" w:rsidP="008A051D">
      <w:pPr>
        <w:keepNext/>
        <w:jc w:val="center"/>
      </w:pPr>
      <w:bookmarkStart w:id="2051" w:name="_Toc338939102"/>
      <w:r>
        <w:rPr>
          <w:noProof/>
          <w:lang w:eastAsia="en-US"/>
        </w:rPr>
        <w:lastRenderedPageBreak/>
        <w:drawing>
          <wp:inline distT="0" distB="0" distL="0" distR="0" wp14:anchorId="33204327" wp14:editId="2156E94C">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8F064D9" w:rsidR="008A051D" w:rsidRPr="007055D9" w:rsidRDefault="008A051D" w:rsidP="008A051D">
      <w:pPr>
        <w:pStyle w:val="Beschriftung"/>
      </w:pPr>
      <w:bookmarkStart w:id="2052" w:name="_Ref397529286"/>
      <w:bookmarkStart w:id="2053" w:name="_Toc3557125"/>
      <w:bookmarkStart w:id="2054" w:name="_Toc34747376"/>
      <w:bookmarkStart w:id="2055" w:name="_Toc69146257"/>
      <w:r w:rsidRPr="007055D9">
        <w:t xml:space="preserve">Figure </w:t>
      </w:r>
      <w:bookmarkStart w:id="2056" w:name="Figure10"/>
      <w:r w:rsidR="00406B64">
        <w:fldChar w:fldCharType="begin"/>
      </w:r>
      <w:r w:rsidR="00406B64">
        <w:instrText xml:space="preserve"> SEQ Figure \* ARABIC </w:instrText>
      </w:r>
      <w:r w:rsidR="00406B64">
        <w:fldChar w:fldCharType="separate"/>
      </w:r>
      <w:r w:rsidR="00066EE3">
        <w:rPr>
          <w:noProof/>
        </w:rPr>
        <w:t>53</w:t>
      </w:r>
      <w:r w:rsidR="00406B64">
        <w:fldChar w:fldCharType="end"/>
      </w:r>
      <w:bookmarkEnd w:id="2052"/>
      <w:bookmarkEnd w:id="2056"/>
      <w:r w:rsidRPr="007055D9">
        <w:t>: Welding Position of a Y-Joint</w:t>
      </w:r>
      <w:bookmarkEnd w:id="2053"/>
      <w:bookmarkEnd w:id="2054"/>
      <w:bookmarkEnd w:id="2055"/>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05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057" w:name="_Toc288196495"/>
      <w:bookmarkStart w:id="2058" w:name="_Toc288200797"/>
      <w:bookmarkStart w:id="2059" w:name="_Toc338939138"/>
      <w:bookmarkEnd w:id="2031"/>
      <w:r w:rsidRPr="007055D9">
        <w:t xml:space="preserve">Element </w:t>
      </w:r>
      <w:r w:rsidR="00194316">
        <w:t>"</w:t>
      </w:r>
      <w:proofErr w:type="spellStart"/>
      <w:r w:rsidRPr="007055D9">
        <w:t>weld_position</w:t>
      </w:r>
      <w:bookmarkEnd w:id="2057"/>
      <w:bookmarkEnd w:id="2058"/>
      <w:bookmarkEnd w:id="2059"/>
      <w:proofErr w:type="spellEnd"/>
      <w:r w:rsidR="00194316">
        <w:t>"</w:t>
      </w:r>
    </w:p>
    <w:p w14:paraId="17C74D91" w14:textId="48454D28" w:rsidR="00344058" w:rsidRDefault="00B540EB" w:rsidP="003918DE">
      <w:pPr>
        <w:jc w:val="both"/>
        <w:rPr>
          <w:ins w:id="2060"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2061" w:author="Dr. Carsten Franke" w:date="2021-04-12T10:06:00Z"/>
        </w:rPr>
      </w:pPr>
      <w:ins w:id="2062"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2063"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2064" w:author="Dr. Carsten Franke" w:date="2021-04-12T10:06:00Z"/>
                <w:b/>
                <w:i/>
              </w:rPr>
            </w:pPr>
            <w:ins w:id="2065"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2066" w:author="Dr. Carsten Franke" w:date="2021-04-12T10:06:00Z"/>
                <w:b/>
                <w:i/>
              </w:rPr>
            </w:pPr>
            <w:ins w:id="2067"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2068" w:author="Dr. Carsten Franke" w:date="2021-04-12T10:06:00Z"/>
                <w:b/>
                <w:i/>
              </w:rPr>
            </w:pPr>
            <w:ins w:id="2069"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2070" w:author="Dr. Carsten Franke" w:date="2021-04-12T10:06:00Z"/>
                <w:b/>
                <w:i/>
              </w:rPr>
            </w:pPr>
            <w:ins w:id="2071" w:author="Dr. Carsten Franke" w:date="2021-04-12T10:06:00Z">
              <w:r w:rsidRPr="007055D9">
                <w:rPr>
                  <w:b/>
                  <w:i/>
                </w:rPr>
                <w:t>Constraint</w:t>
              </w:r>
            </w:ins>
          </w:p>
        </w:tc>
      </w:tr>
      <w:tr w:rsidR="00344058" w:rsidRPr="007055D9" w14:paraId="05E72E72" w14:textId="77777777" w:rsidTr="00471B1B">
        <w:trPr>
          <w:jc w:val="center"/>
          <w:ins w:id="2072"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2073" w:author="Dr. Carsten Franke" w:date="2021-04-12T10:06:00Z"/>
                <w:sz w:val="20"/>
                <w:szCs w:val="20"/>
              </w:rPr>
            </w:pPr>
            <w:proofErr w:type="spellStart"/>
            <w:ins w:id="2074"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2075" w:author="Dr. Carsten Franke" w:date="2021-04-12T10:06:00Z"/>
                <w:sz w:val="20"/>
                <w:szCs w:val="20"/>
              </w:rPr>
            </w:pPr>
            <w:ins w:id="2076" w:author="Dr. Carsten Franke" w:date="2021-04-12T10:07:00Z">
              <w:r>
                <w:rPr>
                  <w:sz w:val="20"/>
                  <w:szCs w:val="20"/>
                </w:rPr>
                <w:t>0</w:t>
              </w:r>
            </w:ins>
            <w:ins w:id="2077" w:author="Dr. Carsten Franke" w:date="2021-04-12T10:06:00Z">
              <w:r w:rsidRPr="006C3ECF">
                <w:rPr>
                  <w:sz w:val="20"/>
                  <w:szCs w:val="20"/>
                </w:rPr>
                <w:t xml:space="preserve"> </w:t>
              </w:r>
            </w:ins>
            <w:ins w:id="2078" w:author="Dr. Carsten Franke" w:date="2021-04-12T10:07:00Z">
              <w:r>
                <w:rPr>
                  <w:sz w:val="20"/>
                  <w:szCs w:val="20"/>
                </w:rPr>
                <w:t>-</w:t>
              </w:r>
            </w:ins>
            <w:ins w:id="2079" w:author="Dr. Carsten Franke" w:date="2021-04-12T10:06:00Z">
              <w:r w:rsidRPr="006C3ECF">
                <w:rPr>
                  <w:sz w:val="20"/>
                  <w:szCs w:val="20"/>
                </w:rPr>
                <w:t xml:space="preserve"> </w:t>
              </w:r>
            </w:ins>
            <w:ins w:id="2080"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2081" w:author="Dr. Carsten Franke" w:date="2021-04-12T10:06:00Z"/>
                <w:sz w:val="20"/>
                <w:szCs w:val="20"/>
              </w:rPr>
            </w:pPr>
            <w:ins w:id="2082" w:author="Dr. Carsten Franke" w:date="2021-04-12T10:06:00Z">
              <w:r>
                <w:rPr>
                  <w:sz w:val="20"/>
                  <w:szCs w:val="20"/>
                </w:rPr>
                <w:t>Optional</w:t>
              </w:r>
            </w:ins>
          </w:p>
        </w:tc>
        <w:tc>
          <w:tcPr>
            <w:tcW w:w="4163" w:type="dxa"/>
            <w:vMerge w:val="restart"/>
            <w:shd w:val="clear" w:color="auto" w:fill="auto"/>
            <w:vAlign w:val="center"/>
          </w:tcPr>
          <w:p w14:paraId="073E8E56" w14:textId="1A971651" w:rsidR="00344058" w:rsidRPr="006C3ECF" w:rsidRDefault="00344058" w:rsidP="00344058">
            <w:pPr>
              <w:keepNext/>
              <w:rPr>
                <w:ins w:id="2083" w:author="Dr. Carsten Franke" w:date="2021-04-12T10:06:00Z"/>
                <w:sz w:val="20"/>
                <w:szCs w:val="20"/>
              </w:rPr>
            </w:pPr>
            <w:ins w:id="2084" w:author="Dr. Carsten Franke" w:date="2021-04-12T10:08:00Z">
              <w:r>
                <w:rPr>
                  <w:sz w:val="20"/>
                  <w:szCs w:val="20"/>
                </w:rPr>
                <w:t xml:space="preserve">mutually exclusive </w:t>
              </w:r>
            </w:ins>
            <w:ins w:id="2085" w:author="Dr. Carsten Franke" w:date="2021-04-12T10:11:00Z">
              <w:r w:rsidR="00471B1B">
                <w:rPr>
                  <w:sz w:val="20"/>
                  <w:szCs w:val="20"/>
                </w:rPr>
                <w:t xml:space="preserve">– </w:t>
              </w:r>
            </w:ins>
            <w:ins w:id="2086"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Pr>
                <w:sz w:val="20"/>
                <w:szCs w:val="20"/>
              </w:rPr>
              <w:t>8.1.2.1</w:t>
            </w:r>
            <w:ins w:id="2087" w:author="Dr. Carsten Franke" w:date="2021-04-12T10:09:00Z">
              <w:r w:rsidR="00471B1B" w:rsidRPr="00471B1B">
                <w:rPr>
                  <w:sz w:val="20"/>
                  <w:szCs w:val="20"/>
                </w:rPr>
                <w:fldChar w:fldCharType="end"/>
              </w:r>
            </w:ins>
            <w:ins w:id="2088"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sidRPr="00AA2F79">
              <w:rPr>
                <w:sz w:val="20"/>
                <w:szCs w:val="20"/>
              </w:rPr>
              <w:t>Intermittent Connection Lines</w:t>
            </w:r>
            <w:ins w:id="2089" w:author="Dr. Carsten Franke" w:date="2021-04-12T10:10:00Z">
              <w:r w:rsidR="00471B1B" w:rsidRPr="00471B1B">
                <w:rPr>
                  <w:sz w:val="20"/>
                  <w:szCs w:val="20"/>
                </w:rPr>
                <w:fldChar w:fldCharType="end"/>
              </w:r>
            </w:ins>
            <w:ins w:id="2090"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2091"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2092" w:author="Dr. Carsten Franke" w:date="2021-04-12T10:06:00Z"/>
                <w:sz w:val="20"/>
                <w:szCs w:val="20"/>
              </w:rPr>
            </w:pPr>
            <w:proofErr w:type="spellStart"/>
            <w:ins w:id="2093"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2094" w:author="Dr. Carsten Franke" w:date="2021-04-12T10:06:00Z"/>
                <w:sz w:val="20"/>
                <w:szCs w:val="20"/>
              </w:rPr>
            </w:pPr>
            <w:ins w:id="2095"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2096" w:author="Dr. Carsten Franke" w:date="2021-04-12T10:06:00Z"/>
                <w:sz w:val="20"/>
                <w:szCs w:val="20"/>
              </w:rPr>
            </w:pPr>
            <w:ins w:id="2097"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2098" w:author="Dr. Carsten Franke" w:date="2021-04-12T10:06:00Z"/>
                <w:sz w:val="20"/>
                <w:szCs w:val="20"/>
              </w:rPr>
            </w:pPr>
          </w:p>
        </w:tc>
      </w:tr>
    </w:tbl>
    <w:p w14:paraId="01A3A211" w14:textId="417D14D0" w:rsidR="00344058" w:rsidRDefault="00344058" w:rsidP="00344058">
      <w:pPr>
        <w:pStyle w:val="Beschriftung"/>
        <w:spacing w:before="120"/>
        <w:rPr>
          <w:ins w:id="2099" w:author="Dr. Carsten Franke" w:date="2021-04-12T10:06:00Z"/>
        </w:rPr>
      </w:pPr>
      <w:bookmarkStart w:id="2100" w:name="_Toc69146055"/>
      <w:ins w:id="2101" w:author="Dr. Carsten Franke" w:date="2021-04-12T10:06:00Z">
        <w:r>
          <w:t xml:space="preserve">Table </w:t>
        </w:r>
        <w:r>
          <w:fldChar w:fldCharType="begin"/>
        </w:r>
        <w:r>
          <w:instrText xml:space="preserve"> SEQ Table \* ARABIC </w:instrText>
        </w:r>
        <w:r>
          <w:fldChar w:fldCharType="separate"/>
        </w:r>
      </w:ins>
      <w:r w:rsidR="00066EE3">
        <w:rPr>
          <w:noProof/>
        </w:rPr>
        <w:t>88</w:t>
      </w:r>
      <w:ins w:id="2102"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00"/>
      </w:ins>
    </w:p>
    <w:p w14:paraId="4D873970" w14:textId="6C161B59" w:rsidR="00B540EB" w:rsidRPr="007055D9" w:rsidRDefault="00344058" w:rsidP="003918DE">
      <w:pPr>
        <w:jc w:val="both"/>
      </w:pPr>
      <w:ins w:id="2103"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2104"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1DDC36CB" w:rsidR="00365CBF" w:rsidRPr="007055D9" w:rsidRDefault="00DE3902" w:rsidP="008F3D94">
      <w:pPr>
        <w:pStyle w:val="Beschriftung"/>
        <w:spacing w:before="120"/>
      </w:pPr>
      <w:bookmarkStart w:id="2105" w:name="_Toc3566490"/>
      <w:bookmarkStart w:id="2106" w:name="_Toc34747491"/>
      <w:bookmarkStart w:id="2107" w:name="_Toc69146056"/>
      <w:r>
        <w:t xml:space="preserve">Table </w:t>
      </w:r>
      <w:r w:rsidR="00ED469A">
        <w:fldChar w:fldCharType="begin"/>
      </w:r>
      <w:r w:rsidR="00ED469A">
        <w:instrText xml:space="preserve"> SEQ Table \* ARABIC </w:instrText>
      </w:r>
      <w:r w:rsidR="00ED469A">
        <w:fldChar w:fldCharType="separate"/>
      </w:r>
      <w:r w:rsidR="00066EE3">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105"/>
      <w:bookmarkEnd w:id="2106"/>
      <w:bookmarkEnd w:id="210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108"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108"/>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AD8AB2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66EE3">
        <w:t xml:space="preserve">Figure </w:t>
      </w:r>
      <w:r w:rsidR="00066EE3">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E40C5AE">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07DB5098" w:rsidR="005D0B6D" w:rsidRPr="007055D9" w:rsidRDefault="005D0B6D" w:rsidP="005D0B6D">
      <w:pPr>
        <w:pStyle w:val="Beschriftung"/>
      </w:pPr>
      <w:bookmarkStart w:id="2109" w:name="_Ref397529572"/>
      <w:bookmarkStart w:id="2110" w:name="Figure11"/>
      <w:bookmarkStart w:id="2111" w:name="_Toc3557126"/>
      <w:bookmarkStart w:id="2112" w:name="_Toc34747377"/>
      <w:bookmarkStart w:id="2113" w:name="_Toc69146258"/>
      <w:r>
        <w:t xml:space="preserve">Figure </w:t>
      </w:r>
      <w:r w:rsidR="00406B64">
        <w:fldChar w:fldCharType="begin"/>
      </w:r>
      <w:r w:rsidR="00406B64">
        <w:instrText xml:space="preserve"> SEQ Figure \* ARABIC </w:instrText>
      </w:r>
      <w:r w:rsidR="00406B64">
        <w:fldChar w:fldCharType="separate"/>
      </w:r>
      <w:r w:rsidR="00066EE3">
        <w:rPr>
          <w:noProof/>
        </w:rPr>
        <w:t>54</w:t>
      </w:r>
      <w:r w:rsidR="00406B64">
        <w:fldChar w:fldCharType="end"/>
      </w:r>
      <w:bookmarkEnd w:id="2109"/>
      <w:bookmarkEnd w:id="2110"/>
      <w:r w:rsidRPr="007055D9">
        <w:t xml:space="preserve">: Welding Position </w:t>
      </w:r>
      <w:r>
        <w:t>vector direction and length</w:t>
      </w:r>
      <w:bookmarkEnd w:id="2111"/>
      <w:bookmarkEnd w:id="2112"/>
      <w:bookmarkEnd w:id="2113"/>
    </w:p>
    <w:p w14:paraId="39D4E066" w14:textId="088F097E" w:rsidR="00B540EB" w:rsidRPr="007055D9" w:rsidRDefault="00B540EB" w:rsidP="004F2F09">
      <w:pPr>
        <w:pStyle w:val="berschrift5"/>
        <w:keepNext/>
      </w:pPr>
      <w:bookmarkStart w:id="2114" w:name="_Toc338939140"/>
      <w:bookmarkStart w:id="2115" w:name="_Toc338939137"/>
      <w:bookmarkStart w:id="2116" w:name="_Toc338938906"/>
      <w:bookmarkStart w:id="2117" w:name="_Toc338939103"/>
      <w:r w:rsidRPr="007055D9">
        <w:lastRenderedPageBreak/>
        <w:t xml:space="preserve">Attribute </w:t>
      </w:r>
      <w:r w:rsidR="00194316">
        <w:t>"</w:t>
      </w:r>
      <w:r w:rsidRPr="007055D9">
        <w:t>reference</w:t>
      </w:r>
      <w:bookmarkEnd w:id="211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118" w:author="Dr. Carsten Franke" w:date="2021-02-09T12:36:00Z">
        <w:r w:rsidR="00643A6A" w:rsidRPr="00D977AB">
          <w:rPr>
            <w:lang w:val="en-US"/>
          </w:rPr>
          <w:t xml:space="preserve"> </w:t>
        </w:r>
      </w:ins>
    </w:p>
    <w:p w14:paraId="717E8986" w14:textId="5DC3D5AF" w:rsidR="00456F63" w:rsidRDefault="00456F63" w:rsidP="00621D1B">
      <w:pPr>
        <w:jc w:val="both"/>
        <w:rPr>
          <w:ins w:id="2119"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120" w:author="Dr. Carsten Franke" w:date="2021-02-09T12:33:00Z">
        <w:r w:rsidR="00856BD3">
          <w:t xml:space="preserve"> </w:t>
        </w:r>
      </w:ins>
    </w:p>
    <w:p w14:paraId="3CE9735D" w14:textId="2E188752" w:rsidR="00856BD3" w:rsidRPr="007055D9" w:rsidRDefault="00856BD3" w:rsidP="00621D1B">
      <w:pPr>
        <w:jc w:val="both"/>
      </w:pPr>
      <w:ins w:id="2121"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2122" w:author="Dr. Carsten Franke" w:date="2021-02-09T12:35:00Z">
        <w:r w:rsidRPr="006A21C5">
          <w:rPr>
            <w:rStyle w:val="XMLElement"/>
          </w:rPr>
          <w:t>i</w:t>
        </w:r>
        <w:r>
          <w:rPr>
            <w:rStyle w:val="XMLElement"/>
          </w:rPr>
          <w:t>_</w:t>
        </w:r>
        <w:r w:rsidRPr="006A21C5">
          <w:rPr>
            <w:rStyle w:val="XMLElement"/>
          </w:rPr>
          <w:t>weld</w:t>
        </w:r>
      </w:ins>
      <w:proofErr w:type="spellEnd"/>
      <w:ins w:id="2123" w:author="Dr. Carsten Franke" w:date="2021-02-09T12:34:00Z">
        <w:r>
          <w:t>"</w:t>
        </w:r>
      </w:ins>
      <w:ins w:id="2124" w:author="Dr. Carsten Franke" w:date="2021-02-09T12:35:00Z">
        <w:r>
          <w:t xml:space="preserve"> (</w:t>
        </w:r>
      </w:ins>
      <w:ins w:id="2125" w:author="Dr. Carsten Franke" w:date="2021-02-09T12:36:00Z">
        <w:r>
          <w:t>c</w:t>
        </w:r>
      </w:ins>
      <w:ins w:id="2126" w:author="Dr. Carsten Franke" w:date="2021-02-09T12:35:00Z">
        <w:r>
          <w:t>f. s</w:t>
        </w:r>
      </w:ins>
      <w:ins w:id="2127" w:author="Dr. Carsten Franke" w:date="2021-02-09T12:36:00Z">
        <w:r>
          <w:t xml:space="preserve">ection </w:t>
        </w:r>
        <w:r>
          <w:fldChar w:fldCharType="begin"/>
        </w:r>
        <w:r>
          <w:instrText xml:space="preserve"> REF _Ref414571756 \r \h </w:instrText>
        </w:r>
      </w:ins>
      <w:r>
        <w:fldChar w:fldCharType="separate"/>
      </w:r>
      <w:r w:rsidR="00AA2F79">
        <w:t>8.2.4.2</w:t>
      </w:r>
      <w:ins w:id="2128" w:author="Dr. Carsten Franke" w:date="2021-02-09T12:36:00Z">
        <w:r>
          <w:fldChar w:fldCharType="end"/>
        </w:r>
        <w:r>
          <w:t xml:space="preserve"> </w:t>
        </w:r>
        <w:r>
          <w:fldChar w:fldCharType="begin"/>
        </w:r>
        <w:r>
          <w:instrText xml:space="preserve"> REF _Ref414571756 \h </w:instrText>
        </w:r>
      </w:ins>
      <w:r>
        <w:fldChar w:fldCharType="separate"/>
      </w:r>
      <w:r w:rsidR="00AA2F79" w:rsidRPr="007055D9">
        <w:t>Type Specification</w:t>
      </w:r>
      <w:ins w:id="2129" w:author="Dr. Carsten Franke" w:date="2021-02-09T12:36:00Z">
        <w:r>
          <w:fldChar w:fldCharType="end"/>
        </w:r>
        <w:r>
          <w:t>)</w:t>
        </w:r>
      </w:ins>
      <w:ins w:id="2130" w:author="Dr. Carsten Franke" w:date="2021-02-09T12:34:00Z">
        <w:r>
          <w:t>!</w:t>
        </w:r>
      </w:ins>
      <w:ins w:id="2131"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5C2D2F4" w:rsidR="00926DE7" w:rsidRDefault="00926DE7" w:rsidP="008F3D94">
      <w:pPr>
        <w:pStyle w:val="Beschriftung"/>
        <w:spacing w:before="120"/>
      </w:pPr>
      <w:bookmarkStart w:id="2132" w:name="_Toc3566491"/>
      <w:bookmarkStart w:id="2133" w:name="_Toc34747492"/>
      <w:bookmarkStart w:id="2134" w:name="_Toc69146057"/>
      <w:bookmarkStart w:id="2135" w:name="_Toc338939148"/>
      <w:bookmarkStart w:id="2136" w:name="_Toc288196499"/>
      <w:bookmarkStart w:id="2137" w:name="_Toc288200801"/>
      <w:bookmarkEnd w:id="2115"/>
      <w:bookmarkEnd w:id="2116"/>
      <w:bookmarkEnd w:id="2117"/>
      <w:r>
        <w:t xml:space="preserve">Table </w:t>
      </w:r>
      <w:r w:rsidR="00ED469A">
        <w:fldChar w:fldCharType="begin"/>
      </w:r>
      <w:r w:rsidR="00ED469A">
        <w:instrText xml:space="preserve"> SEQ Table \* ARABIC </w:instrText>
      </w:r>
      <w:r w:rsidR="00ED469A">
        <w:fldChar w:fldCharType="separate"/>
      </w:r>
      <w:r w:rsidR="00066EE3">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132"/>
      <w:r w:rsidR="00194316">
        <w:t>"</w:t>
      </w:r>
      <w:bookmarkEnd w:id="2133"/>
      <w:bookmarkEnd w:id="2134"/>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135"/>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138" w:name="_Toc338939149"/>
      <w:r w:rsidRPr="007055D9">
        <w:t xml:space="preserve">Attribute </w:t>
      </w:r>
      <w:r w:rsidR="00194316">
        <w:t>"</w:t>
      </w:r>
      <w:proofErr w:type="spellStart"/>
      <w:r w:rsidRPr="007055D9">
        <w:t>penetration</w:t>
      </w:r>
      <w:bookmarkEnd w:id="2136"/>
      <w:bookmarkEnd w:id="2137"/>
      <w:bookmarkEnd w:id="2138"/>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139" w:name="ModelizationWeldDefinition"/>
      <w:bookmarkStart w:id="2140" w:name="WeldDefinition"/>
      <w:bookmarkStart w:id="2141" w:name="WeldDefinitionButtWeld"/>
      <w:bookmarkStart w:id="2142" w:name="_Toc288200762"/>
      <w:bookmarkStart w:id="2143" w:name="_Toc338939106"/>
      <w:bookmarkStart w:id="2144" w:name="_Toc3557012"/>
      <w:bookmarkStart w:id="2145" w:name="_Toc34747262"/>
      <w:bookmarkStart w:id="2146" w:name="_Toc69145812"/>
      <w:bookmarkStart w:id="2147" w:name="_Toc288196464"/>
      <w:bookmarkEnd w:id="2139"/>
      <w:bookmarkEnd w:id="2140"/>
      <w:bookmarkEnd w:id="2141"/>
      <w:r w:rsidRPr="007055D9">
        <w:t xml:space="preserve">Butt </w:t>
      </w:r>
      <w:bookmarkEnd w:id="2142"/>
      <w:r w:rsidR="003663AA" w:rsidRPr="007055D9">
        <w:t>Joint</w:t>
      </w:r>
      <w:bookmarkEnd w:id="2143"/>
      <w:bookmarkEnd w:id="2144"/>
      <w:bookmarkEnd w:id="2145"/>
      <w:bookmarkEnd w:id="214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148" w:name="_Toc3557013"/>
      <w:bookmarkStart w:id="2149" w:name="_Toc34747263"/>
      <w:bookmarkStart w:id="2150" w:name="_Toc69145813"/>
      <w:r w:rsidRPr="00654684">
        <w:rPr>
          <w:sz w:val="24"/>
        </w:rPr>
        <w:t xml:space="preserve">Sheet </w:t>
      </w:r>
      <w:r w:rsidR="00255787" w:rsidRPr="00654684">
        <w:rPr>
          <w:sz w:val="24"/>
        </w:rPr>
        <w:t>Parameters</w:t>
      </w:r>
      <w:bookmarkEnd w:id="2148"/>
      <w:bookmarkEnd w:id="2149"/>
      <w:bookmarkEnd w:id="215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46464" behindDoc="0" locked="0" layoutInCell="1" allowOverlap="1" wp14:anchorId="4C54DB15" wp14:editId="35EC591C">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D876BB" w:rsidRPr="00362FDC" w:rsidRDefault="00D876BB" w:rsidP="008F3D94">
                              <w:pPr>
                                <w:pStyle w:val="Beschriftung"/>
                                <w:rPr>
                                  <w:noProof/>
                                  <w:szCs w:val="24"/>
                                </w:rPr>
                              </w:pPr>
                              <w:bookmarkStart w:id="2151" w:name="_Toc3557127"/>
                              <w:bookmarkStart w:id="2152" w:name="_Toc34747378"/>
                              <w:bookmarkStart w:id="2153"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151"/>
                              <w:bookmarkEnd w:id="2152"/>
                              <w:bookmarkEnd w:id="2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4646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4"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D876BB" w:rsidRPr="00362FDC" w:rsidRDefault="00D876BB" w:rsidP="008F3D94">
                        <w:pPr>
                          <w:pStyle w:val="Beschriftung"/>
                          <w:rPr>
                            <w:noProof/>
                            <w:szCs w:val="24"/>
                          </w:rPr>
                        </w:pPr>
                        <w:bookmarkStart w:id="2154" w:name="_Toc3557127"/>
                        <w:bookmarkStart w:id="2155" w:name="_Toc34747378"/>
                        <w:bookmarkStart w:id="2156"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154"/>
                        <w:bookmarkEnd w:id="2155"/>
                        <w:bookmarkEnd w:id="2156"/>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157" w:name="_Toc3557014"/>
      <w:bookmarkStart w:id="2158" w:name="_Toc34747264"/>
      <w:bookmarkStart w:id="2159" w:name="_Toc69145814"/>
      <w:r>
        <w:rPr>
          <w:noProof/>
          <w:sz w:val="24"/>
          <w:lang w:eastAsia="en-US"/>
        </w:rPr>
        <mc:AlternateContent>
          <mc:Choice Requires="wpg">
            <w:drawing>
              <wp:anchor distT="0" distB="0" distL="114300" distR="114300" simplePos="0" relativeHeight="251672064" behindDoc="0" locked="0" layoutInCell="1" allowOverlap="1" wp14:anchorId="09A3ED69" wp14:editId="47236A27">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D876BB" w:rsidRPr="006C6D3C" w:rsidRDefault="00D876BB" w:rsidP="008F3D94">
                              <w:pPr>
                                <w:pStyle w:val="Beschriftung"/>
                                <w:rPr>
                                  <w:noProof/>
                                  <w:szCs w:val="24"/>
                                </w:rPr>
                              </w:pPr>
                              <w:bookmarkStart w:id="2160" w:name="_Toc3557128"/>
                              <w:bookmarkStart w:id="2161" w:name="_Toc34747379"/>
                              <w:bookmarkStart w:id="2162"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160"/>
                              <w:bookmarkEnd w:id="2161"/>
                              <w:bookmarkEnd w:id="2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72064"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6"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D876BB" w:rsidRPr="006C6D3C" w:rsidRDefault="00D876BB" w:rsidP="008F3D94">
                        <w:pPr>
                          <w:pStyle w:val="Beschriftung"/>
                          <w:rPr>
                            <w:noProof/>
                            <w:szCs w:val="24"/>
                          </w:rPr>
                        </w:pPr>
                        <w:bookmarkStart w:id="2163" w:name="_Toc3557128"/>
                        <w:bookmarkStart w:id="2164" w:name="_Toc34747379"/>
                        <w:bookmarkStart w:id="2165"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163"/>
                        <w:bookmarkEnd w:id="2164"/>
                        <w:bookmarkEnd w:id="2165"/>
                      </w:p>
                    </w:txbxContent>
                  </v:textbox>
                </v:shape>
              </v:group>
            </w:pict>
          </mc:Fallback>
        </mc:AlternateContent>
      </w:r>
      <w:r w:rsidR="00B50468" w:rsidRPr="00654684">
        <w:rPr>
          <w:sz w:val="24"/>
        </w:rPr>
        <w:t>Weld Parameters</w:t>
      </w:r>
      <w:bookmarkEnd w:id="2157"/>
      <w:bookmarkEnd w:id="2158"/>
      <w:bookmarkEnd w:id="215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4D133F3" w:rsidR="008F3D94" w:rsidRDefault="008F3D94" w:rsidP="008F3D94">
      <w:pPr>
        <w:pStyle w:val="Beschriftung"/>
        <w:spacing w:before="120"/>
      </w:pPr>
      <w:bookmarkStart w:id="2166" w:name="_Toc3566492"/>
      <w:bookmarkStart w:id="2167" w:name="_Toc34747493"/>
      <w:bookmarkStart w:id="2168" w:name="_Toc69146058"/>
      <w:r>
        <w:t xml:space="preserve">Table </w:t>
      </w:r>
      <w:r w:rsidR="00ED469A">
        <w:fldChar w:fldCharType="begin"/>
      </w:r>
      <w:r w:rsidR="00ED469A">
        <w:instrText xml:space="preserve"> SEQ Table \* ARABIC </w:instrText>
      </w:r>
      <w:r w:rsidR="00ED469A">
        <w:fldChar w:fldCharType="separate"/>
      </w:r>
      <w:r w:rsidR="00066EE3">
        <w:rPr>
          <w:noProof/>
        </w:rPr>
        <w:t>91</w:t>
      </w:r>
      <w:r w:rsidR="00ED469A">
        <w:fldChar w:fldCharType="end"/>
      </w:r>
      <w:r>
        <w:t>: Parameters of Butt Joint Weld</w:t>
      </w:r>
      <w:bookmarkEnd w:id="2166"/>
      <w:bookmarkEnd w:id="2167"/>
      <w:bookmarkEnd w:id="2168"/>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169" w:name="_Toc338939151"/>
      <w:bookmarkStart w:id="2170" w:name="_Toc3557015"/>
      <w:bookmarkStart w:id="2171" w:name="_Toc34747265"/>
      <w:bookmarkStart w:id="2172" w:name="_Toc69145815"/>
      <w:r w:rsidRPr="007055D9">
        <w:t>Attributes</w:t>
      </w:r>
      <w:bookmarkEnd w:id="2169"/>
      <w:bookmarkEnd w:id="2170"/>
      <w:bookmarkEnd w:id="2171"/>
      <w:bookmarkEnd w:id="2172"/>
    </w:p>
    <w:p w14:paraId="2F9463C1" w14:textId="2C2DBF78" w:rsidR="0006113C" w:rsidRPr="007055D9" w:rsidRDefault="00850045" w:rsidP="0006113C">
      <w:pPr>
        <w:pStyle w:val="berschrift5"/>
      </w:pPr>
      <w:bookmarkStart w:id="2173" w:name="_Toc338939153"/>
      <w:r w:rsidRPr="007055D9">
        <w:t xml:space="preserve">Attribute </w:t>
      </w:r>
      <w:r w:rsidR="00194316">
        <w:t>"</w:t>
      </w:r>
      <w:r w:rsidRPr="007055D9">
        <w:t>b</w:t>
      </w:r>
      <w:r w:rsidR="0006113C" w:rsidRPr="007055D9">
        <w:t>ase</w:t>
      </w:r>
      <w:bookmarkEnd w:id="217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174" w:name="_Toc338939154"/>
      <w:r w:rsidRPr="007055D9">
        <w:lastRenderedPageBreak/>
        <w:t xml:space="preserve">Attribute </w:t>
      </w:r>
      <w:r w:rsidR="00194316">
        <w:t>"</w:t>
      </w:r>
      <w:proofErr w:type="spellStart"/>
      <w:r w:rsidRPr="007055D9">
        <w:t>t</w:t>
      </w:r>
      <w:r w:rsidR="0006113C" w:rsidRPr="007055D9">
        <w:t>echnology</w:t>
      </w:r>
      <w:bookmarkEnd w:id="2174"/>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175" w:name="_Toc288196505"/>
      <w:bookmarkStart w:id="2176" w:name="_Toc288200807"/>
      <w:bookmarkStart w:id="2177" w:name="_Toc338939155"/>
      <w:bookmarkStart w:id="2178" w:name="_Toc3557016"/>
      <w:bookmarkStart w:id="2179" w:name="_Toc34747266"/>
      <w:bookmarkStart w:id="2180" w:name="_Toc69145816"/>
      <w:r w:rsidRPr="007055D9">
        <w:t xml:space="preserve">Element </w:t>
      </w:r>
      <w:r w:rsidR="00194316">
        <w:t>"</w:t>
      </w:r>
      <w:proofErr w:type="spellStart"/>
      <w:r w:rsidRPr="007055D9">
        <w:t>weld_position</w:t>
      </w:r>
      <w:bookmarkEnd w:id="2175"/>
      <w:bookmarkEnd w:id="2176"/>
      <w:bookmarkEnd w:id="2177"/>
      <w:bookmarkEnd w:id="2178"/>
      <w:proofErr w:type="spellEnd"/>
      <w:r w:rsidR="00194316">
        <w:t>"</w:t>
      </w:r>
      <w:bookmarkEnd w:id="2179"/>
      <w:bookmarkEnd w:id="2180"/>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5DBEB53" w:rsidR="00345A9D" w:rsidRDefault="00345A9D" w:rsidP="008F3D94">
      <w:pPr>
        <w:pStyle w:val="Beschriftung"/>
        <w:spacing w:before="120"/>
      </w:pPr>
      <w:bookmarkStart w:id="2181" w:name="_Toc3566493"/>
      <w:bookmarkStart w:id="2182" w:name="_Toc34747494"/>
      <w:bookmarkStart w:id="2183" w:name="_Toc69146059"/>
      <w:bookmarkStart w:id="2184" w:name="_Toc288196507"/>
      <w:bookmarkStart w:id="2185" w:name="_Toc288200809"/>
      <w:bookmarkStart w:id="2186" w:name="_Toc338939157"/>
      <w:r>
        <w:t xml:space="preserve">Table </w:t>
      </w:r>
      <w:r w:rsidR="00ED469A">
        <w:fldChar w:fldCharType="begin"/>
      </w:r>
      <w:r w:rsidR="00ED469A">
        <w:instrText xml:space="preserve"> SEQ Table \* ARABIC </w:instrText>
      </w:r>
      <w:r w:rsidR="00ED469A">
        <w:fldChar w:fldCharType="separate"/>
      </w:r>
      <w:r w:rsidR="00066EE3">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181"/>
      <w:bookmarkEnd w:id="2182"/>
      <w:bookmarkEnd w:id="2183"/>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64848ED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66EE3">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184"/>
      <w:bookmarkEnd w:id="2185"/>
      <w:bookmarkEnd w:id="218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A9F6C80" w:rsidR="0006113C" w:rsidRPr="007055D9" w:rsidRDefault="0006113C" w:rsidP="0006113C">
      <w:pPr>
        <w:pStyle w:val="Aufzhlungszeichen"/>
        <w:rPr>
          <w:rStyle w:val="XMLAttribute"/>
        </w:rPr>
      </w:pPr>
      <w:r w:rsidRPr="007055D9">
        <w:rPr>
          <w:rStyle w:val="XMLAttribute"/>
        </w:rPr>
        <w:t>I</w:t>
      </w:r>
      <w:ins w:id="2187"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188" w:author="Dr. Carsten Franke" w:date="2021-02-09T12:43:00Z">
        <w:r w:rsidR="0071697E">
          <w:fldChar w:fldCharType="separate"/>
        </w:r>
      </w:ins>
      <w:r w:rsidR="00AA2F79">
        <w:t>8.2.4.2</w:t>
      </w:r>
      <w:ins w:id="2189"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190" w:name="_Toc338939158"/>
      <w:r w:rsidRPr="007055D9">
        <w:t xml:space="preserve">Attribute </w:t>
      </w:r>
      <w:r w:rsidR="00194316">
        <w:t>"</w:t>
      </w:r>
      <w:proofErr w:type="spellStart"/>
      <w:r w:rsidRPr="007055D9">
        <w:t>width</w:t>
      </w:r>
      <w:bookmarkEnd w:id="2190"/>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191" w:name="_Toc338939159"/>
      <w:r w:rsidRPr="007055D9">
        <w:t xml:space="preserve">Attribute </w:t>
      </w:r>
      <w:r w:rsidR="00194316">
        <w:t>"</w:t>
      </w:r>
      <w:proofErr w:type="spellStart"/>
      <w:r w:rsidRPr="007055D9">
        <w:t>filler</w:t>
      </w:r>
      <w:bookmarkEnd w:id="2191"/>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192" w:name="WeldDefinitionCornerWeld"/>
      <w:bookmarkStart w:id="2193" w:name="_Toc288200763"/>
      <w:bookmarkStart w:id="2194" w:name="_Toc338939107"/>
      <w:bookmarkEnd w:id="219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195" w:name="_Toc414263397"/>
      <w:bookmarkStart w:id="2196" w:name="_Toc3557017"/>
      <w:bookmarkStart w:id="2197" w:name="_Toc34747267"/>
      <w:bookmarkStart w:id="2198" w:name="_Toc69145817"/>
      <w:bookmarkEnd w:id="2195"/>
      <w:r w:rsidRPr="007055D9">
        <w:t xml:space="preserve">Element </w:t>
      </w:r>
      <w:r w:rsidR="00194316">
        <w:t>"</w:t>
      </w:r>
      <w:proofErr w:type="spellStart"/>
      <w:r>
        <w:t>sheet_parameter</w:t>
      </w:r>
      <w:bookmarkEnd w:id="2196"/>
      <w:proofErr w:type="spellEnd"/>
      <w:r w:rsidR="00194316">
        <w:t>"</w:t>
      </w:r>
      <w:bookmarkEnd w:id="2197"/>
      <w:bookmarkEnd w:id="2198"/>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D2358C3" w:rsidR="003B6225" w:rsidRDefault="003B6225" w:rsidP="008F3D94">
      <w:pPr>
        <w:pStyle w:val="Beschriftung"/>
        <w:spacing w:before="120"/>
      </w:pPr>
      <w:bookmarkStart w:id="2199" w:name="_Toc3566494"/>
      <w:bookmarkStart w:id="2200" w:name="_Toc34747495"/>
      <w:bookmarkStart w:id="2201" w:name="_Toc69146060"/>
      <w:r>
        <w:t xml:space="preserve">Table </w:t>
      </w:r>
      <w:r w:rsidR="00ED469A">
        <w:fldChar w:fldCharType="begin"/>
      </w:r>
      <w:r w:rsidR="00ED469A">
        <w:instrText xml:space="preserve"> SEQ Table \* ARABIC </w:instrText>
      </w:r>
      <w:r w:rsidR="00ED469A">
        <w:fldChar w:fldCharType="separate"/>
      </w:r>
      <w:r w:rsidR="00066EE3">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199"/>
      <w:bookmarkEnd w:id="2200"/>
      <w:bookmarkEnd w:id="220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202" w:name="_Toc3557018"/>
      <w:bookmarkStart w:id="2203" w:name="_Toc34747268"/>
      <w:bookmarkStart w:id="2204" w:name="_Toc69145818"/>
      <w:r w:rsidRPr="007055D9">
        <w:lastRenderedPageBreak/>
        <w:t>Corner Weld</w:t>
      </w:r>
      <w:bookmarkEnd w:id="2193"/>
      <w:bookmarkEnd w:id="2194"/>
      <w:bookmarkEnd w:id="2202"/>
      <w:bookmarkEnd w:id="2203"/>
      <w:bookmarkEnd w:id="2204"/>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205" w:name="_Toc34747269"/>
      <w:bookmarkStart w:id="2206" w:name="_Toc69145819"/>
      <w:bookmarkStart w:id="2207" w:name="_Toc3557019"/>
      <w:r>
        <w:rPr>
          <w:noProof/>
          <w:lang w:eastAsia="en-US"/>
        </w:rPr>
        <mc:AlternateContent>
          <mc:Choice Requires="wpg">
            <w:drawing>
              <wp:anchor distT="0" distB="0" distL="114300" distR="114300" simplePos="0" relativeHeight="251628032" behindDoc="0" locked="0" layoutInCell="1" allowOverlap="1" wp14:anchorId="1D2EB533" wp14:editId="34AC31FC">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D876BB" w:rsidRPr="00796AD7" w:rsidRDefault="00D876BB" w:rsidP="008F3D94">
                              <w:pPr>
                                <w:pStyle w:val="Beschriftung"/>
                                <w:rPr>
                                  <w:noProof/>
                                  <w:szCs w:val="24"/>
                                </w:rPr>
                              </w:pPr>
                              <w:bookmarkStart w:id="2208" w:name="_Toc3557129"/>
                              <w:bookmarkStart w:id="2209" w:name="_Toc34747380"/>
                              <w:bookmarkStart w:id="2210"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208"/>
                              <w:bookmarkEnd w:id="2209"/>
                              <w:bookmarkEnd w:id="2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28032"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8"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D876BB" w:rsidRPr="00796AD7" w:rsidRDefault="00D876BB" w:rsidP="008F3D94">
                        <w:pPr>
                          <w:pStyle w:val="Beschriftung"/>
                          <w:rPr>
                            <w:noProof/>
                            <w:szCs w:val="24"/>
                          </w:rPr>
                        </w:pPr>
                        <w:bookmarkStart w:id="2211" w:name="_Toc3557129"/>
                        <w:bookmarkStart w:id="2212" w:name="_Toc34747380"/>
                        <w:bookmarkStart w:id="2213"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211"/>
                        <w:bookmarkEnd w:id="2212"/>
                        <w:bookmarkEnd w:id="2213"/>
                      </w:p>
                    </w:txbxContent>
                  </v:textbox>
                </v:shape>
              </v:group>
            </w:pict>
          </mc:Fallback>
        </mc:AlternateContent>
      </w:r>
      <w:r w:rsidR="00E36602">
        <w:t>Simple Corner Weld</w:t>
      </w:r>
      <w:bookmarkEnd w:id="2205"/>
      <w:bookmarkEnd w:id="2206"/>
    </w:p>
    <w:p w14:paraId="19EDE5F7" w14:textId="78748519" w:rsidR="008A6190" w:rsidRPr="007055D9" w:rsidRDefault="008A6190" w:rsidP="00E36602">
      <w:pPr>
        <w:pStyle w:val="berschrift5"/>
        <w:keepNext/>
      </w:pPr>
      <w:r w:rsidRPr="007055D9">
        <w:t>Sheet Parameters</w:t>
      </w:r>
      <w:bookmarkEnd w:id="220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214" w:name="_Toc3557020"/>
      <w:r w:rsidRPr="007055D9">
        <w:t>Weld Parameters</w:t>
      </w:r>
      <w:bookmarkEnd w:id="221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703808" behindDoc="0" locked="0" layoutInCell="1" allowOverlap="1" wp14:anchorId="28F9953D" wp14:editId="4D0665E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D876BB" w:rsidRPr="00067927" w:rsidRDefault="00D876BB" w:rsidP="008F3D94">
                              <w:pPr>
                                <w:pStyle w:val="Beschriftung"/>
                                <w:rPr>
                                  <w:noProof/>
                                  <w:szCs w:val="24"/>
                                </w:rPr>
                              </w:pPr>
                              <w:bookmarkStart w:id="2215" w:name="_Toc3557130"/>
                              <w:bookmarkStart w:id="2216" w:name="_Toc34747381"/>
                              <w:bookmarkStart w:id="2217"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215"/>
                              <w:bookmarkEnd w:id="2216"/>
                              <w:bookmarkEnd w:id="2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703808"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0"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D876BB" w:rsidRPr="00067927" w:rsidRDefault="00D876BB" w:rsidP="008F3D94">
                        <w:pPr>
                          <w:pStyle w:val="Beschriftung"/>
                          <w:rPr>
                            <w:noProof/>
                            <w:szCs w:val="24"/>
                          </w:rPr>
                        </w:pPr>
                        <w:bookmarkStart w:id="2218" w:name="_Toc3557130"/>
                        <w:bookmarkStart w:id="2219" w:name="_Toc34747381"/>
                        <w:bookmarkStart w:id="2220"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218"/>
                        <w:bookmarkEnd w:id="2219"/>
                        <w:bookmarkEnd w:id="222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61" o:title=""/>
          </v:shape>
          <o:OLEObject Type="Embed" ProgID="Equation.3" ShapeID="_x0000_i1027" DrawAspect="Content" ObjectID="_1679867113" r:id="rId162"/>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16DD841" w:rsidR="008F3D94" w:rsidRDefault="008F3D94" w:rsidP="008F3D94">
      <w:pPr>
        <w:pStyle w:val="Beschriftung"/>
        <w:spacing w:before="120"/>
      </w:pPr>
      <w:bookmarkStart w:id="2221" w:name="_Toc3566495"/>
      <w:bookmarkStart w:id="2222" w:name="_Toc34747496"/>
      <w:bookmarkStart w:id="2223" w:name="_Toc69146061"/>
      <w:r>
        <w:t xml:space="preserve">Table </w:t>
      </w:r>
      <w:r w:rsidR="00ED469A">
        <w:fldChar w:fldCharType="begin"/>
      </w:r>
      <w:r w:rsidR="00ED469A">
        <w:instrText xml:space="preserve"> SEQ Table \* ARABIC </w:instrText>
      </w:r>
      <w:r w:rsidR="00ED469A">
        <w:fldChar w:fldCharType="separate"/>
      </w:r>
      <w:r w:rsidR="00066EE3">
        <w:rPr>
          <w:noProof/>
        </w:rPr>
        <w:t>94</w:t>
      </w:r>
      <w:r w:rsidR="00ED469A">
        <w:fldChar w:fldCharType="end"/>
      </w:r>
      <w:r>
        <w:t xml:space="preserve">: Parameters of </w:t>
      </w:r>
      <w:r w:rsidR="006619C9">
        <w:t xml:space="preserve">Simple </w:t>
      </w:r>
      <w:r>
        <w:t>Corner Weld</w:t>
      </w:r>
      <w:bookmarkEnd w:id="2221"/>
      <w:bookmarkEnd w:id="2222"/>
      <w:bookmarkEnd w:id="222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224" w:name="_Toc34747270"/>
      <w:bookmarkStart w:id="2225" w:name="_Toc69145820"/>
      <w:r>
        <w:lastRenderedPageBreak/>
        <w:t>Double Corner Weld</w:t>
      </w:r>
      <w:bookmarkEnd w:id="2224"/>
      <w:bookmarkEnd w:id="2225"/>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226" w:author="Dr. Carsten Franke" w:date="2021-04-12T18:42:00Z"/>
        </w:trPr>
        <w:tc>
          <w:tcPr>
            <w:tcW w:w="4605" w:type="dxa"/>
            <w:shd w:val="clear" w:color="auto" w:fill="auto"/>
          </w:tcPr>
          <w:p w14:paraId="4DB6BDF5" w14:textId="0005B1B2" w:rsidR="00C330B4" w:rsidRDefault="00C330B4" w:rsidP="00C330B4">
            <w:pPr>
              <w:keepNext/>
              <w:jc w:val="center"/>
              <w:rPr>
                <w:ins w:id="2227" w:author="Dr. Carsten Franke" w:date="2021-04-12T18:42:00Z"/>
              </w:rPr>
            </w:pPr>
            <w:ins w:id="2228" w:author="Dr. Carsten Franke" w:date="2021-04-12T18:44:00Z">
              <w:r>
                <w:rPr>
                  <w:noProof/>
                </w:rPr>
                <w:drawing>
                  <wp:inline distT="0" distB="0" distL="0" distR="0" wp14:anchorId="757E9E9A" wp14:editId="097FB166">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229" w:author="Dr. Carsten Franke" w:date="2021-04-12T18:42:00Z"/>
              </w:rPr>
            </w:pPr>
            <w:ins w:id="2230" w:author="Dr. Carsten Franke" w:date="2021-04-12T18:43:00Z">
              <w:r>
                <w:rPr>
                  <w:noProof/>
                </w:rPr>
                <w:drawing>
                  <wp:inline distT="0" distB="0" distL="0" distR="0" wp14:anchorId="7212FCAD" wp14:editId="02C55A2B">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0FEB59C4" w:rsidR="00C330B4" w:rsidRPr="00C330B4" w:rsidRDefault="00C330B4" w:rsidP="00C330B4">
            <w:pPr>
              <w:jc w:val="center"/>
              <w:rPr>
                <w:sz w:val="20"/>
                <w:szCs w:val="20"/>
              </w:rPr>
            </w:pPr>
            <w:bookmarkStart w:id="2231" w:name="_Toc69146263"/>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59</w:t>
            </w:r>
            <w:r w:rsidRPr="00C330B4">
              <w:rPr>
                <w:sz w:val="20"/>
                <w:szCs w:val="20"/>
              </w:rPr>
              <w:fldChar w:fldCharType="end"/>
            </w:r>
            <w:r w:rsidRPr="00C330B4">
              <w:rPr>
                <w:sz w:val="20"/>
                <w:szCs w:val="20"/>
              </w:rPr>
              <w:t>: Corner Weld Sheet Layout</w:t>
            </w:r>
            <w:bookmarkEnd w:id="2231"/>
          </w:p>
        </w:tc>
        <w:tc>
          <w:tcPr>
            <w:tcW w:w="4605" w:type="dxa"/>
            <w:shd w:val="clear" w:color="auto" w:fill="auto"/>
          </w:tcPr>
          <w:p w14:paraId="7246F10E" w14:textId="6EE6BFA8" w:rsidR="00C330B4" w:rsidRPr="00C330B4" w:rsidRDefault="00C330B4" w:rsidP="00C330B4">
            <w:pPr>
              <w:jc w:val="center"/>
              <w:rPr>
                <w:sz w:val="20"/>
                <w:szCs w:val="20"/>
              </w:rPr>
            </w:pPr>
            <w:bookmarkStart w:id="2232" w:name="_Toc6914626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60</w:t>
            </w:r>
            <w:r w:rsidRPr="00C330B4">
              <w:rPr>
                <w:sz w:val="20"/>
                <w:szCs w:val="20"/>
              </w:rPr>
              <w:fldChar w:fldCharType="end"/>
            </w:r>
            <w:r w:rsidRPr="00C330B4">
              <w:rPr>
                <w:sz w:val="20"/>
                <w:szCs w:val="20"/>
              </w:rPr>
              <w:t>: Double Corner Weld Parameters</w:t>
            </w:r>
            <w:bookmarkEnd w:id="2232"/>
            <w:r w:rsidRPr="00C330B4">
              <w:rPr>
                <w:sz w:val="20"/>
                <w:szCs w:val="20"/>
              </w:rPr>
              <w:t xml:space="preserve"> </w:t>
            </w:r>
          </w:p>
        </w:tc>
      </w:tr>
    </w:tbl>
    <w:p w14:paraId="63995DE2" w14:textId="77777777" w:rsidR="00C330B4" w:rsidRDefault="00C330B4" w:rsidP="00E36602">
      <w:pPr>
        <w:jc w:val="both"/>
        <w:rPr>
          <w:ins w:id="2233"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61" o:title=""/>
          </v:shape>
          <o:OLEObject Type="Embed" ProgID="Equation.3" ShapeID="_x0000_i1028" DrawAspect="Content" ObjectID="_1679867114" r:id="rId165"/>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3FF182" w:rsidR="00E36602" w:rsidRDefault="00E36602" w:rsidP="00E36602">
      <w:pPr>
        <w:pStyle w:val="Beschriftung"/>
        <w:spacing w:before="120"/>
      </w:pPr>
      <w:bookmarkStart w:id="2234" w:name="_Toc34747497"/>
      <w:bookmarkStart w:id="2235" w:name="_Toc69146062"/>
      <w:r>
        <w:t xml:space="preserve">Table </w:t>
      </w:r>
      <w:r w:rsidR="00ED469A">
        <w:fldChar w:fldCharType="begin"/>
      </w:r>
      <w:r w:rsidR="00ED469A">
        <w:instrText xml:space="preserve"> SEQ Table \* ARABIC </w:instrText>
      </w:r>
      <w:r w:rsidR="00ED469A">
        <w:fldChar w:fldCharType="separate"/>
      </w:r>
      <w:r w:rsidR="00066EE3">
        <w:rPr>
          <w:noProof/>
        </w:rPr>
        <w:t>95</w:t>
      </w:r>
      <w:r w:rsidR="00ED469A">
        <w:fldChar w:fldCharType="end"/>
      </w:r>
      <w:r>
        <w:t xml:space="preserve">: Parameters of </w:t>
      </w:r>
      <w:r w:rsidR="006619C9">
        <w:t xml:space="preserve">Double </w:t>
      </w:r>
      <w:r>
        <w:t>Corner Weld</w:t>
      </w:r>
      <w:bookmarkEnd w:id="2234"/>
      <w:bookmarkEnd w:id="2235"/>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236" w:name="_Toc338939161"/>
      <w:bookmarkStart w:id="2237" w:name="_Toc3557021"/>
      <w:bookmarkStart w:id="2238" w:name="_Toc34747271"/>
      <w:bookmarkStart w:id="2239" w:name="_Toc69145821"/>
      <w:r w:rsidRPr="007055D9">
        <w:t>Attributes</w:t>
      </w:r>
      <w:bookmarkEnd w:id="2236"/>
      <w:bookmarkEnd w:id="2237"/>
      <w:bookmarkEnd w:id="2238"/>
      <w:bookmarkEnd w:id="2239"/>
    </w:p>
    <w:p w14:paraId="22FDBBD1" w14:textId="5050C61D" w:rsidR="0006113C" w:rsidRPr="007055D9" w:rsidRDefault="00242481" w:rsidP="001759F7">
      <w:pPr>
        <w:pStyle w:val="berschrift5"/>
        <w:keepNext/>
      </w:pPr>
      <w:bookmarkStart w:id="2240" w:name="_Toc338939163"/>
      <w:r w:rsidRPr="007055D9">
        <w:t xml:space="preserve">Attribute </w:t>
      </w:r>
      <w:r w:rsidR="00194316">
        <w:t>"</w:t>
      </w:r>
      <w:r w:rsidRPr="007055D9">
        <w:t>b</w:t>
      </w:r>
      <w:r w:rsidR="0006113C" w:rsidRPr="007055D9">
        <w:t>ase</w:t>
      </w:r>
      <w:bookmarkEnd w:id="224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241" w:name="_Toc338939164"/>
      <w:r w:rsidRPr="007055D9">
        <w:t xml:space="preserve">Attribute </w:t>
      </w:r>
      <w:r w:rsidR="00194316">
        <w:t>"</w:t>
      </w:r>
      <w:proofErr w:type="spellStart"/>
      <w:r w:rsidRPr="007055D9">
        <w:t>t</w:t>
      </w:r>
      <w:r w:rsidR="0006113C" w:rsidRPr="007055D9">
        <w:t>echnology</w:t>
      </w:r>
      <w:bookmarkEnd w:id="2241"/>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242" w:name="_Toc338939165"/>
      <w:bookmarkStart w:id="2243" w:name="_Toc3557022"/>
      <w:bookmarkStart w:id="2244" w:name="_Toc34747272"/>
      <w:bookmarkStart w:id="2245" w:name="_Toc69145822"/>
      <w:r w:rsidRPr="007055D9">
        <w:t xml:space="preserve">Element </w:t>
      </w:r>
      <w:r w:rsidR="00194316">
        <w:t>"</w:t>
      </w:r>
      <w:proofErr w:type="spellStart"/>
      <w:r w:rsidRPr="007055D9">
        <w:t>weld_position</w:t>
      </w:r>
      <w:bookmarkEnd w:id="2242"/>
      <w:bookmarkEnd w:id="2243"/>
      <w:proofErr w:type="spellEnd"/>
      <w:r w:rsidR="00194316">
        <w:t>"</w:t>
      </w:r>
      <w:bookmarkEnd w:id="2244"/>
      <w:bookmarkEnd w:id="2245"/>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104D848" w:rsidR="003B6225" w:rsidRDefault="003B6225" w:rsidP="008F3D94">
      <w:pPr>
        <w:pStyle w:val="Beschriftung"/>
        <w:spacing w:before="120"/>
      </w:pPr>
      <w:bookmarkStart w:id="2246" w:name="_Toc3566496"/>
      <w:bookmarkStart w:id="2247" w:name="_Toc34747498"/>
      <w:bookmarkStart w:id="2248" w:name="_Toc69146063"/>
      <w:bookmarkStart w:id="2249" w:name="_Toc338939167"/>
      <w:r>
        <w:t xml:space="preserve">Table </w:t>
      </w:r>
      <w:r w:rsidR="00ED469A">
        <w:fldChar w:fldCharType="begin"/>
      </w:r>
      <w:r w:rsidR="00ED469A">
        <w:instrText xml:space="preserve"> SEQ Table \* ARABIC </w:instrText>
      </w:r>
      <w:r w:rsidR="00ED469A">
        <w:fldChar w:fldCharType="separate"/>
      </w:r>
      <w:r w:rsidR="00066EE3">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246"/>
      <w:bookmarkEnd w:id="2247"/>
      <w:bookmarkEnd w:id="2248"/>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106925"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66EE3" w:rsidRPr="00066EE3">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24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250" w:name="_Toc338939168"/>
      <w:r w:rsidRPr="007055D9">
        <w:t xml:space="preserve">Attribute </w:t>
      </w:r>
      <w:r w:rsidR="00194316">
        <w:t>"</w:t>
      </w:r>
      <w:proofErr w:type="spellStart"/>
      <w:r w:rsidRPr="007055D9">
        <w:t>thickness</w:t>
      </w:r>
      <w:bookmarkEnd w:id="2250"/>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7B2B700" w:rsidR="008F3D94" w:rsidRDefault="008F3D94" w:rsidP="008F3D94">
      <w:pPr>
        <w:pStyle w:val="Beschriftung"/>
        <w:spacing w:before="120"/>
      </w:pPr>
      <w:bookmarkStart w:id="2251" w:name="_Toc3566497"/>
      <w:bookmarkStart w:id="2252" w:name="_Toc34747499"/>
      <w:bookmarkStart w:id="2253" w:name="_Toc69146064"/>
      <w:bookmarkStart w:id="2254" w:name="_Toc338939169"/>
      <w:r>
        <w:t xml:space="preserve">Table </w:t>
      </w:r>
      <w:r w:rsidR="00ED469A">
        <w:fldChar w:fldCharType="begin"/>
      </w:r>
      <w:r w:rsidR="00ED469A">
        <w:instrText xml:space="preserve"> SEQ Table \* ARABIC </w:instrText>
      </w:r>
      <w:r w:rsidR="00ED469A">
        <w:fldChar w:fldCharType="separate"/>
      </w:r>
      <w:r w:rsidR="00066EE3">
        <w:rPr>
          <w:noProof/>
        </w:rPr>
        <w:t>97</w:t>
      </w:r>
      <w:r w:rsidR="00ED469A">
        <w:fldChar w:fldCharType="end"/>
      </w:r>
      <w:r>
        <w:t xml:space="preserve">: Values of Attribute </w:t>
      </w:r>
      <w:r w:rsidRPr="008F3D94">
        <w:rPr>
          <w:rStyle w:val="elementdeftypeChar"/>
          <w:b/>
        </w:rPr>
        <w:t>section</w:t>
      </w:r>
      <w:bookmarkEnd w:id="2251"/>
      <w:bookmarkEnd w:id="2252"/>
      <w:bookmarkEnd w:id="225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25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32852DC9" w:rsidR="008F3D94" w:rsidRDefault="008F3D94" w:rsidP="008F3D94">
      <w:pPr>
        <w:pStyle w:val="Beschriftung"/>
        <w:spacing w:before="120"/>
      </w:pPr>
      <w:bookmarkStart w:id="2255" w:name="_Toc3566498"/>
      <w:bookmarkStart w:id="2256" w:name="_Toc34747500"/>
      <w:bookmarkStart w:id="2257" w:name="_Toc69146065"/>
      <w:bookmarkStart w:id="2258" w:name="_Toc338939170"/>
      <w:r>
        <w:t xml:space="preserve">Table </w:t>
      </w:r>
      <w:r w:rsidR="00ED469A">
        <w:fldChar w:fldCharType="begin"/>
      </w:r>
      <w:r w:rsidR="00ED469A">
        <w:instrText xml:space="preserve"> SEQ Table \* ARABIC </w:instrText>
      </w:r>
      <w:r w:rsidR="00ED469A">
        <w:fldChar w:fldCharType="separate"/>
      </w:r>
      <w:r w:rsidR="00066EE3">
        <w:rPr>
          <w:noProof/>
        </w:rPr>
        <w:t>98</w:t>
      </w:r>
      <w:r w:rsidR="00ED469A">
        <w:fldChar w:fldCharType="end"/>
      </w:r>
      <w:r>
        <w:t xml:space="preserve">: Values of Attribute </w:t>
      </w:r>
      <w:r>
        <w:rPr>
          <w:rStyle w:val="elementdeftypeChar"/>
          <w:b/>
        </w:rPr>
        <w:t>angle</w:t>
      </w:r>
      <w:bookmarkEnd w:id="2255"/>
      <w:bookmarkEnd w:id="2256"/>
      <w:bookmarkEnd w:id="2257"/>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258"/>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259" w:name="_Toc338939171"/>
      <w:r w:rsidRPr="007055D9">
        <w:t xml:space="preserve">Attribute </w:t>
      </w:r>
      <w:r w:rsidR="00194316">
        <w:t>"</w:t>
      </w:r>
      <w:proofErr w:type="spellStart"/>
      <w:r w:rsidRPr="007055D9">
        <w:t>penetration</w:t>
      </w:r>
      <w:bookmarkEnd w:id="2259"/>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260" w:name="_Toc338939173"/>
      <w:r w:rsidRPr="007055D9">
        <w:t xml:space="preserve">Attribute </w:t>
      </w:r>
      <w:r w:rsidR="00194316">
        <w:t>"</w:t>
      </w:r>
      <w:proofErr w:type="spellStart"/>
      <w:r w:rsidRPr="007055D9">
        <w:t>filler</w:t>
      </w:r>
      <w:bookmarkEnd w:id="2260"/>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261" w:name="WeldDefinitionEdgeWeld"/>
      <w:bookmarkStart w:id="2262" w:name="_Toc3557023"/>
      <w:bookmarkStart w:id="2263" w:name="_Toc34747273"/>
      <w:bookmarkStart w:id="2264" w:name="_Toc69145823"/>
      <w:bookmarkStart w:id="2265" w:name="_Toc288200764"/>
      <w:bookmarkStart w:id="2266" w:name="_Toc338939108"/>
      <w:bookmarkEnd w:id="2261"/>
      <w:r w:rsidRPr="007055D9">
        <w:lastRenderedPageBreak/>
        <w:t xml:space="preserve">Element </w:t>
      </w:r>
      <w:r w:rsidR="00194316">
        <w:t>"</w:t>
      </w:r>
      <w:proofErr w:type="spellStart"/>
      <w:r>
        <w:t>sheet_parameter</w:t>
      </w:r>
      <w:bookmarkEnd w:id="2262"/>
      <w:proofErr w:type="spellEnd"/>
      <w:r w:rsidR="00194316">
        <w:t>"</w:t>
      </w:r>
      <w:bookmarkEnd w:id="2263"/>
      <w:bookmarkEnd w:id="226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7BABF25" w:rsidR="00B21508" w:rsidRDefault="00B21508" w:rsidP="008F3D94">
      <w:pPr>
        <w:pStyle w:val="Beschriftung"/>
        <w:spacing w:before="120"/>
      </w:pPr>
      <w:bookmarkStart w:id="2267" w:name="_Toc3566499"/>
      <w:bookmarkStart w:id="2268" w:name="_Toc34747501"/>
      <w:bookmarkStart w:id="2269" w:name="_Toc69146066"/>
      <w:r>
        <w:t xml:space="preserve">Table </w:t>
      </w:r>
      <w:r w:rsidR="00ED469A">
        <w:fldChar w:fldCharType="begin"/>
      </w:r>
      <w:r w:rsidR="00ED469A">
        <w:instrText xml:space="preserve"> SEQ Table \* ARABIC </w:instrText>
      </w:r>
      <w:r w:rsidR="00ED469A">
        <w:fldChar w:fldCharType="separate"/>
      </w:r>
      <w:r w:rsidR="00066EE3">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267"/>
      <w:bookmarkEnd w:id="2268"/>
      <w:bookmarkEnd w:id="226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270" w:name="_Toc3557024"/>
      <w:bookmarkStart w:id="2271" w:name="_Toc34747274"/>
      <w:bookmarkStart w:id="2272" w:name="_Toc69145824"/>
      <w:r w:rsidRPr="007055D9">
        <w:t>Edge Weld</w:t>
      </w:r>
      <w:bookmarkEnd w:id="2265"/>
      <w:bookmarkEnd w:id="2266"/>
      <w:bookmarkEnd w:id="2270"/>
      <w:bookmarkEnd w:id="2271"/>
      <w:bookmarkEnd w:id="227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273" w:name="_Toc3557025"/>
      <w:bookmarkStart w:id="2274" w:name="_Toc34747275"/>
      <w:bookmarkStart w:id="2275" w:name="_Toc69145825"/>
      <w:r>
        <w:rPr>
          <w:b w:val="0"/>
          <w:bCs w:val="0"/>
          <w:noProof/>
          <w:lang w:eastAsia="en-US"/>
        </w:rPr>
        <w:drawing>
          <wp:anchor distT="0" distB="0" distL="114300" distR="114300" simplePos="0" relativeHeight="251563520" behindDoc="1" locked="0" layoutInCell="1" allowOverlap="1" wp14:anchorId="4EB87FF3" wp14:editId="6820DB5E">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273"/>
      <w:bookmarkEnd w:id="2274"/>
      <w:bookmarkEnd w:id="227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64896" behindDoc="0" locked="0" layoutInCell="1" allowOverlap="1" wp14:anchorId="134BA8F3" wp14:editId="4F8C8462">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D876BB" w:rsidRPr="00AF7673" w:rsidRDefault="00D876BB" w:rsidP="00765F0F">
                            <w:pPr>
                              <w:pStyle w:val="Beschriftung"/>
                              <w:keepNext/>
                              <w:keepLines/>
                              <w:rPr>
                                <w:b w:val="0"/>
                                <w:bCs w:val="0"/>
                                <w:noProof/>
                                <w:sz w:val="26"/>
                                <w:szCs w:val="28"/>
                              </w:rPr>
                            </w:pPr>
                            <w:bookmarkStart w:id="2276" w:name="_Toc3557131"/>
                            <w:bookmarkStart w:id="2277" w:name="_Toc34747384"/>
                            <w:bookmarkStart w:id="2278"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276"/>
                            <w:bookmarkEnd w:id="2277"/>
                            <w:bookmarkEnd w:id="2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D876BB" w:rsidRPr="00AF7673" w:rsidRDefault="00D876BB" w:rsidP="00765F0F">
                      <w:pPr>
                        <w:pStyle w:val="Beschriftung"/>
                        <w:keepNext/>
                        <w:keepLines/>
                        <w:rPr>
                          <w:b w:val="0"/>
                          <w:bCs w:val="0"/>
                          <w:noProof/>
                          <w:sz w:val="26"/>
                          <w:szCs w:val="28"/>
                        </w:rPr>
                      </w:pPr>
                      <w:bookmarkStart w:id="2279" w:name="_Toc3557131"/>
                      <w:bookmarkStart w:id="2280" w:name="_Toc34747384"/>
                      <w:bookmarkStart w:id="2281"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279"/>
                      <w:bookmarkEnd w:id="2280"/>
                      <w:bookmarkEnd w:id="228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282" w:name="_Toc3557026"/>
      <w:bookmarkStart w:id="2283" w:name="_Toc34747276"/>
      <w:bookmarkStart w:id="2284" w:name="_Toc69145826"/>
      <w:r>
        <w:rPr>
          <w:b w:val="0"/>
          <w:bCs w:val="0"/>
          <w:noProof/>
          <w:lang w:eastAsia="en-US"/>
        </w:rPr>
        <w:drawing>
          <wp:anchor distT="0" distB="0" distL="114300" distR="114300" simplePos="0" relativeHeight="251570688" behindDoc="1" locked="0" layoutInCell="1" allowOverlap="1" wp14:anchorId="22BACC63" wp14:editId="5CBF8F46">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282"/>
      <w:bookmarkEnd w:id="2283"/>
      <w:bookmarkEnd w:id="228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1520" behindDoc="0" locked="0" layoutInCell="1" allowOverlap="1" wp14:anchorId="6E1C164E" wp14:editId="3BE84AF2">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D876BB" w:rsidRPr="00213139" w:rsidRDefault="00D876BB" w:rsidP="008F3D94">
                            <w:pPr>
                              <w:pStyle w:val="Beschriftung"/>
                              <w:rPr>
                                <w:b w:val="0"/>
                                <w:bCs w:val="0"/>
                                <w:noProof/>
                                <w:sz w:val="26"/>
                                <w:szCs w:val="28"/>
                              </w:rPr>
                            </w:pPr>
                            <w:bookmarkStart w:id="2285" w:name="_Toc3557132"/>
                            <w:bookmarkStart w:id="2286" w:name="_Toc34747385"/>
                            <w:bookmarkStart w:id="2287"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285"/>
                            <w:bookmarkEnd w:id="2286"/>
                            <w:bookmarkEnd w:id="2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D876BB" w:rsidRPr="00213139" w:rsidRDefault="00D876BB" w:rsidP="008F3D94">
                      <w:pPr>
                        <w:pStyle w:val="Beschriftung"/>
                        <w:rPr>
                          <w:b w:val="0"/>
                          <w:bCs w:val="0"/>
                          <w:noProof/>
                          <w:sz w:val="26"/>
                          <w:szCs w:val="28"/>
                        </w:rPr>
                      </w:pPr>
                      <w:bookmarkStart w:id="2288" w:name="_Toc3557132"/>
                      <w:bookmarkStart w:id="2289" w:name="_Toc34747385"/>
                      <w:bookmarkStart w:id="2290"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288"/>
                      <w:bookmarkEnd w:id="2289"/>
                      <w:bookmarkEnd w:id="229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55E44D" w:rsidR="00687B5E" w:rsidRDefault="00687B5E" w:rsidP="00687B5E">
      <w:pPr>
        <w:pStyle w:val="Beschriftung"/>
        <w:spacing w:before="120"/>
      </w:pPr>
      <w:bookmarkStart w:id="2291" w:name="_Toc3566500"/>
      <w:bookmarkStart w:id="2292" w:name="_Toc34747502"/>
      <w:bookmarkStart w:id="2293" w:name="_Toc69146067"/>
      <w:r>
        <w:t xml:space="preserve">Table </w:t>
      </w:r>
      <w:r w:rsidR="00ED469A">
        <w:fldChar w:fldCharType="begin"/>
      </w:r>
      <w:r w:rsidR="00ED469A">
        <w:instrText xml:space="preserve"> SEQ Table \* ARABIC </w:instrText>
      </w:r>
      <w:r w:rsidR="00ED469A">
        <w:fldChar w:fldCharType="separate"/>
      </w:r>
      <w:r w:rsidR="00066EE3">
        <w:rPr>
          <w:noProof/>
        </w:rPr>
        <w:t>100</w:t>
      </w:r>
      <w:r w:rsidR="00ED469A">
        <w:fldChar w:fldCharType="end"/>
      </w:r>
      <w:r>
        <w:t>: Parameters of Edge Weld</w:t>
      </w:r>
      <w:bookmarkEnd w:id="2291"/>
      <w:bookmarkEnd w:id="2292"/>
      <w:bookmarkEnd w:id="2293"/>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294" w:name="_Toc338939175"/>
      <w:bookmarkStart w:id="2295" w:name="_Toc3557027"/>
      <w:bookmarkStart w:id="2296" w:name="_Toc34747277"/>
      <w:bookmarkStart w:id="2297" w:name="_Toc69145827"/>
      <w:r w:rsidRPr="007055D9">
        <w:t>Attributes</w:t>
      </w:r>
      <w:bookmarkEnd w:id="2294"/>
      <w:bookmarkEnd w:id="2295"/>
      <w:bookmarkEnd w:id="2296"/>
      <w:bookmarkEnd w:id="2297"/>
    </w:p>
    <w:p w14:paraId="20DE2C66" w14:textId="1F84002A" w:rsidR="0006113C" w:rsidRPr="007055D9" w:rsidRDefault="001C1D65" w:rsidP="0033252C">
      <w:pPr>
        <w:pStyle w:val="berschrift5"/>
        <w:keepNext/>
      </w:pPr>
      <w:bookmarkStart w:id="2298" w:name="_Toc338939177"/>
      <w:r w:rsidRPr="007055D9">
        <w:t xml:space="preserve">Attribute </w:t>
      </w:r>
      <w:r w:rsidR="00194316">
        <w:t>"</w:t>
      </w:r>
      <w:r w:rsidRPr="007055D9">
        <w:t>b</w:t>
      </w:r>
      <w:r w:rsidR="0006113C" w:rsidRPr="007055D9">
        <w:t>ase</w:t>
      </w:r>
      <w:bookmarkEnd w:id="229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299" w:name="_Toc338939178"/>
      <w:r w:rsidRPr="007055D9">
        <w:t xml:space="preserve">Attribute </w:t>
      </w:r>
      <w:r w:rsidR="00194316">
        <w:t>"</w:t>
      </w:r>
      <w:proofErr w:type="spellStart"/>
      <w:r w:rsidRPr="007055D9">
        <w:t>t</w:t>
      </w:r>
      <w:r w:rsidR="0006113C" w:rsidRPr="007055D9">
        <w:t>echnology</w:t>
      </w:r>
      <w:bookmarkEnd w:id="2299"/>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300" w:name="_Toc338939179"/>
      <w:bookmarkStart w:id="2301" w:name="_Toc3557028"/>
      <w:bookmarkStart w:id="2302" w:name="_Toc34747278"/>
      <w:bookmarkStart w:id="2303" w:name="_Toc69145828"/>
      <w:r w:rsidRPr="007055D9">
        <w:t xml:space="preserve">Element </w:t>
      </w:r>
      <w:r w:rsidR="00194316">
        <w:t>"</w:t>
      </w:r>
      <w:proofErr w:type="spellStart"/>
      <w:r w:rsidRPr="007055D9">
        <w:t>weld_position</w:t>
      </w:r>
      <w:bookmarkEnd w:id="2300"/>
      <w:bookmarkEnd w:id="2301"/>
      <w:proofErr w:type="spellEnd"/>
      <w:r w:rsidR="00194316">
        <w:t>"</w:t>
      </w:r>
      <w:bookmarkEnd w:id="2302"/>
      <w:bookmarkEnd w:id="2303"/>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E970EE8" w:rsidR="00630516" w:rsidRDefault="00630516" w:rsidP="00F3716C">
      <w:pPr>
        <w:pStyle w:val="Beschriftung"/>
        <w:spacing w:before="120"/>
      </w:pPr>
      <w:bookmarkStart w:id="2304" w:name="_Toc3566501"/>
      <w:bookmarkStart w:id="2305" w:name="_Toc34747503"/>
      <w:bookmarkStart w:id="2306" w:name="_Toc69146068"/>
      <w:r>
        <w:t xml:space="preserve">Table </w:t>
      </w:r>
      <w:r w:rsidR="00ED469A">
        <w:fldChar w:fldCharType="begin"/>
      </w:r>
      <w:r w:rsidR="00ED469A">
        <w:instrText xml:space="preserve"> SEQ Table \* ARABIC </w:instrText>
      </w:r>
      <w:r w:rsidR="00ED469A">
        <w:fldChar w:fldCharType="separate"/>
      </w:r>
      <w:r w:rsidR="00066EE3">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304"/>
      <w:bookmarkEnd w:id="2305"/>
      <w:bookmarkEnd w:id="2306"/>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12C4EB96"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66EE3" w:rsidRPr="00066EE3">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B2D30A4" w:rsidR="00C44FED" w:rsidRPr="007055D9" w:rsidRDefault="0006113C" w:rsidP="00C44FED">
      <w:pPr>
        <w:pStyle w:val="Aufzhlungszeichen"/>
        <w:rPr>
          <w:ins w:id="2307" w:author="Dr. Carsten Franke" w:date="2021-02-09T12:45:00Z"/>
          <w:rStyle w:val="XMLAttribute"/>
        </w:rPr>
      </w:pPr>
      <w:r w:rsidRPr="007055D9">
        <w:rPr>
          <w:rStyle w:val="XMLAttribute"/>
        </w:rPr>
        <w:t>I</w:t>
      </w:r>
      <w:ins w:id="2308"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309" w:author="Dr. Carsten Franke" w:date="2021-02-09T12:45:00Z">
        <w:r w:rsidR="00C44FED">
          <w:fldChar w:fldCharType="separate"/>
        </w:r>
      </w:ins>
      <w:r w:rsidR="00AA2F79">
        <w:t>8.2.4.2</w:t>
      </w:r>
      <w:ins w:id="2310"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311" w:name="_Toc338939182"/>
      <w:r w:rsidRPr="007055D9">
        <w:t xml:space="preserve">Attribute </w:t>
      </w:r>
      <w:r w:rsidR="00194316">
        <w:t>"</w:t>
      </w:r>
      <w:proofErr w:type="spellStart"/>
      <w:r w:rsidRPr="007055D9">
        <w:t>width</w:t>
      </w:r>
      <w:bookmarkEnd w:id="2311"/>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312" w:name="_Toc338939184"/>
      <w:r w:rsidRPr="007055D9">
        <w:t xml:space="preserve">Attribute </w:t>
      </w:r>
      <w:r w:rsidR="00194316">
        <w:t>"</w:t>
      </w:r>
      <w:proofErr w:type="spellStart"/>
      <w:r w:rsidRPr="007055D9">
        <w:t>filler</w:t>
      </w:r>
      <w:bookmarkEnd w:id="2312"/>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313" w:name="WeldDefinitionIWeld"/>
      <w:bookmarkStart w:id="2314" w:name="_Toc3557029"/>
      <w:bookmarkStart w:id="2315" w:name="_Toc34747279"/>
      <w:bookmarkStart w:id="2316" w:name="_Toc69145829"/>
      <w:bookmarkStart w:id="2317" w:name="_Toc288200765"/>
      <w:bookmarkStart w:id="2318" w:name="_Toc338939109"/>
      <w:bookmarkEnd w:id="2313"/>
      <w:r w:rsidRPr="007055D9">
        <w:t xml:space="preserve">Element </w:t>
      </w:r>
      <w:r w:rsidR="00194316">
        <w:t>"</w:t>
      </w:r>
      <w:proofErr w:type="spellStart"/>
      <w:r>
        <w:t>sheet_parameter</w:t>
      </w:r>
      <w:bookmarkEnd w:id="2314"/>
      <w:proofErr w:type="spellEnd"/>
      <w:r w:rsidR="00194316">
        <w:t>"</w:t>
      </w:r>
      <w:bookmarkEnd w:id="2315"/>
      <w:bookmarkEnd w:id="2316"/>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0059F6D8" w:rsidR="0033252C" w:rsidRDefault="0033252C" w:rsidP="00F3716C">
      <w:pPr>
        <w:pStyle w:val="Beschriftung"/>
        <w:spacing w:before="120"/>
      </w:pPr>
      <w:bookmarkStart w:id="2319" w:name="_Toc3566502"/>
      <w:bookmarkStart w:id="2320" w:name="_Toc34747504"/>
      <w:bookmarkStart w:id="2321" w:name="_Toc69146069"/>
      <w:r>
        <w:t xml:space="preserve">Table </w:t>
      </w:r>
      <w:r w:rsidR="00ED469A">
        <w:fldChar w:fldCharType="begin"/>
      </w:r>
      <w:r w:rsidR="00ED469A">
        <w:instrText xml:space="preserve"> SEQ Table \* ARABIC </w:instrText>
      </w:r>
      <w:r w:rsidR="00ED469A">
        <w:fldChar w:fldCharType="separate"/>
      </w:r>
      <w:r w:rsidR="00066EE3">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319"/>
      <w:bookmarkEnd w:id="2320"/>
      <w:bookmarkEnd w:id="232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322" w:name="_Toc3557030"/>
      <w:bookmarkStart w:id="2323" w:name="_Toc34747280"/>
      <w:bookmarkStart w:id="2324" w:name="_Toc69145830"/>
      <w:r w:rsidRPr="007055D9">
        <w:t>I-Weld</w:t>
      </w:r>
      <w:bookmarkEnd w:id="2317"/>
      <w:bookmarkEnd w:id="2318"/>
      <w:bookmarkEnd w:id="2322"/>
      <w:bookmarkEnd w:id="2323"/>
      <w:bookmarkEnd w:id="232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325" w:name="_Toc3557031"/>
      <w:bookmarkStart w:id="2326" w:name="_Toc34747281"/>
      <w:bookmarkStart w:id="2327" w:name="_Toc69145831"/>
      <w:r w:rsidRPr="007055D9">
        <w:t>Sheet Parameters</w:t>
      </w:r>
      <w:bookmarkEnd w:id="2325"/>
      <w:bookmarkEnd w:id="2326"/>
      <w:bookmarkEnd w:id="232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328" w:name="_Toc3557032"/>
      <w:bookmarkStart w:id="2329" w:name="_Toc34747282"/>
      <w:bookmarkStart w:id="2330" w:name="_Toc69145832"/>
      <w:r w:rsidRPr="007055D9">
        <w:lastRenderedPageBreak/>
        <w:t>Weld Parameters</w:t>
      </w:r>
      <w:bookmarkEnd w:id="2328"/>
      <w:bookmarkEnd w:id="2329"/>
      <w:bookmarkEnd w:id="233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331" w:author="Dr. Carsten Franke" w:date="2021-04-12T18:50:00Z"/>
        </w:trPr>
        <w:tc>
          <w:tcPr>
            <w:tcW w:w="4605" w:type="dxa"/>
            <w:shd w:val="clear" w:color="auto" w:fill="auto"/>
          </w:tcPr>
          <w:p w14:paraId="0E9AE737" w14:textId="7603993F" w:rsidR="00066EE3" w:rsidRDefault="00066EE3" w:rsidP="00B638D8">
            <w:pPr>
              <w:keepNext/>
              <w:jc w:val="center"/>
              <w:rPr>
                <w:ins w:id="2332" w:author="Dr. Carsten Franke" w:date="2021-04-12T18:50:00Z"/>
              </w:rPr>
            </w:pPr>
            <w:ins w:id="2333" w:author="Dr. Carsten Franke" w:date="2021-04-12T18:50:00Z">
              <w:r>
                <w:rPr>
                  <w:noProof/>
                </w:rPr>
                <w:drawing>
                  <wp:inline distT="0" distB="0" distL="0" distR="0" wp14:anchorId="031AED97" wp14:editId="598FE993">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334" w:author="Dr. Carsten Franke" w:date="2021-04-12T18:50:00Z"/>
              </w:rPr>
            </w:pPr>
            <w:ins w:id="2335" w:author="Dr. Carsten Franke" w:date="2021-04-12T18:50:00Z">
              <w:r>
                <w:rPr>
                  <w:noProof/>
                </w:rPr>
                <w:drawing>
                  <wp:inline distT="0" distB="0" distL="0" distR="0" wp14:anchorId="5B6BDF04" wp14:editId="01008712">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336" w:author="Dr. Carsten Franke" w:date="2021-04-12T18:50:00Z"/>
        </w:trPr>
        <w:tc>
          <w:tcPr>
            <w:tcW w:w="4605" w:type="dxa"/>
            <w:shd w:val="clear" w:color="auto" w:fill="auto"/>
          </w:tcPr>
          <w:p w14:paraId="4E75F43B" w14:textId="3D8205ED" w:rsidR="00066EE3" w:rsidRPr="00C330B4" w:rsidRDefault="00066EE3" w:rsidP="00066EE3">
            <w:pPr>
              <w:pStyle w:val="Beschriftung"/>
            </w:pPr>
            <w:bookmarkStart w:id="2337" w:name="_Toc69146267"/>
            <w:r>
              <w:t xml:space="preserve">Figure </w:t>
            </w:r>
            <w:r>
              <w:fldChar w:fldCharType="begin"/>
            </w:r>
            <w:r>
              <w:instrText xml:space="preserve"> SEQ Figure \* ARABIC </w:instrText>
            </w:r>
            <w:r>
              <w:fldChar w:fldCharType="separate"/>
            </w:r>
            <w:r>
              <w:rPr>
                <w:noProof/>
              </w:rPr>
              <w:t>63</w:t>
            </w:r>
            <w:r>
              <w:fldChar w:fldCharType="end"/>
            </w:r>
            <w:r>
              <w:t>: I-Weld Sheet Layout</w:t>
            </w:r>
            <w:bookmarkEnd w:id="2337"/>
            <w:r>
              <w:t xml:space="preserve">  </w:t>
            </w:r>
          </w:p>
        </w:tc>
        <w:tc>
          <w:tcPr>
            <w:tcW w:w="4605" w:type="dxa"/>
            <w:shd w:val="clear" w:color="auto" w:fill="auto"/>
          </w:tcPr>
          <w:p w14:paraId="1E274D7C" w14:textId="79E26C7F" w:rsidR="00066EE3" w:rsidRPr="00066EE3" w:rsidRDefault="00066EE3" w:rsidP="00D84132">
            <w:pPr>
              <w:pStyle w:val="Beschriftung"/>
              <w:rPr>
                <w:ins w:id="2338" w:author="Dr. Carsten Franke" w:date="2021-04-12T18:50:00Z"/>
                <w:b w:val="0"/>
                <w:bCs w:val="0"/>
              </w:rPr>
            </w:pPr>
            <w:bookmarkStart w:id="2339" w:name="_Toc69146268"/>
            <w:r w:rsidRPr="00D84132">
              <w:t xml:space="preserve">Figure </w:t>
            </w:r>
            <w:r w:rsidRPr="00D84132">
              <w:fldChar w:fldCharType="begin"/>
            </w:r>
            <w:r w:rsidRPr="00D84132">
              <w:instrText xml:space="preserve"> SEQ Figure \* ARABIC </w:instrText>
            </w:r>
            <w:r w:rsidRPr="00D84132">
              <w:fldChar w:fldCharType="separate"/>
            </w:r>
            <w:r w:rsidRPr="00D84132">
              <w:t>64</w:t>
            </w:r>
            <w:r w:rsidRPr="00D84132">
              <w:fldChar w:fldCharType="end"/>
            </w:r>
            <w:r w:rsidRPr="00D84132">
              <w:t>: I-Weld Parameters</w:t>
            </w:r>
            <w:bookmarkEnd w:id="2339"/>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B40A115" w:rsidR="00F51CB9" w:rsidRDefault="00F51CB9" w:rsidP="00F51CB9">
      <w:pPr>
        <w:pStyle w:val="Beschriftung"/>
        <w:spacing w:before="120"/>
      </w:pPr>
      <w:bookmarkStart w:id="2340" w:name="_Toc3566503"/>
      <w:bookmarkStart w:id="2341" w:name="_Toc34747505"/>
      <w:bookmarkStart w:id="2342" w:name="_Toc69146070"/>
      <w:r>
        <w:t xml:space="preserve">Table </w:t>
      </w:r>
      <w:r w:rsidR="00ED469A">
        <w:fldChar w:fldCharType="begin"/>
      </w:r>
      <w:r w:rsidR="00ED469A">
        <w:instrText xml:space="preserve"> SEQ Table \* ARABIC </w:instrText>
      </w:r>
      <w:r w:rsidR="00ED469A">
        <w:fldChar w:fldCharType="separate"/>
      </w:r>
      <w:r w:rsidR="00066EE3">
        <w:rPr>
          <w:noProof/>
        </w:rPr>
        <w:t>103</w:t>
      </w:r>
      <w:r w:rsidR="00ED469A">
        <w:fldChar w:fldCharType="end"/>
      </w:r>
      <w:r>
        <w:t>: Parameters of I-Weld</w:t>
      </w:r>
      <w:bookmarkEnd w:id="2340"/>
      <w:bookmarkEnd w:id="2341"/>
      <w:bookmarkEnd w:id="2342"/>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343" w:name="_Toc338939186"/>
      <w:bookmarkStart w:id="2344" w:name="_Toc3557033"/>
      <w:bookmarkStart w:id="2345" w:name="_Toc34747283"/>
      <w:bookmarkStart w:id="2346" w:name="_Toc69145833"/>
      <w:r w:rsidRPr="007055D9">
        <w:t>Attributes</w:t>
      </w:r>
      <w:bookmarkEnd w:id="2343"/>
      <w:bookmarkEnd w:id="2344"/>
      <w:bookmarkEnd w:id="2345"/>
      <w:bookmarkEnd w:id="2346"/>
    </w:p>
    <w:p w14:paraId="7F7DD4CE" w14:textId="6A121F1A" w:rsidR="0006113C" w:rsidRPr="007055D9" w:rsidRDefault="009D7557" w:rsidP="00E67798">
      <w:pPr>
        <w:pStyle w:val="berschrift5"/>
        <w:keepNext/>
      </w:pPr>
      <w:bookmarkStart w:id="2347" w:name="_Toc338939188"/>
      <w:r w:rsidRPr="007055D9">
        <w:t xml:space="preserve">Attribute </w:t>
      </w:r>
      <w:r w:rsidR="00194316">
        <w:t>"</w:t>
      </w:r>
      <w:r w:rsidRPr="007055D9">
        <w:t>b</w:t>
      </w:r>
      <w:r w:rsidR="0006113C" w:rsidRPr="007055D9">
        <w:t>ase</w:t>
      </w:r>
      <w:bookmarkEnd w:id="2347"/>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348" w:name="_Toc338939189"/>
      <w:r w:rsidRPr="007055D9">
        <w:t xml:space="preserve">Attribute </w:t>
      </w:r>
      <w:r w:rsidR="00194316">
        <w:t>"</w:t>
      </w:r>
      <w:proofErr w:type="spellStart"/>
      <w:r w:rsidRPr="007055D9">
        <w:t>t</w:t>
      </w:r>
      <w:r w:rsidR="0006113C" w:rsidRPr="007055D9">
        <w:t>echnology</w:t>
      </w:r>
      <w:bookmarkEnd w:id="2348"/>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349" w:name="_Toc338939190"/>
      <w:bookmarkStart w:id="2350" w:name="_Toc3557034"/>
      <w:bookmarkStart w:id="2351" w:name="_Toc34747284"/>
      <w:bookmarkStart w:id="2352" w:name="_Toc69145834"/>
      <w:r w:rsidRPr="007055D9">
        <w:t xml:space="preserve">Element </w:t>
      </w:r>
      <w:r w:rsidR="00194316">
        <w:t>"</w:t>
      </w:r>
      <w:proofErr w:type="spellStart"/>
      <w:r w:rsidRPr="007055D9">
        <w:t>weld_position</w:t>
      </w:r>
      <w:bookmarkEnd w:id="2349"/>
      <w:bookmarkEnd w:id="2350"/>
      <w:proofErr w:type="spellEnd"/>
      <w:r w:rsidR="00194316">
        <w:t>"</w:t>
      </w:r>
      <w:bookmarkEnd w:id="2351"/>
      <w:bookmarkEnd w:id="2352"/>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43CCA9F" w:rsidR="00E67798" w:rsidRDefault="00E67798" w:rsidP="00F3716C">
      <w:pPr>
        <w:pStyle w:val="Beschriftung"/>
        <w:spacing w:before="120"/>
      </w:pPr>
      <w:bookmarkStart w:id="2353" w:name="_Toc3566504"/>
      <w:bookmarkStart w:id="2354" w:name="_Toc34747506"/>
      <w:bookmarkStart w:id="2355" w:name="_Toc69146071"/>
      <w:bookmarkStart w:id="2356" w:name="_Toc338939192"/>
      <w:r>
        <w:t xml:space="preserve">Table </w:t>
      </w:r>
      <w:r w:rsidR="00ED469A">
        <w:fldChar w:fldCharType="begin"/>
      </w:r>
      <w:r w:rsidR="00ED469A">
        <w:instrText xml:space="preserve"> SEQ Table \* ARABIC </w:instrText>
      </w:r>
      <w:r w:rsidR="00ED469A">
        <w:fldChar w:fldCharType="separate"/>
      </w:r>
      <w:r w:rsidR="00066EE3">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353"/>
      <w:bookmarkEnd w:id="2354"/>
      <w:bookmarkEnd w:id="2355"/>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26A4DA3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356"/>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357" w:name="_Toc338939194"/>
      <w:r w:rsidRPr="007055D9">
        <w:t xml:space="preserve">Attribute </w:t>
      </w:r>
      <w:r w:rsidR="00194316">
        <w:t>"</w:t>
      </w:r>
      <w:proofErr w:type="spellStart"/>
      <w:r w:rsidRPr="007055D9">
        <w:t>filler</w:t>
      </w:r>
      <w:bookmarkEnd w:id="2357"/>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358" w:name="WeldDefinitionOverlapWeld"/>
      <w:bookmarkStart w:id="2359" w:name="_Toc3557035"/>
      <w:bookmarkStart w:id="2360" w:name="_Toc34747285"/>
      <w:bookmarkStart w:id="2361" w:name="_Toc69145835"/>
      <w:bookmarkStart w:id="2362" w:name="_Toc288200766"/>
      <w:bookmarkStart w:id="2363" w:name="_Toc338939110"/>
      <w:bookmarkEnd w:id="2358"/>
      <w:r w:rsidRPr="007055D9">
        <w:t xml:space="preserve">Element </w:t>
      </w:r>
      <w:r w:rsidR="00194316">
        <w:t>"</w:t>
      </w:r>
      <w:proofErr w:type="spellStart"/>
      <w:r>
        <w:t>sheet_parameter</w:t>
      </w:r>
      <w:bookmarkEnd w:id="2359"/>
      <w:proofErr w:type="spellEnd"/>
      <w:r w:rsidR="00194316">
        <w:t>"</w:t>
      </w:r>
      <w:bookmarkEnd w:id="2360"/>
      <w:bookmarkEnd w:id="2361"/>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CA1FE8C" w:rsidR="00AB2606" w:rsidRDefault="00AB2606" w:rsidP="00F3716C">
      <w:pPr>
        <w:pStyle w:val="Beschriftung"/>
        <w:spacing w:before="120"/>
      </w:pPr>
      <w:bookmarkStart w:id="2364" w:name="_Toc3566505"/>
      <w:bookmarkStart w:id="2365" w:name="_Toc34747507"/>
      <w:bookmarkStart w:id="2366" w:name="_Toc69146072"/>
      <w:r>
        <w:t xml:space="preserve">Table </w:t>
      </w:r>
      <w:r w:rsidR="00ED469A">
        <w:fldChar w:fldCharType="begin"/>
      </w:r>
      <w:r w:rsidR="00ED469A">
        <w:instrText xml:space="preserve"> SEQ Table \* ARABIC </w:instrText>
      </w:r>
      <w:r w:rsidR="00ED469A">
        <w:fldChar w:fldCharType="separate"/>
      </w:r>
      <w:r w:rsidR="00066EE3">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364"/>
      <w:bookmarkEnd w:id="2365"/>
      <w:bookmarkEnd w:id="236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367" w:name="_Toc3557036"/>
      <w:bookmarkStart w:id="2368" w:name="_Toc34747286"/>
      <w:bookmarkStart w:id="2369" w:name="_Toc69145836"/>
      <w:r w:rsidRPr="007055D9">
        <w:t>Overlap Weld</w:t>
      </w:r>
      <w:bookmarkEnd w:id="2362"/>
      <w:bookmarkEnd w:id="2363"/>
      <w:bookmarkEnd w:id="2367"/>
      <w:bookmarkEnd w:id="2368"/>
      <w:bookmarkEnd w:id="236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370" w:name="_Toc3557037"/>
      <w:bookmarkStart w:id="2371" w:name="_Toc34747287"/>
      <w:bookmarkStart w:id="2372" w:name="_Toc69145837"/>
      <w:r w:rsidRPr="007055D9">
        <w:t>Simple Overlap Weld</w:t>
      </w:r>
      <w:bookmarkEnd w:id="2370"/>
      <w:bookmarkEnd w:id="2371"/>
      <w:bookmarkEnd w:id="2372"/>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06176" behindDoc="0" locked="0" layoutInCell="1" allowOverlap="1" wp14:anchorId="3CC0E5B1" wp14:editId="0C4A68C7">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14048" behindDoc="0" locked="0" layoutInCell="1" allowOverlap="1" wp14:anchorId="496403C8" wp14:editId="1DA2465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D876BB" w:rsidRPr="0079510C" w:rsidRDefault="00D876BB" w:rsidP="002A71CD">
                            <w:pPr>
                              <w:pStyle w:val="Beschriftung"/>
                              <w:rPr>
                                <w:noProof/>
                                <w:sz w:val="24"/>
                                <w:szCs w:val="26"/>
                              </w:rPr>
                            </w:pPr>
                            <w:bookmarkStart w:id="2373" w:name="_Toc3557135"/>
                            <w:bookmarkStart w:id="2374" w:name="_Toc34747388"/>
                            <w:bookmarkStart w:id="2375"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373"/>
                            <w:bookmarkEnd w:id="2374"/>
                            <w:bookmarkEnd w:id="2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D876BB" w:rsidRPr="0079510C" w:rsidRDefault="00D876BB" w:rsidP="002A71CD">
                      <w:pPr>
                        <w:pStyle w:val="Beschriftung"/>
                        <w:rPr>
                          <w:noProof/>
                          <w:sz w:val="24"/>
                          <w:szCs w:val="26"/>
                        </w:rPr>
                      </w:pPr>
                      <w:bookmarkStart w:id="2376" w:name="_Toc3557135"/>
                      <w:bookmarkStart w:id="2377" w:name="_Toc34747388"/>
                      <w:bookmarkStart w:id="2378"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376"/>
                      <w:bookmarkEnd w:id="2377"/>
                      <w:bookmarkEnd w:id="237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13344" behindDoc="0" locked="0" layoutInCell="1" allowOverlap="1" wp14:anchorId="073E62D2" wp14:editId="7571C88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23264" behindDoc="0" locked="0" layoutInCell="1" allowOverlap="1" wp14:anchorId="66C14CCB" wp14:editId="29275686">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D876BB" w:rsidRPr="00A00F34" w:rsidRDefault="00D876BB" w:rsidP="002A71CD">
                            <w:pPr>
                              <w:pStyle w:val="Beschriftung"/>
                              <w:rPr>
                                <w:noProof/>
                                <w:szCs w:val="24"/>
                              </w:rPr>
                            </w:pPr>
                            <w:bookmarkStart w:id="2379" w:name="_Toc3557136"/>
                            <w:bookmarkStart w:id="2380" w:name="_Toc34747389"/>
                            <w:bookmarkStart w:id="2381"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379"/>
                            <w:bookmarkEnd w:id="2380"/>
                            <w:bookmarkEnd w:id="2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D876BB" w:rsidRPr="00A00F34" w:rsidRDefault="00D876BB" w:rsidP="002A71CD">
                      <w:pPr>
                        <w:pStyle w:val="Beschriftung"/>
                        <w:rPr>
                          <w:noProof/>
                          <w:szCs w:val="24"/>
                        </w:rPr>
                      </w:pPr>
                      <w:bookmarkStart w:id="2382" w:name="_Toc3557136"/>
                      <w:bookmarkStart w:id="2383" w:name="_Toc34747389"/>
                      <w:bookmarkStart w:id="2384"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382"/>
                      <w:bookmarkEnd w:id="2383"/>
                      <w:bookmarkEnd w:id="2384"/>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2" o:title=""/>
          </v:shape>
          <o:OLEObject Type="Embed" ProgID="Equation.3" ShapeID="_x0000_i1029" DrawAspect="Content" ObjectID="_1679867115"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9B6AA0B" w:rsidR="00F3716C" w:rsidRDefault="00F3716C" w:rsidP="00F3716C">
      <w:pPr>
        <w:pStyle w:val="Beschriftung"/>
        <w:spacing w:before="120"/>
      </w:pPr>
      <w:bookmarkStart w:id="2385" w:name="_Toc3566506"/>
      <w:bookmarkStart w:id="2386" w:name="_Toc34747508"/>
      <w:bookmarkStart w:id="2387" w:name="_Toc69146073"/>
      <w:r>
        <w:t xml:space="preserve">Table </w:t>
      </w:r>
      <w:r w:rsidR="00ED469A">
        <w:fldChar w:fldCharType="begin"/>
      </w:r>
      <w:r w:rsidR="00ED469A">
        <w:instrText xml:space="preserve"> SEQ Table \* ARABIC </w:instrText>
      </w:r>
      <w:r w:rsidR="00ED469A">
        <w:fldChar w:fldCharType="separate"/>
      </w:r>
      <w:r w:rsidR="00066EE3">
        <w:rPr>
          <w:noProof/>
        </w:rPr>
        <w:t>106</w:t>
      </w:r>
      <w:r w:rsidR="00ED469A">
        <w:fldChar w:fldCharType="end"/>
      </w:r>
      <w:r>
        <w:t>:</w:t>
      </w:r>
      <w:r w:rsidR="007C7FBC">
        <w:t xml:space="preserve"> Parameters of Overlap Weld</w:t>
      </w:r>
      <w:bookmarkEnd w:id="2385"/>
      <w:bookmarkEnd w:id="2386"/>
      <w:bookmarkEnd w:id="238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388" w:name="_Toc338939112"/>
      <w:bookmarkStart w:id="2389" w:name="_Toc3557038"/>
      <w:bookmarkStart w:id="2390" w:name="_Toc34747288"/>
      <w:bookmarkStart w:id="2391" w:name="_Toc69145838"/>
      <w:r w:rsidRPr="007055D9">
        <w:t>Single Sided Double Overlap Weld</w:t>
      </w:r>
      <w:bookmarkEnd w:id="2388"/>
      <w:bookmarkEnd w:id="2389"/>
      <w:bookmarkEnd w:id="2390"/>
      <w:bookmarkEnd w:id="239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20512" behindDoc="0" locked="0" layoutInCell="1" allowOverlap="1" wp14:anchorId="16E82AC1" wp14:editId="652F22A0">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733504" behindDoc="0" locked="0" layoutInCell="1" allowOverlap="1" wp14:anchorId="60BCA8CD" wp14:editId="5C504D0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D876BB" w:rsidRPr="008B5970" w:rsidRDefault="00D876BB" w:rsidP="007C7FBC">
                            <w:pPr>
                              <w:pStyle w:val="Beschriftung"/>
                              <w:rPr>
                                <w:noProof/>
                                <w:sz w:val="24"/>
                                <w:szCs w:val="26"/>
                              </w:rPr>
                            </w:pPr>
                            <w:bookmarkStart w:id="2392" w:name="_Toc3557137"/>
                            <w:bookmarkStart w:id="2393" w:name="_Toc34747390"/>
                            <w:bookmarkStart w:id="2394"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392"/>
                            <w:bookmarkEnd w:id="2393"/>
                            <w:bookmarkEnd w:id="2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D876BB" w:rsidRPr="008B5970" w:rsidRDefault="00D876BB" w:rsidP="007C7FBC">
                      <w:pPr>
                        <w:pStyle w:val="Beschriftung"/>
                        <w:rPr>
                          <w:noProof/>
                          <w:sz w:val="24"/>
                          <w:szCs w:val="26"/>
                        </w:rPr>
                      </w:pPr>
                      <w:bookmarkStart w:id="2395" w:name="_Toc3557137"/>
                      <w:bookmarkStart w:id="2396" w:name="_Toc34747390"/>
                      <w:bookmarkStart w:id="2397"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395"/>
                      <w:bookmarkEnd w:id="2396"/>
                      <w:bookmarkEnd w:id="239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34848" behindDoc="0" locked="0" layoutInCell="1" allowOverlap="1" wp14:anchorId="0810E619" wp14:editId="0FA918BC">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27680" behindDoc="0" locked="0" layoutInCell="1" allowOverlap="1" wp14:anchorId="494B48EF" wp14:editId="6526A76E">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40672" behindDoc="0" locked="0" layoutInCell="1" allowOverlap="1" wp14:anchorId="0BBB67CC" wp14:editId="16F21D93">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D876BB" w:rsidRPr="008D09AE" w:rsidRDefault="00D876BB" w:rsidP="00044694">
                            <w:pPr>
                              <w:pStyle w:val="Beschriftung"/>
                              <w:rPr>
                                <w:noProof/>
                                <w:szCs w:val="24"/>
                              </w:rPr>
                            </w:pPr>
                            <w:bookmarkStart w:id="2398" w:name="_Toc3557138"/>
                            <w:bookmarkStart w:id="2399" w:name="_Toc34747391"/>
                            <w:bookmarkStart w:id="2400"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398"/>
                            <w:bookmarkEnd w:id="2399"/>
                            <w:bookmarkEnd w:id="2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D876BB" w:rsidRPr="008D09AE" w:rsidRDefault="00D876BB" w:rsidP="00044694">
                      <w:pPr>
                        <w:pStyle w:val="Beschriftung"/>
                        <w:rPr>
                          <w:noProof/>
                          <w:szCs w:val="24"/>
                        </w:rPr>
                      </w:pPr>
                      <w:bookmarkStart w:id="2401" w:name="_Toc3557138"/>
                      <w:bookmarkStart w:id="2402" w:name="_Toc34747391"/>
                      <w:bookmarkStart w:id="2403"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401"/>
                      <w:bookmarkEnd w:id="2402"/>
                      <w:bookmarkEnd w:id="240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61" o:title=""/>
          </v:shape>
          <o:OLEObject Type="Embed" ProgID="Equation.3" ShapeID="_x0000_i1030" DrawAspect="Content" ObjectID="_1679867116" r:id="rId17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1BA35FA" w:rsidR="00F3716C" w:rsidRDefault="00F3716C" w:rsidP="00F3716C">
      <w:pPr>
        <w:pStyle w:val="Beschriftung"/>
        <w:spacing w:before="120"/>
      </w:pPr>
      <w:bookmarkStart w:id="2404" w:name="_Toc3566507"/>
      <w:bookmarkStart w:id="2405" w:name="_Toc34747509"/>
      <w:bookmarkStart w:id="2406" w:name="_Toc69146074"/>
      <w:r>
        <w:t xml:space="preserve">Table </w:t>
      </w:r>
      <w:r w:rsidR="00ED469A">
        <w:fldChar w:fldCharType="begin"/>
      </w:r>
      <w:r w:rsidR="00ED469A">
        <w:instrText xml:space="preserve"> SEQ Table \* ARABIC </w:instrText>
      </w:r>
      <w:r w:rsidR="00ED469A">
        <w:fldChar w:fldCharType="separate"/>
      </w:r>
      <w:r w:rsidR="00066EE3">
        <w:rPr>
          <w:noProof/>
        </w:rPr>
        <w:t>107</w:t>
      </w:r>
      <w:r w:rsidR="00ED469A">
        <w:fldChar w:fldCharType="end"/>
      </w:r>
      <w:r w:rsidR="00044694">
        <w:t xml:space="preserve">: Parameters of </w:t>
      </w:r>
      <w:r w:rsidR="00044694" w:rsidRPr="007055D9">
        <w:t>Single Sided Double Overlap Weld</w:t>
      </w:r>
      <w:bookmarkEnd w:id="2404"/>
      <w:bookmarkEnd w:id="2405"/>
      <w:bookmarkEnd w:id="2406"/>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407" w:name="_Toc338939113"/>
      <w:bookmarkStart w:id="2408" w:name="_Toc3557039"/>
      <w:bookmarkStart w:id="2409" w:name="_Toc34747289"/>
      <w:bookmarkStart w:id="2410" w:name="_Toc69145839"/>
      <w:r w:rsidRPr="007055D9">
        <w:t>Double Sided Double Overlap Weld</w:t>
      </w:r>
      <w:bookmarkEnd w:id="2407"/>
      <w:bookmarkEnd w:id="2408"/>
      <w:bookmarkEnd w:id="2409"/>
      <w:bookmarkEnd w:id="241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42016" behindDoc="0" locked="0" layoutInCell="1" allowOverlap="1" wp14:anchorId="797224E9" wp14:editId="6165587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47840" behindDoc="0" locked="0" layoutInCell="1" allowOverlap="1" wp14:anchorId="68543B16" wp14:editId="08005CD9">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D876BB" w:rsidRPr="000A25D4" w:rsidRDefault="00D876BB" w:rsidP="00044694">
                            <w:pPr>
                              <w:pStyle w:val="Beschriftung"/>
                              <w:rPr>
                                <w:noProof/>
                                <w:sz w:val="24"/>
                                <w:szCs w:val="26"/>
                              </w:rPr>
                            </w:pPr>
                            <w:bookmarkStart w:id="2411" w:name="_Toc3557139"/>
                            <w:bookmarkStart w:id="2412" w:name="_Toc34747392"/>
                            <w:bookmarkStart w:id="2413"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411"/>
                            <w:bookmarkEnd w:id="2412"/>
                            <w:bookmarkEnd w:id="2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D876BB" w:rsidRPr="000A25D4" w:rsidRDefault="00D876BB" w:rsidP="00044694">
                      <w:pPr>
                        <w:pStyle w:val="Beschriftung"/>
                        <w:rPr>
                          <w:noProof/>
                          <w:sz w:val="24"/>
                          <w:szCs w:val="26"/>
                        </w:rPr>
                      </w:pPr>
                      <w:bookmarkStart w:id="2414" w:name="_Toc3557139"/>
                      <w:bookmarkStart w:id="2415" w:name="_Toc34747392"/>
                      <w:bookmarkStart w:id="2416"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414"/>
                      <w:bookmarkEnd w:id="2415"/>
                      <w:bookmarkEnd w:id="2416"/>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56352" behindDoc="0" locked="0" layoutInCell="1" allowOverlap="1" wp14:anchorId="13BA5121" wp14:editId="10F6B578">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49184" behindDoc="0" locked="0" layoutInCell="1" allowOverlap="1" wp14:anchorId="087E1805" wp14:editId="639C7EC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55008" behindDoc="0" locked="0" layoutInCell="1" allowOverlap="1" wp14:anchorId="183034A5" wp14:editId="05B79ADE">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D876BB" w:rsidRPr="00F739B3" w:rsidRDefault="00D876BB" w:rsidP="00044694">
                            <w:pPr>
                              <w:pStyle w:val="Beschriftung"/>
                              <w:rPr>
                                <w:noProof/>
                                <w:szCs w:val="24"/>
                              </w:rPr>
                            </w:pPr>
                            <w:bookmarkStart w:id="2417" w:name="_Toc3557140"/>
                            <w:bookmarkStart w:id="2418" w:name="_Toc34747393"/>
                            <w:bookmarkStart w:id="2419"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417"/>
                            <w:bookmarkEnd w:id="2418"/>
                            <w:bookmarkEnd w:id="2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D876BB" w:rsidRPr="00F739B3" w:rsidRDefault="00D876BB" w:rsidP="00044694">
                      <w:pPr>
                        <w:pStyle w:val="Beschriftung"/>
                        <w:rPr>
                          <w:noProof/>
                          <w:szCs w:val="24"/>
                        </w:rPr>
                      </w:pPr>
                      <w:bookmarkStart w:id="2420" w:name="_Toc3557140"/>
                      <w:bookmarkStart w:id="2421" w:name="_Toc34747393"/>
                      <w:bookmarkStart w:id="2422"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420"/>
                      <w:bookmarkEnd w:id="2421"/>
                      <w:bookmarkEnd w:id="2422"/>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61" o:title=""/>
          </v:shape>
          <o:OLEObject Type="Embed" ProgID="Equation.3" ShapeID="_x0000_i1031" DrawAspect="Content" ObjectID="_1679867117" r:id="rId18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1FCB4264" w:rsidR="00044694" w:rsidRDefault="00044694" w:rsidP="00044694">
      <w:pPr>
        <w:pStyle w:val="Beschriftung"/>
        <w:spacing w:before="120"/>
      </w:pPr>
      <w:bookmarkStart w:id="2423" w:name="_Toc3566508"/>
      <w:bookmarkStart w:id="2424" w:name="_Toc34747510"/>
      <w:bookmarkStart w:id="2425" w:name="_Toc69146075"/>
      <w:r>
        <w:t xml:space="preserve">Table </w:t>
      </w:r>
      <w:r w:rsidR="00ED469A">
        <w:fldChar w:fldCharType="begin"/>
      </w:r>
      <w:r w:rsidR="00ED469A">
        <w:instrText xml:space="preserve"> SEQ Table \* ARABIC </w:instrText>
      </w:r>
      <w:r w:rsidR="00ED469A">
        <w:fldChar w:fldCharType="separate"/>
      </w:r>
      <w:r w:rsidR="00066EE3">
        <w:rPr>
          <w:noProof/>
        </w:rPr>
        <w:t>108</w:t>
      </w:r>
      <w:r w:rsidR="00ED469A">
        <w:fldChar w:fldCharType="end"/>
      </w:r>
      <w:r>
        <w:t xml:space="preserve">: Parameters of </w:t>
      </w:r>
      <w:r w:rsidRPr="007055D9">
        <w:t>Double Sided Double Overlap Weld</w:t>
      </w:r>
      <w:bookmarkEnd w:id="2423"/>
      <w:bookmarkEnd w:id="2424"/>
      <w:bookmarkEnd w:id="242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426" w:name="_Toc338939196"/>
      <w:bookmarkStart w:id="2427" w:name="_Toc3557040"/>
      <w:bookmarkStart w:id="2428" w:name="_Toc34747290"/>
      <w:bookmarkStart w:id="2429" w:name="_Toc69145840"/>
      <w:r w:rsidRPr="007055D9">
        <w:t>Attributes</w:t>
      </w:r>
      <w:bookmarkEnd w:id="2426"/>
      <w:bookmarkEnd w:id="2427"/>
      <w:bookmarkEnd w:id="2428"/>
      <w:bookmarkEnd w:id="2429"/>
    </w:p>
    <w:p w14:paraId="54EB1FE0" w14:textId="38DCBA66" w:rsidR="0006113C" w:rsidRPr="007055D9" w:rsidRDefault="00157A42" w:rsidP="00AB2606">
      <w:pPr>
        <w:pStyle w:val="berschrift5"/>
        <w:keepNext/>
      </w:pPr>
      <w:bookmarkStart w:id="2430" w:name="_Toc338939198"/>
      <w:r w:rsidRPr="007055D9">
        <w:t xml:space="preserve">Attribute </w:t>
      </w:r>
      <w:r w:rsidR="00194316">
        <w:t>"</w:t>
      </w:r>
      <w:r w:rsidRPr="007055D9">
        <w:t>b</w:t>
      </w:r>
      <w:r w:rsidR="0006113C" w:rsidRPr="007055D9">
        <w:t>ase</w:t>
      </w:r>
      <w:bookmarkEnd w:id="2430"/>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431" w:name="_Toc338939199"/>
      <w:r w:rsidRPr="007055D9">
        <w:t xml:space="preserve">Attribute </w:t>
      </w:r>
      <w:r w:rsidR="00194316">
        <w:t>"</w:t>
      </w:r>
      <w:proofErr w:type="spellStart"/>
      <w:r w:rsidRPr="007055D9">
        <w:t>t</w:t>
      </w:r>
      <w:r w:rsidR="0006113C" w:rsidRPr="007055D9">
        <w:t>echnology</w:t>
      </w:r>
      <w:bookmarkEnd w:id="2431"/>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432" w:name="_Toc338939200"/>
      <w:bookmarkStart w:id="2433" w:name="_Toc3557041"/>
      <w:bookmarkStart w:id="2434" w:name="_Toc34747291"/>
      <w:bookmarkStart w:id="2435" w:name="_Toc69145841"/>
      <w:r w:rsidRPr="007055D9">
        <w:t xml:space="preserve">Element </w:t>
      </w:r>
      <w:r w:rsidR="00194316">
        <w:t>"</w:t>
      </w:r>
      <w:proofErr w:type="spellStart"/>
      <w:r w:rsidRPr="007055D9">
        <w:t>weld_position</w:t>
      </w:r>
      <w:bookmarkEnd w:id="2432"/>
      <w:bookmarkEnd w:id="2433"/>
      <w:proofErr w:type="spellEnd"/>
      <w:r w:rsidR="00194316">
        <w:t>"</w:t>
      </w:r>
      <w:bookmarkEnd w:id="2434"/>
      <w:bookmarkEnd w:id="2435"/>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298050C" w:rsidR="00184B77" w:rsidRDefault="00184B77" w:rsidP="00044694">
      <w:pPr>
        <w:pStyle w:val="Beschriftung"/>
        <w:spacing w:before="120"/>
      </w:pPr>
      <w:bookmarkStart w:id="2436" w:name="_Toc3566509"/>
      <w:bookmarkStart w:id="2437" w:name="_Toc34747511"/>
      <w:bookmarkStart w:id="2438" w:name="_Toc69146076"/>
      <w:bookmarkStart w:id="2439" w:name="_Toc338939203"/>
      <w:r>
        <w:t xml:space="preserve">Table </w:t>
      </w:r>
      <w:r w:rsidR="00ED469A">
        <w:fldChar w:fldCharType="begin"/>
      </w:r>
      <w:r w:rsidR="00ED469A">
        <w:instrText xml:space="preserve"> SEQ Table \* ARABIC </w:instrText>
      </w:r>
      <w:r w:rsidR="00ED469A">
        <w:fldChar w:fldCharType="separate"/>
      </w:r>
      <w:r w:rsidR="00066EE3">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436"/>
      <w:bookmarkEnd w:id="2437"/>
      <w:bookmarkEnd w:id="2438"/>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1292B80"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66EE3" w:rsidRPr="00066EE3">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439"/>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440" w:name="_Toc338939204"/>
      <w:r w:rsidRPr="007055D9">
        <w:t xml:space="preserve">Attribute </w:t>
      </w:r>
      <w:r w:rsidR="00194316">
        <w:t>"</w:t>
      </w:r>
      <w:proofErr w:type="spellStart"/>
      <w:r w:rsidRPr="007055D9">
        <w:t>thickness</w:t>
      </w:r>
      <w:bookmarkEnd w:id="2440"/>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441" w:name="_Toc338939205"/>
      <w:r w:rsidRPr="007055D9">
        <w:t xml:space="preserve">Attribute </w:t>
      </w:r>
      <w:r w:rsidR="00194316">
        <w:t>"</w:t>
      </w:r>
      <w:r w:rsidRPr="007055D9">
        <w:t>angle</w:t>
      </w:r>
      <w:bookmarkEnd w:id="2441"/>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442" w:name="_Toc338939206"/>
      <w:r w:rsidRPr="007055D9">
        <w:t xml:space="preserve">Attribute </w:t>
      </w:r>
      <w:r w:rsidR="00194316">
        <w:t>"</w:t>
      </w:r>
      <w:proofErr w:type="spellStart"/>
      <w:r w:rsidRPr="007055D9">
        <w:t>shape</w:t>
      </w:r>
      <w:bookmarkEnd w:id="2442"/>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443" w:name="_Toc338939207"/>
      <w:r w:rsidRPr="007055D9">
        <w:t xml:space="preserve">Attribute </w:t>
      </w:r>
      <w:r w:rsidR="00194316">
        <w:t>"</w:t>
      </w:r>
      <w:proofErr w:type="spellStart"/>
      <w:r w:rsidRPr="007055D9">
        <w:t>penetration</w:t>
      </w:r>
      <w:bookmarkEnd w:id="2443"/>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444" w:name="_Toc338939209"/>
      <w:r w:rsidRPr="007055D9">
        <w:t xml:space="preserve">Attribute </w:t>
      </w:r>
      <w:r w:rsidR="00194316">
        <w:t>"</w:t>
      </w:r>
      <w:proofErr w:type="spellStart"/>
      <w:r w:rsidRPr="007055D9">
        <w:t>filler</w:t>
      </w:r>
      <w:bookmarkEnd w:id="2444"/>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445" w:name="WeldDefinitionYJoint"/>
      <w:bookmarkStart w:id="2446" w:name="_Toc3557042"/>
      <w:bookmarkStart w:id="2447" w:name="_Toc34747292"/>
      <w:bookmarkStart w:id="2448" w:name="_Toc69145842"/>
      <w:bookmarkStart w:id="2449" w:name="_Toc288200767"/>
      <w:bookmarkStart w:id="2450" w:name="_Toc338939114"/>
      <w:bookmarkEnd w:id="2445"/>
      <w:r w:rsidRPr="007055D9">
        <w:t xml:space="preserve">Element </w:t>
      </w:r>
      <w:r w:rsidR="00194316">
        <w:t>"</w:t>
      </w:r>
      <w:proofErr w:type="spellStart"/>
      <w:r>
        <w:t>sheet_parameter</w:t>
      </w:r>
      <w:bookmarkEnd w:id="2446"/>
      <w:proofErr w:type="spellEnd"/>
      <w:r w:rsidR="00194316">
        <w:t>"</w:t>
      </w:r>
      <w:bookmarkEnd w:id="2447"/>
      <w:bookmarkEnd w:id="2448"/>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7A66E93" w:rsidR="00286128" w:rsidRDefault="00286128" w:rsidP="00044694">
      <w:pPr>
        <w:pStyle w:val="Beschriftung"/>
        <w:spacing w:before="120"/>
      </w:pPr>
      <w:bookmarkStart w:id="2451" w:name="_Toc3566510"/>
      <w:bookmarkStart w:id="2452" w:name="_Toc34747512"/>
      <w:bookmarkStart w:id="2453" w:name="_Toc69146077"/>
      <w:r>
        <w:t xml:space="preserve">Table </w:t>
      </w:r>
      <w:r w:rsidR="00ED469A">
        <w:fldChar w:fldCharType="begin"/>
      </w:r>
      <w:r w:rsidR="00ED469A">
        <w:instrText xml:space="preserve"> SEQ Table \* ARABIC </w:instrText>
      </w:r>
      <w:r w:rsidR="00ED469A">
        <w:fldChar w:fldCharType="separate"/>
      </w:r>
      <w:r w:rsidR="00066EE3">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451"/>
      <w:bookmarkEnd w:id="2452"/>
      <w:bookmarkEnd w:id="245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454" w:name="_Toc3557043"/>
      <w:bookmarkStart w:id="2455" w:name="_Toc34747293"/>
      <w:bookmarkStart w:id="2456" w:name="_Toc69145843"/>
      <w:r w:rsidRPr="007055D9">
        <w:t>Y-Joint</w:t>
      </w:r>
      <w:bookmarkEnd w:id="2449"/>
      <w:bookmarkEnd w:id="2450"/>
      <w:bookmarkEnd w:id="2454"/>
      <w:bookmarkEnd w:id="2455"/>
      <w:bookmarkEnd w:id="2456"/>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459" w:name="_Toc3557044"/>
      <w:bookmarkStart w:id="2460" w:name="_Toc34747294"/>
      <w:bookmarkStart w:id="2461" w:name="_Toc69145844"/>
      <w:r w:rsidRPr="007055D9">
        <w:lastRenderedPageBreak/>
        <w:t>Sheet Parameters</w:t>
      </w:r>
      <w:bookmarkEnd w:id="2459"/>
      <w:bookmarkEnd w:id="2460"/>
      <w:bookmarkEnd w:id="246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462" w:name="_Toc3557045"/>
      <w:bookmarkStart w:id="2463" w:name="_Toc34747295"/>
      <w:bookmarkStart w:id="2464" w:name="_Toc69145845"/>
      <w:r w:rsidRPr="007055D9">
        <w:t>Weld Parameters</w:t>
      </w:r>
      <w:bookmarkEnd w:id="2462"/>
      <w:bookmarkEnd w:id="2463"/>
      <w:bookmarkEnd w:id="246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465" w:author="Dr. Carsten Franke" w:date="2021-04-12T18:55:00Z"/>
        </w:trPr>
        <w:tc>
          <w:tcPr>
            <w:tcW w:w="4605" w:type="dxa"/>
            <w:shd w:val="clear" w:color="auto" w:fill="auto"/>
          </w:tcPr>
          <w:p w14:paraId="257149F3" w14:textId="65663563" w:rsidR="00D84132" w:rsidRDefault="00D84132" w:rsidP="00B638D8">
            <w:pPr>
              <w:keepNext/>
              <w:jc w:val="center"/>
              <w:rPr>
                <w:ins w:id="2466" w:author="Dr. Carsten Franke" w:date="2021-04-12T18:55:00Z"/>
              </w:rPr>
            </w:pPr>
            <w:ins w:id="2467" w:author="Dr. Carsten Franke" w:date="2021-04-12T18:55:00Z">
              <w:r>
                <w:rPr>
                  <w:noProof/>
                </w:rPr>
                <w:drawing>
                  <wp:inline distT="0" distB="0" distL="0" distR="0" wp14:anchorId="1D1B0077" wp14:editId="24042755">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468" w:author="Dr. Carsten Franke" w:date="2021-04-12T18:55:00Z"/>
              </w:rPr>
            </w:pPr>
            <w:ins w:id="2469" w:author="Dr. Carsten Franke" w:date="2021-04-12T18:56:00Z">
              <w:r>
                <w:rPr>
                  <w:rFonts w:ascii="Arial" w:hAnsi="Arial" w:cs="Arial"/>
                  <w:noProof/>
                </w:rPr>
                <mc:AlternateContent>
                  <mc:Choice Requires="wpg">
                    <w:drawing>
                      <wp:inline distT="0" distB="0" distL="0" distR="0" wp14:anchorId="08E7C282" wp14:editId="0A1BFD0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614A1A7"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8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83" o:title="YJoint_v2" croptop="21958f" cropleft="34599f" cropright="538f"/>
                        </v:shape>
                        <w10:anchorlock/>
                      </v:group>
                    </w:pict>
                  </mc:Fallback>
                </mc:AlternateContent>
              </w:r>
            </w:ins>
          </w:p>
        </w:tc>
      </w:tr>
      <w:tr w:rsidR="00D84132" w14:paraId="6E9BE29D" w14:textId="77777777" w:rsidTr="00B638D8">
        <w:trPr>
          <w:cantSplit/>
          <w:ins w:id="2470" w:author="Dr. Carsten Franke" w:date="2021-04-12T18:55:00Z"/>
        </w:trPr>
        <w:tc>
          <w:tcPr>
            <w:tcW w:w="4605" w:type="dxa"/>
            <w:shd w:val="clear" w:color="auto" w:fill="auto"/>
          </w:tcPr>
          <w:p w14:paraId="74908B32" w14:textId="7FD2E911" w:rsidR="00D84132" w:rsidRPr="00C330B4" w:rsidRDefault="00D84132" w:rsidP="00B638D8">
            <w:pPr>
              <w:pStyle w:val="Beschriftung"/>
            </w:pPr>
            <w:bookmarkStart w:id="2471" w:name="_Ref7931629"/>
            <w:r>
              <w:t xml:space="preserve">Figure </w:t>
            </w:r>
            <w:r>
              <w:fldChar w:fldCharType="begin"/>
            </w:r>
            <w:r>
              <w:instrText xml:space="preserve"> SEQ Figure \* ARABIC </w:instrText>
            </w:r>
            <w:r>
              <w:fldChar w:fldCharType="separate"/>
            </w:r>
            <w:r>
              <w:rPr>
                <w:noProof/>
              </w:rPr>
              <w:t>71</w:t>
            </w:r>
            <w:r>
              <w:fldChar w:fldCharType="end"/>
            </w:r>
            <w:bookmarkEnd w:id="2471"/>
            <w:r>
              <w:t xml:space="preserve">: Y-Joint Sheet Layout </w:t>
            </w:r>
          </w:p>
        </w:tc>
        <w:tc>
          <w:tcPr>
            <w:tcW w:w="4605" w:type="dxa"/>
            <w:shd w:val="clear" w:color="auto" w:fill="auto"/>
          </w:tcPr>
          <w:p w14:paraId="683905AE" w14:textId="2909E6E0" w:rsidR="00D84132" w:rsidRPr="00066EE3" w:rsidRDefault="00D84132" w:rsidP="00B638D8">
            <w:pPr>
              <w:pStyle w:val="Beschriftung"/>
              <w:rPr>
                <w:ins w:id="2472" w:author="Dr. Carsten Franke" w:date="2021-04-12T18:55:00Z"/>
                <w:b w:val="0"/>
                <w:bCs w:val="0"/>
              </w:rPr>
            </w:pPr>
            <w:r>
              <w:t xml:space="preserve">Figure </w:t>
            </w:r>
            <w:r>
              <w:fldChar w:fldCharType="begin"/>
            </w:r>
            <w:r>
              <w:instrText xml:space="preserve"> </w:instrText>
            </w:r>
            <w:ins w:id="2473" w:author="Dr. Carsten Franke" w:date="2021-04-12T18:55:00Z">
              <w:r>
                <w:instrText xml:space="preserve">SEQ Figure \* ARABIC </w:instrText>
              </w:r>
              <w:r>
                <w:fldChar w:fldCharType="separate"/>
              </w:r>
              <w:r>
                <w:rPr>
                  <w:noProof/>
                </w:rPr>
                <w:t>72</w:t>
              </w:r>
              <w:r>
                <w:fldChar w:fldCharType="end"/>
              </w:r>
              <w:r>
                <w:t xml:space="preserve">: Parameters of Y-Joint Weld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61" o:title=""/>
          </v:shape>
          <o:OLEObject Type="Embed" ProgID="Equation.3" ShapeID="_x0000_i1032" DrawAspect="Content" ObjectID="_1679867118"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7EA9701" w:rsidR="00D25D3B" w:rsidRDefault="00D25D3B" w:rsidP="00D25D3B">
      <w:pPr>
        <w:pStyle w:val="Beschriftung"/>
        <w:spacing w:before="120"/>
      </w:pPr>
      <w:bookmarkStart w:id="2474" w:name="_Toc3566511"/>
      <w:bookmarkStart w:id="2475" w:name="_Toc34747513"/>
      <w:bookmarkStart w:id="2476" w:name="_Toc69146078"/>
      <w:bookmarkStart w:id="2477" w:name="_Toc338939211"/>
      <w:r>
        <w:t xml:space="preserve">Table </w:t>
      </w:r>
      <w:r w:rsidR="00ED469A">
        <w:fldChar w:fldCharType="begin"/>
      </w:r>
      <w:r w:rsidR="00ED469A">
        <w:instrText xml:space="preserve"> SEQ Table \* ARABIC </w:instrText>
      </w:r>
      <w:r w:rsidR="00ED469A">
        <w:fldChar w:fldCharType="separate"/>
      </w:r>
      <w:r w:rsidR="00066EE3">
        <w:rPr>
          <w:noProof/>
        </w:rPr>
        <w:t>111</w:t>
      </w:r>
      <w:r w:rsidR="00ED469A">
        <w:fldChar w:fldCharType="end"/>
      </w:r>
      <w:r>
        <w:t>: Parameters of Y-Joint</w:t>
      </w:r>
      <w:bookmarkEnd w:id="2474"/>
      <w:bookmarkEnd w:id="2475"/>
      <w:bookmarkEnd w:id="2476"/>
    </w:p>
    <w:p w14:paraId="398C8EB2" w14:textId="77777777" w:rsidR="0006113C" w:rsidRPr="007055D9" w:rsidRDefault="0006113C" w:rsidP="00F4558F">
      <w:pPr>
        <w:pStyle w:val="berschrift4"/>
        <w:tabs>
          <w:tab w:val="clear" w:pos="864"/>
          <w:tab w:val="num" w:pos="993"/>
        </w:tabs>
      </w:pPr>
      <w:bookmarkStart w:id="2478" w:name="_Toc3557046"/>
      <w:bookmarkStart w:id="2479" w:name="_Toc34747296"/>
      <w:bookmarkStart w:id="2480" w:name="_Toc69145846"/>
      <w:r w:rsidRPr="007055D9">
        <w:t>Attributes</w:t>
      </w:r>
      <w:bookmarkEnd w:id="2477"/>
      <w:bookmarkEnd w:id="2478"/>
      <w:bookmarkEnd w:id="2479"/>
      <w:bookmarkEnd w:id="2480"/>
    </w:p>
    <w:p w14:paraId="604B195B" w14:textId="6B31D0AD" w:rsidR="0006113C" w:rsidRPr="007055D9" w:rsidRDefault="00D83FC9" w:rsidP="00C0357F">
      <w:pPr>
        <w:pStyle w:val="berschrift5"/>
        <w:keepNext/>
      </w:pPr>
      <w:bookmarkStart w:id="2481" w:name="_Toc338939213"/>
      <w:r w:rsidRPr="007055D9">
        <w:t xml:space="preserve">Attribute </w:t>
      </w:r>
      <w:r w:rsidR="00194316">
        <w:t>"</w:t>
      </w:r>
      <w:r w:rsidRPr="007055D9">
        <w:t>b</w:t>
      </w:r>
      <w:r w:rsidR="0006113C" w:rsidRPr="007055D9">
        <w:t>ase</w:t>
      </w:r>
      <w:bookmarkEnd w:id="248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482" w:name="_Toc338939214"/>
      <w:r w:rsidRPr="007055D9">
        <w:t xml:space="preserve">Attribute </w:t>
      </w:r>
      <w:r w:rsidR="00194316">
        <w:t>"</w:t>
      </w:r>
      <w:proofErr w:type="spellStart"/>
      <w:r w:rsidRPr="007055D9">
        <w:t>t</w:t>
      </w:r>
      <w:r w:rsidR="0006113C" w:rsidRPr="007055D9">
        <w:t>echnology</w:t>
      </w:r>
      <w:bookmarkEnd w:id="248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483" w:name="_Toc338939215"/>
      <w:bookmarkStart w:id="2484" w:name="_Toc3557047"/>
      <w:bookmarkStart w:id="2485" w:name="_Toc34747297"/>
      <w:bookmarkStart w:id="2486" w:name="_Toc69145847"/>
      <w:r w:rsidRPr="007055D9">
        <w:t xml:space="preserve">Element </w:t>
      </w:r>
      <w:r w:rsidR="00194316">
        <w:t>"</w:t>
      </w:r>
      <w:proofErr w:type="spellStart"/>
      <w:r w:rsidRPr="007055D9">
        <w:t>weld_position</w:t>
      </w:r>
      <w:bookmarkEnd w:id="2483"/>
      <w:bookmarkEnd w:id="2484"/>
      <w:proofErr w:type="spellEnd"/>
      <w:r w:rsidR="00194316">
        <w:t>"</w:t>
      </w:r>
      <w:bookmarkEnd w:id="2485"/>
      <w:bookmarkEnd w:id="248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5E989CC" w:rsidR="00C0357F" w:rsidRDefault="00C0357F" w:rsidP="00F3716C">
      <w:pPr>
        <w:pStyle w:val="Beschriftung"/>
        <w:spacing w:before="120"/>
      </w:pPr>
      <w:bookmarkStart w:id="2487" w:name="_Toc3566512"/>
      <w:bookmarkStart w:id="2488" w:name="_Toc34747514"/>
      <w:bookmarkStart w:id="2489" w:name="_Toc69146079"/>
      <w:bookmarkStart w:id="2490" w:name="_Toc338939218"/>
      <w:r>
        <w:t xml:space="preserve">Table </w:t>
      </w:r>
      <w:r w:rsidR="00ED469A">
        <w:fldChar w:fldCharType="begin"/>
      </w:r>
      <w:r w:rsidR="00ED469A">
        <w:instrText xml:space="preserve"> SEQ Table \* ARABIC </w:instrText>
      </w:r>
      <w:r w:rsidR="00ED469A">
        <w:fldChar w:fldCharType="separate"/>
      </w:r>
      <w:r w:rsidR="00066EE3">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487"/>
      <w:bookmarkEnd w:id="2488"/>
      <w:bookmarkEnd w:id="2489"/>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FA89F7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49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491" w:name="_Toc338939219"/>
      <w:r w:rsidRPr="007055D9">
        <w:t xml:space="preserve">Attribute </w:t>
      </w:r>
      <w:r w:rsidR="00194316">
        <w:t>"</w:t>
      </w:r>
      <w:proofErr w:type="spellStart"/>
      <w:r w:rsidRPr="007055D9">
        <w:t>thickness</w:t>
      </w:r>
      <w:bookmarkEnd w:id="2491"/>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E561D2F" w:rsidR="00F3716C" w:rsidRDefault="00F3716C" w:rsidP="00F3716C">
      <w:pPr>
        <w:pStyle w:val="Beschriftung"/>
        <w:spacing w:before="120"/>
      </w:pPr>
      <w:bookmarkStart w:id="2492" w:name="_Toc3566513"/>
      <w:bookmarkStart w:id="2493" w:name="_Toc34747515"/>
      <w:bookmarkStart w:id="2494" w:name="_Toc69146080"/>
      <w:bookmarkStart w:id="2495" w:name="_Toc338939220"/>
      <w:r>
        <w:t xml:space="preserve">Table </w:t>
      </w:r>
      <w:r w:rsidR="00ED469A">
        <w:fldChar w:fldCharType="begin"/>
      </w:r>
      <w:r w:rsidR="00ED469A">
        <w:instrText xml:space="preserve"> SEQ Table \* ARABIC </w:instrText>
      </w:r>
      <w:r w:rsidR="00ED469A">
        <w:fldChar w:fldCharType="separate"/>
      </w:r>
      <w:r w:rsidR="00066EE3">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492"/>
      <w:bookmarkEnd w:id="2493"/>
      <w:bookmarkEnd w:id="2494"/>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49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496" w:name="_Toc338939221"/>
      <w:r w:rsidRPr="007055D9">
        <w:t xml:space="preserve">Attribute </w:t>
      </w:r>
      <w:r w:rsidR="00194316">
        <w:t>"</w:t>
      </w:r>
      <w:proofErr w:type="spellStart"/>
      <w:r w:rsidRPr="007055D9">
        <w:t>penetration</w:t>
      </w:r>
      <w:bookmarkEnd w:id="2496"/>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497" w:name="_Toc338939223"/>
      <w:r w:rsidRPr="007055D9">
        <w:t xml:space="preserve">Attribute </w:t>
      </w:r>
      <w:r w:rsidR="00194316">
        <w:t>"</w:t>
      </w:r>
      <w:proofErr w:type="spellStart"/>
      <w:r w:rsidRPr="007055D9">
        <w:t>shape</w:t>
      </w:r>
      <w:bookmarkEnd w:id="2497"/>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498" w:name="_Toc338939224"/>
      <w:r w:rsidRPr="007055D9">
        <w:t xml:space="preserve">Attribute </w:t>
      </w:r>
      <w:r w:rsidR="00194316">
        <w:t>"</w:t>
      </w:r>
      <w:proofErr w:type="spellStart"/>
      <w:r w:rsidRPr="007055D9">
        <w:t>filler</w:t>
      </w:r>
      <w:bookmarkEnd w:id="2498"/>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499" w:name="_Toc3557048"/>
      <w:bookmarkStart w:id="2500" w:name="_Toc34747298"/>
      <w:bookmarkStart w:id="2501" w:name="_Toc69145848"/>
      <w:r w:rsidRPr="007055D9">
        <w:lastRenderedPageBreak/>
        <w:t xml:space="preserve">Element </w:t>
      </w:r>
      <w:r w:rsidR="00194316">
        <w:t>"</w:t>
      </w:r>
      <w:proofErr w:type="spellStart"/>
      <w:r>
        <w:t>sheet_parameter</w:t>
      </w:r>
      <w:bookmarkEnd w:id="2499"/>
      <w:proofErr w:type="spellEnd"/>
      <w:r w:rsidR="00194316">
        <w:t>"</w:t>
      </w:r>
      <w:bookmarkEnd w:id="2500"/>
      <w:bookmarkEnd w:id="2501"/>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29F777E" w:rsidR="00C0357F" w:rsidRDefault="00C0357F" w:rsidP="00F3716C">
      <w:pPr>
        <w:pStyle w:val="Beschriftung"/>
        <w:spacing w:before="120"/>
      </w:pPr>
      <w:bookmarkStart w:id="2502" w:name="_Toc3566514"/>
      <w:bookmarkStart w:id="2503" w:name="_Toc34747516"/>
      <w:bookmarkStart w:id="2504" w:name="_Toc69146081"/>
      <w:r>
        <w:t xml:space="preserve">Table </w:t>
      </w:r>
      <w:r w:rsidR="00ED469A">
        <w:fldChar w:fldCharType="begin"/>
      </w:r>
      <w:r w:rsidR="00ED469A">
        <w:instrText xml:space="preserve"> SEQ Table \* ARABIC </w:instrText>
      </w:r>
      <w:r w:rsidR="00ED469A">
        <w:fldChar w:fldCharType="separate"/>
      </w:r>
      <w:r w:rsidR="00066EE3">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502"/>
      <w:bookmarkEnd w:id="2503"/>
      <w:bookmarkEnd w:id="250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505" w:name="WeldDefinitionKJoint"/>
      <w:bookmarkStart w:id="2506" w:name="_Toc338939115"/>
      <w:bookmarkStart w:id="2507" w:name="_Toc3557049"/>
      <w:bookmarkStart w:id="2508" w:name="_Toc34747299"/>
      <w:bookmarkStart w:id="2509" w:name="_Toc69145849"/>
      <w:bookmarkEnd w:id="2505"/>
      <w:r w:rsidRPr="007055D9">
        <w:t>K-Joint</w:t>
      </w:r>
      <w:bookmarkEnd w:id="2506"/>
      <w:bookmarkEnd w:id="2507"/>
      <w:bookmarkEnd w:id="2508"/>
      <w:bookmarkEnd w:id="250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577856" behindDoc="0" locked="0" layoutInCell="1" allowOverlap="1" wp14:anchorId="19F28B8B" wp14:editId="4E65B847">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512" w:name="_Toc3557050"/>
      <w:bookmarkStart w:id="2513" w:name="_Toc34747300"/>
      <w:bookmarkStart w:id="2514" w:name="_Toc69145850"/>
      <w:r w:rsidRPr="007055D9">
        <w:t>Sheet Parameters</w:t>
      </w:r>
      <w:bookmarkEnd w:id="2512"/>
      <w:bookmarkEnd w:id="2513"/>
      <w:bookmarkEnd w:id="251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93920" behindDoc="0" locked="0" layoutInCell="1" allowOverlap="1" wp14:anchorId="19E7BD0C" wp14:editId="2F5B51D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D876BB" w:rsidRPr="003670AB" w:rsidRDefault="00D876BB" w:rsidP="008A1560">
                            <w:pPr>
                              <w:pStyle w:val="Beschriftung"/>
                              <w:rPr>
                                <w:b w:val="0"/>
                                <w:bCs w:val="0"/>
                                <w:noProof/>
                                <w:sz w:val="26"/>
                                <w:szCs w:val="28"/>
                              </w:rPr>
                            </w:pPr>
                            <w:bookmarkStart w:id="2515" w:name="_Ref7932243"/>
                            <w:bookmarkStart w:id="2516" w:name="_Toc3557143"/>
                            <w:bookmarkStart w:id="2517" w:name="_Ref7932230"/>
                            <w:bookmarkStart w:id="2518" w:name="_Toc34747396"/>
                            <w:bookmarkStart w:id="2519" w:name="_Toc69146277"/>
                            <w:r>
                              <w:t xml:space="preserve">Figure </w:t>
                            </w:r>
                            <w:r>
                              <w:fldChar w:fldCharType="begin"/>
                            </w:r>
                            <w:r>
                              <w:instrText xml:space="preserve"> SEQ Figure \* ARABIC </w:instrText>
                            </w:r>
                            <w:r>
                              <w:fldChar w:fldCharType="separate"/>
                            </w:r>
                            <w:r>
                              <w:rPr>
                                <w:noProof/>
                              </w:rPr>
                              <w:t>73</w:t>
                            </w:r>
                            <w:r>
                              <w:fldChar w:fldCharType="end"/>
                            </w:r>
                            <w:bookmarkEnd w:id="2515"/>
                            <w:r>
                              <w:t>: K-Joint Sheet Layout</w:t>
                            </w:r>
                            <w:bookmarkEnd w:id="2516"/>
                            <w:bookmarkEnd w:id="2517"/>
                            <w:bookmarkEnd w:id="2518"/>
                            <w:bookmarkEnd w:id="2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D876BB" w:rsidRPr="003670AB" w:rsidRDefault="00D876BB" w:rsidP="008A1560">
                      <w:pPr>
                        <w:pStyle w:val="Beschriftung"/>
                        <w:rPr>
                          <w:b w:val="0"/>
                          <w:bCs w:val="0"/>
                          <w:noProof/>
                          <w:sz w:val="26"/>
                          <w:szCs w:val="28"/>
                        </w:rPr>
                      </w:pPr>
                      <w:bookmarkStart w:id="2520" w:name="_Ref7932243"/>
                      <w:bookmarkStart w:id="2521" w:name="_Toc3557143"/>
                      <w:bookmarkStart w:id="2522" w:name="_Ref7932230"/>
                      <w:bookmarkStart w:id="2523" w:name="_Toc34747396"/>
                      <w:bookmarkStart w:id="2524" w:name="_Toc69146277"/>
                      <w:r>
                        <w:t xml:space="preserve">Figure </w:t>
                      </w:r>
                      <w:r>
                        <w:fldChar w:fldCharType="begin"/>
                      </w:r>
                      <w:r>
                        <w:instrText xml:space="preserve"> SEQ Figure \* ARABIC </w:instrText>
                      </w:r>
                      <w:r>
                        <w:fldChar w:fldCharType="separate"/>
                      </w:r>
                      <w:r>
                        <w:rPr>
                          <w:noProof/>
                        </w:rPr>
                        <w:t>73</w:t>
                      </w:r>
                      <w:r>
                        <w:fldChar w:fldCharType="end"/>
                      </w:r>
                      <w:bookmarkEnd w:id="2520"/>
                      <w:r>
                        <w:t>: K-Joint Sheet Layout</w:t>
                      </w:r>
                      <w:bookmarkEnd w:id="2521"/>
                      <w:bookmarkEnd w:id="2522"/>
                      <w:bookmarkEnd w:id="2523"/>
                      <w:bookmarkEnd w:id="252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525" w:name="_Toc3557051"/>
      <w:bookmarkStart w:id="2526" w:name="_Toc34747301"/>
      <w:bookmarkStart w:id="2527" w:name="_Toc69145851"/>
      <w:r w:rsidRPr="007055D9">
        <w:t>Weld Parameters</w:t>
      </w:r>
      <w:bookmarkEnd w:id="2525"/>
      <w:bookmarkEnd w:id="2526"/>
      <w:bookmarkEnd w:id="2527"/>
    </w:p>
    <w:p w14:paraId="26CE6BF0" w14:textId="51168494" w:rsidR="00255787" w:rsidRPr="007055D9" w:rsidRDefault="00C6012A" w:rsidP="007C5CDD">
      <w:pPr>
        <w:keepNext/>
        <w:jc w:val="both"/>
      </w:pPr>
      <w:r>
        <w:rPr>
          <w:noProof/>
          <w:lang w:eastAsia="en-US"/>
        </w:rPr>
        <w:drawing>
          <wp:anchor distT="0" distB="0" distL="114300" distR="114300" simplePos="0" relativeHeight="251585024" behindDoc="0" locked="0" layoutInCell="1" allowOverlap="1" wp14:anchorId="45E88191" wp14:editId="5D5E601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801088" behindDoc="0" locked="0" layoutInCell="1" allowOverlap="1" wp14:anchorId="09FAA68F" wp14:editId="089A4AA6">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D876BB" w:rsidRPr="00C21C59" w:rsidRDefault="00D876BB" w:rsidP="008A1560">
                            <w:pPr>
                              <w:pStyle w:val="Beschriftung"/>
                              <w:rPr>
                                <w:noProof/>
                                <w:szCs w:val="24"/>
                              </w:rPr>
                            </w:pPr>
                            <w:bookmarkStart w:id="2528" w:name="_Toc3557144"/>
                            <w:bookmarkStart w:id="2529" w:name="_Toc34747397"/>
                            <w:bookmarkStart w:id="2530"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528"/>
                            <w:bookmarkEnd w:id="2529"/>
                            <w:bookmarkEnd w:id="2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D876BB" w:rsidRPr="00C21C59" w:rsidRDefault="00D876BB" w:rsidP="008A1560">
                      <w:pPr>
                        <w:pStyle w:val="Beschriftung"/>
                        <w:rPr>
                          <w:noProof/>
                          <w:szCs w:val="24"/>
                        </w:rPr>
                      </w:pPr>
                      <w:bookmarkStart w:id="2531" w:name="_Toc3557144"/>
                      <w:bookmarkStart w:id="2532" w:name="_Toc34747397"/>
                      <w:bookmarkStart w:id="2533"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531"/>
                      <w:bookmarkEnd w:id="2532"/>
                      <w:bookmarkEnd w:id="253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61" o:title=""/>
          </v:shape>
          <o:OLEObject Type="Embed" ProgID="Equation.3" ShapeID="_x0000_i1033" DrawAspect="Content" ObjectID="_1679867119" r:id="rId18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A1F2D25" w:rsidR="00255787" w:rsidRPr="007055D9" w:rsidRDefault="00F3716C" w:rsidP="00F3716C">
      <w:pPr>
        <w:pStyle w:val="Beschriftung"/>
        <w:spacing w:before="120"/>
      </w:pPr>
      <w:bookmarkStart w:id="2534" w:name="_Toc3566515"/>
      <w:bookmarkStart w:id="2535" w:name="_Toc34747517"/>
      <w:bookmarkStart w:id="2536" w:name="_Toc69146082"/>
      <w:r>
        <w:t xml:space="preserve">Table </w:t>
      </w:r>
      <w:r w:rsidR="00ED469A">
        <w:fldChar w:fldCharType="begin"/>
      </w:r>
      <w:r w:rsidR="00ED469A">
        <w:instrText xml:space="preserve"> SEQ Table \* ARABIC </w:instrText>
      </w:r>
      <w:r w:rsidR="00ED469A">
        <w:fldChar w:fldCharType="separate"/>
      </w:r>
      <w:r w:rsidR="00066EE3">
        <w:rPr>
          <w:noProof/>
        </w:rPr>
        <w:t>115</w:t>
      </w:r>
      <w:r w:rsidR="00ED469A">
        <w:fldChar w:fldCharType="end"/>
      </w:r>
      <w:r w:rsidR="008A1560">
        <w:t>: Parameters of K-Joint</w:t>
      </w:r>
      <w:bookmarkEnd w:id="2534"/>
      <w:bookmarkEnd w:id="2535"/>
      <w:bookmarkEnd w:id="2536"/>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537"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538" w:name="_Toc338939226"/>
      <w:bookmarkStart w:id="2539" w:name="_Toc3557052"/>
      <w:bookmarkStart w:id="2540" w:name="_Toc34747302"/>
      <w:bookmarkStart w:id="2541" w:name="_Toc69145852"/>
      <w:r w:rsidRPr="007055D9">
        <w:t>Attributes</w:t>
      </w:r>
      <w:bookmarkEnd w:id="2538"/>
      <w:bookmarkEnd w:id="2539"/>
      <w:bookmarkEnd w:id="2540"/>
      <w:bookmarkEnd w:id="2541"/>
    </w:p>
    <w:p w14:paraId="6CD2696C" w14:textId="0CB68550" w:rsidR="0006113C" w:rsidRPr="007055D9" w:rsidRDefault="008140DB" w:rsidP="003E1F0A">
      <w:pPr>
        <w:pStyle w:val="berschrift5"/>
        <w:keepNext/>
      </w:pPr>
      <w:bookmarkStart w:id="2542" w:name="_Toc338939228"/>
      <w:r w:rsidRPr="007055D9">
        <w:t xml:space="preserve">Attribute </w:t>
      </w:r>
      <w:r w:rsidR="00194316">
        <w:t>"</w:t>
      </w:r>
      <w:r w:rsidRPr="007055D9">
        <w:t>b</w:t>
      </w:r>
      <w:r w:rsidR="0006113C" w:rsidRPr="007055D9">
        <w:t>ase</w:t>
      </w:r>
      <w:bookmarkEnd w:id="254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543" w:name="_Toc338939229"/>
      <w:r w:rsidRPr="007055D9">
        <w:t xml:space="preserve">Attribute </w:t>
      </w:r>
      <w:r w:rsidR="00194316">
        <w:t>"</w:t>
      </w:r>
      <w:proofErr w:type="spellStart"/>
      <w:r w:rsidRPr="007055D9">
        <w:t>t</w:t>
      </w:r>
      <w:r w:rsidR="0006113C" w:rsidRPr="007055D9">
        <w:t>echnology</w:t>
      </w:r>
      <w:bookmarkEnd w:id="2543"/>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544" w:name="_Toc338939230"/>
      <w:bookmarkStart w:id="2545" w:name="_Toc3557053"/>
      <w:bookmarkStart w:id="2546" w:name="_Toc34747303"/>
      <w:bookmarkStart w:id="2547" w:name="_Toc69145853"/>
      <w:r w:rsidRPr="007055D9">
        <w:t xml:space="preserve">Element </w:t>
      </w:r>
      <w:r w:rsidR="00194316">
        <w:t>"</w:t>
      </w:r>
      <w:proofErr w:type="spellStart"/>
      <w:r w:rsidRPr="007055D9">
        <w:t>weld_position</w:t>
      </w:r>
      <w:bookmarkEnd w:id="2544"/>
      <w:bookmarkEnd w:id="2545"/>
      <w:proofErr w:type="spellEnd"/>
      <w:r w:rsidR="00194316">
        <w:t>"</w:t>
      </w:r>
      <w:bookmarkEnd w:id="2546"/>
      <w:bookmarkEnd w:id="2547"/>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5F6A0DF" w:rsidR="00237781" w:rsidRDefault="00237781" w:rsidP="00F3716C">
      <w:pPr>
        <w:pStyle w:val="Beschriftung"/>
        <w:spacing w:before="120"/>
      </w:pPr>
      <w:bookmarkStart w:id="2548" w:name="_Toc3566516"/>
      <w:bookmarkStart w:id="2549" w:name="_Toc34747518"/>
      <w:bookmarkStart w:id="2550" w:name="_Toc69146083"/>
      <w:bookmarkStart w:id="2551" w:name="_Toc338939233"/>
      <w:r>
        <w:t xml:space="preserve">Table </w:t>
      </w:r>
      <w:r w:rsidR="00ED469A">
        <w:fldChar w:fldCharType="begin"/>
      </w:r>
      <w:r w:rsidR="00ED469A">
        <w:instrText xml:space="preserve"> SEQ Table \* ARABIC </w:instrText>
      </w:r>
      <w:r w:rsidR="00ED469A">
        <w:fldChar w:fldCharType="separate"/>
      </w:r>
      <w:r w:rsidR="00066EE3">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548"/>
      <w:bookmarkEnd w:id="2549"/>
      <w:bookmarkEnd w:id="2550"/>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5815F5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552"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55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553" w:name="_Toc338939234"/>
      <w:r w:rsidRPr="007055D9">
        <w:t xml:space="preserve">Attribute </w:t>
      </w:r>
      <w:r w:rsidR="00194316">
        <w:t>"</w:t>
      </w:r>
      <w:proofErr w:type="spellStart"/>
      <w:r w:rsidRPr="007055D9">
        <w:t>thickness</w:t>
      </w:r>
      <w:bookmarkEnd w:id="255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05D48B1" w:rsidR="00F3716C" w:rsidRDefault="00F3716C" w:rsidP="00F3716C">
      <w:pPr>
        <w:pStyle w:val="Beschriftung"/>
        <w:spacing w:before="120"/>
      </w:pPr>
      <w:bookmarkStart w:id="2554" w:name="_Toc3566517"/>
      <w:bookmarkStart w:id="2555" w:name="_Toc34747519"/>
      <w:bookmarkStart w:id="2556" w:name="_Toc69146084"/>
      <w:bookmarkStart w:id="2557" w:name="_Toc338939235"/>
      <w:r>
        <w:t xml:space="preserve">Table </w:t>
      </w:r>
      <w:r w:rsidR="00ED469A">
        <w:fldChar w:fldCharType="begin"/>
      </w:r>
      <w:r w:rsidR="00ED469A">
        <w:instrText xml:space="preserve"> SEQ Table \* ARABIC </w:instrText>
      </w:r>
      <w:r w:rsidR="00ED469A">
        <w:fldChar w:fldCharType="separate"/>
      </w:r>
      <w:r w:rsidR="00066EE3">
        <w:rPr>
          <w:noProof/>
        </w:rPr>
        <w:t>117</w:t>
      </w:r>
      <w:r w:rsidR="00ED469A">
        <w:fldChar w:fldCharType="end"/>
      </w:r>
      <w:r w:rsidR="0070710C">
        <w:t xml:space="preserve">: Value Dependency of Attribute </w:t>
      </w:r>
      <w:r w:rsidR="0070710C">
        <w:rPr>
          <w:rStyle w:val="elementdeftypeChar"/>
          <w:b/>
        </w:rPr>
        <w:t>thickness</w:t>
      </w:r>
      <w:bookmarkEnd w:id="2554"/>
      <w:bookmarkEnd w:id="2555"/>
      <w:bookmarkEnd w:id="255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55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558" w:name="_Toc338939236"/>
      <w:r w:rsidRPr="007055D9">
        <w:t xml:space="preserve">Attribute </w:t>
      </w:r>
      <w:r w:rsidR="00194316">
        <w:t>"</w:t>
      </w:r>
      <w:proofErr w:type="spellStart"/>
      <w:r w:rsidRPr="007055D9">
        <w:t>penetration</w:t>
      </w:r>
      <w:bookmarkEnd w:id="255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559" w:name="_Toc338939238"/>
      <w:r w:rsidRPr="007055D9">
        <w:t xml:space="preserve">Attribute </w:t>
      </w:r>
      <w:r w:rsidR="00194316">
        <w:t>"</w:t>
      </w:r>
      <w:proofErr w:type="spellStart"/>
      <w:r w:rsidRPr="007055D9">
        <w:t>shape</w:t>
      </w:r>
      <w:bookmarkEnd w:id="255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560" w:name="_Toc338939239"/>
      <w:r w:rsidRPr="007055D9">
        <w:t xml:space="preserve">Attribute </w:t>
      </w:r>
      <w:r w:rsidR="00194316">
        <w:t>"</w:t>
      </w:r>
      <w:proofErr w:type="spellStart"/>
      <w:r w:rsidRPr="007055D9">
        <w:t>filler</w:t>
      </w:r>
      <w:bookmarkEnd w:id="256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561" w:name="WeldDefinitionCrossJoint"/>
      <w:bookmarkStart w:id="2562" w:name="_Ref397588351"/>
      <w:bookmarkStart w:id="2563" w:name="_Toc3557054"/>
      <w:bookmarkStart w:id="2564" w:name="_Toc34747304"/>
      <w:bookmarkStart w:id="2565" w:name="_Toc69145854"/>
      <w:bookmarkStart w:id="2566" w:name="_Toc338939116"/>
      <w:bookmarkEnd w:id="2561"/>
      <w:r w:rsidRPr="007055D9">
        <w:t xml:space="preserve">Element </w:t>
      </w:r>
      <w:r w:rsidR="00194316">
        <w:t>"</w:t>
      </w:r>
      <w:proofErr w:type="spellStart"/>
      <w:r>
        <w:t>sheet_parameter</w:t>
      </w:r>
      <w:bookmarkEnd w:id="2562"/>
      <w:bookmarkEnd w:id="2563"/>
      <w:proofErr w:type="spellEnd"/>
      <w:r w:rsidR="00194316">
        <w:t>"</w:t>
      </w:r>
      <w:bookmarkEnd w:id="2564"/>
      <w:bookmarkEnd w:id="2565"/>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7047617" w:rsidR="00237781" w:rsidRDefault="00237781" w:rsidP="00F3716C">
      <w:pPr>
        <w:pStyle w:val="Beschriftung"/>
        <w:spacing w:before="120"/>
      </w:pPr>
      <w:bookmarkStart w:id="2567" w:name="_Toc3566518"/>
      <w:bookmarkStart w:id="2568" w:name="_Toc34747520"/>
      <w:bookmarkStart w:id="2569" w:name="_Toc69146085"/>
      <w:r>
        <w:t xml:space="preserve">Table </w:t>
      </w:r>
      <w:r w:rsidR="00ED469A">
        <w:fldChar w:fldCharType="begin"/>
      </w:r>
      <w:r w:rsidR="00ED469A">
        <w:instrText xml:space="preserve"> SEQ Table \* ARABIC </w:instrText>
      </w:r>
      <w:r w:rsidR="00ED469A">
        <w:fldChar w:fldCharType="separate"/>
      </w:r>
      <w:r w:rsidR="00066EE3">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567"/>
      <w:bookmarkEnd w:id="2568"/>
      <w:bookmarkEnd w:id="256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570" w:name="_Toc3557055"/>
      <w:bookmarkStart w:id="2571" w:name="_Toc34747305"/>
      <w:bookmarkStart w:id="2572" w:name="_Toc69145855"/>
      <w:r>
        <w:t>Cruciform Joint</w:t>
      </w:r>
      <w:bookmarkEnd w:id="2566"/>
      <w:bookmarkEnd w:id="2570"/>
      <w:bookmarkEnd w:id="2571"/>
      <w:bookmarkEnd w:id="257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73" w:name="GenericSeamWeldWeldingTechnology"/>
      <w:bookmarkEnd w:id="2573"/>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574" w:name="_Toc3557056"/>
      <w:bookmarkStart w:id="2575" w:name="_Toc34747306"/>
      <w:bookmarkStart w:id="2576" w:name="_Toc69145856"/>
      <w:r>
        <w:rPr>
          <w:noProof/>
          <w:lang w:eastAsia="en-US"/>
        </w:rPr>
        <w:drawing>
          <wp:anchor distT="0" distB="0" distL="114300" distR="114300" simplePos="0" relativeHeight="251592192" behindDoc="1" locked="0" layoutInCell="1" allowOverlap="1" wp14:anchorId="21FF3B0F" wp14:editId="222E7D6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74"/>
      <w:bookmarkEnd w:id="2575"/>
      <w:bookmarkEnd w:id="257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577" w:name="_Toc3557057"/>
      <w:bookmarkStart w:id="2578" w:name="_Toc34747307"/>
      <w:bookmarkStart w:id="2579" w:name="_Toc69145857"/>
      <w:r>
        <w:rPr>
          <w:noProof/>
          <w:lang w:eastAsia="en-US"/>
        </w:rPr>
        <mc:AlternateContent>
          <mc:Choice Requires="wps">
            <w:drawing>
              <wp:anchor distT="0" distB="0" distL="114300" distR="114300" simplePos="0" relativeHeight="251808256" behindDoc="0" locked="0" layoutInCell="1" allowOverlap="1" wp14:anchorId="4CD7AEC3" wp14:editId="6C8E7E2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D876BB" w:rsidRPr="00412853" w:rsidRDefault="00D876BB" w:rsidP="00AA1695">
                            <w:pPr>
                              <w:pStyle w:val="Beschriftung"/>
                              <w:rPr>
                                <w:noProof/>
                                <w:szCs w:val="24"/>
                              </w:rPr>
                            </w:pPr>
                            <w:bookmarkStart w:id="2580" w:name="_Toc3557145"/>
                            <w:bookmarkStart w:id="2581" w:name="_Toc34747398"/>
                            <w:bookmarkStart w:id="2582"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580"/>
                            <w:bookmarkEnd w:id="2581"/>
                            <w:bookmarkEnd w:id="2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D876BB" w:rsidRPr="00412853" w:rsidRDefault="00D876BB" w:rsidP="00AA1695">
                      <w:pPr>
                        <w:pStyle w:val="Beschriftung"/>
                        <w:rPr>
                          <w:noProof/>
                          <w:szCs w:val="24"/>
                        </w:rPr>
                      </w:pPr>
                      <w:bookmarkStart w:id="2583" w:name="_Toc3557145"/>
                      <w:bookmarkStart w:id="2584" w:name="_Toc34747398"/>
                      <w:bookmarkStart w:id="2585"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583"/>
                      <w:bookmarkEnd w:id="2584"/>
                      <w:bookmarkEnd w:id="2585"/>
                    </w:p>
                  </w:txbxContent>
                </v:textbox>
              </v:shape>
            </w:pict>
          </mc:Fallback>
        </mc:AlternateContent>
      </w:r>
      <w:r w:rsidR="00255787" w:rsidRPr="007055D9">
        <w:t>Weld Parameters</w:t>
      </w:r>
      <w:bookmarkEnd w:id="2577"/>
      <w:bookmarkEnd w:id="2578"/>
      <w:bookmarkEnd w:id="2579"/>
    </w:p>
    <w:p w14:paraId="3BEF0678" w14:textId="61631B50" w:rsidR="00255787" w:rsidRPr="007055D9" w:rsidRDefault="00E664A9" w:rsidP="00255787">
      <w:r>
        <w:rPr>
          <w:noProof/>
          <w:lang w:eastAsia="en-US"/>
        </w:rPr>
        <w:drawing>
          <wp:anchor distT="0" distB="0" distL="114300" distR="114300" simplePos="0" relativeHeight="251613696" behindDoc="0" locked="0" layoutInCell="1" allowOverlap="1" wp14:anchorId="18F20384" wp14:editId="3189DFC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9360" behindDoc="0" locked="0" layoutInCell="1" allowOverlap="1" wp14:anchorId="4BEDC384" wp14:editId="1159BD44">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06528" behindDoc="0" locked="0" layoutInCell="1" allowOverlap="1" wp14:anchorId="6FD34976" wp14:editId="3ABE9E7D">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0864" behindDoc="0" locked="0" layoutInCell="1" allowOverlap="1" wp14:anchorId="41E78015" wp14:editId="3DD2F18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815424" behindDoc="0" locked="0" layoutInCell="1" allowOverlap="1" wp14:anchorId="77AD1488" wp14:editId="6087E8B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D876BB" w:rsidRPr="006E5062" w:rsidRDefault="00D876BB" w:rsidP="00AA1695">
                            <w:pPr>
                              <w:pStyle w:val="Beschriftung"/>
                              <w:rPr>
                                <w:noProof/>
                                <w:szCs w:val="24"/>
                              </w:rPr>
                            </w:pPr>
                            <w:bookmarkStart w:id="2586" w:name="_Toc3557146"/>
                            <w:bookmarkStart w:id="2587" w:name="_Toc34747399"/>
                            <w:bookmarkStart w:id="2588"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586"/>
                            <w:bookmarkEnd w:id="2587"/>
                            <w:bookmarkEnd w:id="2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D876BB" w:rsidRPr="006E5062" w:rsidRDefault="00D876BB" w:rsidP="00AA1695">
                      <w:pPr>
                        <w:pStyle w:val="Beschriftung"/>
                        <w:rPr>
                          <w:noProof/>
                          <w:szCs w:val="24"/>
                        </w:rPr>
                      </w:pPr>
                      <w:bookmarkStart w:id="2589" w:name="_Toc3557146"/>
                      <w:bookmarkStart w:id="2590" w:name="_Toc34747399"/>
                      <w:bookmarkStart w:id="2591"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589"/>
                      <w:bookmarkEnd w:id="2590"/>
                      <w:bookmarkEnd w:id="259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592"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61" o:title=""/>
          </v:shape>
          <o:OLEObject Type="Embed" ProgID="Equation.3" ShapeID="_x0000_i1034" DrawAspect="Content" ObjectID="_1679867120" r:id="rId19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B272D7D" w:rsidR="00F3716C" w:rsidRDefault="00F3716C" w:rsidP="00F3716C">
      <w:pPr>
        <w:pStyle w:val="Beschriftung"/>
        <w:spacing w:before="120"/>
      </w:pPr>
      <w:bookmarkStart w:id="2593" w:name="_Toc3566519"/>
      <w:bookmarkStart w:id="2594" w:name="_Toc34747521"/>
      <w:bookmarkStart w:id="2595" w:name="_Toc69146086"/>
      <w:bookmarkStart w:id="2596" w:name="_Toc338939241"/>
      <w:bookmarkStart w:id="2597" w:name="_Toc288196482"/>
      <w:bookmarkStart w:id="2598" w:name="_Toc288200784"/>
      <w:bookmarkStart w:id="2599" w:name="_Toc338938909"/>
      <w:bookmarkStart w:id="2600" w:name="_Toc338939128"/>
      <w:bookmarkEnd w:id="2147"/>
      <w:r>
        <w:t xml:space="preserve">Table </w:t>
      </w:r>
      <w:r w:rsidR="00ED469A">
        <w:fldChar w:fldCharType="begin"/>
      </w:r>
      <w:r w:rsidR="00ED469A">
        <w:instrText xml:space="preserve"> SEQ Table \* ARABIC </w:instrText>
      </w:r>
      <w:r w:rsidR="00ED469A">
        <w:fldChar w:fldCharType="separate"/>
      </w:r>
      <w:r w:rsidR="00066EE3">
        <w:rPr>
          <w:noProof/>
        </w:rPr>
        <w:t>119</w:t>
      </w:r>
      <w:r w:rsidR="00ED469A">
        <w:fldChar w:fldCharType="end"/>
      </w:r>
      <w:r w:rsidR="00AA1695">
        <w:t>: Parameters of Cruciform Joint</w:t>
      </w:r>
      <w:bookmarkEnd w:id="2593"/>
      <w:bookmarkEnd w:id="2594"/>
      <w:bookmarkEnd w:id="2595"/>
    </w:p>
    <w:p w14:paraId="114455A9" w14:textId="77777777" w:rsidR="0006113C" w:rsidRPr="007055D9" w:rsidRDefault="0006113C" w:rsidP="005E1694">
      <w:pPr>
        <w:pStyle w:val="berschrift4"/>
        <w:tabs>
          <w:tab w:val="clear" w:pos="864"/>
          <w:tab w:val="num" w:pos="993"/>
        </w:tabs>
      </w:pPr>
      <w:bookmarkStart w:id="2601" w:name="_Toc3557058"/>
      <w:bookmarkStart w:id="2602" w:name="_Toc34747308"/>
      <w:bookmarkStart w:id="2603" w:name="_Toc69145858"/>
      <w:r w:rsidRPr="007055D9">
        <w:lastRenderedPageBreak/>
        <w:t>Attributes</w:t>
      </w:r>
      <w:bookmarkEnd w:id="2596"/>
      <w:bookmarkEnd w:id="2601"/>
      <w:bookmarkEnd w:id="2602"/>
      <w:bookmarkEnd w:id="2603"/>
    </w:p>
    <w:p w14:paraId="0596FA3B" w14:textId="4F2C2B8D" w:rsidR="0006113C" w:rsidRPr="007055D9" w:rsidRDefault="007D42C3" w:rsidP="003C4247">
      <w:pPr>
        <w:pStyle w:val="berschrift5"/>
        <w:keepNext/>
      </w:pPr>
      <w:bookmarkStart w:id="2604" w:name="_Toc338939243"/>
      <w:r w:rsidRPr="007055D9">
        <w:t xml:space="preserve">Attribute </w:t>
      </w:r>
      <w:r w:rsidR="00194316">
        <w:t>"</w:t>
      </w:r>
      <w:r w:rsidRPr="007055D9">
        <w:t>b</w:t>
      </w:r>
      <w:r w:rsidR="0006113C" w:rsidRPr="007055D9">
        <w:t>ase</w:t>
      </w:r>
      <w:bookmarkEnd w:id="260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05" w:name="_Toc338939244"/>
      <w:r w:rsidRPr="007055D9">
        <w:t xml:space="preserve">Attribute </w:t>
      </w:r>
      <w:r w:rsidR="00194316">
        <w:t>"</w:t>
      </w:r>
      <w:proofErr w:type="spellStart"/>
      <w:r w:rsidRPr="007055D9">
        <w:t>t</w:t>
      </w:r>
      <w:r w:rsidR="0006113C" w:rsidRPr="007055D9">
        <w:t>echnology</w:t>
      </w:r>
      <w:bookmarkEnd w:id="2605"/>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06" w:name="_Toc338939245"/>
      <w:bookmarkStart w:id="2607" w:name="_Toc3557059"/>
      <w:bookmarkStart w:id="2608" w:name="_Toc34747309"/>
      <w:bookmarkStart w:id="2609" w:name="_Toc69145859"/>
      <w:r w:rsidRPr="007055D9">
        <w:t xml:space="preserve">Element </w:t>
      </w:r>
      <w:r w:rsidR="00194316">
        <w:t>"</w:t>
      </w:r>
      <w:proofErr w:type="spellStart"/>
      <w:r w:rsidRPr="007055D9">
        <w:t>weld_position</w:t>
      </w:r>
      <w:bookmarkEnd w:id="2606"/>
      <w:bookmarkEnd w:id="2607"/>
      <w:proofErr w:type="spellEnd"/>
      <w:r w:rsidR="00194316">
        <w:t>"</w:t>
      </w:r>
      <w:bookmarkEnd w:id="2608"/>
      <w:bookmarkEnd w:id="2609"/>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ACC0540" w:rsidR="003C4247" w:rsidRDefault="003C4247" w:rsidP="00F3716C">
      <w:pPr>
        <w:pStyle w:val="Beschriftung"/>
        <w:spacing w:before="120"/>
      </w:pPr>
      <w:bookmarkStart w:id="2610" w:name="_Toc3566520"/>
      <w:bookmarkStart w:id="2611" w:name="_Toc34747522"/>
      <w:bookmarkStart w:id="2612" w:name="_Toc69146087"/>
      <w:bookmarkStart w:id="2613" w:name="_Toc338939248"/>
      <w:r>
        <w:t xml:space="preserve">Table </w:t>
      </w:r>
      <w:r w:rsidR="00ED469A">
        <w:fldChar w:fldCharType="begin"/>
      </w:r>
      <w:r w:rsidR="00ED469A">
        <w:instrText xml:space="preserve"> SEQ Table \* ARABIC </w:instrText>
      </w:r>
      <w:r w:rsidR="00ED469A">
        <w:fldChar w:fldCharType="separate"/>
      </w:r>
      <w:r w:rsidR="00066EE3">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610"/>
      <w:bookmarkEnd w:id="2611"/>
      <w:bookmarkEnd w:id="2612"/>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ED97FFD"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614"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1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15" w:name="_Toc338939249"/>
      <w:r w:rsidRPr="007055D9">
        <w:t xml:space="preserve">Attribute </w:t>
      </w:r>
      <w:r w:rsidR="00194316">
        <w:t>"</w:t>
      </w:r>
      <w:proofErr w:type="spellStart"/>
      <w:r w:rsidRPr="007055D9">
        <w:t>thickness</w:t>
      </w:r>
      <w:bookmarkEnd w:id="261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0F9DFA5C" w:rsidR="00AA1695" w:rsidRDefault="00AA1695" w:rsidP="00AA1695">
      <w:pPr>
        <w:pStyle w:val="Beschriftung"/>
        <w:spacing w:before="120"/>
      </w:pPr>
      <w:bookmarkStart w:id="2616" w:name="_Toc3566521"/>
      <w:bookmarkStart w:id="2617" w:name="_Toc34747523"/>
      <w:bookmarkStart w:id="2618" w:name="_Toc69146088"/>
      <w:bookmarkStart w:id="2619" w:name="_Toc338939250"/>
      <w:r>
        <w:t xml:space="preserve">Table </w:t>
      </w:r>
      <w:r w:rsidR="00ED469A">
        <w:fldChar w:fldCharType="begin"/>
      </w:r>
      <w:r w:rsidR="00ED469A">
        <w:instrText xml:space="preserve"> SEQ Table \* ARABIC </w:instrText>
      </w:r>
      <w:r w:rsidR="00ED469A">
        <w:fldChar w:fldCharType="separate"/>
      </w:r>
      <w:r w:rsidR="00066EE3">
        <w:rPr>
          <w:noProof/>
        </w:rPr>
        <w:t>121</w:t>
      </w:r>
      <w:r w:rsidR="00ED469A">
        <w:fldChar w:fldCharType="end"/>
      </w:r>
      <w:r>
        <w:t xml:space="preserve">: Value Dependency of Attribute </w:t>
      </w:r>
      <w:r>
        <w:rPr>
          <w:rStyle w:val="elementdeftypeChar"/>
          <w:b/>
        </w:rPr>
        <w:t>thickness</w:t>
      </w:r>
      <w:bookmarkEnd w:id="2616"/>
      <w:bookmarkEnd w:id="2617"/>
      <w:bookmarkEnd w:id="2618"/>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1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20" w:name="_Toc338939251"/>
      <w:r w:rsidRPr="007055D9">
        <w:t xml:space="preserve">Attribute </w:t>
      </w:r>
      <w:r w:rsidR="00194316">
        <w:t>"</w:t>
      </w:r>
      <w:proofErr w:type="spellStart"/>
      <w:r w:rsidRPr="007055D9">
        <w:t>penetration</w:t>
      </w:r>
      <w:bookmarkEnd w:id="262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keepNext/>
      </w:pPr>
      <w:bookmarkStart w:id="2621" w:name="_Toc338939253"/>
      <w:r w:rsidRPr="007055D9">
        <w:t xml:space="preserve">Attribute </w:t>
      </w:r>
      <w:r w:rsidR="00194316">
        <w:t>"</w:t>
      </w:r>
      <w:proofErr w:type="spellStart"/>
      <w:r w:rsidRPr="007055D9">
        <w:t>shape</w:t>
      </w:r>
      <w:bookmarkEnd w:id="262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22" w:name="_Toc338939254"/>
      <w:r w:rsidRPr="007055D9">
        <w:t xml:space="preserve">Attribute </w:t>
      </w:r>
      <w:r w:rsidR="00194316">
        <w:t>"</w:t>
      </w:r>
      <w:proofErr w:type="spellStart"/>
      <w:r w:rsidRPr="007055D9">
        <w:t>filler</w:t>
      </w:r>
      <w:bookmarkEnd w:id="262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23" w:name="GenericSeamWeldWeld"/>
      <w:bookmarkStart w:id="2624" w:name="_Toc3557060"/>
      <w:bookmarkStart w:id="2625" w:name="_Toc34747310"/>
      <w:bookmarkStart w:id="2626" w:name="_Toc69145860"/>
      <w:bookmarkStart w:id="2627" w:name="_Toc338938919"/>
      <w:bookmarkStart w:id="2628" w:name="_Toc338939255"/>
      <w:bookmarkStart w:id="2629" w:name="_Toc334183560"/>
      <w:bookmarkStart w:id="2630" w:name="_Toc288196537"/>
      <w:bookmarkStart w:id="2631" w:name="_Toc288200840"/>
      <w:bookmarkEnd w:id="2597"/>
      <w:bookmarkEnd w:id="2598"/>
      <w:bookmarkEnd w:id="2599"/>
      <w:bookmarkEnd w:id="2600"/>
      <w:bookmarkEnd w:id="2623"/>
      <w:r w:rsidRPr="007055D9">
        <w:t xml:space="preserve">Element </w:t>
      </w:r>
      <w:r w:rsidR="00194316">
        <w:t>"</w:t>
      </w:r>
      <w:proofErr w:type="spellStart"/>
      <w:r>
        <w:t>sheet_parameter</w:t>
      </w:r>
      <w:bookmarkEnd w:id="2624"/>
      <w:proofErr w:type="spellEnd"/>
      <w:r w:rsidR="00194316">
        <w:t>"</w:t>
      </w:r>
      <w:bookmarkEnd w:id="2625"/>
      <w:bookmarkEnd w:id="2626"/>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2556E1E9" w:rsidR="008641A9" w:rsidRDefault="008641A9" w:rsidP="00AA1695">
      <w:pPr>
        <w:pStyle w:val="Beschriftung"/>
        <w:spacing w:before="120"/>
      </w:pPr>
      <w:bookmarkStart w:id="2632" w:name="_Toc3566522"/>
      <w:bookmarkStart w:id="2633" w:name="_Toc34747524"/>
      <w:bookmarkStart w:id="2634" w:name="_Toc69146089"/>
      <w:r>
        <w:t xml:space="preserve">Table </w:t>
      </w:r>
      <w:r w:rsidR="00ED469A">
        <w:fldChar w:fldCharType="begin"/>
      </w:r>
      <w:r w:rsidR="00ED469A">
        <w:instrText xml:space="preserve"> SEQ Table \* ARABIC </w:instrText>
      </w:r>
      <w:r w:rsidR="00ED469A">
        <w:fldChar w:fldCharType="separate"/>
      </w:r>
      <w:r w:rsidR="00066EE3">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632"/>
      <w:bookmarkEnd w:id="2633"/>
      <w:bookmarkEnd w:id="263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635" w:name="_Toc413861928"/>
      <w:bookmarkStart w:id="2636" w:name="_Toc3557061"/>
      <w:bookmarkStart w:id="2637" w:name="_Toc34747311"/>
      <w:bookmarkStart w:id="2638" w:name="_Toc69145861"/>
      <w:bookmarkStart w:id="2639" w:name="_Toc413359615"/>
      <w:bookmarkStart w:id="2640" w:name="_Toc338938920"/>
      <w:bookmarkStart w:id="2641" w:name="_Toc338939256"/>
      <w:bookmarkStart w:id="2642" w:name="_Toc391571769"/>
      <w:bookmarkEnd w:id="2627"/>
      <w:bookmarkEnd w:id="2628"/>
      <w:r>
        <w:rPr>
          <w:noProof/>
          <w:lang w:eastAsia="en-US"/>
        </w:rPr>
        <w:lastRenderedPageBreak/>
        <mc:AlternateContent>
          <mc:Choice Requires="wpg">
            <w:drawing>
              <wp:anchor distT="0" distB="0" distL="114300" distR="114300" simplePos="0" relativeHeight="251779584" behindDoc="0" locked="0" layoutInCell="1" allowOverlap="1" wp14:anchorId="07280552" wp14:editId="62F0D41E">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D876BB" w:rsidRPr="000E4598" w:rsidRDefault="00D876BB" w:rsidP="00AA1695">
                              <w:pPr>
                                <w:pStyle w:val="Beschriftung"/>
                                <w:rPr>
                                  <w:noProof/>
                                  <w:sz w:val="30"/>
                                  <w:szCs w:val="26"/>
                                </w:rPr>
                              </w:pPr>
                              <w:bookmarkStart w:id="2643" w:name="_Toc3557147"/>
                              <w:bookmarkStart w:id="2644" w:name="_Toc34747400"/>
                              <w:bookmarkStart w:id="2645"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643"/>
                              <w:bookmarkEnd w:id="2644"/>
                              <w:bookmarkEnd w:id="2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77958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2"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D876BB" w:rsidRPr="000E4598" w:rsidRDefault="00D876BB" w:rsidP="00AA1695">
                        <w:pPr>
                          <w:pStyle w:val="Beschriftung"/>
                          <w:rPr>
                            <w:noProof/>
                            <w:sz w:val="30"/>
                            <w:szCs w:val="26"/>
                          </w:rPr>
                        </w:pPr>
                        <w:bookmarkStart w:id="2646" w:name="_Toc3557147"/>
                        <w:bookmarkStart w:id="2647" w:name="_Toc34747400"/>
                        <w:bookmarkStart w:id="2648"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646"/>
                        <w:bookmarkEnd w:id="2647"/>
                        <w:bookmarkEnd w:id="2648"/>
                      </w:p>
                    </w:txbxContent>
                  </v:textbox>
                </v:shape>
              </v:group>
            </w:pict>
          </mc:Fallback>
        </mc:AlternateContent>
      </w:r>
      <w:r w:rsidR="00504BAD" w:rsidRPr="00226A3F">
        <w:t>Flared Joint</w:t>
      </w:r>
      <w:bookmarkEnd w:id="2635"/>
      <w:bookmarkEnd w:id="2636"/>
      <w:bookmarkEnd w:id="2637"/>
      <w:bookmarkEnd w:id="2638"/>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786752" behindDoc="0" locked="0" layoutInCell="1" allowOverlap="1" wp14:anchorId="70E1AA19" wp14:editId="4C066534">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D876BB" w:rsidRPr="000C12FE" w:rsidRDefault="00D876BB" w:rsidP="00AA1695">
                              <w:pPr>
                                <w:pStyle w:val="Beschriftung"/>
                                <w:rPr>
                                  <w:i/>
                                  <w:iCs/>
                                  <w:noProof/>
                                  <w:sz w:val="24"/>
                                  <w:szCs w:val="26"/>
                                  <w:lang w:val="x-none"/>
                                </w:rPr>
                              </w:pPr>
                              <w:bookmarkStart w:id="2649" w:name="_Toc3557148"/>
                              <w:bookmarkStart w:id="2650" w:name="_Toc34747401"/>
                              <w:bookmarkStart w:id="2651"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649"/>
                              <w:bookmarkEnd w:id="2650"/>
                              <w:bookmarkEnd w:id="2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7867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4"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D876BB" w:rsidRPr="000C12FE" w:rsidRDefault="00D876BB" w:rsidP="00AA1695">
                        <w:pPr>
                          <w:pStyle w:val="Beschriftung"/>
                          <w:rPr>
                            <w:i/>
                            <w:iCs/>
                            <w:noProof/>
                            <w:sz w:val="24"/>
                            <w:szCs w:val="26"/>
                            <w:lang w:val="x-none"/>
                          </w:rPr>
                        </w:pPr>
                        <w:bookmarkStart w:id="2652" w:name="_Toc3557148"/>
                        <w:bookmarkStart w:id="2653" w:name="_Toc34747401"/>
                        <w:bookmarkStart w:id="2654"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652"/>
                        <w:bookmarkEnd w:id="2653"/>
                        <w:bookmarkEnd w:id="265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F01E498" w:rsidR="00F3716C" w:rsidRDefault="00F3716C" w:rsidP="00F3716C">
      <w:pPr>
        <w:pStyle w:val="Beschriftung"/>
        <w:spacing w:before="120"/>
      </w:pPr>
      <w:bookmarkStart w:id="2655" w:name="_Toc3566523"/>
      <w:bookmarkStart w:id="2656" w:name="_Toc34747525"/>
      <w:bookmarkStart w:id="2657" w:name="_Toc69146090"/>
      <w:r>
        <w:t xml:space="preserve">Table </w:t>
      </w:r>
      <w:r w:rsidR="00ED469A">
        <w:fldChar w:fldCharType="begin"/>
      </w:r>
      <w:r w:rsidR="00ED469A">
        <w:instrText xml:space="preserve"> SEQ Table \* ARABIC </w:instrText>
      </w:r>
      <w:r w:rsidR="00ED469A">
        <w:fldChar w:fldCharType="separate"/>
      </w:r>
      <w:r w:rsidR="00066EE3">
        <w:rPr>
          <w:noProof/>
        </w:rPr>
        <w:t>123</w:t>
      </w:r>
      <w:r w:rsidR="00ED469A">
        <w:fldChar w:fldCharType="end"/>
      </w:r>
      <w:r w:rsidR="00AA1695">
        <w:t>: Parameters of Flared joint</w:t>
      </w:r>
      <w:bookmarkEnd w:id="2655"/>
      <w:bookmarkEnd w:id="2656"/>
      <w:bookmarkEnd w:id="265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658" w:name="_Toc3557062"/>
      <w:bookmarkStart w:id="2659" w:name="_Toc34747312"/>
      <w:bookmarkStart w:id="2660" w:name="_Toc69145862"/>
      <w:r>
        <w:t>Attributes</w:t>
      </w:r>
      <w:bookmarkEnd w:id="2658"/>
      <w:bookmarkEnd w:id="2659"/>
      <w:bookmarkEnd w:id="2660"/>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661" w:name="_Toc3557063"/>
      <w:bookmarkStart w:id="2662" w:name="_Toc34747313"/>
      <w:bookmarkStart w:id="2663" w:name="_Toc69145863"/>
      <w:r>
        <w:t xml:space="preserve">Element </w:t>
      </w:r>
      <w:r w:rsidR="00194316">
        <w:t>"</w:t>
      </w:r>
      <w:proofErr w:type="spellStart"/>
      <w:r>
        <w:t>weld_position</w:t>
      </w:r>
      <w:bookmarkEnd w:id="2661"/>
      <w:proofErr w:type="spellEnd"/>
      <w:r w:rsidR="00194316">
        <w:t>"</w:t>
      </w:r>
      <w:bookmarkEnd w:id="2662"/>
      <w:bookmarkEnd w:id="266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49F36130" w:rsidR="00060B33" w:rsidRDefault="00060B33" w:rsidP="00F3716C">
      <w:pPr>
        <w:pStyle w:val="Beschriftung"/>
        <w:spacing w:before="120"/>
      </w:pPr>
      <w:bookmarkStart w:id="2664" w:name="_Toc3566524"/>
      <w:bookmarkStart w:id="2665" w:name="_Toc34747526"/>
      <w:bookmarkStart w:id="2666" w:name="_Toc69146091"/>
      <w:r>
        <w:t xml:space="preserve">Table </w:t>
      </w:r>
      <w:r w:rsidR="00ED469A">
        <w:fldChar w:fldCharType="begin"/>
      </w:r>
      <w:r w:rsidR="00ED469A">
        <w:instrText xml:space="preserve"> SEQ Table \* ARABIC </w:instrText>
      </w:r>
      <w:r w:rsidR="00ED469A">
        <w:fldChar w:fldCharType="separate"/>
      </w:r>
      <w:r w:rsidR="00066EE3">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664"/>
      <w:bookmarkEnd w:id="2665"/>
      <w:bookmarkEnd w:id="2666"/>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045D844"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667" w:name="_Toc3557064"/>
      <w:bookmarkStart w:id="2668" w:name="_Toc34747314"/>
      <w:bookmarkStart w:id="2669" w:name="_Toc69145864"/>
      <w:r>
        <w:t xml:space="preserve">Element </w:t>
      </w:r>
      <w:r w:rsidR="00194316">
        <w:t>"</w:t>
      </w:r>
      <w:proofErr w:type="spellStart"/>
      <w:r>
        <w:t>sheet_parameter</w:t>
      </w:r>
      <w:bookmarkEnd w:id="2667"/>
      <w:proofErr w:type="spellEnd"/>
      <w:r w:rsidR="00194316">
        <w:t>"</w:t>
      </w:r>
      <w:bookmarkEnd w:id="2668"/>
      <w:bookmarkEnd w:id="2669"/>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CF42EDE" w:rsidR="00F62294" w:rsidRDefault="00F62294" w:rsidP="00F3716C">
      <w:pPr>
        <w:pStyle w:val="Beschriftung"/>
        <w:spacing w:before="120"/>
      </w:pPr>
      <w:bookmarkStart w:id="2670" w:name="_Toc3566525"/>
      <w:bookmarkStart w:id="2671" w:name="_Toc34747527"/>
      <w:bookmarkStart w:id="2672" w:name="_Toc69146092"/>
      <w:r>
        <w:t xml:space="preserve">Table </w:t>
      </w:r>
      <w:r w:rsidR="00ED469A">
        <w:fldChar w:fldCharType="begin"/>
      </w:r>
      <w:r w:rsidR="00ED469A">
        <w:instrText xml:space="preserve"> SEQ Table \* ARABIC </w:instrText>
      </w:r>
      <w:r w:rsidR="00ED469A">
        <w:fldChar w:fldCharType="separate"/>
      </w:r>
      <w:r w:rsidR="00066EE3">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670"/>
      <w:bookmarkEnd w:id="2671"/>
      <w:bookmarkEnd w:id="267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673" w:name="_Ref414345739"/>
      <w:bookmarkStart w:id="2674" w:name="_Ref414345749"/>
      <w:bookmarkStart w:id="2675" w:name="_Ref414345786"/>
      <w:bookmarkStart w:id="2676" w:name="_Ref414345798"/>
      <w:bookmarkStart w:id="2677" w:name="_Toc3557065"/>
      <w:bookmarkStart w:id="2678" w:name="_Toc34747315"/>
      <w:bookmarkStart w:id="2679" w:name="_Toc69145865"/>
      <w:r w:rsidRPr="00226A3F">
        <w:lastRenderedPageBreak/>
        <w:t>Adhesive Lines</w:t>
      </w:r>
      <w:bookmarkEnd w:id="2639"/>
      <w:bookmarkEnd w:id="2673"/>
      <w:bookmarkEnd w:id="2674"/>
      <w:bookmarkEnd w:id="2675"/>
      <w:bookmarkEnd w:id="2676"/>
      <w:bookmarkEnd w:id="2677"/>
      <w:bookmarkEnd w:id="2678"/>
      <w:bookmarkEnd w:id="267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7509041C"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66EE3">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07FD22E9" w:rsidR="00C107D0" w:rsidRPr="00226A3F" w:rsidRDefault="00D05249" w:rsidP="00F3716C">
      <w:pPr>
        <w:pStyle w:val="Beschriftung"/>
        <w:spacing w:before="120"/>
        <w:rPr>
          <w:rFonts w:cs="Calibri"/>
          <w:lang w:eastAsia="zh-CN"/>
        </w:rPr>
      </w:pPr>
      <w:bookmarkStart w:id="2680" w:name="_Toc3566526"/>
      <w:bookmarkStart w:id="2681" w:name="_Toc34747528"/>
      <w:bookmarkStart w:id="2682" w:name="_Toc69146093"/>
      <w:r>
        <w:t xml:space="preserve">Table </w:t>
      </w:r>
      <w:r w:rsidR="00ED469A">
        <w:fldChar w:fldCharType="begin"/>
      </w:r>
      <w:r w:rsidR="00ED469A">
        <w:instrText xml:space="preserve"> SEQ Table \* ARABIC </w:instrText>
      </w:r>
      <w:r w:rsidR="00ED469A">
        <w:fldChar w:fldCharType="separate"/>
      </w:r>
      <w:r w:rsidR="00066EE3">
        <w:rPr>
          <w:noProof/>
        </w:rPr>
        <w:t>126</w:t>
      </w:r>
      <w:r w:rsidR="00ED469A">
        <w:fldChar w:fldCharType="end"/>
      </w:r>
      <w:r w:rsidR="00AA1695">
        <w:t xml:space="preserve">: Attributes of </w:t>
      </w:r>
      <w:r w:rsidR="00AA1695" w:rsidRPr="00AA1695">
        <w:rPr>
          <w:rStyle w:val="elementdeftypeChar"/>
          <w:b/>
        </w:rPr>
        <w:t>&lt;connection_1d/&gt;</w:t>
      </w:r>
      <w:bookmarkEnd w:id="2680"/>
      <w:bookmarkEnd w:id="2681"/>
      <w:bookmarkEnd w:id="268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150733C7"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CE1F2CD"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6D327D8" w14:textId="2FC64175" w:rsidR="00D05249" w:rsidRDefault="00D05249" w:rsidP="00F3716C">
      <w:pPr>
        <w:pStyle w:val="Beschriftung"/>
        <w:spacing w:before="120"/>
      </w:pPr>
      <w:bookmarkStart w:id="2683" w:name="_Toc3566527"/>
      <w:bookmarkStart w:id="2684" w:name="_Toc34747529"/>
      <w:bookmarkStart w:id="2685" w:name="_Toc69146094"/>
      <w:r>
        <w:t xml:space="preserve">Table </w:t>
      </w:r>
      <w:r w:rsidR="00ED469A">
        <w:fldChar w:fldCharType="begin"/>
      </w:r>
      <w:r w:rsidR="00ED469A">
        <w:instrText xml:space="preserve"> SEQ Table \* ARABIC </w:instrText>
      </w:r>
      <w:r w:rsidR="00ED469A">
        <w:fldChar w:fldCharType="separate"/>
      </w:r>
      <w:r w:rsidR="00066EE3">
        <w:rPr>
          <w:noProof/>
        </w:rPr>
        <w:t>127</w:t>
      </w:r>
      <w:r w:rsidR="00ED469A">
        <w:fldChar w:fldCharType="end"/>
      </w:r>
      <w:r w:rsidR="00AA1695">
        <w:t xml:space="preserve">: Nested elements of </w:t>
      </w:r>
      <w:r w:rsidR="00AA1695" w:rsidRPr="00AA1695">
        <w:rPr>
          <w:rStyle w:val="elementdeftypeChar"/>
          <w:b/>
        </w:rPr>
        <w:t>&lt;connection_1d/&gt;</w:t>
      </w:r>
      <w:bookmarkEnd w:id="2683"/>
      <w:bookmarkEnd w:id="2684"/>
      <w:bookmarkEnd w:id="2685"/>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A9F64E3" w:rsidR="00C107D0" w:rsidRDefault="00C107D0" w:rsidP="00D05249">
      <w:pPr>
        <w:pStyle w:val="Beschriftung"/>
        <w:spacing w:before="120"/>
        <w:rPr>
          <w:rFonts w:ascii="Courier New" w:hAnsi="Courier New"/>
          <w:sz w:val="18"/>
          <w:szCs w:val="18"/>
        </w:rPr>
      </w:pPr>
      <w:bookmarkStart w:id="2686" w:name="_Toc3566528"/>
      <w:bookmarkStart w:id="2687" w:name="_Toc34747530"/>
      <w:bookmarkStart w:id="2688" w:name="_Toc69146095"/>
      <w:r>
        <w:t xml:space="preserve">Table </w:t>
      </w:r>
      <w:r w:rsidR="00ED469A">
        <w:fldChar w:fldCharType="begin"/>
      </w:r>
      <w:r w:rsidR="00ED469A">
        <w:instrText xml:space="preserve"> SEQ Table \* ARABIC </w:instrText>
      </w:r>
      <w:r w:rsidR="00ED469A">
        <w:fldChar w:fldCharType="separate"/>
      </w:r>
      <w:r w:rsidR="00066EE3">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686"/>
      <w:bookmarkEnd w:id="2687"/>
      <w:bookmarkEnd w:id="2688"/>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0009F7E" w:rsidR="00C107D0" w:rsidRPr="009C0E9B" w:rsidRDefault="00C107D0" w:rsidP="00C107D0">
      <w:pPr>
        <w:rPr>
          <w:szCs w:val="22"/>
        </w:rPr>
      </w:pPr>
      <w:r w:rsidRPr="009C0E9B">
        <w:rPr>
          <w:szCs w:val="22"/>
        </w:rPr>
        <w:t xml:space="preserve">This follows the </w:t>
      </w:r>
      <w:del w:id="268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66EE3">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66EE3" w:rsidRPr="007055D9">
        <w:t>L</w:t>
      </w:r>
      <w:r w:rsidR="00066EE3">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5D9B94C4" w:rsidR="00C107D0" w:rsidRDefault="00C107D0" w:rsidP="00C107D0">
      <w:pPr>
        <w:rPr>
          <w:szCs w:val="22"/>
        </w:rPr>
      </w:pPr>
      <w:r w:rsidRPr="009C0E9B">
        <w:rPr>
          <w:szCs w:val="22"/>
        </w:rPr>
        <w:t xml:space="preserve">This follows the </w:t>
      </w:r>
      <w:del w:id="269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066EE3">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A2F79" w:rsidRPr="00AA2F79">
        <w:rPr>
          <w:rStyle w:val="Hervorhebung"/>
          <w:i w:val="0"/>
        </w:rPr>
        <w:t xml:space="preserve">User Specific Data </w:t>
      </w:r>
      <w:r w:rsidR="00AA2F79" w:rsidRPr="00AA2F79">
        <w:rPr>
          <w:rStyle w:val="Hervorhebung"/>
        </w:rPr>
        <w:t>&lt;appdata</w:t>
      </w:r>
      <w:ins w:id="2691"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FE3A96E" w:rsidR="00330719" w:rsidRPr="009C0E9B" w:rsidRDefault="00330719" w:rsidP="00330719">
      <w:pPr>
        <w:rPr>
          <w:b/>
          <w:szCs w:val="22"/>
        </w:rPr>
      </w:pPr>
      <w:r w:rsidRPr="009C0E9B">
        <w:rPr>
          <w:szCs w:val="22"/>
        </w:rPr>
        <w:t xml:space="preserve">This follows the </w:t>
      </w:r>
      <w:del w:id="269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066EE3">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693" w:name="_Toc428279602"/>
      <w:bookmarkStart w:id="2694" w:name="_Toc428456348"/>
      <w:bookmarkStart w:id="2695" w:name="_Toc428537316"/>
      <w:bookmarkStart w:id="2696" w:name="_Toc428969638"/>
      <w:bookmarkStart w:id="2697" w:name="_Toc429053029"/>
      <w:bookmarkStart w:id="2698" w:name="_Toc413861930"/>
      <w:bookmarkStart w:id="2699" w:name="_Toc3557066"/>
      <w:bookmarkStart w:id="2700" w:name="_Toc34747316"/>
      <w:bookmarkStart w:id="2701" w:name="_Toc69145866"/>
      <w:bookmarkStart w:id="2702" w:name="_Toc413359617"/>
      <w:bookmarkEnd w:id="2693"/>
      <w:bookmarkEnd w:id="2694"/>
      <w:bookmarkEnd w:id="2695"/>
      <w:bookmarkEnd w:id="2696"/>
      <w:bookmarkEnd w:id="2697"/>
      <w:r w:rsidRPr="00226A3F">
        <w:lastRenderedPageBreak/>
        <w:t>Hemming Flanges</w:t>
      </w:r>
      <w:bookmarkEnd w:id="2698"/>
      <w:bookmarkEnd w:id="2699"/>
      <w:bookmarkEnd w:id="2700"/>
      <w:bookmarkEnd w:id="2701"/>
    </w:p>
    <w:p w14:paraId="66448657" w14:textId="77777777" w:rsidR="000E64EA" w:rsidRDefault="000E64EA" w:rsidP="00327322">
      <w:pPr>
        <w:pStyle w:val="berschrift3"/>
      </w:pPr>
      <w:bookmarkStart w:id="2703" w:name="_Toc413861931"/>
      <w:bookmarkStart w:id="2704" w:name="_Toc3557067"/>
      <w:bookmarkStart w:id="2705" w:name="_Toc34747317"/>
      <w:bookmarkStart w:id="2706" w:name="_Toc69145867"/>
      <w:r>
        <w:t>Introduction</w:t>
      </w:r>
      <w:bookmarkEnd w:id="2703"/>
      <w:bookmarkEnd w:id="2704"/>
      <w:bookmarkEnd w:id="2705"/>
      <w:bookmarkEnd w:id="270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707"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C8AB06C" w:rsidR="000E64EA" w:rsidRDefault="000E64EA" w:rsidP="002E465F">
      <w:pPr>
        <w:pStyle w:val="Beschriftung"/>
        <w:rPr>
          <w:b w:val="0"/>
          <w:u w:val="single"/>
        </w:rPr>
      </w:pPr>
      <w:bookmarkStart w:id="2708" w:name="_Ref413858805"/>
      <w:bookmarkStart w:id="2709" w:name="_Toc413861952"/>
      <w:bookmarkStart w:id="2710" w:name="_Toc3557149"/>
      <w:bookmarkStart w:id="2711" w:name="_Toc34747402"/>
      <w:bookmarkStart w:id="2712" w:name="_Toc69146283"/>
      <w:r>
        <w:t xml:space="preserve">Figure </w:t>
      </w:r>
      <w:r w:rsidR="00406B64">
        <w:fldChar w:fldCharType="begin"/>
      </w:r>
      <w:r w:rsidR="00406B64">
        <w:instrText xml:space="preserve"> SEQ Figure \* ARABIC </w:instrText>
      </w:r>
      <w:r w:rsidR="00406B64">
        <w:fldChar w:fldCharType="separate"/>
      </w:r>
      <w:r w:rsidR="00066EE3">
        <w:rPr>
          <w:noProof/>
        </w:rPr>
        <w:t>79</w:t>
      </w:r>
      <w:r w:rsidR="00406B64">
        <w:fldChar w:fldCharType="end"/>
      </w:r>
      <w:bookmarkEnd w:id="2708"/>
      <w:r>
        <w:t>: The Three Regions of a Hemming</w:t>
      </w:r>
      <w:bookmarkEnd w:id="2709"/>
      <w:bookmarkEnd w:id="2710"/>
      <w:bookmarkEnd w:id="2711"/>
      <w:bookmarkEnd w:id="271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22D346E9" w:rsidR="000E64EA" w:rsidRPr="00EB3687" w:rsidRDefault="000E64EA" w:rsidP="000E64EA">
      <w:pPr>
        <w:pStyle w:val="Beschriftung"/>
        <w:rPr>
          <w:noProof/>
          <w:lang w:eastAsia="en-GB"/>
        </w:rPr>
      </w:pPr>
      <w:bookmarkStart w:id="2713" w:name="_Ref413850590"/>
      <w:bookmarkStart w:id="2714" w:name="_Toc413861953"/>
      <w:bookmarkStart w:id="2715" w:name="_Toc3557150"/>
      <w:bookmarkStart w:id="2716" w:name="_Toc34747403"/>
      <w:bookmarkStart w:id="2717" w:name="_Toc69146284"/>
      <w:r>
        <w:t xml:space="preserve">Figure </w:t>
      </w:r>
      <w:r w:rsidR="00406B64">
        <w:fldChar w:fldCharType="begin"/>
      </w:r>
      <w:r w:rsidR="00406B64">
        <w:instrText xml:space="preserve"> SEQ Figure \* ARABIC </w:instrText>
      </w:r>
      <w:r w:rsidR="00406B64">
        <w:fldChar w:fldCharType="separate"/>
      </w:r>
      <w:r w:rsidR="00066EE3">
        <w:rPr>
          <w:noProof/>
        </w:rPr>
        <w:t>80</w:t>
      </w:r>
      <w:r w:rsidR="00406B64">
        <w:fldChar w:fldCharType="end"/>
      </w:r>
      <w:bookmarkEnd w:id="271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714"/>
      <w:bookmarkEnd w:id="2715"/>
      <w:bookmarkEnd w:id="2716"/>
      <w:bookmarkEnd w:id="271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3A12682" w:rsidR="000E64EA" w:rsidRPr="00803403" w:rsidRDefault="000E64EA" w:rsidP="000E64EA">
      <w:pPr>
        <w:pStyle w:val="Beschriftung"/>
      </w:pPr>
      <w:bookmarkStart w:id="2718" w:name="_Toc413861954"/>
      <w:bookmarkStart w:id="2719" w:name="_Toc3557151"/>
      <w:bookmarkStart w:id="2720" w:name="_Toc34747404"/>
      <w:bookmarkStart w:id="2721" w:name="_Toc69146285"/>
      <w:r w:rsidRPr="005231A8">
        <w:t xml:space="preserve">Figure </w:t>
      </w:r>
      <w:r w:rsidR="00406B64">
        <w:fldChar w:fldCharType="begin"/>
      </w:r>
      <w:r w:rsidR="00406B64">
        <w:instrText xml:space="preserve"> SEQ Figure \* ARABIC </w:instrText>
      </w:r>
      <w:r w:rsidR="00406B64">
        <w:fldChar w:fldCharType="separate"/>
      </w:r>
      <w:r w:rsidR="00066EE3">
        <w:rPr>
          <w:noProof/>
        </w:rPr>
        <w:t>81</w:t>
      </w:r>
      <w:r w:rsidR="00406B64">
        <w:fldChar w:fldCharType="end"/>
      </w:r>
      <w:r w:rsidRPr="005231A8">
        <w:t>: Adhesive Path Differs from Root Path</w:t>
      </w:r>
      <w:bookmarkEnd w:id="2718"/>
      <w:bookmarkEnd w:id="2719"/>
      <w:bookmarkEnd w:id="2720"/>
      <w:bookmarkEnd w:id="272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C157461" w:rsidR="000E64EA" w:rsidRPr="00EB3687" w:rsidRDefault="000E64EA" w:rsidP="000E64EA">
      <w:pPr>
        <w:pStyle w:val="Beschriftung"/>
        <w:rPr>
          <w:noProof/>
          <w:lang w:eastAsia="en-GB"/>
        </w:rPr>
      </w:pPr>
      <w:bookmarkStart w:id="2722" w:name="_Toc3557152"/>
      <w:bookmarkStart w:id="2723" w:name="_Toc34747405"/>
      <w:bookmarkStart w:id="2724" w:name="_Toc69146286"/>
      <w:r>
        <w:t xml:space="preserve">Figure </w:t>
      </w:r>
      <w:r w:rsidR="00406B64">
        <w:fldChar w:fldCharType="begin"/>
      </w:r>
      <w:r w:rsidR="00406B64">
        <w:instrText xml:space="preserve"> SEQ Figure \* ARABIC </w:instrText>
      </w:r>
      <w:r w:rsidR="00406B64">
        <w:fldChar w:fldCharType="separate"/>
      </w:r>
      <w:r w:rsidR="00066EE3">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22"/>
      <w:bookmarkEnd w:id="2723"/>
      <w:bookmarkEnd w:id="272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725" w:name="_Toc413861932"/>
      <w:bookmarkStart w:id="2726" w:name="_Toc3557068"/>
      <w:bookmarkStart w:id="2727" w:name="_Toc34747318"/>
      <w:bookmarkStart w:id="2728" w:name="_Toc6914586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25"/>
      <w:bookmarkEnd w:id="2726"/>
      <w:bookmarkEnd w:id="2727"/>
      <w:bookmarkEnd w:id="272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EEFAC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5C964DFC" w14:textId="2D51705E" w:rsidR="000E64EA" w:rsidRPr="00226A3F" w:rsidRDefault="0079141E" w:rsidP="0079141E">
      <w:pPr>
        <w:pStyle w:val="Beschriftung"/>
        <w:spacing w:before="120"/>
        <w:rPr>
          <w:rFonts w:cs="Calibri"/>
          <w:lang w:eastAsia="zh-CN"/>
        </w:rPr>
      </w:pPr>
      <w:bookmarkStart w:id="2729" w:name="_Toc3566529"/>
      <w:bookmarkStart w:id="2730" w:name="_Toc34747531"/>
      <w:bookmarkStart w:id="2731" w:name="_Toc69146096"/>
      <w:r>
        <w:t xml:space="preserve">Table </w:t>
      </w:r>
      <w:r w:rsidR="00ED469A">
        <w:fldChar w:fldCharType="begin"/>
      </w:r>
      <w:r w:rsidR="00ED469A">
        <w:instrText xml:space="preserve"> SEQ Table \* ARABIC </w:instrText>
      </w:r>
      <w:r w:rsidR="00ED469A">
        <w:fldChar w:fldCharType="separate"/>
      </w:r>
      <w:r w:rsidR="00066EE3">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29"/>
      <w:bookmarkEnd w:id="2730"/>
      <w:bookmarkEnd w:id="273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505C1E4"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1B4F82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11B735E" w14:textId="4C166A99" w:rsidR="00F3716C" w:rsidRDefault="00F3716C" w:rsidP="0079141E">
      <w:pPr>
        <w:pStyle w:val="Beschriftung"/>
        <w:spacing w:before="120"/>
      </w:pPr>
      <w:bookmarkStart w:id="2732" w:name="_Toc3566530"/>
      <w:bookmarkStart w:id="2733" w:name="_Toc34747532"/>
      <w:bookmarkStart w:id="2734" w:name="_Toc69146097"/>
      <w:r>
        <w:t xml:space="preserve">Table </w:t>
      </w:r>
      <w:r w:rsidR="00ED469A">
        <w:fldChar w:fldCharType="begin"/>
      </w:r>
      <w:r w:rsidR="00ED469A">
        <w:instrText xml:space="preserve"> SEQ Table \* ARABIC </w:instrText>
      </w:r>
      <w:r w:rsidR="00ED469A">
        <w:fldChar w:fldCharType="separate"/>
      </w:r>
      <w:r w:rsidR="00066EE3">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32"/>
      <w:bookmarkEnd w:id="2733"/>
      <w:bookmarkEnd w:id="2734"/>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1806BCB"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73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66EE3">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66EE3" w:rsidRPr="007055D9">
        <w:t>L</w:t>
      </w:r>
      <w:r w:rsidR="00066EE3">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17A9BC" w:rsidR="000E64EA" w:rsidRDefault="000E64EA" w:rsidP="00584B8A">
      <w:pPr>
        <w:jc w:val="both"/>
      </w:pPr>
      <w:r w:rsidRPr="009C0E9B">
        <w:rPr>
          <w:szCs w:val="22"/>
        </w:rPr>
        <w:t xml:space="preserve">This follows the </w:t>
      </w:r>
      <w:del w:id="273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66EE3">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A2F79" w:rsidRPr="007055D9">
        <w:t xml:space="preserve">User Specific Data </w:t>
      </w:r>
      <w:r w:rsidR="00AA2F79" w:rsidRPr="00AA2F79">
        <w:rPr>
          <w:rStyle w:val="Hervorhebung"/>
        </w:rPr>
        <w:t>&lt;appdata</w:t>
      </w:r>
      <w:ins w:id="2737"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ABFE54B" w:rsidR="00670B99" w:rsidRPr="009C0E9B" w:rsidRDefault="00670B99" w:rsidP="00670B99">
      <w:pPr>
        <w:jc w:val="both"/>
        <w:rPr>
          <w:b/>
          <w:szCs w:val="22"/>
        </w:rPr>
      </w:pPr>
      <w:r w:rsidRPr="009C0E9B">
        <w:rPr>
          <w:szCs w:val="22"/>
        </w:rPr>
        <w:t xml:space="preserve">This follows the </w:t>
      </w:r>
      <w:del w:id="2738"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066EE3">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E92EDE8" w:rsidR="000E64EA" w:rsidRDefault="000E64EA" w:rsidP="00F3716C">
      <w:pPr>
        <w:pStyle w:val="Beschriftung"/>
        <w:spacing w:before="120"/>
      </w:pPr>
      <w:bookmarkStart w:id="2739" w:name="_Toc413861979"/>
      <w:bookmarkStart w:id="2740" w:name="_Toc3566531"/>
      <w:bookmarkStart w:id="2741" w:name="_Toc34747533"/>
      <w:bookmarkStart w:id="2742" w:name="_Toc69146098"/>
      <w:r>
        <w:t xml:space="preserve">Table </w:t>
      </w:r>
      <w:r w:rsidR="00ED469A">
        <w:fldChar w:fldCharType="begin"/>
      </w:r>
      <w:r w:rsidR="00ED469A">
        <w:instrText xml:space="preserve"> SEQ Table \* ARABIC </w:instrText>
      </w:r>
      <w:r w:rsidR="00ED469A">
        <w:fldChar w:fldCharType="separate"/>
      </w:r>
      <w:r w:rsidR="00066EE3">
        <w:rPr>
          <w:noProof/>
        </w:rPr>
        <w:t>131</w:t>
      </w:r>
      <w:r w:rsidR="00ED469A">
        <w:fldChar w:fldCharType="end"/>
      </w:r>
      <w:r>
        <w:t xml:space="preserve">: Attributes of element </w:t>
      </w:r>
      <w:r w:rsidRPr="00F51947">
        <w:rPr>
          <w:rStyle w:val="elementdeftypeChar"/>
          <w:b/>
        </w:rPr>
        <w:t>&lt;hemming/&gt;</w:t>
      </w:r>
      <w:bookmarkEnd w:id="2739"/>
      <w:bookmarkEnd w:id="2740"/>
      <w:bookmarkEnd w:id="2741"/>
      <w:bookmarkEnd w:id="2742"/>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3562548"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66EE3">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66EE3" w:rsidRPr="00066EE3">
        <w:rPr>
          <w:lang w:val="en-US"/>
        </w:rPr>
        <w:t>Element</w:t>
      </w:r>
      <w:r w:rsidR="00066EE3" w:rsidRPr="00066EE3">
        <w:rPr>
          <w:rStyle w:val="Hervorhebung"/>
          <w:i w:val="0"/>
          <w:lang w:val="en-US"/>
        </w:rPr>
        <w:t xml:space="preserve"> &lt;part/&gt;</w:t>
      </w:r>
      <w:r w:rsidR="0079141E">
        <w:rPr>
          <w:lang w:val="en-US"/>
        </w:rPr>
        <w:fldChar w:fldCharType="end"/>
      </w:r>
      <w:r w:rsidR="0079141E">
        <w:rPr>
          <w:lang w:val="en-US"/>
        </w:rPr>
        <w:t>.</w:t>
      </w:r>
    </w:p>
    <w:p w14:paraId="528DA1DB" w14:textId="65CDF05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66EE3">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66EE3"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75BDA3C" w:rsidR="000E64EA" w:rsidRDefault="000E64EA" w:rsidP="0079141E">
      <w:pPr>
        <w:pStyle w:val="Beschriftung"/>
        <w:spacing w:before="120"/>
      </w:pPr>
      <w:bookmarkStart w:id="2743" w:name="_Toc413861980"/>
      <w:bookmarkStart w:id="2744" w:name="_Toc3566532"/>
      <w:bookmarkStart w:id="2745" w:name="_Toc34747534"/>
      <w:bookmarkStart w:id="2746" w:name="_Toc69146099"/>
      <w:r>
        <w:t xml:space="preserve">Table </w:t>
      </w:r>
      <w:r w:rsidR="00ED469A">
        <w:fldChar w:fldCharType="begin"/>
      </w:r>
      <w:r w:rsidR="00ED469A">
        <w:instrText xml:space="preserve"> SEQ Table \* ARABIC </w:instrText>
      </w:r>
      <w:r w:rsidR="00ED469A">
        <w:fldChar w:fldCharType="separate"/>
      </w:r>
      <w:r w:rsidR="00066EE3">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743"/>
      <w:bookmarkEnd w:id="2744"/>
      <w:bookmarkEnd w:id="2745"/>
      <w:bookmarkEnd w:id="2746"/>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F7B676E" w:rsidR="000E64EA" w:rsidRDefault="000E64EA" w:rsidP="00F3716C">
      <w:pPr>
        <w:pStyle w:val="Beschriftung"/>
        <w:spacing w:before="120"/>
      </w:pPr>
      <w:bookmarkStart w:id="2747" w:name="_Toc413861981"/>
      <w:bookmarkStart w:id="2748" w:name="_Toc3566533"/>
      <w:bookmarkStart w:id="2749" w:name="_Toc34747535"/>
      <w:bookmarkStart w:id="2750" w:name="_Toc69146100"/>
      <w:r>
        <w:t xml:space="preserve">Table </w:t>
      </w:r>
      <w:r w:rsidR="00ED469A">
        <w:fldChar w:fldCharType="begin"/>
      </w:r>
      <w:r w:rsidR="00ED469A">
        <w:instrText xml:space="preserve"> SEQ Table \* ARABIC </w:instrText>
      </w:r>
      <w:r w:rsidR="00ED469A">
        <w:fldChar w:fldCharType="separate"/>
      </w:r>
      <w:r w:rsidR="00066EE3">
        <w:rPr>
          <w:noProof/>
        </w:rPr>
        <w:t>133</w:t>
      </w:r>
      <w:r w:rsidR="00ED469A">
        <w:fldChar w:fldCharType="end"/>
      </w:r>
      <w:r>
        <w:t>: Attributes of element</w:t>
      </w:r>
      <w:r w:rsidRPr="00226A3F">
        <w:t xml:space="preserve"> </w:t>
      </w:r>
      <w:r w:rsidRPr="0079141E">
        <w:rPr>
          <w:rStyle w:val="elementdeftypeChar"/>
          <w:b/>
        </w:rPr>
        <w:t>&lt;region/&gt;</w:t>
      </w:r>
      <w:bookmarkEnd w:id="2747"/>
      <w:bookmarkEnd w:id="2748"/>
      <w:bookmarkEnd w:id="2749"/>
      <w:bookmarkEnd w:id="275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19C20932"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66EE3">
        <w:t xml:space="preserve">Figure </w:t>
      </w:r>
      <w:r w:rsidR="00066EE3">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22A818C7"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66EE3">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2B40D3B"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66EE3">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32F1B3EE" w:rsidR="009C0E9B" w:rsidRDefault="00763630" w:rsidP="00F3716C">
      <w:pPr>
        <w:pStyle w:val="Beschriftung"/>
        <w:spacing w:before="120"/>
        <w:rPr>
          <w:rFonts w:cs="Courier New"/>
          <w:szCs w:val="22"/>
        </w:rPr>
      </w:pPr>
      <w:bookmarkStart w:id="2751" w:name="_Toc3566534"/>
      <w:bookmarkStart w:id="2752" w:name="_Toc34747536"/>
      <w:bookmarkStart w:id="2753" w:name="_Toc69146101"/>
      <w:r>
        <w:t xml:space="preserve">Table </w:t>
      </w:r>
      <w:r w:rsidR="00ED469A">
        <w:fldChar w:fldCharType="begin"/>
      </w:r>
      <w:r w:rsidR="00ED469A">
        <w:instrText xml:space="preserve"> SEQ Table \* ARABIC </w:instrText>
      </w:r>
      <w:r w:rsidR="00ED469A">
        <w:fldChar w:fldCharType="separate"/>
      </w:r>
      <w:r w:rsidR="00066EE3">
        <w:rPr>
          <w:noProof/>
        </w:rPr>
        <w:t>134</w:t>
      </w:r>
      <w:r w:rsidR="00ED469A">
        <w:fldChar w:fldCharType="end"/>
      </w:r>
      <w:r>
        <w:t>: Nested elements of element</w:t>
      </w:r>
      <w:r w:rsidRPr="00226A3F">
        <w:t xml:space="preserve"> </w:t>
      </w:r>
      <w:r w:rsidRPr="0079141E">
        <w:rPr>
          <w:rStyle w:val="elementdeftypeChar"/>
          <w:b/>
        </w:rPr>
        <w:t>&lt;region/&gt;</w:t>
      </w:r>
      <w:bookmarkEnd w:id="2751"/>
      <w:bookmarkEnd w:id="2752"/>
      <w:bookmarkEnd w:id="2753"/>
      <w:r w:rsidRPr="0079141E">
        <w:rPr>
          <w:rStyle w:val="elementdeftypeChar"/>
          <w:b/>
        </w:rPr>
        <w:t xml:space="preserve"> </w:t>
      </w:r>
    </w:p>
    <w:p w14:paraId="00161AAF" w14:textId="1CE26F06"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66EE3">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66EE3" w:rsidRPr="00226A3F">
        <w:t xml:space="preserve">Adhesive </w:t>
      </w:r>
      <w:r w:rsidR="00066EE3">
        <w:t>F</w:t>
      </w:r>
      <w:r w:rsidR="00066EE3"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54" w:name="_Toc428537321"/>
      <w:bookmarkStart w:id="2755" w:name="_Toc428969643"/>
      <w:bookmarkStart w:id="2756" w:name="_Toc429053034"/>
      <w:bookmarkStart w:id="2757" w:name="_Toc428537324"/>
      <w:bookmarkStart w:id="2758" w:name="_Toc428969646"/>
      <w:bookmarkStart w:id="2759" w:name="_Toc429053037"/>
      <w:bookmarkStart w:id="2760" w:name="_Toc428537325"/>
      <w:bookmarkStart w:id="2761" w:name="_Toc428969647"/>
      <w:bookmarkStart w:id="2762" w:name="_Toc429053038"/>
      <w:bookmarkStart w:id="2763" w:name="_Toc428537328"/>
      <w:bookmarkStart w:id="2764" w:name="_Toc428969650"/>
      <w:bookmarkStart w:id="2765" w:name="_Toc429053041"/>
      <w:bookmarkStart w:id="2766" w:name="_Toc428537330"/>
      <w:bookmarkStart w:id="2767" w:name="_Toc428969652"/>
      <w:bookmarkStart w:id="2768" w:name="_Toc429053043"/>
      <w:bookmarkStart w:id="2769" w:name="_Toc3557069"/>
      <w:bookmarkStart w:id="2770" w:name="_Toc34747319"/>
      <w:bookmarkStart w:id="2771" w:name="_Toc69145869"/>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r w:rsidRPr="00226A3F">
        <w:t>Sequence Connections</w:t>
      </w:r>
      <w:bookmarkEnd w:id="2702"/>
      <w:bookmarkEnd w:id="2769"/>
      <w:bookmarkEnd w:id="2770"/>
      <w:bookmarkEnd w:id="277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935622F" w:rsidR="00C107D0" w:rsidRPr="00226A3F" w:rsidRDefault="00C107D0" w:rsidP="00B83A12">
      <w:pPr>
        <w:pStyle w:val="Beschriftung"/>
      </w:pPr>
      <w:bookmarkStart w:id="2772" w:name="_Toc413359638"/>
      <w:bookmarkStart w:id="2773" w:name="_Toc3557153"/>
      <w:bookmarkStart w:id="2774" w:name="_Toc34747406"/>
      <w:bookmarkStart w:id="2775" w:name="_Toc69146287"/>
      <w:r>
        <w:t xml:space="preserve">Figure </w:t>
      </w:r>
      <w:r w:rsidR="00406B64">
        <w:fldChar w:fldCharType="begin"/>
      </w:r>
      <w:r w:rsidR="00406B64">
        <w:instrText xml:space="preserve"> SEQ Figure \* ARABIC </w:instrText>
      </w:r>
      <w:r w:rsidR="00406B64">
        <w:fldChar w:fldCharType="separate"/>
      </w:r>
      <w:r w:rsidR="00066EE3">
        <w:rPr>
          <w:noProof/>
        </w:rPr>
        <w:t>83</w:t>
      </w:r>
      <w:r w:rsidR="00406B64">
        <w:fldChar w:fldCharType="end"/>
      </w:r>
      <w:r>
        <w:t>: Sequence without margin</w:t>
      </w:r>
      <w:bookmarkEnd w:id="2772"/>
      <w:bookmarkEnd w:id="2773"/>
      <w:bookmarkEnd w:id="2774"/>
      <w:bookmarkEnd w:id="277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04C24A3E" w:rsidR="00C107D0" w:rsidRPr="000F7EEA" w:rsidRDefault="00C107D0" w:rsidP="00B83A12">
      <w:pPr>
        <w:pStyle w:val="Beschriftung"/>
        <w:rPr>
          <w:noProof/>
          <w:lang w:eastAsia="en-GB"/>
        </w:rPr>
      </w:pPr>
      <w:bookmarkStart w:id="2776" w:name="_Toc413359639"/>
      <w:bookmarkStart w:id="2777" w:name="_Toc3557154"/>
      <w:bookmarkStart w:id="2778" w:name="_Toc34747407"/>
      <w:bookmarkStart w:id="2779" w:name="_Toc69146288"/>
      <w:r>
        <w:t xml:space="preserve">Figure </w:t>
      </w:r>
      <w:r w:rsidR="00406B64">
        <w:fldChar w:fldCharType="begin"/>
      </w:r>
      <w:r w:rsidR="00406B64">
        <w:instrText xml:space="preserve"> SEQ Figure \* ARABIC </w:instrText>
      </w:r>
      <w:r w:rsidR="00406B64">
        <w:fldChar w:fldCharType="separate"/>
      </w:r>
      <w:r w:rsidR="00066EE3">
        <w:rPr>
          <w:noProof/>
        </w:rPr>
        <w:t>84</w:t>
      </w:r>
      <w:r w:rsidR="00406B64">
        <w:fldChar w:fldCharType="end"/>
      </w:r>
      <w:r>
        <w:t>: Sequence with</w:t>
      </w:r>
      <w:r w:rsidRPr="003F0822">
        <w:t xml:space="preserve"> margin</w:t>
      </w:r>
      <w:bookmarkEnd w:id="2776"/>
      <w:r w:rsidR="00307532">
        <w:t xml:space="preserve"> and spacing</w:t>
      </w:r>
      <w:bookmarkEnd w:id="2777"/>
      <w:bookmarkEnd w:id="2778"/>
      <w:bookmarkEnd w:id="277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46F9B9A" w:rsidR="00C107D0" w:rsidRPr="000F7EEA" w:rsidRDefault="00753715" w:rsidP="00753715">
      <w:pPr>
        <w:pStyle w:val="Beschriftung"/>
        <w:rPr>
          <w:noProof/>
          <w:lang w:eastAsia="en-GB"/>
        </w:rPr>
      </w:pPr>
      <w:bookmarkStart w:id="2780" w:name="_Toc3557155"/>
      <w:bookmarkStart w:id="2781" w:name="_Toc34747408"/>
      <w:bookmarkStart w:id="2782" w:name="_Toc69146289"/>
      <w:r>
        <w:t xml:space="preserve">Figure </w:t>
      </w:r>
      <w:r>
        <w:fldChar w:fldCharType="begin"/>
      </w:r>
      <w:r>
        <w:instrText xml:space="preserve"> SEQ Figure \* ARABIC </w:instrText>
      </w:r>
      <w:r>
        <w:fldChar w:fldCharType="separate"/>
      </w:r>
      <w:r w:rsidR="00066EE3">
        <w:rPr>
          <w:noProof/>
        </w:rPr>
        <w:t>85</w:t>
      </w:r>
      <w:r>
        <w:fldChar w:fldCharType="end"/>
      </w:r>
      <w:r w:rsidR="00307532">
        <w:t>: Margin relaxation</w:t>
      </w:r>
      <w:bookmarkEnd w:id="2780"/>
      <w:bookmarkEnd w:id="2781"/>
      <w:bookmarkEnd w:id="278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02C08D69" w:rsidR="00C107D0" w:rsidRPr="000F7EEA" w:rsidRDefault="00753715" w:rsidP="00753715">
      <w:pPr>
        <w:pStyle w:val="Beschriftung"/>
        <w:rPr>
          <w:noProof/>
          <w:lang w:eastAsia="en-GB"/>
        </w:rPr>
      </w:pPr>
      <w:bookmarkStart w:id="2783" w:name="_Toc3557156"/>
      <w:bookmarkStart w:id="2784" w:name="_Toc34747409"/>
      <w:bookmarkStart w:id="2785" w:name="_Toc69146290"/>
      <w:r>
        <w:t xml:space="preserve">Figure </w:t>
      </w:r>
      <w:r>
        <w:fldChar w:fldCharType="begin"/>
      </w:r>
      <w:r>
        <w:instrText xml:space="preserve"> SEQ Figure \* ARABIC </w:instrText>
      </w:r>
      <w:r>
        <w:fldChar w:fldCharType="separate"/>
      </w:r>
      <w:r w:rsidR="00066EE3">
        <w:rPr>
          <w:noProof/>
        </w:rPr>
        <w:t>86</w:t>
      </w:r>
      <w:r>
        <w:fldChar w:fldCharType="end"/>
      </w:r>
      <w:r w:rsidR="00307532">
        <w:t>: Spacing relaxation</w:t>
      </w:r>
      <w:bookmarkEnd w:id="2783"/>
      <w:bookmarkEnd w:id="2784"/>
      <w:bookmarkEnd w:id="2785"/>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C19BD9"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0A410D3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4C6A8CB" w14:textId="26017294" w:rsidR="00C107D0" w:rsidRPr="00226A3F" w:rsidRDefault="00683218" w:rsidP="00683218">
      <w:pPr>
        <w:pStyle w:val="Beschriftung"/>
        <w:spacing w:before="120"/>
      </w:pPr>
      <w:bookmarkStart w:id="2786" w:name="_Toc3566535"/>
      <w:bookmarkStart w:id="2787" w:name="_Toc34747537"/>
      <w:bookmarkStart w:id="2788" w:name="_Toc69146102"/>
      <w:r>
        <w:t xml:space="preserve">Table </w:t>
      </w:r>
      <w:r w:rsidR="00ED469A">
        <w:fldChar w:fldCharType="begin"/>
      </w:r>
      <w:r w:rsidR="00ED469A">
        <w:instrText xml:space="preserve"> SEQ Table \* ARABIC </w:instrText>
      </w:r>
      <w:r w:rsidR="00ED469A">
        <w:fldChar w:fldCharType="separate"/>
      </w:r>
      <w:r w:rsidR="00066EE3">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86"/>
      <w:bookmarkEnd w:id="2787"/>
      <w:bookmarkEnd w:id="278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558AC789" w:rsidR="000E64EA" w:rsidRDefault="00683218" w:rsidP="00683218">
      <w:pPr>
        <w:pStyle w:val="Beschriftung"/>
        <w:spacing w:before="120"/>
      </w:pPr>
      <w:bookmarkStart w:id="2789" w:name="_Toc3566536"/>
      <w:bookmarkStart w:id="2790" w:name="_Toc34747538"/>
      <w:bookmarkStart w:id="2791" w:name="_Toc69146103"/>
      <w:r>
        <w:t xml:space="preserve">Table </w:t>
      </w:r>
      <w:r w:rsidR="00ED469A">
        <w:fldChar w:fldCharType="begin"/>
      </w:r>
      <w:r w:rsidR="00ED469A">
        <w:instrText xml:space="preserve"> SEQ Table \* ARABIC </w:instrText>
      </w:r>
      <w:r w:rsidR="00ED469A">
        <w:fldChar w:fldCharType="separate"/>
      </w:r>
      <w:r w:rsidR="00066EE3">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789"/>
      <w:bookmarkEnd w:id="2790"/>
      <w:bookmarkEnd w:id="279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3DB17D0" w:rsidR="00C107D0" w:rsidRPr="00226A3F" w:rsidRDefault="00124F20" w:rsidP="00683218">
      <w:pPr>
        <w:pStyle w:val="Beschriftung"/>
        <w:spacing w:before="120"/>
      </w:pPr>
      <w:bookmarkStart w:id="2792" w:name="_Toc3566537"/>
      <w:bookmarkStart w:id="2793" w:name="_Toc34747539"/>
      <w:bookmarkStart w:id="2794" w:name="_Toc69146104"/>
      <w:r>
        <w:t xml:space="preserve">Table </w:t>
      </w:r>
      <w:r w:rsidR="00ED469A">
        <w:fldChar w:fldCharType="begin"/>
      </w:r>
      <w:r w:rsidR="00ED469A">
        <w:instrText xml:space="preserve"> SEQ Table \* ARABIC </w:instrText>
      </w:r>
      <w:r w:rsidR="00ED469A">
        <w:fldChar w:fldCharType="separate"/>
      </w:r>
      <w:r w:rsidR="00066EE3">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92"/>
      <w:bookmarkEnd w:id="2793"/>
      <w:bookmarkEnd w:id="279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795" w:name="_Toc413359618"/>
      <w:bookmarkStart w:id="2796" w:name="_Toc3557070"/>
      <w:bookmarkStart w:id="2797" w:name="_Toc34747320"/>
      <w:bookmarkStart w:id="2798" w:name="_Toc69145870"/>
      <w:bookmarkStart w:id="2799" w:name="_Toc338938922"/>
      <w:bookmarkStart w:id="2800" w:name="_Toc338939258"/>
      <w:bookmarkEnd w:id="2640"/>
      <w:bookmarkEnd w:id="2641"/>
      <w:bookmarkEnd w:id="2642"/>
      <w:r w:rsidRPr="00226A3F">
        <w:lastRenderedPageBreak/>
        <w:t>2D connections</w:t>
      </w:r>
      <w:bookmarkEnd w:id="2795"/>
      <w:bookmarkEnd w:id="2796"/>
      <w:bookmarkEnd w:id="2797"/>
      <w:bookmarkEnd w:id="2798"/>
    </w:p>
    <w:p w14:paraId="20394566" w14:textId="77777777" w:rsidR="00042E3F" w:rsidRPr="00226A3F" w:rsidRDefault="00042E3F" w:rsidP="00042E3F">
      <w:pPr>
        <w:pStyle w:val="berschrift2"/>
      </w:pPr>
      <w:bookmarkStart w:id="2801" w:name="_Toc413359619"/>
      <w:bookmarkStart w:id="2802" w:name="_Toc3557071"/>
      <w:bookmarkStart w:id="2803" w:name="_Toc34747321"/>
      <w:bookmarkStart w:id="2804" w:name="_Toc69145871"/>
      <w:r w:rsidRPr="00226A3F">
        <w:t>Generic Definitions</w:t>
      </w:r>
      <w:bookmarkEnd w:id="2801"/>
      <w:bookmarkEnd w:id="2802"/>
      <w:bookmarkEnd w:id="2803"/>
      <w:bookmarkEnd w:id="2804"/>
    </w:p>
    <w:p w14:paraId="50281300" w14:textId="77777777" w:rsidR="00042E3F" w:rsidRPr="00226A3F" w:rsidRDefault="00042E3F" w:rsidP="00327322">
      <w:pPr>
        <w:pStyle w:val="berschrift3"/>
      </w:pPr>
      <w:bookmarkStart w:id="2805" w:name="_Toc413359620"/>
      <w:bookmarkStart w:id="2806" w:name="_Toc3557072"/>
      <w:bookmarkStart w:id="2807" w:name="_Toc34747322"/>
      <w:bookmarkStart w:id="2808" w:name="_Toc69145872"/>
      <w:r w:rsidRPr="00226A3F">
        <w:t>Identification</w:t>
      </w:r>
      <w:bookmarkEnd w:id="2805"/>
      <w:bookmarkEnd w:id="2806"/>
      <w:bookmarkEnd w:id="2807"/>
      <w:bookmarkEnd w:id="280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98C72E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108D5DC5" w14:textId="70D1D683" w:rsidR="004D7FAE" w:rsidRDefault="004D7FAE" w:rsidP="00F94FF6">
      <w:pPr>
        <w:pStyle w:val="Beschriftung"/>
        <w:spacing w:before="120"/>
      </w:pPr>
      <w:bookmarkStart w:id="2809" w:name="_Toc3566538"/>
      <w:bookmarkStart w:id="2810" w:name="_Toc34747540"/>
      <w:bookmarkStart w:id="2811" w:name="_Toc69146105"/>
      <w:r>
        <w:t xml:space="preserve">Table </w:t>
      </w:r>
      <w:r w:rsidR="00ED469A">
        <w:fldChar w:fldCharType="begin"/>
      </w:r>
      <w:r w:rsidR="00ED469A">
        <w:instrText xml:space="preserve"> SEQ Table \* ARABIC </w:instrText>
      </w:r>
      <w:r w:rsidR="00ED469A">
        <w:fldChar w:fldCharType="separate"/>
      </w:r>
      <w:r w:rsidR="00066EE3">
        <w:rPr>
          <w:noProof/>
        </w:rPr>
        <w:t>138</w:t>
      </w:r>
      <w:r w:rsidR="00ED469A">
        <w:fldChar w:fldCharType="end"/>
      </w:r>
      <w:r w:rsidR="00F94FF6">
        <w:t xml:space="preserve">: Attributes of </w:t>
      </w:r>
      <w:r w:rsidR="00F94FF6" w:rsidRPr="00F94FF6">
        <w:rPr>
          <w:rStyle w:val="elementdeftypeChar"/>
          <w:b/>
        </w:rPr>
        <w:t>&lt;connection_2d/&gt;</w:t>
      </w:r>
      <w:bookmarkEnd w:id="2809"/>
      <w:bookmarkEnd w:id="2810"/>
      <w:bookmarkEnd w:id="281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812" w:name="_Toc413359621"/>
      <w:bookmarkStart w:id="2813" w:name="_Toc3557073"/>
      <w:bookmarkStart w:id="2814" w:name="_Toc34747323"/>
      <w:bookmarkStart w:id="2815" w:name="_Toc69145873"/>
      <w:r w:rsidRPr="00226A3F">
        <w:t>Connection Face</w:t>
      </w:r>
      <w:bookmarkEnd w:id="2812"/>
      <w:bookmarkEnd w:id="2813"/>
      <w:bookmarkEnd w:id="2814"/>
      <w:bookmarkEnd w:id="281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5B36757" w:rsidR="004D270F" w:rsidRDefault="004D270F" w:rsidP="00F94FF6">
      <w:pPr>
        <w:pStyle w:val="Beschriftung"/>
        <w:spacing w:before="120"/>
      </w:pPr>
      <w:bookmarkStart w:id="2816" w:name="_Toc3566539"/>
      <w:bookmarkStart w:id="2817" w:name="_Toc34747541"/>
      <w:bookmarkStart w:id="2818" w:name="_Toc69146106"/>
      <w:r>
        <w:t xml:space="preserve">Table </w:t>
      </w:r>
      <w:r w:rsidR="00ED469A">
        <w:fldChar w:fldCharType="begin"/>
      </w:r>
      <w:r w:rsidR="00ED469A">
        <w:instrText xml:space="preserve"> SEQ Table \* ARABIC </w:instrText>
      </w:r>
      <w:r w:rsidR="00ED469A">
        <w:fldChar w:fldCharType="separate"/>
      </w:r>
      <w:r w:rsidR="00066EE3">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816"/>
      <w:bookmarkEnd w:id="2817"/>
      <w:bookmarkEnd w:id="281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902C2D" w:rsidR="004D270F" w:rsidRDefault="004D270F" w:rsidP="004D270F">
      <w:pPr>
        <w:pStyle w:val="Beschriftung"/>
        <w:spacing w:before="120"/>
      </w:pPr>
      <w:bookmarkStart w:id="2819" w:name="_Toc3566540"/>
      <w:bookmarkStart w:id="2820" w:name="_Toc34747542"/>
      <w:bookmarkStart w:id="2821" w:name="_Toc69146107"/>
      <w:r>
        <w:t xml:space="preserve">Table </w:t>
      </w:r>
      <w:r w:rsidR="00ED469A">
        <w:fldChar w:fldCharType="begin"/>
      </w:r>
      <w:r w:rsidR="00ED469A">
        <w:instrText xml:space="preserve"> SEQ Table \* ARABIC </w:instrText>
      </w:r>
      <w:r w:rsidR="00ED469A">
        <w:fldChar w:fldCharType="separate"/>
      </w:r>
      <w:r w:rsidR="00066EE3">
        <w:rPr>
          <w:noProof/>
        </w:rPr>
        <w:t>140</w:t>
      </w:r>
      <w:r w:rsidR="00ED469A">
        <w:fldChar w:fldCharType="end"/>
      </w:r>
      <w:r>
        <w:t xml:space="preserve">: Attributes of element </w:t>
      </w:r>
      <w:r w:rsidRPr="004D270F">
        <w:rPr>
          <w:rStyle w:val="elementdeftypeChar"/>
          <w:b/>
        </w:rPr>
        <w:t>&lt;loc/&gt;</w:t>
      </w:r>
      <w:bookmarkEnd w:id="2819"/>
      <w:bookmarkEnd w:id="2820"/>
      <w:bookmarkEnd w:id="282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4BAEA1B" w:rsidR="004444F9" w:rsidRDefault="004444F9" w:rsidP="00A913FE">
      <w:pPr>
        <w:pStyle w:val="Beschriftung"/>
        <w:spacing w:before="120"/>
      </w:pPr>
      <w:bookmarkStart w:id="2822" w:name="_Toc3566541"/>
      <w:bookmarkStart w:id="2823" w:name="_Toc34747543"/>
      <w:bookmarkStart w:id="2824" w:name="_Toc69146108"/>
      <w:r>
        <w:t xml:space="preserve">Table </w:t>
      </w:r>
      <w:r w:rsidR="00ED469A">
        <w:fldChar w:fldCharType="begin"/>
      </w:r>
      <w:r w:rsidR="00ED469A">
        <w:instrText xml:space="preserve"> SEQ Table \* ARABIC </w:instrText>
      </w:r>
      <w:r w:rsidR="00ED469A">
        <w:fldChar w:fldCharType="separate"/>
      </w:r>
      <w:r w:rsidR="00066EE3">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822"/>
      <w:bookmarkEnd w:id="2823"/>
      <w:bookmarkEnd w:id="282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31513941" w:rsidR="00042E3F" w:rsidRPr="00226A3F" w:rsidRDefault="004444F9" w:rsidP="00A913FE">
      <w:pPr>
        <w:pStyle w:val="Beschriftung"/>
        <w:spacing w:before="120"/>
      </w:pPr>
      <w:bookmarkStart w:id="2825" w:name="_Toc3566542"/>
      <w:bookmarkStart w:id="2826" w:name="_Toc34747544"/>
      <w:bookmarkStart w:id="2827" w:name="_Toc69146109"/>
      <w:r>
        <w:t xml:space="preserve">Table </w:t>
      </w:r>
      <w:r w:rsidR="00ED469A">
        <w:fldChar w:fldCharType="begin"/>
      </w:r>
      <w:r w:rsidR="00ED469A">
        <w:instrText xml:space="preserve"> SEQ Table \* ARABIC </w:instrText>
      </w:r>
      <w:r w:rsidR="00ED469A">
        <w:fldChar w:fldCharType="separate"/>
      </w:r>
      <w:r w:rsidR="00066EE3">
        <w:rPr>
          <w:noProof/>
        </w:rPr>
        <w:t>142</w:t>
      </w:r>
      <w:r w:rsidR="00ED469A">
        <w:fldChar w:fldCharType="end"/>
      </w:r>
      <w:r>
        <w:t>: Attributes of element</w:t>
      </w:r>
      <w:r w:rsidRPr="00226A3F">
        <w:t xml:space="preserve"> </w:t>
      </w:r>
      <w:r w:rsidRPr="00F94FF6">
        <w:rPr>
          <w:rStyle w:val="elementdeftypeChar"/>
          <w:b/>
        </w:rPr>
        <w:t>&lt;face/&gt;</w:t>
      </w:r>
      <w:bookmarkEnd w:id="2825"/>
      <w:bookmarkEnd w:id="2826"/>
      <w:bookmarkEnd w:id="2827"/>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828" w:name="_Toc413359622"/>
      <w:bookmarkStart w:id="2829" w:name="_Toc3557074"/>
      <w:bookmarkStart w:id="2830" w:name="_Toc34747324"/>
      <w:bookmarkStart w:id="2831" w:name="_Toc69145874"/>
      <w:r w:rsidRPr="00226A3F">
        <w:t>Type Specification</w:t>
      </w:r>
      <w:bookmarkEnd w:id="2828"/>
      <w:bookmarkEnd w:id="2829"/>
      <w:bookmarkEnd w:id="2830"/>
      <w:bookmarkEnd w:id="283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03A34F4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3C445565" w14:textId="7B2EF805" w:rsidR="00042E3F" w:rsidRDefault="004D7FAE" w:rsidP="00F94FF6">
      <w:pPr>
        <w:pStyle w:val="Beschriftung"/>
        <w:spacing w:before="120"/>
      </w:pPr>
      <w:bookmarkStart w:id="2832" w:name="_Toc3566543"/>
      <w:bookmarkStart w:id="2833" w:name="_Toc34747545"/>
      <w:bookmarkStart w:id="2834" w:name="_Toc69146110"/>
      <w:r>
        <w:t xml:space="preserve">Table </w:t>
      </w:r>
      <w:r w:rsidR="00ED469A">
        <w:fldChar w:fldCharType="begin"/>
      </w:r>
      <w:r w:rsidR="00ED469A">
        <w:instrText xml:space="preserve"> SEQ Table \* ARABIC </w:instrText>
      </w:r>
      <w:r w:rsidR="00ED469A">
        <w:fldChar w:fldCharType="separate"/>
      </w:r>
      <w:r w:rsidR="00066EE3">
        <w:rPr>
          <w:noProof/>
        </w:rPr>
        <w:t>143</w:t>
      </w:r>
      <w:r w:rsidR="00ED469A">
        <w:fldChar w:fldCharType="end"/>
      </w:r>
      <w:r w:rsidR="00F94FF6">
        <w:t xml:space="preserve">: Nested elements of </w:t>
      </w:r>
      <w:r w:rsidR="00F94FF6" w:rsidRPr="00F94FF6">
        <w:rPr>
          <w:rStyle w:val="elementdeftypeChar"/>
          <w:b/>
        </w:rPr>
        <w:t>&lt;connection_2d/&gt;</w:t>
      </w:r>
      <w:bookmarkEnd w:id="2832"/>
      <w:bookmarkEnd w:id="2833"/>
      <w:bookmarkEnd w:id="283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835" w:name="_Toc413359623"/>
      <w:bookmarkStart w:id="2836" w:name="_Ref414345836"/>
      <w:bookmarkStart w:id="2837" w:name="_Ref414345889"/>
      <w:bookmarkStart w:id="2838" w:name="_Ref414350043"/>
      <w:bookmarkStart w:id="2839" w:name="_Ref429051261"/>
      <w:bookmarkStart w:id="2840" w:name="_Toc3557075"/>
      <w:bookmarkStart w:id="2841" w:name="_Toc34747325"/>
      <w:bookmarkStart w:id="2842" w:name="_Toc69145875"/>
      <w:r w:rsidRPr="00226A3F">
        <w:lastRenderedPageBreak/>
        <w:t xml:space="preserve">Adhesive </w:t>
      </w:r>
      <w:r>
        <w:t>F</w:t>
      </w:r>
      <w:r w:rsidRPr="00226A3F">
        <w:t>aces</w:t>
      </w:r>
      <w:bookmarkEnd w:id="2835"/>
      <w:bookmarkEnd w:id="2836"/>
      <w:bookmarkEnd w:id="2837"/>
      <w:bookmarkEnd w:id="2838"/>
      <w:bookmarkEnd w:id="2839"/>
      <w:bookmarkEnd w:id="2840"/>
      <w:bookmarkEnd w:id="2841"/>
      <w:bookmarkEnd w:id="284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830251B" w:rsidR="00042E3F" w:rsidRPr="00226A3F" w:rsidRDefault="00042E3F" w:rsidP="00042E3F">
      <w:pPr>
        <w:pStyle w:val="Beschriftung"/>
      </w:pPr>
      <w:bookmarkStart w:id="2843" w:name="_Toc413359640"/>
      <w:bookmarkStart w:id="2844" w:name="_Toc3557157"/>
      <w:bookmarkStart w:id="2845" w:name="_Toc34747410"/>
      <w:bookmarkStart w:id="2846" w:name="_Toc69146291"/>
      <w:r>
        <w:t xml:space="preserve">Figure </w:t>
      </w:r>
      <w:r w:rsidR="00406B64">
        <w:fldChar w:fldCharType="begin"/>
      </w:r>
      <w:r w:rsidR="00406B64">
        <w:instrText xml:space="preserve"> SEQ Figure \* ARABIC </w:instrText>
      </w:r>
      <w:r w:rsidR="00406B64">
        <w:fldChar w:fldCharType="separate"/>
      </w:r>
      <w:r w:rsidR="00066EE3">
        <w:rPr>
          <w:noProof/>
        </w:rPr>
        <w:t>87</w:t>
      </w:r>
      <w:r w:rsidR="00406B64">
        <w:fldChar w:fldCharType="end"/>
      </w:r>
      <w:r>
        <w:t>: Picture of an adhesive face</w:t>
      </w:r>
      <w:bookmarkEnd w:id="2843"/>
      <w:bookmarkEnd w:id="2844"/>
      <w:bookmarkEnd w:id="2845"/>
      <w:bookmarkEnd w:id="284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7CFADBC"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66EE3">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34D742BB" w:rsidR="00042E3F" w:rsidRPr="00226A3F" w:rsidRDefault="002E0AE1" w:rsidP="00A913FE">
      <w:pPr>
        <w:pStyle w:val="Beschriftung"/>
        <w:spacing w:before="120"/>
        <w:rPr>
          <w:rFonts w:cs="Calibri"/>
          <w:lang w:eastAsia="zh-CN"/>
        </w:rPr>
      </w:pPr>
      <w:bookmarkStart w:id="2847" w:name="_Toc3566544"/>
      <w:bookmarkStart w:id="2848" w:name="_Toc34747546"/>
      <w:bookmarkStart w:id="2849" w:name="_Toc69146111"/>
      <w:r>
        <w:t xml:space="preserve">Table </w:t>
      </w:r>
      <w:r w:rsidR="00ED469A">
        <w:fldChar w:fldCharType="begin"/>
      </w:r>
      <w:r w:rsidR="00ED469A">
        <w:instrText xml:space="preserve"> SEQ Table \* ARABIC </w:instrText>
      </w:r>
      <w:r w:rsidR="00ED469A">
        <w:fldChar w:fldCharType="separate"/>
      </w:r>
      <w:r w:rsidR="00066EE3">
        <w:rPr>
          <w:noProof/>
        </w:rPr>
        <w:t>144</w:t>
      </w:r>
      <w:r w:rsidR="00ED469A">
        <w:fldChar w:fldCharType="end"/>
      </w:r>
      <w:r>
        <w:t>: Attributes of element</w:t>
      </w:r>
      <w:r w:rsidRPr="00226A3F">
        <w:t xml:space="preserve"> </w:t>
      </w:r>
      <w:r w:rsidRPr="00F94FF6">
        <w:rPr>
          <w:rStyle w:val="elementdeftypeChar"/>
          <w:b/>
        </w:rPr>
        <w:t>&lt;connection_2d/&gt;</w:t>
      </w:r>
      <w:bookmarkEnd w:id="2847"/>
      <w:bookmarkEnd w:id="2848"/>
      <w:bookmarkEnd w:id="284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489A4D9"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63C93BED" w14:textId="1FF4183A" w:rsidR="00042E3F" w:rsidRPr="00226A3F" w:rsidRDefault="002E0AE1" w:rsidP="00A913FE">
      <w:pPr>
        <w:pStyle w:val="Beschriftung"/>
        <w:spacing w:before="120"/>
      </w:pPr>
      <w:bookmarkStart w:id="2850" w:name="_Toc3566545"/>
      <w:bookmarkStart w:id="2851" w:name="_Toc34747547"/>
      <w:bookmarkStart w:id="2852" w:name="_Toc69146112"/>
      <w:r>
        <w:t xml:space="preserve">Table </w:t>
      </w:r>
      <w:r w:rsidR="00ED469A">
        <w:fldChar w:fldCharType="begin"/>
      </w:r>
      <w:r w:rsidR="00ED469A">
        <w:instrText xml:space="preserve"> SEQ Table \* ARABIC </w:instrText>
      </w:r>
      <w:r w:rsidR="00ED469A">
        <w:fldChar w:fldCharType="separate"/>
      </w:r>
      <w:r w:rsidR="00066EE3">
        <w:rPr>
          <w:noProof/>
        </w:rPr>
        <w:t>145</w:t>
      </w:r>
      <w:r w:rsidR="00ED469A">
        <w:fldChar w:fldCharType="end"/>
      </w:r>
      <w:r>
        <w:t>: Nested elements of element</w:t>
      </w:r>
      <w:r w:rsidRPr="00226A3F">
        <w:t xml:space="preserve"> </w:t>
      </w:r>
      <w:r w:rsidRPr="00F94FF6">
        <w:rPr>
          <w:rStyle w:val="elementdeftypeChar"/>
          <w:b/>
        </w:rPr>
        <w:t>&lt;connection_2d/&gt;</w:t>
      </w:r>
      <w:bookmarkEnd w:id="2850"/>
      <w:bookmarkEnd w:id="2851"/>
      <w:bookmarkEnd w:id="285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2352D11" w:rsidR="00042E3F" w:rsidRPr="00226A3F" w:rsidRDefault="00042E3F" w:rsidP="00A913FE">
      <w:pPr>
        <w:pStyle w:val="Beschriftung"/>
        <w:spacing w:before="120"/>
      </w:pPr>
      <w:bookmarkStart w:id="2853" w:name="_Toc413359658"/>
      <w:bookmarkStart w:id="2854" w:name="_Toc3566546"/>
      <w:bookmarkStart w:id="2855" w:name="_Toc34747548"/>
      <w:bookmarkStart w:id="2856" w:name="_Toc69146113"/>
      <w:r>
        <w:t xml:space="preserve">Table </w:t>
      </w:r>
      <w:r w:rsidR="00ED469A">
        <w:fldChar w:fldCharType="begin"/>
      </w:r>
      <w:r w:rsidR="00ED469A">
        <w:instrText xml:space="preserve"> SEQ Table \* ARABIC </w:instrText>
      </w:r>
      <w:r w:rsidR="00ED469A">
        <w:fldChar w:fldCharType="separate"/>
      </w:r>
      <w:r w:rsidR="00066EE3">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853"/>
      <w:bookmarkEnd w:id="2854"/>
      <w:bookmarkEnd w:id="2855"/>
      <w:bookmarkEnd w:id="2856"/>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57" w:name="_Toc3557076"/>
      <w:bookmarkStart w:id="2858" w:name="_Toc34747326"/>
      <w:bookmarkStart w:id="2859" w:name="_Toc69145876"/>
      <w:r w:rsidRPr="007055D9">
        <w:lastRenderedPageBreak/>
        <w:t>Future extensions</w:t>
      </w:r>
      <w:bookmarkEnd w:id="2629"/>
      <w:bookmarkEnd w:id="2799"/>
      <w:bookmarkEnd w:id="2800"/>
      <w:bookmarkEnd w:id="2857"/>
      <w:bookmarkEnd w:id="2858"/>
      <w:bookmarkEnd w:id="2859"/>
    </w:p>
    <w:p w14:paraId="73353AE4" w14:textId="77777777" w:rsidR="00C107D0" w:rsidRPr="00226A3F" w:rsidRDefault="00C107D0" w:rsidP="00235336">
      <w:pPr>
        <w:jc w:val="both"/>
      </w:pPr>
      <w:bookmarkStart w:id="2860" w:name="_Toc338938925"/>
      <w:bookmarkStart w:id="2861" w:name="_Toc338939261"/>
      <w:r w:rsidRPr="00226A3F">
        <w:t>So far, only the above</w:t>
      </w:r>
      <w:del w:id="2862"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63" w:name="_Toc338938923"/>
      <w:bookmarkStart w:id="2864" w:name="_Toc338939259"/>
      <w:bookmarkStart w:id="2865" w:name="_Toc413359625"/>
      <w:bookmarkStart w:id="2866" w:name="_Toc3557077"/>
      <w:bookmarkStart w:id="2867" w:name="_Toc34747327"/>
      <w:bookmarkStart w:id="2868" w:name="_Toc69145877"/>
      <w:r w:rsidRPr="00226A3F">
        <w:t>Additional parameters for spot and seam welds</w:t>
      </w:r>
      <w:bookmarkEnd w:id="2863"/>
      <w:bookmarkEnd w:id="2864"/>
      <w:bookmarkEnd w:id="2865"/>
      <w:bookmarkEnd w:id="2866"/>
      <w:bookmarkEnd w:id="2867"/>
      <w:bookmarkEnd w:id="286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69" w:name="_Ref338846673"/>
      <w:bookmarkStart w:id="2870" w:name="_Toc338938924"/>
      <w:bookmarkStart w:id="2871" w:name="_Toc338939260"/>
      <w:bookmarkStart w:id="2872" w:name="_Toc413359626"/>
      <w:bookmarkStart w:id="2873" w:name="_Toc3557078"/>
      <w:bookmarkStart w:id="2874" w:name="_Toc34747328"/>
      <w:bookmarkStart w:id="2875" w:name="_Toc69145878"/>
      <w:r w:rsidRPr="00226A3F">
        <w:t>Other relevant and new joint types</w:t>
      </w:r>
      <w:bookmarkEnd w:id="2869"/>
      <w:bookmarkEnd w:id="2870"/>
      <w:bookmarkEnd w:id="2871"/>
      <w:bookmarkEnd w:id="2872"/>
      <w:bookmarkEnd w:id="2873"/>
      <w:bookmarkEnd w:id="2874"/>
      <w:bookmarkEnd w:id="287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76" w:name="_Toc3557079"/>
      <w:bookmarkStart w:id="2877" w:name="_Toc34747329"/>
      <w:bookmarkStart w:id="2878" w:name="_Toc69145879"/>
      <w:r w:rsidRPr="009F23CF">
        <w:lastRenderedPageBreak/>
        <w:t>Disclaimer</w:t>
      </w:r>
      <w:bookmarkEnd w:id="2876"/>
      <w:bookmarkEnd w:id="2877"/>
      <w:bookmarkEnd w:id="2878"/>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79" w:name="_Toc3557080"/>
      <w:bookmarkStart w:id="2880" w:name="_Toc34747330"/>
      <w:bookmarkStart w:id="2881" w:name="_Toc69145880"/>
      <w:r w:rsidRPr="007055D9">
        <w:lastRenderedPageBreak/>
        <w:t>References</w:t>
      </w:r>
      <w:bookmarkEnd w:id="2630"/>
      <w:bookmarkEnd w:id="2631"/>
      <w:bookmarkEnd w:id="2860"/>
      <w:bookmarkEnd w:id="2861"/>
      <w:bookmarkEnd w:id="2879"/>
      <w:bookmarkEnd w:id="2880"/>
      <w:bookmarkEnd w:id="2881"/>
    </w:p>
    <w:p w14:paraId="70EC254B" w14:textId="77777777" w:rsidR="00C107D0" w:rsidRPr="00226A3F" w:rsidRDefault="00255787" w:rsidP="00C107D0">
      <w:pPr>
        <w:pStyle w:val="Literaturverzeichnis"/>
        <w:rPr>
          <w:kern w:val="22"/>
        </w:rPr>
      </w:pPr>
      <w:bookmarkStart w:id="2882" w:name="ReferenceHuf2001"/>
      <w:r w:rsidRPr="007055D9">
        <w:t>[</w:t>
      </w:r>
      <w:r w:rsidR="007A7FDF" w:rsidRPr="007055D9">
        <w:t>1</w:t>
      </w:r>
      <w:r w:rsidRPr="007055D9">
        <w:t>]</w:t>
      </w:r>
      <w:bookmarkEnd w:id="288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83" w:name="ReferenceZha2005"/>
      <w:r w:rsidRPr="00226A3F">
        <w:rPr>
          <w:kern w:val="22"/>
        </w:rPr>
        <w:t>[2]</w:t>
      </w:r>
      <w:bookmarkEnd w:id="288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84" w:name="ReferenceGai2006"/>
      <w:r w:rsidRPr="00226A3F">
        <w:rPr>
          <w:kern w:val="22"/>
        </w:rPr>
        <w:t>[3]</w:t>
      </w:r>
      <w:bookmarkEnd w:id="288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85" w:name="ReferenceBet2008"/>
      <w:r w:rsidRPr="00226A3F">
        <w:rPr>
          <w:kern w:val="22"/>
        </w:rPr>
        <w:t>[4]</w:t>
      </w:r>
      <w:bookmarkEnd w:id="288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86" w:name="ReferenceMik20061"/>
      <w:r w:rsidRPr="00226A3F">
        <w:rPr>
          <w:kern w:val="22"/>
        </w:rPr>
        <w:t>[5]</w:t>
      </w:r>
      <w:bookmarkEnd w:id="288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887" w:name="CiteFATXML"/>
      <w:r w:rsidRPr="00D977AB">
        <w:t>[</w:t>
      </w:r>
      <w:r w:rsidR="00AF1592" w:rsidRPr="00D977AB">
        <w:t>7</w:t>
      </w:r>
      <w:r w:rsidRPr="00D977AB">
        <w:t>]</w:t>
      </w:r>
      <w:bookmarkEnd w:id="2887"/>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632DE39" w:rsidR="003F6C95" w:rsidRPr="00D977AB" w:rsidRDefault="003F6C95" w:rsidP="00120600">
      <w:pPr>
        <w:pStyle w:val="Literaturverzeichnis"/>
        <w:rPr>
          <w:kern w:val="22"/>
        </w:rPr>
      </w:pPr>
      <w:r w:rsidRPr="00D977AB">
        <w:rPr>
          <w:rFonts w:asciiTheme="minorHAnsi" w:hAnsiTheme="minorHAnsi"/>
          <w:b/>
          <w:kern w:val="22"/>
          <w:szCs w:val="22"/>
        </w:rPr>
        <w:tab/>
      </w:r>
      <w:hyperlink r:id="rId204"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5"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54870348"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6" w:history="1">
        <w:r w:rsidRPr="00226A3F">
          <w:rPr>
            <w:rStyle w:val="Hyperlink"/>
            <w:kern w:val="22"/>
          </w:rPr>
          <w:t>http://www.vda.de/de/publikationen/publikationen_downloads/index.html</w:t>
        </w:r>
      </w:hyperlink>
      <w:del w:id="2888"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1AFA964E" w:rsidR="002A50E0" w:rsidRDefault="00B47F08" w:rsidP="00120600">
      <w:pPr>
        <w:pStyle w:val="Literaturverzeichnis"/>
        <w:spacing w:before="120"/>
        <w:rPr>
          <w:ins w:id="2889" w:author="Dr. Carsten Franke" w:date="2021-04-12T19:55:00Z"/>
          <w:noProof/>
          <w:kern w:val="22"/>
        </w:rPr>
      </w:pPr>
      <w:ins w:id="2890" w:author="Dr. Carsten Franke" w:date="2021-04-12T10:28:00Z">
        <w:r w:rsidRPr="00B17E85">
          <w:rPr>
            <w:kern w:val="22"/>
          </w:rPr>
          <w:t>[</w:t>
        </w:r>
        <w:r>
          <w:rPr>
            <w:kern w:val="22"/>
          </w:rPr>
          <w:t>9</w:t>
        </w:r>
        <w:r w:rsidRPr="00B17E85">
          <w:rPr>
            <w:kern w:val="22"/>
          </w:rPr>
          <w:t>]</w:t>
        </w:r>
        <w:r w:rsidRPr="00B17E85">
          <w:rPr>
            <w:kern w:val="22"/>
          </w:rPr>
          <w:tab/>
        </w:r>
      </w:ins>
      <w:ins w:id="2891"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92" w:author="Dr. Carsten Franke" w:date="2021-04-12T19:55:00Z">
        <w:r w:rsidR="002A50E0">
          <w:rPr>
            <w:noProof/>
            <w:kern w:val="22"/>
          </w:rPr>
          <w:t>May</w:t>
        </w:r>
      </w:ins>
      <w:ins w:id="2893" w:author="Dr. Carsten Franke" w:date="2021-04-12T10:27:00Z">
        <w:r w:rsidRPr="00226A3F">
          <w:rPr>
            <w:noProof/>
            <w:kern w:val="22"/>
          </w:rPr>
          <w:t xml:space="preserve"> </w:t>
        </w:r>
        <w:r w:rsidRPr="00F72843">
          <w:rPr>
            <w:b/>
            <w:noProof/>
            <w:kern w:val="22"/>
          </w:rPr>
          <w:t>20</w:t>
        </w:r>
      </w:ins>
      <w:ins w:id="2894" w:author="Dr. Carsten Franke" w:date="2021-04-12T19:56:00Z">
        <w:r w:rsidR="002A50E0">
          <w:rPr>
            <w:b/>
            <w:noProof/>
            <w:kern w:val="22"/>
          </w:rPr>
          <w:t>16</w:t>
        </w:r>
      </w:ins>
      <w:ins w:id="2895" w:author="Dr. Carsten Franke" w:date="2021-04-12T10:27:00Z">
        <w:r w:rsidRPr="00226A3F">
          <w:rPr>
            <w:noProof/>
            <w:kern w:val="22"/>
          </w:rPr>
          <w:t>.</w:t>
        </w:r>
      </w:ins>
      <w:ins w:id="2896"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04826DBF" w:rsidR="002A50E0" w:rsidRDefault="002A50E0" w:rsidP="002A50E0">
      <w:pPr>
        <w:pStyle w:val="Literaturverzeichnis"/>
        <w:spacing w:before="120"/>
        <w:rPr>
          <w:ins w:id="2897" w:author="Dr. Carsten Franke" w:date="2021-04-12T19:55:00Z"/>
          <w:noProof/>
          <w:kern w:val="22"/>
        </w:rPr>
      </w:pPr>
      <w:ins w:id="2898"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99" w:author="Dr. Carsten Franke" w:date="2021-04-12T19:57:00Z">
        <w:r>
          <w:rPr>
            <w:noProof/>
            <w:kern w:val="22"/>
          </w:rPr>
          <w:t>1</w:t>
        </w:r>
      </w:ins>
      <w:ins w:id="2900"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901"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7"/>
      <w:footerReference w:type="default" r:id="rId20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4" w:author="Dr. Carsten Franke" w:date="2021-01-27T11:49:00Z" w:initials="CF">
    <w:p w14:paraId="250B9745" w14:textId="3EE1EA78" w:rsidR="00D876BB" w:rsidRDefault="00D876B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3" w:author="m.kalaitzaki" w:date="2020-04-19T18:58:00Z" w:initials="m">
    <w:p w14:paraId="4C00160C" w14:textId="7BC23355" w:rsidR="00D876BB" w:rsidRPr="00B14B2C" w:rsidRDefault="00D876B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92" w:author="Dr. Carsten Franke" w:date="2020-04-19T18:58:00Z" w:initials="CF">
    <w:p w14:paraId="12973899" w14:textId="1B336903" w:rsidR="00D876BB" w:rsidRDefault="00D876BB">
      <w:pPr>
        <w:pStyle w:val="Kommentartext"/>
      </w:pPr>
      <w:r>
        <w:rPr>
          <w:rStyle w:val="Kommentarzeichen"/>
        </w:rPr>
        <w:annotationRef/>
      </w:r>
      <w:r>
        <w:t xml:space="preserve">You mean ≥ ? (greater </w:t>
      </w:r>
      <w:r w:rsidRPr="00F1371D">
        <w:rPr>
          <w:i/>
        </w:rPr>
        <w:t>or equal</w:t>
      </w:r>
      <w:r>
        <w:t xml:space="preserve">)  ;-) </w:t>
      </w:r>
    </w:p>
    <w:p w14:paraId="51AAA972" w14:textId="1A92E6CC" w:rsidR="00D876BB" w:rsidRDefault="00D876B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876BB" w:rsidRDefault="00D876BB" w:rsidP="007A6E34">
      <w:pPr>
        <w:pStyle w:val="Kommentartext"/>
        <w:numPr>
          <w:ilvl w:val="0"/>
          <w:numId w:val="51"/>
        </w:numPr>
      </w:pPr>
      <w:r>
        <w:t xml:space="preserve">I suggest to have them "all or none" – and to discuss this with the AK, on next occasion! </w:t>
      </w:r>
    </w:p>
  </w:comment>
  <w:comment w:id="1484" w:author="nick" w:date="2021-04-11T11:19:00Z" w:initials="n">
    <w:p w14:paraId="17217D49" w14:textId="77777777" w:rsidR="00D876BB" w:rsidRDefault="00D876BB">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D876BB" w:rsidRDefault="00D876BB">
      <w:pPr>
        <w:pStyle w:val="Kommentartext"/>
      </w:pPr>
    </w:p>
    <w:p w14:paraId="5742BCD8" w14:textId="60257D2F" w:rsidR="00D876BB" w:rsidRDefault="00D876BB">
      <w:pPr>
        <w:pStyle w:val="Kommentartext"/>
      </w:pPr>
      <w:r>
        <w:t xml:space="preserve">Read the corresponding section below. </w:t>
      </w:r>
    </w:p>
  </w:comment>
  <w:comment w:id="1603" w:author="Dr. Carsten Franke" w:date="2021-04-12T21:19:00Z" w:initials="CF">
    <w:p w14:paraId="74A4D801" w14:textId="28447E8D" w:rsidR="00D876BB" w:rsidRDefault="00D876BB">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16" w:author="nick" w:date="2021-04-11T03:53:00Z" w:initials="n">
    <w:p w14:paraId="1C9836D1" w14:textId="77777777" w:rsidR="00D876BB" w:rsidRDefault="00D876BB">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D876BB" w:rsidRDefault="00D876BB">
      <w:pPr>
        <w:pStyle w:val="Kommentartext"/>
      </w:pPr>
      <w:r>
        <w:t>You could use the derivations in comment:</w:t>
      </w:r>
    </w:p>
    <w:p w14:paraId="073AAAEA" w14:textId="7EAD2B33" w:rsidR="00D876BB" w:rsidRDefault="00D876BB">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D876BB" w:rsidRDefault="00D876BB">
      <w:pPr>
        <w:pStyle w:val="Kommentartext"/>
      </w:pPr>
    </w:p>
    <w:p w14:paraId="6C9F6C33" w14:textId="7D986A92" w:rsidR="00D876BB" w:rsidRPr="00AE4E72" w:rsidRDefault="00D876BB">
      <w:pPr>
        <w:pStyle w:val="Kommentartext"/>
      </w:pPr>
      <w:r>
        <w:t>There, N=round(  (</w:t>
      </w:r>
      <w:proofErr w:type="spellStart"/>
      <w:r>
        <w:t>L</w:t>
      </w:r>
      <w:r w:rsidRPr="00AE4E72">
        <w:rPr>
          <w:vertAlign w:val="subscript"/>
        </w:rPr>
        <w:t>effective</w:t>
      </w:r>
      <w:proofErr w:type="spellEnd"/>
      <w:r>
        <w:tab/>
        <w:t>s)  / (</w:t>
      </w:r>
      <w:proofErr w:type="spellStart"/>
      <w:r>
        <w:t>l+s</w:t>
      </w:r>
      <w:proofErr w:type="spellEnd"/>
      <w: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EC891" w14:textId="77777777" w:rsidR="003B779B" w:rsidRDefault="003B779B">
      <w:r>
        <w:separator/>
      </w:r>
    </w:p>
  </w:endnote>
  <w:endnote w:type="continuationSeparator" w:id="0">
    <w:p w14:paraId="44D50866" w14:textId="77777777" w:rsidR="003B779B" w:rsidRDefault="003B779B">
      <w:r>
        <w:continuationSeparator/>
      </w:r>
    </w:p>
  </w:endnote>
  <w:endnote w:type="continuationNotice" w:id="1">
    <w:p w14:paraId="69F55800" w14:textId="77777777" w:rsidR="003B779B" w:rsidRDefault="003B779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876B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876BB" w:rsidRPr="00A713A1" w:rsidRDefault="00D876BB" w:rsidP="00FC39A1">
          <w:pPr>
            <w:pStyle w:val="Fuzeile"/>
            <w:rPr>
              <w:sz w:val="16"/>
              <w:szCs w:val="16"/>
            </w:rPr>
          </w:pPr>
        </w:p>
      </w:tc>
    </w:tr>
    <w:tr w:rsidR="00D876B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169F165B" w:rsidR="00D876BB" w:rsidRPr="00823E25" w:rsidRDefault="00D876BB"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903" w:author="Dr. Carsten Franke" w:date="2021-04-14T00:11:00Z">
            <w:r>
              <w:rPr>
                <w:noProof/>
                <w:sz w:val="16"/>
                <w:szCs w:val="16"/>
              </w:rPr>
              <w:t>April 14, 2021</w:t>
            </w:r>
          </w:ins>
          <w:del w:id="2904" w:author="Dr. Carsten Franke" w:date="2021-04-14T00:11:00Z">
            <w:r w:rsidDel="00382D40">
              <w:rPr>
                <w:noProof/>
                <w:sz w:val="16"/>
                <w:szCs w:val="16"/>
              </w:rPr>
              <w:delText>April 12,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876BB" w:rsidRPr="00A713A1" w:rsidRDefault="00D876BB"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D876BB" w:rsidRPr="00A713A1" w:rsidRDefault="00D876BB"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D876BB" w:rsidRPr="00263F8C" w:rsidRDefault="00D876BB"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C7870" w14:textId="77777777" w:rsidR="003B779B" w:rsidRDefault="003B779B">
      <w:r>
        <w:separator/>
      </w:r>
    </w:p>
  </w:footnote>
  <w:footnote w:type="continuationSeparator" w:id="0">
    <w:p w14:paraId="3C8ABB2B" w14:textId="77777777" w:rsidR="003B779B" w:rsidRDefault="003B779B">
      <w:r>
        <w:continuationSeparator/>
      </w:r>
    </w:p>
  </w:footnote>
  <w:footnote w:type="continuationNotice" w:id="1">
    <w:p w14:paraId="4610EBA1" w14:textId="77777777" w:rsidR="003B779B" w:rsidRDefault="003B779B">
      <w:pPr>
        <w:spacing w:after="0"/>
      </w:pPr>
    </w:p>
  </w:footnote>
  <w:footnote w:id="2">
    <w:p w14:paraId="6F81E59D" w14:textId="7B35D24D" w:rsidR="00D876BB" w:rsidRPr="00DB42BD" w:rsidRDefault="00D876BB"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876BB" w:rsidRPr="001C48A8" w:rsidRDefault="00D876B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876BB" w:rsidRPr="00E211E6" w:rsidRDefault="00D876BB"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D876BB" w:rsidRPr="00860E71" w:rsidRDefault="00D876BB"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876BB" w:rsidRPr="005779C6" w:rsidRDefault="00D876BB">
      <w:pPr>
        <w:pStyle w:val="Funotentext"/>
      </w:pPr>
      <w:r>
        <w:rPr>
          <w:rStyle w:val="Funotenzeichen"/>
        </w:rPr>
        <w:footnoteRef/>
      </w:r>
      <w:r>
        <w:t xml:space="preserve"> MEDINA support for v3.0 is unforeseen.</w:t>
      </w:r>
    </w:p>
  </w:footnote>
  <w:footnote w:id="7">
    <w:p w14:paraId="44B1FD77" w14:textId="77777777" w:rsidR="00D876BB" w:rsidRPr="00E11D02" w:rsidRDefault="00D876BB">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D876BB" w:rsidRPr="006E4DF4" w:rsidRDefault="00D876B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876BB" w:rsidRPr="00A81382" w:rsidRDefault="00D876B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876BB" w:rsidRDefault="00D876BB"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876BB" w:rsidRDefault="00D876B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876BB" w:rsidRPr="00B17E85" w:rsidRDefault="00D876BB"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876BB" w:rsidRPr="00F70171" w:rsidRDefault="00D876BB"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876BB" w:rsidRDefault="00D876B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876BB" w:rsidRPr="003974C3" w:rsidRDefault="00D876BB"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876BB" w:rsidRPr="00D74FE5" w:rsidRDefault="00D876B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876BB" w:rsidRPr="00E41964" w:rsidRDefault="00D876B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D876BB" w:rsidRPr="00C01C5C" w:rsidRDefault="00D876B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876BB" w:rsidRPr="006C3E10" w:rsidRDefault="00D876B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876BB" w:rsidRDefault="00D876BB">
      <w:pPr>
        <w:pStyle w:val="Funotentext"/>
      </w:pPr>
      <w:r>
        <w:rPr>
          <w:rStyle w:val="Funotenzeichen"/>
        </w:rPr>
        <w:footnoteRef/>
      </w:r>
      <w:r>
        <w:t xml:space="preserve"> </w:t>
      </w:r>
      <w:del w:id="1376" w:author="Dr. Carsten Franke" w:date="2021-02-17T14:13:00Z">
        <w:r w:rsidDel="00766098">
          <w:delText xml:space="preserve">curves </w:delText>
        </w:r>
      </w:del>
      <w:ins w:id="1377"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D876BB" w:rsidRPr="008420EC" w:rsidRDefault="00D876BB"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D876BB" w:rsidRPr="00BB3FF7" w:rsidRDefault="00D876BB" w:rsidP="00624D39">
      <w:pPr>
        <w:pStyle w:val="Funotentext"/>
        <w:rPr>
          <w:lang w:val="de-DE"/>
        </w:rPr>
      </w:pPr>
      <w:ins w:id="1390"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91"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92"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93" w:author="Dr. Carsten Franke" w:date="2021-04-09T20:35:00Z">
        <w:r w:rsidRPr="00624D39">
          <w:rPr>
            <w:highlight w:val="yellow"/>
            <w:lang w:val="de-DE"/>
          </w:rPr>
          <w:t xml:space="preserve"> is</w:t>
        </w:r>
      </w:ins>
      <w:ins w:id="1394" w:author="Dr. Carsten Franke" w:date="2021-04-09T20:34:00Z">
        <w:r w:rsidRPr="00624D39">
          <w:rPr>
            <w:highlight w:val="yellow"/>
            <w:lang w:val="de-DE"/>
          </w:rPr>
          <w:t xml:space="preserve"> </w:t>
        </w:r>
      </w:ins>
      <w:ins w:id="1395" w:author="Dr. Carsten Franke" w:date="2021-04-09T20:35:00Z">
        <w:r w:rsidRPr="00624D39">
          <w:rPr>
            <w:highlight w:val="yellow"/>
            <w:lang w:val="de-DE"/>
          </w:rPr>
          <w:fldChar w:fldCharType="begin"/>
        </w:r>
        <w:r w:rsidRPr="00624D39">
          <w:rPr>
            <w:highlight w:val="yellow"/>
            <w:lang w:val="de-DE"/>
          </w:rPr>
          <w:instrText xml:space="preserve"> HYPERLINK "</w:instrText>
        </w:r>
      </w:ins>
      <w:ins w:id="1396" w:author="Dr. Carsten Franke" w:date="2021-04-09T20:34:00Z">
        <w:r w:rsidRPr="00624D39">
          <w:rPr>
            <w:highlight w:val="yellow"/>
            <w:lang w:val="de-DE"/>
          </w:rPr>
          <w:instrText>https://github.com/economidis-nick/createXSDforxMCF/issues/62</w:instrText>
        </w:r>
      </w:ins>
      <w:ins w:id="1397" w:author="Dr. Carsten Franke" w:date="2021-04-09T20:35:00Z">
        <w:r w:rsidRPr="00624D39">
          <w:rPr>
            <w:highlight w:val="yellow"/>
            <w:lang w:val="de-DE"/>
          </w:rPr>
          <w:instrText xml:space="preserve">" </w:instrText>
        </w:r>
        <w:r w:rsidRPr="00624D39">
          <w:rPr>
            <w:highlight w:val="yellow"/>
            <w:lang w:val="de-DE"/>
          </w:rPr>
          <w:fldChar w:fldCharType="separate"/>
        </w:r>
      </w:ins>
      <w:ins w:id="1398" w:author="Dr. Carsten Franke" w:date="2021-04-09T20:34:00Z">
        <w:r w:rsidRPr="00624D39">
          <w:rPr>
            <w:rStyle w:val="Hyperlink"/>
            <w:highlight w:val="yellow"/>
            <w:lang w:val="de-DE"/>
          </w:rPr>
          <w:t>https://github.com/economidis-nick/createXSDforxMCF/issues/62</w:t>
        </w:r>
      </w:ins>
      <w:ins w:id="1399" w:author="Dr. Carsten Franke" w:date="2021-04-09T20:35:00Z">
        <w:r w:rsidRPr="00624D39">
          <w:rPr>
            <w:highlight w:val="yellow"/>
            <w:lang w:val="de-DE"/>
          </w:rPr>
          <w:fldChar w:fldCharType="end"/>
        </w:r>
      </w:ins>
      <w:ins w:id="1400" w:author="Dr. Carsten Franke" w:date="2021-04-09T20:34:00Z">
        <w:r w:rsidRPr="00624D39">
          <w:rPr>
            <w:highlight w:val="yellow"/>
            <w:lang w:val="de-DE"/>
          </w:rPr>
          <w:t>.</w:t>
        </w:r>
      </w:ins>
      <w:ins w:id="1401" w:author="Dr. Carsten Franke" w:date="2021-04-09T20:35:00Z">
        <w:r>
          <w:rPr>
            <w:lang w:val="de-DE"/>
          </w:rPr>
          <w:t xml:space="preserve"> </w:t>
        </w:r>
      </w:ins>
    </w:p>
  </w:footnote>
  <w:footnote w:id="23">
    <w:p w14:paraId="0B73204E" w14:textId="28CBED00" w:rsidR="00D876BB" w:rsidRDefault="00D876BB" w:rsidP="00107FB4">
      <w:pPr>
        <w:rPr>
          <w:ins w:id="1709" w:author="nick" w:date="2021-04-11T11:31:00Z"/>
          <w:lang w:val="de-DE"/>
        </w:rPr>
      </w:pPr>
      <w:bookmarkStart w:id="1710" w:name="_Hlk69116624"/>
      <w:ins w:id="1711" w:author="nick" w:date="2021-04-11T11:31:00Z">
        <w:r>
          <w:rPr>
            <w:rStyle w:val="Funotenzeichen"/>
          </w:rPr>
          <w:footnoteRef/>
        </w:r>
        <w:r>
          <w:t xml:space="preserve"> The derivation of this formulae can be found in: </w:t>
        </w:r>
      </w:ins>
      <w:ins w:id="1712" w:author="Dr. Carsten Franke" w:date="2021-04-12T10:43:00Z">
        <w:r>
          <w:rPr>
            <w:lang w:val="de-DE"/>
          </w:rPr>
          <w:fldChar w:fldCharType="begin"/>
        </w:r>
        <w:r>
          <w:rPr>
            <w:lang w:val="de-DE"/>
          </w:rPr>
          <w:instrText xml:space="preserve"> HYPERLINK "</w:instrText>
        </w:r>
      </w:ins>
      <w:ins w:id="1713" w:author="nick" w:date="2021-04-11T11:31:00Z">
        <w:r>
          <w:rPr>
            <w:lang w:val="de-DE"/>
          </w:rPr>
          <w:instrText>https://github.com/economidis-nick/createXSDforxMCF/issues/53#issuecomment-774135014</w:instrText>
        </w:r>
      </w:ins>
      <w:ins w:id="1714" w:author="Dr. Carsten Franke" w:date="2021-04-12T10:43:00Z">
        <w:r>
          <w:rPr>
            <w:lang w:val="de-DE"/>
          </w:rPr>
          <w:instrText xml:space="preserve">" </w:instrText>
        </w:r>
        <w:r>
          <w:rPr>
            <w:lang w:val="de-DE"/>
          </w:rPr>
          <w:fldChar w:fldCharType="separate"/>
        </w:r>
      </w:ins>
      <w:ins w:id="1715" w:author="nick" w:date="2021-04-11T11:31:00Z">
        <w:r w:rsidRPr="00B80B0D">
          <w:rPr>
            <w:rStyle w:val="Hyperlink"/>
            <w:lang w:val="de-DE"/>
          </w:rPr>
          <w:t>https://github.com/economidis-nick/createXSDforxMCF/issues/53#issuecomment-774135014</w:t>
        </w:r>
      </w:ins>
      <w:ins w:id="1716" w:author="Dr. Carsten Franke" w:date="2021-04-12T10:43:00Z">
        <w:r>
          <w:rPr>
            <w:lang w:val="de-DE"/>
          </w:rPr>
          <w:fldChar w:fldCharType="end"/>
        </w:r>
        <w:r>
          <w:rPr>
            <w:lang w:val="de-DE"/>
          </w:rPr>
          <w:t xml:space="preserve"> </w:t>
        </w:r>
      </w:ins>
    </w:p>
    <w:bookmarkEnd w:id="1710"/>
    <w:p w14:paraId="5AAB1472" w14:textId="77777777" w:rsidR="00D876BB" w:rsidRDefault="00D876BB" w:rsidP="00107FB4">
      <w:pPr>
        <w:pStyle w:val="Funotentext"/>
        <w:rPr>
          <w:ins w:id="1717" w:author="nick" w:date="2021-04-11T11:31:00Z"/>
          <w:lang w:val="de-DE"/>
        </w:rPr>
      </w:pPr>
    </w:p>
  </w:footnote>
  <w:footnote w:id="24">
    <w:p w14:paraId="65624952" w14:textId="22F38ABB" w:rsidR="00D876BB" w:rsidRDefault="00D876BB">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D876BB" w:rsidRDefault="00D876B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457" w:author="Dr. Carsten Franke" w:date="2021-04-12T18:45:00Z">
        <w:r>
          <w:t xml:space="preserve">Figure </w:t>
        </w:r>
        <w:r>
          <w:rPr>
            <w:noProof/>
          </w:rPr>
          <w:t>73</w:t>
        </w:r>
      </w:ins>
      <w:del w:id="2458"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D876BB" w:rsidRDefault="00D876B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510" w:author="Dr. Carsten Franke" w:date="2021-04-12T18:45:00Z">
        <w:r>
          <w:t xml:space="preserve">Figure </w:t>
        </w:r>
        <w:r>
          <w:rPr>
            <w:noProof/>
          </w:rPr>
          <w:t>74</w:t>
        </w:r>
      </w:ins>
      <w:del w:id="2511"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D876BB" w:rsidRPr="00FA0EDB" w:rsidRDefault="00D876B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876BB" w14:paraId="4D6F4B17" w14:textId="77777777" w:rsidTr="00A713A1">
      <w:trPr>
        <w:trHeight w:val="355"/>
      </w:trPr>
      <w:tc>
        <w:tcPr>
          <w:tcW w:w="2500" w:type="pct"/>
          <w:shd w:val="clear" w:color="auto" w:fill="auto"/>
          <w:vAlign w:val="bottom"/>
        </w:tcPr>
        <w:p w14:paraId="62C79BAD" w14:textId="77777777" w:rsidR="00D876BB" w:rsidRPr="000C0927" w:rsidRDefault="00D876BB"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876BB" w:rsidRPr="000C0927" w:rsidRDefault="00D876BB"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902" w:author="Dr. Carsten Franke" w:date="2021-02-01T12:29:00Z">
            <w:r>
              <w:rPr>
                <w:lang w:val="en-US"/>
              </w:rPr>
              <w:t>.1</w:t>
            </w:r>
          </w:ins>
        </w:p>
      </w:tc>
    </w:tr>
  </w:tbl>
  <w:p w14:paraId="41A09A8E" w14:textId="77777777" w:rsidR="00D876BB" w:rsidRPr="00263F8C" w:rsidRDefault="00D876BB"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79B"/>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commons.wikimedia.org/wiki/File:Circlips_interieur.png" TargetMode="External"/><Relationship Id="rId21" Type="http://schemas.openxmlformats.org/officeDocument/2006/relationships/hyperlink" Target="file:///C:\Franke\Kunden\VDA-AK_25\xMCF_at_GitHub\createXSDforxMCF\V3.1.1\Documentation_xMCF_File_v3.1.1.docx" TargetMode="External"/><Relationship Id="rId42" Type="http://schemas.microsoft.com/office/2018/08/relationships/commentsExtensible" Target="commentsExtensible.xml"/><Relationship Id="rId63" Type="http://schemas.openxmlformats.org/officeDocument/2006/relationships/image" Target="media/image25.png"/><Relationship Id="rId84" Type="http://schemas.openxmlformats.org/officeDocument/2006/relationships/image" Target="http://upload.wikimedia.org/wikipedia/commons/thumb/6/61/Screw_head_types.svg/400px-Screw_head_types.svg.png" TargetMode="External"/><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7.png"/><Relationship Id="rId191" Type="http://schemas.openxmlformats.org/officeDocument/2006/relationships/image" Target="media/image122.png"/><Relationship Id="rId205" Type="http://schemas.openxmlformats.org/officeDocument/2006/relationships/hyperlink" Target="https://www.vda.de/de/services/Publikationen/fatxml-format-version-v1.2.html" TargetMode="External"/><Relationship Id="rId107" Type="http://schemas.openxmlformats.org/officeDocument/2006/relationships/image" Target="media/image55.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3.png"/><Relationship Id="rId37" Type="http://schemas.openxmlformats.org/officeDocument/2006/relationships/image" Target="media/image7.png"/><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hyperlink" Target="https://www.youtube.com/watch?v=bnPBpN2y2FA" TargetMode="External"/><Relationship Id="rId123" Type="http://schemas.openxmlformats.org/officeDocument/2006/relationships/hyperlink" Target="http://www.boellhoff.de/files/jpg2/RIVTAC-Alu-Hybrid-low.jpg" TargetMode="External"/><Relationship Id="rId128" Type="http://schemas.openxmlformats.org/officeDocument/2006/relationships/image" Target="media/image67.jpe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upload.wikimedia.org/wikipedia/commons/0/00/Lead_and_pitch.png" TargetMode="External"/><Relationship Id="rId95" Type="http://schemas.openxmlformats.org/officeDocument/2006/relationships/image" Target="media/image47.png"/><Relationship Id="rId160" Type="http://schemas.openxmlformats.org/officeDocument/2006/relationships/image" Target="media/image99.png"/><Relationship Id="rId165" Type="http://schemas.openxmlformats.org/officeDocument/2006/relationships/oleObject" Target="embeddings/oleObject4.bin"/><Relationship Id="rId181" Type="http://schemas.openxmlformats.org/officeDocument/2006/relationships/image" Target="media/image115.png"/><Relationship Id="rId186" Type="http://schemas.openxmlformats.org/officeDocument/2006/relationships/image" Target="media/image119.png"/><Relationship Id="rId211" Type="http://schemas.openxmlformats.org/officeDocument/2006/relationships/theme" Target="theme/theme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8.png"/><Relationship Id="rId48" Type="http://schemas.openxmlformats.org/officeDocument/2006/relationships/hyperlink" Target="http://sfsintecusa.com/files/2011/09/Rivet-Brochure-Feb-2011.pdf"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60.png"/><Relationship Id="rId134" Type="http://schemas.openxmlformats.org/officeDocument/2006/relationships/image" Target="media/image73.jpeg"/><Relationship Id="rId139" Type="http://schemas.openxmlformats.org/officeDocument/2006/relationships/image" Target="media/image78.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08.png"/><Relationship Id="rId176" Type="http://schemas.openxmlformats.org/officeDocument/2006/relationships/oleObject" Target="embeddings/oleObject6.bin"/><Relationship Id="rId192" Type="http://schemas.openxmlformats.org/officeDocument/2006/relationships/image" Target="media/image123.png"/><Relationship Id="rId197" Type="http://schemas.openxmlformats.org/officeDocument/2006/relationships/image" Target="media/image128.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32.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4.emf"/><Relationship Id="rId38" Type="http://schemas.openxmlformats.org/officeDocument/2006/relationships/hyperlink" Target="http://en.wikipedia.org/wiki/ISO_8601" TargetMode="External"/><Relationship Id="rId59" Type="http://schemas.openxmlformats.org/officeDocument/2006/relationships/image" Target="media/image21.png"/><Relationship Id="rId103" Type="http://schemas.openxmlformats.org/officeDocument/2006/relationships/image" Target="media/image51.png"/><Relationship Id="rId108" Type="http://schemas.openxmlformats.org/officeDocument/2006/relationships/hyperlink" Target="http://www.tox-uk.com/uk/products/joining-systems/tox-clinch-procedure.html" TargetMode="External"/><Relationship Id="rId124" Type="http://schemas.openxmlformats.org/officeDocument/2006/relationships/image" Target="media/image65.png"/><Relationship Id="rId129" Type="http://schemas.openxmlformats.org/officeDocument/2006/relationships/image" Target="media/image68.jpeg"/><Relationship Id="rId54" Type="http://schemas.openxmlformats.org/officeDocument/2006/relationships/image" Target="media/image17.png"/><Relationship Id="rId70" Type="http://schemas.openxmlformats.org/officeDocument/2006/relationships/hyperlink" Target="http://www.rivet.com/Catalog_CompleteVersion/ImpactOnly-2-03-12.pdf" TargetMode="External"/><Relationship Id="rId75" Type="http://schemas.openxmlformats.org/officeDocument/2006/relationships/hyperlink" Target="https://www.google.com.ar/patents/EP0967044A2?cl=en&amp;hl=de" TargetMode="External"/><Relationship Id="rId91" Type="http://schemas.openxmlformats.org/officeDocument/2006/relationships/hyperlink" Target="https://en.wikipedia.org/wiki/Parameter" TargetMode="External"/><Relationship Id="rId96" Type="http://schemas.openxmlformats.org/officeDocument/2006/relationships/image" Target="media/image48.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wmf"/><Relationship Id="rId166" Type="http://schemas.openxmlformats.org/officeDocument/2006/relationships/image" Target="media/image103.png"/><Relationship Id="rId182" Type="http://schemas.openxmlformats.org/officeDocument/2006/relationships/image" Target="media/image116.png"/><Relationship Id="rId187"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3.gif"/><Relationship Id="rId114" Type="http://schemas.openxmlformats.org/officeDocument/2006/relationships/image" Target="media/image58.png"/><Relationship Id="rId119" Type="http://schemas.openxmlformats.org/officeDocument/2006/relationships/image" Target="media/image61.png"/><Relationship Id="rId44" Type="http://schemas.openxmlformats.org/officeDocument/2006/relationships/image" Target="media/image9.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39.png"/><Relationship Id="rId86" Type="http://schemas.openxmlformats.org/officeDocument/2006/relationships/hyperlink" Target="http://en.wikipedia.org/wiki/en:Creative_Commons" TargetMode="External"/><Relationship Id="rId130" Type="http://schemas.openxmlformats.org/officeDocument/2006/relationships/image" Target="media/image69.jpeg"/><Relationship Id="rId135" Type="http://schemas.openxmlformats.org/officeDocument/2006/relationships/image" Target="media/image74.JP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image" Target="media/image112.png"/><Relationship Id="rId198" Type="http://schemas.openxmlformats.org/officeDocument/2006/relationships/image" Target="media/image129.png"/><Relationship Id="rId172" Type="http://schemas.openxmlformats.org/officeDocument/2006/relationships/image" Target="media/image109.wmf"/><Relationship Id="rId193" Type="http://schemas.openxmlformats.org/officeDocument/2006/relationships/image" Target="media/image124.png"/><Relationship Id="rId202" Type="http://schemas.openxmlformats.org/officeDocument/2006/relationships/image" Target="media/image133.png"/><Relationship Id="rId207" Type="http://schemas.openxmlformats.org/officeDocument/2006/relationships/header" Target="header1.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comments" Target="comments.xml"/><Relationship Id="rId109" Type="http://schemas.openxmlformats.org/officeDocument/2006/relationships/image" Target="media/image56.png"/><Relationship Id="rId34" Type="http://schemas.openxmlformats.org/officeDocument/2006/relationships/oleObject" Target="embeddings/oleObject2.bin"/><Relationship Id="rId50" Type="http://schemas.openxmlformats.org/officeDocument/2006/relationships/image" Target="media/image14.jpeg"/><Relationship Id="rId55" Type="http://schemas.openxmlformats.org/officeDocument/2006/relationships/image" Target="media/image18.png"/><Relationship Id="rId76" Type="http://schemas.openxmlformats.org/officeDocument/2006/relationships/image" Target="media/image36.png"/><Relationship Id="rId97" Type="http://schemas.openxmlformats.org/officeDocument/2006/relationships/hyperlink" Target="http://en.wikipedia.org/wiki/Friction_drilling" TargetMode="External"/><Relationship Id="rId104" Type="http://schemas.openxmlformats.org/officeDocument/2006/relationships/image" Target="media/image52.png"/><Relationship Id="rId120" Type="http://schemas.openxmlformats.org/officeDocument/2006/relationships/image" Target="media/image62.png"/><Relationship Id="rId125" Type="http://schemas.microsoft.com/office/2007/relationships/hdphoto" Target="media/hdphoto1.wdp"/><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4.png"/><Relationship Id="rId188"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162" Type="http://schemas.openxmlformats.org/officeDocument/2006/relationships/oleObject" Target="embeddings/oleObject3.bin"/><Relationship Id="rId183"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microsoft.com/office/2011/relationships/commentsExtended" Target="commentsExtended.xml"/><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creativecommons.org/licenses/by-sa/3.0/deed.en" TargetMode="External"/><Relationship Id="rId110" Type="http://schemas.openxmlformats.org/officeDocument/2006/relationships/hyperlink" Target="http://www.bartec-dt.com/images/heat2.png" TargetMode="External"/><Relationship Id="rId115" Type="http://schemas.openxmlformats.org/officeDocument/2006/relationships/hyperlink" Target="http://en.wikipedia.org/wiki/File:Hairpin_clip.png" TargetMode="External"/><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3.png"/><Relationship Id="rId61" Type="http://schemas.openxmlformats.org/officeDocument/2006/relationships/image" Target="media/image23.png"/><Relationship Id="rId82" Type="http://schemas.openxmlformats.org/officeDocument/2006/relationships/image" Target="media/image40.png"/><Relationship Id="rId152" Type="http://schemas.openxmlformats.org/officeDocument/2006/relationships/image" Target="media/image91.png"/><Relationship Id="rId173" Type="http://schemas.openxmlformats.org/officeDocument/2006/relationships/oleObject" Target="embeddings/oleObject5.bin"/><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image" Target="media/image134.png"/><Relationship Id="rId208" Type="http://schemas.openxmlformats.org/officeDocument/2006/relationships/footer" Target="footer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5.png"/><Relationship Id="rId56" Type="http://schemas.openxmlformats.org/officeDocument/2006/relationships/image" Target="media/image19.png"/><Relationship Id="rId77" Type="http://schemas.openxmlformats.org/officeDocument/2006/relationships/image" Target="media/image37.png"/><Relationship Id="rId100" Type="http://schemas.openxmlformats.org/officeDocument/2006/relationships/image" Target="media/image50.png"/><Relationship Id="rId105" Type="http://schemas.openxmlformats.org/officeDocument/2006/relationships/image" Target="media/image53.gif"/><Relationship Id="rId126" Type="http://schemas.openxmlformats.org/officeDocument/2006/relationships/hyperlink" Target="http://www.boellhoff.de" TargetMode="External"/><Relationship Id="rId147" Type="http://schemas.openxmlformats.org/officeDocument/2006/relationships/image" Target="media/image86.emf"/><Relationship Id="rId168"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hyperlink" Target="http://www.stanleyengineeredfastening.com/brands/pop/rivets/selection-factors" TargetMode="External"/><Relationship Id="rId72" Type="http://schemas.openxmlformats.org/officeDocument/2006/relationships/image" Target="media/image33.png"/><Relationship Id="rId93" Type="http://schemas.openxmlformats.org/officeDocument/2006/relationships/image" Target="media/image45.png"/><Relationship Id="rId98" Type="http://schemas.openxmlformats.org/officeDocument/2006/relationships/hyperlink" Target="http://www.unique-design.co.uk/flow-drilling/"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101.png"/><Relationship Id="rId184" Type="http://schemas.openxmlformats.org/officeDocument/2006/relationships/oleObject" Target="embeddings/oleObject8.bin"/><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C:\Franke\Kunden\VDA-AK_25\xMCF_at_GitHub\createXSDforxMCF\V3.1.1\Documentation_xMCF_File_v3.1.1.docx" TargetMode="External"/><Relationship Id="rId41" Type="http://schemas.microsoft.com/office/2016/09/relationships/commentsIds" Target="commentsIds.xml"/><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1.jpeg"/><Relationship Id="rId153" Type="http://schemas.openxmlformats.org/officeDocument/2006/relationships/image" Target="media/image92.png"/><Relationship Id="rId174" Type="http://schemas.openxmlformats.org/officeDocument/2006/relationships/image" Target="media/image110.png"/><Relationship Id="rId179" Type="http://schemas.openxmlformats.org/officeDocument/2006/relationships/image" Target="media/image114.png"/><Relationship Id="rId195" Type="http://schemas.openxmlformats.org/officeDocument/2006/relationships/image" Target="media/image126.png"/><Relationship Id="rId209" Type="http://schemas.openxmlformats.org/officeDocument/2006/relationships/fontTable" Target="fontTable.xml"/><Relationship Id="rId190" Type="http://schemas.openxmlformats.org/officeDocument/2006/relationships/oleObject" Target="embeddings/oleObject10.bin"/><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6.png"/><Relationship Id="rId57" Type="http://schemas.openxmlformats.org/officeDocument/2006/relationships/hyperlink" Target="http://www.google.com/patents/US7810231" TargetMode="External"/><Relationship Id="rId106" Type="http://schemas.openxmlformats.org/officeDocument/2006/relationships/image" Target="media/image54.png"/><Relationship Id="rId127" Type="http://schemas.openxmlformats.org/officeDocument/2006/relationships/image" Target="media/image66.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2.png"/><Relationship Id="rId52" Type="http://schemas.openxmlformats.org/officeDocument/2006/relationships/image" Target="media/image15.png"/><Relationship Id="rId73" Type="http://schemas.openxmlformats.org/officeDocument/2006/relationships/image" Target="media/image34.png"/><Relationship Id="rId78" Type="http://schemas.openxmlformats.org/officeDocument/2006/relationships/hyperlink" Target="https://de.tox-pressotechnik.com/assets/countries/DE/pdf/TOX_Functional_Elements_85_de.pdf" TargetMode="External"/><Relationship Id="rId94" Type="http://schemas.openxmlformats.org/officeDocument/2006/relationships/image" Target="media/image46.png"/><Relationship Id="rId99" Type="http://schemas.openxmlformats.org/officeDocument/2006/relationships/image" Target="media/image49.jpeg"/><Relationship Id="rId101" Type="http://schemas.openxmlformats.org/officeDocument/2006/relationships/hyperlink" Target="http://www.ejot-avdel.se/sites/default/files/product/files/Brochure_EJOT_FDS_en.pdf" TargetMode="External"/><Relationship Id="rId122" Type="http://schemas.openxmlformats.org/officeDocument/2006/relationships/image" Target="media/image64.jpe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2.png"/><Relationship Id="rId169" Type="http://schemas.openxmlformats.org/officeDocument/2006/relationships/image" Target="media/image106.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bin"/><Relationship Id="rId210" Type="http://schemas.microsoft.com/office/2011/relationships/people" Target="people.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2.png"/><Relationship Id="rId68" Type="http://schemas.openxmlformats.org/officeDocument/2006/relationships/image" Target="media/image30.png"/><Relationship Id="rId89" Type="http://schemas.openxmlformats.org/officeDocument/2006/relationships/image" Target="media/image43.png"/><Relationship Id="rId112" Type="http://schemas.openxmlformats.org/officeDocument/2006/relationships/hyperlink" Target="http://www.emersonindustrial.com/en-US/documentcenter/BransonUltrasonics/Plastic%20Joining/Non-Ultrasonics/Thermal%20Staking%20Design%20Guide%20pgs.pdf" TargetMode="External"/><Relationship Id="rId133" Type="http://schemas.openxmlformats.org/officeDocument/2006/relationships/image" Target="media/image72.jpeg"/><Relationship Id="rId154" Type="http://schemas.openxmlformats.org/officeDocument/2006/relationships/image" Target="media/image93.png"/><Relationship Id="rId175" Type="http://schemas.openxmlformats.org/officeDocument/2006/relationships/image" Target="media/image111.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174</Pages>
  <Words>43710</Words>
  <Characters>275379</Characters>
  <Application>Microsoft Office Word</Application>
  <DocSecurity>0</DocSecurity>
  <Lines>2294</Lines>
  <Paragraphs>636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318453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60</cp:revision>
  <cp:lastPrinted>2015-03-23T01:59:00Z</cp:lastPrinted>
  <dcterms:created xsi:type="dcterms:W3CDTF">2021-04-11T08:34:00Z</dcterms:created>
  <dcterms:modified xsi:type="dcterms:W3CDTF">2021-04-13T22:57:00Z</dcterms:modified>
</cp:coreProperties>
</file>