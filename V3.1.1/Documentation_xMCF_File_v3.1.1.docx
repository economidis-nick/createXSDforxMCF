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633F2B"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500859"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7D270C4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r w:rsidR="00F65AE1">
        <w:rPr>
          <w:noProof/>
        </w:rPr>
        <w:t>April 9, 2021</w:t>
      </w:r>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6251494" w14:textId="046BB682" w:rsidR="00F65AE1"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8887366" w:history="1">
        <w:r w:rsidR="00F65AE1" w:rsidRPr="00B446ED">
          <w:rPr>
            <w:rStyle w:val="Hyperlink"/>
            <w:noProof/>
            <w14:scene3d>
              <w14:camera w14:prst="orthographicFront"/>
              <w14:lightRig w14:rig="threePt" w14:dir="t">
                <w14:rot w14:lat="0" w14:lon="0" w14:rev="0"/>
              </w14:lightRig>
            </w14:scene3d>
          </w:rPr>
          <w:t>1</w:t>
        </w:r>
        <w:r w:rsidR="00F65AE1">
          <w:rPr>
            <w:rFonts w:asciiTheme="minorHAnsi" w:eastAsiaTheme="minorEastAsia" w:hAnsiTheme="minorHAnsi" w:cstheme="minorBidi"/>
            <w:b w:val="0"/>
            <w:bCs w:val="0"/>
            <w:caps w:val="0"/>
            <w:noProof/>
            <w:sz w:val="22"/>
            <w:szCs w:val="22"/>
            <w:lang w:val="de-DE"/>
          </w:rPr>
          <w:tab/>
        </w:r>
        <w:r w:rsidR="00F65AE1" w:rsidRPr="00B446ED">
          <w:rPr>
            <w:rStyle w:val="Hyperlink"/>
            <w:noProof/>
          </w:rPr>
          <w:t>Introduction</w:t>
        </w:r>
        <w:r w:rsidR="00F65AE1">
          <w:rPr>
            <w:noProof/>
            <w:webHidden/>
          </w:rPr>
          <w:tab/>
        </w:r>
        <w:r w:rsidR="00F65AE1">
          <w:rPr>
            <w:noProof/>
            <w:webHidden/>
          </w:rPr>
          <w:fldChar w:fldCharType="begin"/>
        </w:r>
        <w:r w:rsidR="00F65AE1">
          <w:rPr>
            <w:noProof/>
            <w:webHidden/>
          </w:rPr>
          <w:instrText xml:space="preserve"> PAGEREF _Toc68887366 \h </w:instrText>
        </w:r>
        <w:r w:rsidR="00F65AE1">
          <w:rPr>
            <w:noProof/>
            <w:webHidden/>
          </w:rPr>
        </w:r>
        <w:r w:rsidR="00F65AE1">
          <w:rPr>
            <w:noProof/>
            <w:webHidden/>
          </w:rPr>
          <w:fldChar w:fldCharType="separate"/>
        </w:r>
        <w:r w:rsidR="00F65AE1">
          <w:rPr>
            <w:noProof/>
            <w:webHidden/>
          </w:rPr>
          <w:t>21</w:t>
        </w:r>
        <w:r w:rsidR="00F65AE1">
          <w:rPr>
            <w:noProof/>
            <w:webHidden/>
          </w:rPr>
          <w:fldChar w:fldCharType="end"/>
        </w:r>
      </w:hyperlink>
    </w:p>
    <w:p w14:paraId="0793744B" w14:textId="729CC754"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7" w:history="1">
        <w:r w:rsidRPr="00B446ED">
          <w:rPr>
            <w:rStyle w:val="Hyperlink"/>
            <w:noProof/>
          </w:rPr>
          <w:t>1.1</w:t>
        </w:r>
        <w:r>
          <w:rPr>
            <w:rFonts w:asciiTheme="minorHAnsi" w:eastAsiaTheme="minorEastAsia" w:hAnsiTheme="minorHAnsi" w:cstheme="minorBidi"/>
            <w:b w:val="0"/>
            <w:bCs w:val="0"/>
            <w:noProof/>
            <w:sz w:val="22"/>
            <w:szCs w:val="22"/>
            <w:lang w:val="de-DE"/>
          </w:rPr>
          <w:tab/>
        </w:r>
        <w:r w:rsidRPr="00B446ED">
          <w:rPr>
            <w:rStyle w:val="Hyperlink"/>
            <w:noProof/>
          </w:rPr>
          <w:t>Motivation</w:t>
        </w:r>
        <w:r>
          <w:rPr>
            <w:noProof/>
            <w:webHidden/>
          </w:rPr>
          <w:tab/>
        </w:r>
        <w:r>
          <w:rPr>
            <w:noProof/>
            <w:webHidden/>
          </w:rPr>
          <w:fldChar w:fldCharType="begin"/>
        </w:r>
        <w:r>
          <w:rPr>
            <w:noProof/>
            <w:webHidden/>
          </w:rPr>
          <w:instrText xml:space="preserve"> PAGEREF _Toc68887367 \h </w:instrText>
        </w:r>
        <w:r>
          <w:rPr>
            <w:noProof/>
            <w:webHidden/>
          </w:rPr>
        </w:r>
        <w:r>
          <w:rPr>
            <w:noProof/>
            <w:webHidden/>
          </w:rPr>
          <w:fldChar w:fldCharType="separate"/>
        </w:r>
        <w:r>
          <w:rPr>
            <w:noProof/>
            <w:webHidden/>
          </w:rPr>
          <w:t>21</w:t>
        </w:r>
        <w:r>
          <w:rPr>
            <w:noProof/>
            <w:webHidden/>
          </w:rPr>
          <w:fldChar w:fldCharType="end"/>
        </w:r>
      </w:hyperlink>
    </w:p>
    <w:p w14:paraId="3EE124E8" w14:textId="03CDC89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8" w:history="1">
        <w:r w:rsidRPr="00B446ED">
          <w:rPr>
            <w:rStyle w:val="Hyperlink"/>
            <w:noProof/>
          </w:rPr>
          <w:t>1.2</w:t>
        </w:r>
        <w:r>
          <w:rPr>
            <w:rFonts w:asciiTheme="minorHAnsi" w:eastAsiaTheme="minorEastAsia" w:hAnsiTheme="minorHAnsi" w:cstheme="minorBidi"/>
            <w:b w:val="0"/>
            <w:bCs w:val="0"/>
            <w:noProof/>
            <w:sz w:val="22"/>
            <w:szCs w:val="22"/>
            <w:lang w:val="de-DE"/>
          </w:rPr>
          <w:tab/>
        </w:r>
        <w:r w:rsidRPr="00B446ED">
          <w:rPr>
            <w:rStyle w:val="Hyperlink"/>
            <w:noProof/>
          </w:rPr>
          <w:t>MCF at Ford</w:t>
        </w:r>
        <w:r>
          <w:rPr>
            <w:noProof/>
            <w:webHidden/>
          </w:rPr>
          <w:tab/>
        </w:r>
        <w:r>
          <w:rPr>
            <w:noProof/>
            <w:webHidden/>
          </w:rPr>
          <w:fldChar w:fldCharType="begin"/>
        </w:r>
        <w:r>
          <w:rPr>
            <w:noProof/>
            <w:webHidden/>
          </w:rPr>
          <w:instrText xml:space="preserve"> PAGEREF _Toc68887368 \h </w:instrText>
        </w:r>
        <w:r>
          <w:rPr>
            <w:noProof/>
            <w:webHidden/>
          </w:rPr>
        </w:r>
        <w:r>
          <w:rPr>
            <w:noProof/>
            <w:webHidden/>
          </w:rPr>
          <w:fldChar w:fldCharType="separate"/>
        </w:r>
        <w:r>
          <w:rPr>
            <w:noProof/>
            <w:webHidden/>
          </w:rPr>
          <w:t>21</w:t>
        </w:r>
        <w:r>
          <w:rPr>
            <w:noProof/>
            <w:webHidden/>
          </w:rPr>
          <w:fldChar w:fldCharType="end"/>
        </w:r>
      </w:hyperlink>
    </w:p>
    <w:p w14:paraId="5E51B2F1" w14:textId="21264BD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69" w:history="1">
        <w:r w:rsidRPr="00B446ED">
          <w:rPr>
            <w:rStyle w:val="Hyperlink"/>
            <w:noProof/>
          </w:rPr>
          <w:t>1.3</w:t>
        </w:r>
        <w:r>
          <w:rPr>
            <w:rFonts w:asciiTheme="minorHAnsi" w:eastAsiaTheme="minorEastAsia" w:hAnsiTheme="minorHAnsi" w:cstheme="minorBidi"/>
            <w:b w:val="0"/>
            <w:bCs w:val="0"/>
            <w:noProof/>
            <w:sz w:val="22"/>
            <w:szCs w:val="22"/>
            <w:lang w:val="de-DE"/>
          </w:rPr>
          <w:tab/>
        </w:r>
        <w:r w:rsidRPr="00B446ED">
          <w:rPr>
            <w:rStyle w:val="Hyperlink"/>
            <w:noProof/>
          </w:rPr>
          <w:t>From MCF to χMCF - The Scope of the Document</w:t>
        </w:r>
        <w:r>
          <w:rPr>
            <w:noProof/>
            <w:webHidden/>
          </w:rPr>
          <w:tab/>
        </w:r>
        <w:r>
          <w:rPr>
            <w:noProof/>
            <w:webHidden/>
          </w:rPr>
          <w:fldChar w:fldCharType="begin"/>
        </w:r>
        <w:r>
          <w:rPr>
            <w:noProof/>
            <w:webHidden/>
          </w:rPr>
          <w:instrText xml:space="preserve"> PAGEREF _Toc68887369 \h </w:instrText>
        </w:r>
        <w:r>
          <w:rPr>
            <w:noProof/>
            <w:webHidden/>
          </w:rPr>
        </w:r>
        <w:r>
          <w:rPr>
            <w:noProof/>
            <w:webHidden/>
          </w:rPr>
          <w:fldChar w:fldCharType="separate"/>
        </w:r>
        <w:r>
          <w:rPr>
            <w:noProof/>
            <w:webHidden/>
          </w:rPr>
          <w:t>21</w:t>
        </w:r>
        <w:r>
          <w:rPr>
            <w:noProof/>
            <w:webHidden/>
          </w:rPr>
          <w:fldChar w:fldCharType="end"/>
        </w:r>
      </w:hyperlink>
    </w:p>
    <w:p w14:paraId="7F4ABF82" w14:textId="315837CD"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0" w:history="1">
        <w:r w:rsidRPr="00B446ED">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B446ED">
          <w:rPr>
            <w:rStyle w:val="Hyperlink"/>
            <w:noProof/>
          </w:rPr>
          <w:t>Design Principles and Basic Features of χMCF</w:t>
        </w:r>
        <w:r>
          <w:rPr>
            <w:noProof/>
            <w:webHidden/>
          </w:rPr>
          <w:tab/>
        </w:r>
        <w:r>
          <w:rPr>
            <w:noProof/>
            <w:webHidden/>
          </w:rPr>
          <w:fldChar w:fldCharType="begin"/>
        </w:r>
        <w:r>
          <w:rPr>
            <w:noProof/>
            <w:webHidden/>
          </w:rPr>
          <w:instrText xml:space="preserve"> PAGEREF _Toc68887370 \h </w:instrText>
        </w:r>
        <w:r>
          <w:rPr>
            <w:noProof/>
            <w:webHidden/>
          </w:rPr>
        </w:r>
        <w:r>
          <w:rPr>
            <w:noProof/>
            <w:webHidden/>
          </w:rPr>
          <w:fldChar w:fldCharType="separate"/>
        </w:r>
        <w:r>
          <w:rPr>
            <w:noProof/>
            <w:webHidden/>
          </w:rPr>
          <w:t>23</w:t>
        </w:r>
        <w:r>
          <w:rPr>
            <w:noProof/>
            <w:webHidden/>
          </w:rPr>
          <w:fldChar w:fldCharType="end"/>
        </w:r>
      </w:hyperlink>
    </w:p>
    <w:p w14:paraId="71A1D702" w14:textId="4788E53C"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1" w:history="1">
        <w:r w:rsidRPr="00B446ED">
          <w:rPr>
            <w:rStyle w:val="Hyperlink"/>
            <w:noProof/>
          </w:rPr>
          <w:t>2.1</w:t>
        </w:r>
        <w:r>
          <w:rPr>
            <w:rFonts w:asciiTheme="minorHAnsi" w:eastAsiaTheme="minorEastAsia" w:hAnsiTheme="minorHAnsi" w:cstheme="minorBidi"/>
            <w:b w:val="0"/>
            <w:bCs w:val="0"/>
            <w:noProof/>
            <w:sz w:val="22"/>
            <w:szCs w:val="22"/>
            <w:lang w:val="de-DE"/>
          </w:rPr>
          <w:tab/>
        </w:r>
        <w:r w:rsidRPr="00B446ED">
          <w:rPr>
            <w:rStyle w:val="Hyperlink"/>
            <w:noProof/>
          </w:rPr>
          <w:t>Design Principles</w:t>
        </w:r>
        <w:r>
          <w:rPr>
            <w:noProof/>
            <w:webHidden/>
          </w:rPr>
          <w:tab/>
        </w:r>
        <w:r>
          <w:rPr>
            <w:noProof/>
            <w:webHidden/>
          </w:rPr>
          <w:fldChar w:fldCharType="begin"/>
        </w:r>
        <w:r>
          <w:rPr>
            <w:noProof/>
            <w:webHidden/>
          </w:rPr>
          <w:instrText xml:space="preserve"> PAGEREF _Toc68887371 \h </w:instrText>
        </w:r>
        <w:r>
          <w:rPr>
            <w:noProof/>
            <w:webHidden/>
          </w:rPr>
        </w:r>
        <w:r>
          <w:rPr>
            <w:noProof/>
            <w:webHidden/>
          </w:rPr>
          <w:fldChar w:fldCharType="separate"/>
        </w:r>
        <w:r>
          <w:rPr>
            <w:noProof/>
            <w:webHidden/>
          </w:rPr>
          <w:t>23</w:t>
        </w:r>
        <w:r>
          <w:rPr>
            <w:noProof/>
            <w:webHidden/>
          </w:rPr>
          <w:fldChar w:fldCharType="end"/>
        </w:r>
      </w:hyperlink>
    </w:p>
    <w:p w14:paraId="68C2606F" w14:textId="488ECCA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2" w:history="1">
        <w:r w:rsidRPr="00B446ED">
          <w:rPr>
            <w:rStyle w:val="Hyperlink"/>
            <w:noProof/>
          </w:rPr>
          <w:t>2.2</w:t>
        </w:r>
        <w:r>
          <w:rPr>
            <w:rFonts w:asciiTheme="minorHAnsi" w:eastAsiaTheme="minorEastAsia" w:hAnsiTheme="minorHAnsi" w:cstheme="minorBidi"/>
            <w:b w:val="0"/>
            <w:bCs w:val="0"/>
            <w:noProof/>
            <w:sz w:val="22"/>
            <w:szCs w:val="22"/>
            <w:lang w:val="de-DE"/>
          </w:rPr>
          <w:tab/>
        </w:r>
        <w:r w:rsidRPr="00B446ED">
          <w:rPr>
            <w:rStyle w:val="Hyperlink"/>
            <w:noProof/>
          </w:rPr>
          <w:t>Idealization of Joints</w:t>
        </w:r>
        <w:r>
          <w:rPr>
            <w:noProof/>
            <w:webHidden/>
          </w:rPr>
          <w:tab/>
        </w:r>
        <w:r>
          <w:rPr>
            <w:noProof/>
            <w:webHidden/>
          </w:rPr>
          <w:fldChar w:fldCharType="begin"/>
        </w:r>
        <w:r>
          <w:rPr>
            <w:noProof/>
            <w:webHidden/>
          </w:rPr>
          <w:instrText xml:space="preserve"> PAGEREF _Toc68887372 \h </w:instrText>
        </w:r>
        <w:r>
          <w:rPr>
            <w:noProof/>
            <w:webHidden/>
          </w:rPr>
        </w:r>
        <w:r>
          <w:rPr>
            <w:noProof/>
            <w:webHidden/>
          </w:rPr>
          <w:fldChar w:fldCharType="separate"/>
        </w:r>
        <w:r>
          <w:rPr>
            <w:noProof/>
            <w:webHidden/>
          </w:rPr>
          <w:t>24</w:t>
        </w:r>
        <w:r>
          <w:rPr>
            <w:noProof/>
            <w:webHidden/>
          </w:rPr>
          <w:fldChar w:fldCharType="end"/>
        </w:r>
      </w:hyperlink>
    </w:p>
    <w:p w14:paraId="03FA7425" w14:textId="0A51979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3" w:history="1">
        <w:r w:rsidRPr="00B446ED">
          <w:rPr>
            <w:rStyle w:val="Hyperlink"/>
            <w:noProof/>
          </w:rPr>
          <w:t>2.3</w:t>
        </w:r>
        <w:r>
          <w:rPr>
            <w:rFonts w:asciiTheme="minorHAnsi" w:eastAsiaTheme="minorEastAsia" w:hAnsiTheme="minorHAnsi" w:cstheme="minorBidi"/>
            <w:b w:val="0"/>
            <w:bCs w:val="0"/>
            <w:noProof/>
            <w:sz w:val="22"/>
            <w:szCs w:val="22"/>
            <w:lang w:val="de-DE"/>
          </w:rPr>
          <w:tab/>
        </w:r>
        <w:r w:rsidRPr="00B446ED">
          <w:rPr>
            <w:rStyle w:val="Hyperlink"/>
            <w:noProof/>
          </w:rPr>
          <w:t>Reconstruction of Joints from χMCF</w:t>
        </w:r>
        <w:r>
          <w:rPr>
            <w:noProof/>
            <w:webHidden/>
          </w:rPr>
          <w:tab/>
        </w:r>
        <w:r>
          <w:rPr>
            <w:noProof/>
            <w:webHidden/>
          </w:rPr>
          <w:fldChar w:fldCharType="begin"/>
        </w:r>
        <w:r>
          <w:rPr>
            <w:noProof/>
            <w:webHidden/>
          </w:rPr>
          <w:instrText xml:space="preserve"> PAGEREF _Toc68887373 \h </w:instrText>
        </w:r>
        <w:r>
          <w:rPr>
            <w:noProof/>
            <w:webHidden/>
          </w:rPr>
        </w:r>
        <w:r>
          <w:rPr>
            <w:noProof/>
            <w:webHidden/>
          </w:rPr>
          <w:fldChar w:fldCharType="separate"/>
        </w:r>
        <w:r>
          <w:rPr>
            <w:noProof/>
            <w:webHidden/>
          </w:rPr>
          <w:t>24</w:t>
        </w:r>
        <w:r>
          <w:rPr>
            <w:noProof/>
            <w:webHidden/>
          </w:rPr>
          <w:fldChar w:fldCharType="end"/>
        </w:r>
      </w:hyperlink>
    </w:p>
    <w:p w14:paraId="3A465F8C" w14:textId="36E9E29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4" w:history="1">
        <w:r w:rsidRPr="00B446ED">
          <w:rPr>
            <w:rStyle w:val="Hyperlink"/>
            <w:noProof/>
          </w:rPr>
          <w:t>2.4</w:t>
        </w:r>
        <w:r>
          <w:rPr>
            <w:rFonts w:asciiTheme="minorHAnsi" w:eastAsiaTheme="minorEastAsia" w:hAnsiTheme="minorHAnsi" w:cstheme="minorBidi"/>
            <w:b w:val="0"/>
            <w:bCs w:val="0"/>
            <w:noProof/>
            <w:sz w:val="22"/>
            <w:szCs w:val="22"/>
            <w:lang w:val="de-DE"/>
          </w:rPr>
          <w:tab/>
        </w:r>
        <w:r w:rsidRPr="00B446ED">
          <w:rPr>
            <w:rStyle w:val="Hyperlink"/>
            <w:noProof/>
          </w:rPr>
          <w:t>Description of Topology</w:t>
        </w:r>
        <w:r>
          <w:rPr>
            <w:noProof/>
            <w:webHidden/>
          </w:rPr>
          <w:tab/>
        </w:r>
        <w:r>
          <w:rPr>
            <w:noProof/>
            <w:webHidden/>
          </w:rPr>
          <w:fldChar w:fldCharType="begin"/>
        </w:r>
        <w:r>
          <w:rPr>
            <w:noProof/>
            <w:webHidden/>
          </w:rPr>
          <w:instrText xml:space="preserve"> PAGEREF _Toc68887374 \h </w:instrText>
        </w:r>
        <w:r>
          <w:rPr>
            <w:noProof/>
            <w:webHidden/>
          </w:rPr>
        </w:r>
        <w:r>
          <w:rPr>
            <w:noProof/>
            <w:webHidden/>
          </w:rPr>
          <w:fldChar w:fldCharType="separate"/>
        </w:r>
        <w:r>
          <w:rPr>
            <w:noProof/>
            <w:webHidden/>
          </w:rPr>
          <w:t>24</w:t>
        </w:r>
        <w:r>
          <w:rPr>
            <w:noProof/>
            <w:webHidden/>
          </w:rPr>
          <w:fldChar w:fldCharType="end"/>
        </w:r>
      </w:hyperlink>
    </w:p>
    <w:p w14:paraId="38CC48DD" w14:textId="10D7CDA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5" w:history="1">
        <w:r w:rsidRPr="00B446ED">
          <w:rPr>
            <w:rStyle w:val="Hyperlink"/>
            <w:noProof/>
          </w:rPr>
          <w:t>2.5</w:t>
        </w:r>
        <w:r>
          <w:rPr>
            <w:rFonts w:asciiTheme="minorHAnsi" w:eastAsiaTheme="minorEastAsia" w:hAnsiTheme="minorHAnsi" w:cstheme="minorBidi"/>
            <w:b w:val="0"/>
            <w:bCs w:val="0"/>
            <w:noProof/>
            <w:sz w:val="22"/>
            <w:szCs w:val="22"/>
            <w:lang w:val="de-DE"/>
          </w:rPr>
          <w:tab/>
        </w:r>
        <w:r w:rsidRPr="00B446ED">
          <w:rPr>
            <w:rStyle w:val="Hyperlink"/>
            <w:noProof/>
          </w:rPr>
          <w:t>χMCF in the Development Processes</w:t>
        </w:r>
        <w:r>
          <w:rPr>
            <w:noProof/>
            <w:webHidden/>
          </w:rPr>
          <w:tab/>
        </w:r>
        <w:r>
          <w:rPr>
            <w:noProof/>
            <w:webHidden/>
          </w:rPr>
          <w:fldChar w:fldCharType="begin"/>
        </w:r>
        <w:r>
          <w:rPr>
            <w:noProof/>
            <w:webHidden/>
          </w:rPr>
          <w:instrText xml:space="preserve"> PAGEREF _Toc68887375 \h </w:instrText>
        </w:r>
        <w:r>
          <w:rPr>
            <w:noProof/>
            <w:webHidden/>
          </w:rPr>
        </w:r>
        <w:r>
          <w:rPr>
            <w:noProof/>
            <w:webHidden/>
          </w:rPr>
          <w:fldChar w:fldCharType="separate"/>
        </w:r>
        <w:r>
          <w:rPr>
            <w:noProof/>
            <w:webHidden/>
          </w:rPr>
          <w:t>25</w:t>
        </w:r>
        <w:r>
          <w:rPr>
            <w:noProof/>
            <w:webHidden/>
          </w:rPr>
          <w:fldChar w:fldCharType="end"/>
        </w:r>
      </w:hyperlink>
    </w:p>
    <w:p w14:paraId="1014194F" w14:textId="212006FA"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6" w:history="1">
        <w:r w:rsidRPr="00B446ED">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B446ED">
          <w:rPr>
            <w:rStyle w:val="Hyperlink"/>
            <w:noProof/>
          </w:rPr>
          <w:t>Keywords of XML specification</w:t>
        </w:r>
        <w:r>
          <w:rPr>
            <w:noProof/>
            <w:webHidden/>
          </w:rPr>
          <w:tab/>
        </w:r>
        <w:r>
          <w:rPr>
            <w:noProof/>
            <w:webHidden/>
          </w:rPr>
          <w:fldChar w:fldCharType="begin"/>
        </w:r>
        <w:r>
          <w:rPr>
            <w:noProof/>
            <w:webHidden/>
          </w:rPr>
          <w:instrText xml:space="preserve"> PAGEREF _Toc68887376 \h </w:instrText>
        </w:r>
        <w:r>
          <w:rPr>
            <w:noProof/>
            <w:webHidden/>
          </w:rPr>
        </w:r>
        <w:r>
          <w:rPr>
            <w:noProof/>
            <w:webHidden/>
          </w:rPr>
          <w:fldChar w:fldCharType="separate"/>
        </w:r>
        <w:r>
          <w:rPr>
            <w:noProof/>
            <w:webHidden/>
          </w:rPr>
          <w:t>28</w:t>
        </w:r>
        <w:r>
          <w:rPr>
            <w:noProof/>
            <w:webHidden/>
          </w:rPr>
          <w:fldChar w:fldCharType="end"/>
        </w:r>
      </w:hyperlink>
    </w:p>
    <w:p w14:paraId="6E1BA910" w14:textId="3B579B4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7" w:history="1">
        <w:r w:rsidRPr="00B446ED">
          <w:rPr>
            <w:rStyle w:val="Hyperlink"/>
            <w:noProof/>
          </w:rPr>
          <w:t>3.1</w:t>
        </w:r>
        <w:r>
          <w:rPr>
            <w:rFonts w:asciiTheme="minorHAnsi" w:eastAsiaTheme="minorEastAsia" w:hAnsiTheme="minorHAnsi" w:cstheme="minorBidi"/>
            <w:b w:val="0"/>
            <w:bCs w:val="0"/>
            <w:noProof/>
            <w:sz w:val="22"/>
            <w:szCs w:val="22"/>
            <w:lang w:val="de-DE"/>
          </w:rPr>
          <w:tab/>
        </w:r>
        <w:r w:rsidRPr="00B446ED">
          <w:rPr>
            <w:rStyle w:val="Hyperlink"/>
            <w:noProof/>
          </w:rPr>
          <w:t>Keywords</w:t>
        </w:r>
        <w:r>
          <w:rPr>
            <w:noProof/>
            <w:webHidden/>
          </w:rPr>
          <w:tab/>
        </w:r>
        <w:r>
          <w:rPr>
            <w:noProof/>
            <w:webHidden/>
          </w:rPr>
          <w:fldChar w:fldCharType="begin"/>
        </w:r>
        <w:r>
          <w:rPr>
            <w:noProof/>
            <w:webHidden/>
          </w:rPr>
          <w:instrText xml:space="preserve"> PAGEREF _Toc68887377 \h </w:instrText>
        </w:r>
        <w:r>
          <w:rPr>
            <w:noProof/>
            <w:webHidden/>
          </w:rPr>
        </w:r>
        <w:r>
          <w:rPr>
            <w:noProof/>
            <w:webHidden/>
          </w:rPr>
          <w:fldChar w:fldCharType="separate"/>
        </w:r>
        <w:r>
          <w:rPr>
            <w:noProof/>
            <w:webHidden/>
          </w:rPr>
          <w:t>28</w:t>
        </w:r>
        <w:r>
          <w:rPr>
            <w:noProof/>
            <w:webHidden/>
          </w:rPr>
          <w:fldChar w:fldCharType="end"/>
        </w:r>
      </w:hyperlink>
    </w:p>
    <w:p w14:paraId="3631C1F3" w14:textId="31635FE2"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78" w:history="1">
        <w:r w:rsidRPr="00B446ED">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B446ED">
          <w:rPr>
            <w:rStyle w:val="Hyperlink"/>
            <w:noProof/>
          </w:rPr>
          <w:t>Parts, Properties and Assemblies</w:t>
        </w:r>
        <w:r>
          <w:rPr>
            <w:noProof/>
            <w:webHidden/>
          </w:rPr>
          <w:tab/>
        </w:r>
        <w:r>
          <w:rPr>
            <w:noProof/>
            <w:webHidden/>
          </w:rPr>
          <w:fldChar w:fldCharType="begin"/>
        </w:r>
        <w:r>
          <w:rPr>
            <w:noProof/>
            <w:webHidden/>
          </w:rPr>
          <w:instrText xml:space="preserve"> PAGEREF _Toc68887378 \h </w:instrText>
        </w:r>
        <w:r>
          <w:rPr>
            <w:noProof/>
            <w:webHidden/>
          </w:rPr>
        </w:r>
        <w:r>
          <w:rPr>
            <w:noProof/>
            <w:webHidden/>
          </w:rPr>
          <w:fldChar w:fldCharType="separate"/>
        </w:r>
        <w:r>
          <w:rPr>
            <w:noProof/>
            <w:webHidden/>
          </w:rPr>
          <w:t>30</w:t>
        </w:r>
        <w:r>
          <w:rPr>
            <w:noProof/>
            <w:webHidden/>
          </w:rPr>
          <w:fldChar w:fldCharType="end"/>
        </w:r>
      </w:hyperlink>
    </w:p>
    <w:p w14:paraId="2DEA59ED" w14:textId="5FEF5902"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79" w:history="1">
        <w:r w:rsidRPr="00B446ED">
          <w:rPr>
            <w:rStyle w:val="Hyperlink"/>
            <w:noProof/>
          </w:rPr>
          <w:t>4.1</w:t>
        </w:r>
        <w:r>
          <w:rPr>
            <w:rFonts w:asciiTheme="minorHAnsi" w:eastAsiaTheme="minorEastAsia" w:hAnsiTheme="minorHAnsi" w:cstheme="minorBidi"/>
            <w:b w:val="0"/>
            <w:bCs w:val="0"/>
            <w:noProof/>
            <w:sz w:val="22"/>
            <w:szCs w:val="22"/>
            <w:lang w:val="de-DE"/>
          </w:rPr>
          <w:tab/>
        </w:r>
        <w:r w:rsidRPr="00B446ED">
          <w:rPr>
            <w:rStyle w:val="Hyperlink"/>
            <w:noProof/>
          </w:rPr>
          <w:t>Parts</w:t>
        </w:r>
        <w:r>
          <w:rPr>
            <w:noProof/>
            <w:webHidden/>
          </w:rPr>
          <w:tab/>
        </w:r>
        <w:r>
          <w:rPr>
            <w:noProof/>
            <w:webHidden/>
          </w:rPr>
          <w:fldChar w:fldCharType="begin"/>
        </w:r>
        <w:r>
          <w:rPr>
            <w:noProof/>
            <w:webHidden/>
          </w:rPr>
          <w:instrText xml:space="preserve"> PAGEREF _Toc68887379 \h </w:instrText>
        </w:r>
        <w:r>
          <w:rPr>
            <w:noProof/>
            <w:webHidden/>
          </w:rPr>
        </w:r>
        <w:r>
          <w:rPr>
            <w:noProof/>
            <w:webHidden/>
          </w:rPr>
          <w:fldChar w:fldCharType="separate"/>
        </w:r>
        <w:r>
          <w:rPr>
            <w:noProof/>
            <w:webHidden/>
          </w:rPr>
          <w:t>30</w:t>
        </w:r>
        <w:r>
          <w:rPr>
            <w:noProof/>
            <w:webHidden/>
          </w:rPr>
          <w:fldChar w:fldCharType="end"/>
        </w:r>
      </w:hyperlink>
    </w:p>
    <w:p w14:paraId="128899FD" w14:textId="14105471" w:rsidR="00F65AE1" w:rsidRDefault="00F65AE1">
      <w:pPr>
        <w:pStyle w:val="Verzeichnis3"/>
        <w:rPr>
          <w:rFonts w:asciiTheme="minorHAnsi" w:eastAsiaTheme="minorEastAsia" w:hAnsiTheme="minorHAnsi" w:cstheme="minorBidi"/>
          <w:noProof/>
          <w:sz w:val="22"/>
          <w:szCs w:val="22"/>
          <w:lang w:val="de-DE"/>
        </w:rPr>
      </w:pPr>
      <w:hyperlink w:anchor="_Toc68887380" w:history="1">
        <w:r w:rsidRPr="00B446ED">
          <w:rPr>
            <w:rStyle w:val="Hyperlink"/>
            <w:noProof/>
          </w:rPr>
          <w:t>4.1.1</w:t>
        </w:r>
        <w:r>
          <w:rPr>
            <w:rFonts w:asciiTheme="minorHAnsi" w:eastAsiaTheme="minorEastAsia" w:hAnsiTheme="minorHAnsi" w:cstheme="minorBidi"/>
            <w:noProof/>
            <w:sz w:val="22"/>
            <w:szCs w:val="22"/>
            <w:lang w:val="de-DE"/>
          </w:rPr>
          <w:tab/>
        </w:r>
        <w:r w:rsidRPr="00B446ED">
          <w:rPr>
            <w:rStyle w:val="Hyperlink"/>
            <w:noProof/>
          </w:rPr>
          <w:t>Part Labels</w:t>
        </w:r>
        <w:r>
          <w:rPr>
            <w:noProof/>
            <w:webHidden/>
          </w:rPr>
          <w:tab/>
        </w:r>
        <w:r>
          <w:rPr>
            <w:noProof/>
            <w:webHidden/>
          </w:rPr>
          <w:fldChar w:fldCharType="begin"/>
        </w:r>
        <w:r>
          <w:rPr>
            <w:noProof/>
            <w:webHidden/>
          </w:rPr>
          <w:instrText xml:space="preserve"> PAGEREF _Toc68887380 \h </w:instrText>
        </w:r>
        <w:r>
          <w:rPr>
            <w:noProof/>
            <w:webHidden/>
          </w:rPr>
        </w:r>
        <w:r>
          <w:rPr>
            <w:noProof/>
            <w:webHidden/>
          </w:rPr>
          <w:fldChar w:fldCharType="separate"/>
        </w:r>
        <w:r>
          <w:rPr>
            <w:noProof/>
            <w:webHidden/>
          </w:rPr>
          <w:t>30</w:t>
        </w:r>
        <w:r>
          <w:rPr>
            <w:noProof/>
            <w:webHidden/>
          </w:rPr>
          <w:fldChar w:fldCharType="end"/>
        </w:r>
      </w:hyperlink>
    </w:p>
    <w:p w14:paraId="1D883DED" w14:textId="546EE2C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1" w:history="1">
        <w:r w:rsidRPr="00B446ED">
          <w:rPr>
            <w:rStyle w:val="Hyperlink"/>
            <w:noProof/>
          </w:rPr>
          <w:t>4.2</w:t>
        </w:r>
        <w:r>
          <w:rPr>
            <w:rFonts w:asciiTheme="minorHAnsi" w:eastAsiaTheme="minorEastAsia" w:hAnsiTheme="minorHAnsi" w:cstheme="minorBidi"/>
            <w:b w:val="0"/>
            <w:bCs w:val="0"/>
            <w:noProof/>
            <w:sz w:val="22"/>
            <w:szCs w:val="22"/>
            <w:lang w:val="de-DE"/>
          </w:rPr>
          <w:tab/>
        </w:r>
        <w:r w:rsidRPr="00B446ED">
          <w:rPr>
            <w:rStyle w:val="Hyperlink"/>
            <w:noProof/>
          </w:rPr>
          <w:t>Properties</w:t>
        </w:r>
        <w:r>
          <w:rPr>
            <w:noProof/>
            <w:webHidden/>
          </w:rPr>
          <w:tab/>
        </w:r>
        <w:r>
          <w:rPr>
            <w:noProof/>
            <w:webHidden/>
          </w:rPr>
          <w:fldChar w:fldCharType="begin"/>
        </w:r>
        <w:r>
          <w:rPr>
            <w:noProof/>
            <w:webHidden/>
          </w:rPr>
          <w:instrText xml:space="preserve"> PAGEREF _Toc68887381 \h </w:instrText>
        </w:r>
        <w:r>
          <w:rPr>
            <w:noProof/>
            <w:webHidden/>
          </w:rPr>
        </w:r>
        <w:r>
          <w:rPr>
            <w:noProof/>
            <w:webHidden/>
          </w:rPr>
          <w:fldChar w:fldCharType="separate"/>
        </w:r>
        <w:r>
          <w:rPr>
            <w:noProof/>
            <w:webHidden/>
          </w:rPr>
          <w:t>30</w:t>
        </w:r>
        <w:r>
          <w:rPr>
            <w:noProof/>
            <w:webHidden/>
          </w:rPr>
          <w:fldChar w:fldCharType="end"/>
        </w:r>
      </w:hyperlink>
    </w:p>
    <w:p w14:paraId="0EBC7DB9" w14:textId="5EDFCF3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2" w:history="1">
        <w:r w:rsidRPr="00B446ED">
          <w:rPr>
            <w:rStyle w:val="Hyperlink"/>
            <w:noProof/>
          </w:rPr>
          <w:t>4.3</w:t>
        </w:r>
        <w:r>
          <w:rPr>
            <w:rFonts w:asciiTheme="minorHAnsi" w:eastAsiaTheme="minorEastAsia" w:hAnsiTheme="minorHAnsi" w:cstheme="minorBidi"/>
            <w:b w:val="0"/>
            <w:bCs w:val="0"/>
            <w:noProof/>
            <w:sz w:val="22"/>
            <w:szCs w:val="22"/>
            <w:lang w:val="de-DE"/>
          </w:rPr>
          <w:tab/>
        </w:r>
        <w:r w:rsidRPr="00B446ED">
          <w:rPr>
            <w:rStyle w:val="Hyperlink"/>
            <w:noProof/>
          </w:rPr>
          <w:t>Assemblies</w:t>
        </w:r>
        <w:r>
          <w:rPr>
            <w:noProof/>
            <w:webHidden/>
          </w:rPr>
          <w:tab/>
        </w:r>
        <w:r>
          <w:rPr>
            <w:noProof/>
            <w:webHidden/>
          </w:rPr>
          <w:fldChar w:fldCharType="begin"/>
        </w:r>
        <w:r>
          <w:rPr>
            <w:noProof/>
            <w:webHidden/>
          </w:rPr>
          <w:instrText xml:space="preserve"> PAGEREF _Toc68887382 \h </w:instrText>
        </w:r>
        <w:r>
          <w:rPr>
            <w:noProof/>
            <w:webHidden/>
          </w:rPr>
        </w:r>
        <w:r>
          <w:rPr>
            <w:noProof/>
            <w:webHidden/>
          </w:rPr>
          <w:fldChar w:fldCharType="separate"/>
        </w:r>
        <w:r>
          <w:rPr>
            <w:noProof/>
            <w:webHidden/>
          </w:rPr>
          <w:t>31</w:t>
        </w:r>
        <w:r>
          <w:rPr>
            <w:noProof/>
            <w:webHidden/>
          </w:rPr>
          <w:fldChar w:fldCharType="end"/>
        </w:r>
      </w:hyperlink>
    </w:p>
    <w:p w14:paraId="702FE6C4" w14:textId="7D5107EF"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383" w:history="1">
        <w:r w:rsidRPr="00B446ED">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B446ED">
          <w:rPr>
            <w:rStyle w:val="Hyperlink"/>
            <w:noProof/>
          </w:rPr>
          <w:t>File Structure of χMCF</w:t>
        </w:r>
        <w:r>
          <w:rPr>
            <w:noProof/>
            <w:webHidden/>
          </w:rPr>
          <w:tab/>
        </w:r>
        <w:r>
          <w:rPr>
            <w:noProof/>
            <w:webHidden/>
          </w:rPr>
          <w:fldChar w:fldCharType="begin"/>
        </w:r>
        <w:r>
          <w:rPr>
            <w:noProof/>
            <w:webHidden/>
          </w:rPr>
          <w:instrText xml:space="preserve"> PAGEREF _Toc68887383 \h </w:instrText>
        </w:r>
        <w:r>
          <w:rPr>
            <w:noProof/>
            <w:webHidden/>
          </w:rPr>
        </w:r>
        <w:r>
          <w:rPr>
            <w:noProof/>
            <w:webHidden/>
          </w:rPr>
          <w:fldChar w:fldCharType="separate"/>
        </w:r>
        <w:r>
          <w:rPr>
            <w:noProof/>
            <w:webHidden/>
          </w:rPr>
          <w:t>32</w:t>
        </w:r>
        <w:r>
          <w:rPr>
            <w:noProof/>
            <w:webHidden/>
          </w:rPr>
          <w:fldChar w:fldCharType="end"/>
        </w:r>
      </w:hyperlink>
    </w:p>
    <w:p w14:paraId="78B4CEC2" w14:textId="41601EF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4" w:history="1">
        <w:r w:rsidRPr="00B446ED">
          <w:rPr>
            <w:rStyle w:val="Hyperlink"/>
            <w:noProof/>
          </w:rPr>
          <w:t>5.1</w:t>
        </w:r>
        <w:r>
          <w:rPr>
            <w:rFonts w:asciiTheme="minorHAnsi" w:eastAsiaTheme="minorEastAsia" w:hAnsiTheme="minorHAnsi" w:cstheme="minorBidi"/>
            <w:b w:val="0"/>
            <w:bCs w:val="0"/>
            <w:noProof/>
            <w:sz w:val="22"/>
            <w:szCs w:val="22"/>
            <w:lang w:val="de-DE"/>
          </w:rPr>
          <w:tab/>
        </w:r>
        <w:r w:rsidRPr="00B446ED">
          <w:rPr>
            <w:rStyle w:val="Hyperlink"/>
            <w:noProof/>
          </w:rPr>
          <w:t>Elements containing general information</w:t>
        </w:r>
        <w:r>
          <w:rPr>
            <w:noProof/>
            <w:webHidden/>
          </w:rPr>
          <w:tab/>
        </w:r>
        <w:r>
          <w:rPr>
            <w:noProof/>
            <w:webHidden/>
          </w:rPr>
          <w:fldChar w:fldCharType="begin"/>
        </w:r>
        <w:r>
          <w:rPr>
            <w:noProof/>
            <w:webHidden/>
          </w:rPr>
          <w:instrText xml:space="preserve"> PAGEREF _Toc68887384 \h </w:instrText>
        </w:r>
        <w:r>
          <w:rPr>
            <w:noProof/>
            <w:webHidden/>
          </w:rPr>
        </w:r>
        <w:r>
          <w:rPr>
            <w:noProof/>
            <w:webHidden/>
          </w:rPr>
          <w:fldChar w:fldCharType="separate"/>
        </w:r>
        <w:r>
          <w:rPr>
            <w:noProof/>
            <w:webHidden/>
          </w:rPr>
          <w:t>32</w:t>
        </w:r>
        <w:r>
          <w:rPr>
            <w:noProof/>
            <w:webHidden/>
          </w:rPr>
          <w:fldChar w:fldCharType="end"/>
        </w:r>
      </w:hyperlink>
    </w:p>
    <w:p w14:paraId="4B6CD57F" w14:textId="70886766" w:rsidR="00F65AE1" w:rsidRDefault="00F65AE1">
      <w:pPr>
        <w:pStyle w:val="Verzeichnis3"/>
        <w:rPr>
          <w:rFonts w:asciiTheme="minorHAnsi" w:eastAsiaTheme="minorEastAsia" w:hAnsiTheme="minorHAnsi" w:cstheme="minorBidi"/>
          <w:noProof/>
          <w:sz w:val="22"/>
          <w:szCs w:val="22"/>
          <w:lang w:val="de-DE"/>
        </w:rPr>
      </w:pPr>
      <w:hyperlink w:anchor="_Toc68887385" w:history="1">
        <w:r w:rsidRPr="00B446ED">
          <w:rPr>
            <w:rStyle w:val="Hyperlink"/>
            <w:noProof/>
          </w:rPr>
          <w:t>5.1.1</w:t>
        </w:r>
        <w:r>
          <w:rPr>
            <w:rFonts w:asciiTheme="minorHAnsi" w:eastAsiaTheme="minorEastAsia" w:hAnsiTheme="minorHAnsi" w:cstheme="minorBidi"/>
            <w:noProof/>
            <w:sz w:val="22"/>
            <w:szCs w:val="22"/>
            <w:lang w:val="de-DE"/>
          </w:rPr>
          <w:tab/>
        </w:r>
        <w:r w:rsidRPr="00B446ED">
          <w:rPr>
            <w:rStyle w:val="Hyperlink"/>
            <w:noProof/>
          </w:rPr>
          <w:t>Date</w:t>
        </w:r>
        <w:r>
          <w:rPr>
            <w:noProof/>
            <w:webHidden/>
          </w:rPr>
          <w:tab/>
        </w:r>
        <w:r>
          <w:rPr>
            <w:noProof/>
            <w:webHidden/>
          </w:rPr>
          <w:fldChar w:fldCharType="begin"/>
        </w:r>
        <w:r>
          <w:rPr>
            <w:noProof/>
            <w:webHidden/>
          </w:rPr>
          <w:instrText xml:space="preserve"> PAGEREF _Toc68887385 \h </w:instrText>
        </w:r>
        <w:r>
          <w:rPr>
            <w:noProof/>
            <w:webHidden/>
          </w:rPr>
        </w:r>
        <w:r>
          <w:rPr>
            <w:noProof/>
            <w:webHidden/>
          </w:rPr>
          <w:fldChar w:fldCharType="separate"/>
        </w:r>
        <w:r>
          <w:rPr>
            <w:noProof/>
            <w:webHidden/>
          </w:rPr>
          <w:t>32</w:t>
        </w:r>
        <w:r>
          <w:rPr>
            <w:noProof/>
            <w:webHidden/>
          </w:rPr>
          <w:fldChar w:fldCharType="end"/>
        </w:r>
      </w:hyperlink>
    </w:p>
    <w:p w14:paraId="29474E11" w14:textId="5BE0ADBB" w:rsidR="00F65AE1" w:rsidRDefault="00F65AE1">
      <w:pPr>
        <w:pStyle w:val="Verzeichnis3"/>
        <w:rPr>
          <w:rFonts w:asciiTheme="minorHAnsi" w:eastAsiaTheme="minorEastAsia" w:hAnsiTheme="minorHAnsi" w:cstheme="minorBidi"/>
          <w:noProof/>
          <w:sz w:val="22"/>
          <w:szCs w:val="22"/>
          <w:lang w:val="de-DE"/>
        </w:rPr>
      </w:pPr>
      <w:hyperlink w:anchor="_Toc68887386" w:history="1">
        <w:r w:rsidRPr="00B446ED">
          <w:rPr>
            <w:rStyle w:val="Hyperlink"/>
            <w:noProof/>
          </w:rPr>
          <w:t>5.1.2</w:t>
        </w:r>
        <w:r>
          <w:rPr>
            <w:rFonts w:asciiTheme="minorHAnsi" w:eastAsiaTheme="minorEastAsia" w:hAnsiTheme="minorHAnsi" w:cstheme="minorBidi"/>
            <w:noProof/>
            <w:sz w:val="22"/>
            <w:szCs w:val="22"/>
            <w:lang w:val="de-DE"/>
          </w:rPr>
          <w:tab/>
        </w:r>
        <w:r w:rsidRPr="00B446ED">
          <w:rPr>
            <w:rStyle w:val="Hyperlink"/>
            <w:noProof/>
          </w:rPr>
          <w:t>Version</w:t>
        </w:r>
        <w:r>
          <w:rPr>
            <w:noProof/>
            <w:webHidden/>
          </w:rPr>
          <w:tab/>
        </w:r>
        <w:r>
          <w:rPr>
            <w:noProof/>
            <w:webHidden/>
          </w:rPr>
          <w:fldChar w:fldCharType="begin"/>
        </w:r>
        <w:r>
          <w:rPr>
            <w:noProof/>
            <w:webHidden/>
          </w:rPr>
          <w:instrText xml:space="preserve"> PAGEREF _Toc68887386 \h </w:instrText>
        </w:r>
        <w:r>
          <w:rPr>
            <w:noProof/>
            <w:webHidden/>
          </w:rPr>
        </w:r>
        <w:r>
          <w:rPr>
            <w:noProof/>
            <w:webHidden/>
          </w:rPr>
          <w:fldChar w:fldCharType="separate"/>
        </w:r>
        <w:r>
          <w:rPr>
            <w:noProof/>
            <w:webHidden/>
          </w:rPr>
          <w:t>33</w:t>
        </w:r>
        <w:r>
          <w:rPr>
            <w:noProof/>
            <w:webHidden/>
          </w:rPr>
          <w:fldChar w:fldCharType="end"/>
        </w:r>
      </w:hyperlink>
    </w:p>
    <w:p w14:paraId="2F8AAF5A" w14:textId="081F60AF" w:rsidR="00F65AE1" w:rsidRDefault="00F65AE1">
      <w:pPr>
        <w:pStyle w:val="Verzeichnis3"/>
        <w:rPr>
          <w:rFonts w:asciiTheme="minorHAnsi" w:eastAsiaTheme="minorEastAsia" w:hAnsiTheme="minorHAnsi" w:cstheme="minorBidi"/>
          <w:noProof/>
          <w:sz w:val="22"/>
          <w:szCs w:val="22"/>
          <w:lang w:val="de-DE"/>
        </w:rPr>
      </w:pPr>
      <w:hyperlink w:anchor="_Toc68887387" w:history="1">
        <w:r w:rsidRPr="00B446ED">
          <w:rPr>
            <w:rStyle w:val="Hyperlink"/>
            <w:noProof/>
          </w:rPr>
          <w:t>5.1.3</w:t>
        </w:r>
        <w:r>
          <w:rPr>
            <w:rFonts w:asciiTheme="minorHAnsi" w:eastAsiaTheme="minorEastAsia" w:hAnsiTheme="minorHAnsi" w:cstheme="minorBidi"/>
            <w:noProof/>
            <w:sz w:val="22"/>
            <w:szCs w:val="22"/>
            <w:lang w:val="de-DE"/>
          </w:rPr>
          <w:tab/>
        </w:r>
        <w:r w:rsidRPr="00B446ED">
          <w:rPr>
            <w:rStyle w:val="Hyperlink"/>
            <w:noProof/>
          </w:rPr>
          <w:t>Unit System</w:t>
        </w:r>
        <w:r>
          <w:rPr>
            <w:noProof/>
            <w:webHidden/>
          </w:rPr>
          <w:tab/>
        </w:r>
        <w:r>
          <w:rPr>
            <w:noProof/>
            <w:webHidden/>
          </w:rPr>
          <w:fldChar w:fldCharType="begin"/>
        </w:r>
        <w:r>
          <w:rPr>
            <w:noProof/>
            <w:webHidden/>
          </w:rPr>
          <w:instrText xml:space="preserve"> PAGEREF _Toc68887387 \h </w:instrText>
        </w:r>
        <w:r>
          <w:rPr>
            <w:noProof/>
            <w:webHidden/>
          </w:rPr>
        </w:r>
        <w:r>
          <w:rPr>
            <w:noProof/>
            <w:webHidden/>
          </w:rPr>
          <w:fldChar w:fldCharType="separate"/>
        </w:r>
        <w:r>
          <w:rPr>
            <w:noProof/>
            <w:webHidden/>
          </w:rPr>
          <w:t>33</w:t>
        </w:r>
        <w:r>
          <w:rPr>
            <w:noProof/>
            <w:webHidden/>
          </w:rPr>
          <w:fldChar w:fldCharType="end"/>
        </w:r>
      </w:hyperlink>
    </w:p>
    <w:p w14:paraId="7675ECFA" w14:textId="555B7A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88" w:history="1">
        <w:r w:rsidRPr="00B446ED">
          <w:rPr>
            <w:rStyle w:val="Hyperlink"/>
            <w:noProof/>
          </w:rPr>
          <w:t>5.2</w:t>
        </w:r>
        <w:r>
          <w:rPr>
            <w:rFonts w:asciiTheme="minorHAnsi" w:eastAsiaTheme="minorEastAsia" w:hAnsiTheme="minorHAnsi" w:cstheme="minorBidi"/>
            <w:b w:val="0"/>
            <w:bCs w:val="0"/>
            <w:noProof/>
            <w:sz w:val="22"/>
            <w:szCs w:val="22"/>
            <w:lang w:val="de-DE"/>
          </w:rPr>
          <w:tab/>
        </w:r>
        <w:r w:rsidRPr="00B446ED">
          <w:rPr>
            <w:rStyle w:val="Hyperlink"/>
            <w:noProof/>
          </w:rPr>
          <w:t>Application, User and Process Specific Data</w:t>
        </w:r>
        <w:r>
          <w:rPr>
            <w:noProof/>
            <w:webHidden/>
          </w:rPr>
          <w:tab/>
        </w:r>
        <w:r>
          <w:rPr>
            <w:noProof/>
            <w:webHidden/>
          </w:rPr>
          <w:fldChar w:fldCharType="begin"/>
        </w:r>
        <w:r>
          <w:rPr>
            <w:noProof/>
            <w:webHidden/>
          </w:rPr>
          <w:instrText xml:space="preserve"> PAGEREF _Toc68887388 \h </w:instrText>
        </w:r>
        <w:r>
          <w:rPr>
            <w:noProof/>
            <w:webHidden/>
          </w:rPr>
        </w:r>
        <w:r>
          <w:rPr>
            <w:noProof/>
            <w:webHidden/>
          </w:rPr>
          <w:fldChar w:fldCharType="separate"/>
        </w:r>
        <w:r>
          <w:rPr>
            <w:noProof/>
            <w:webHidden/>
          </w:rPr>
          <w:t>34</w:t>
        </w:r>
        <w:r>
          <w:rPr>
            <w:noProof/>
            <w:webHidden/>
          </w:rPr>
          <w:fldChar w:fldCharType="end"/>
        </w:r>
      </w:hyperlink>
    </w:p>
    <w:p w14:paraId="2511387F" w14:textId="1990B179" w:rsidR="00F65AE1" w:rsidRDefault="00F65AE1">
      <w:pPr>
        <w:pStyle w:val="Verzeichnis3"/>
        <w:rPr>
          <w:rFonts w:asciiTheme="minorHAnsi" w:eastAsiaTheme="minorEastAsia" w:hAnsiTheme="minorHAnsi" w:cstheme="minorBidi"/>
          <w:noProof/>
          <w:sz w:val="22"/>
          <w:szCs w:val="22"/>
          <w:lang w:val="de-DE"/>
        </w:rPr>
      </w:pPr>
      <w:hyperlink w:anchor="_Toc68887389" w:history="1">
        <w:r w:rsidRPr="00B446ED">
          <w:rPr>
            <w:rStyle w:val="Hyperlink"/>
            <w:noProof/>
          </w:rPr>
          <w:t>5.2.1</w:t>
        </w:r>
        <w:r>
          <w:rPr>
            <w:rFonts w:asciiTheme="minorHAnsi" w:eastAsiaTheme="minorEastAsia" w:hAnsiTheme="minorHAnsi" w:cstheme="minorBidi"/>
            <w:noProof/>
            <w:sz w:val="22"/>
            <w:szCs w:val="22"/>
            <w:lang w:val="de-DE"/>
          </w:rPr>
          <w:tab/>
        </w:r>
        <w:r w:rsidRPr="00B446ED">
          <w:rPr>
            <w:rStyle w:val="Hyperlink"/>
            <w:noProof/>
          </w:rPr>
          <w:t xml:space="preserve">User Specific Data </w:t>
        </w:r>
        <w:r w:rsidRPr="00B446ED">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_Toc68887389 \h </w:instrText>
        </w:r>
        <w:r>
          <w:rPr>
            <w:noProof/>
            <w:webHidden/>
          </w:rPr>
        </w:r>
        <w:r>
          <w:rPr>
            <w:noProof/>
            <w:webHidden/>
          </w:rPr>
          <w:fldChar w:fldCharType="separate"/>
        </w:r>
        <w:r>
          <w:rPr>
            <w:noProof/>
            <w:webHidden/>
          </w:rPr>
          <w:t>34</w:t>
        </w:r>
        <w:r>
          <w:rPr>
            <w:noProof/>
            <w:webHidden/>
          </w:rPr>
          <w:fldChar w:fldCharType="end"/>
        </w:r>
      </w:hyperlink>
    </w:p>
    <w:p w14:paraId="20B1156A" w14:textId="7D4C8D5C" w:rsidR="00F65AE1" w:rsidRDefault="00F65AE1">
      <w:pPr>
        <w:pStyle w:val="Verzeichnis3"/>
        <w:rPr>
          <w:rFonts w:asciiTheme="minorHAnsi" w:eastAsiaTheme="minorEastAsia" w:hAnsiTheme="minorHAnsi" w:cstheme="minorBidi"/>
          <w:noProof/>
          <w:sz w:val="22"/>
          <w:szCs w:val="22"/>
          <w:lang w:val="de-DE"/>
        </w:rPr>
      </w:pPr>
      <w:hyperlink w:anchor="_Toc68887390" w:history="1">
        <w:r w:rsidRPr="00B446ED">
          <w:rPr>
            <w:rStyle w:val="Hyperlink"/>
            <w:noProof/>
          </w:rPr>
          <w:t>5.2.2</w:t>
        </w:r>
        <w:r>
          <w:rPr>
            <w:rFonts w:asciiTheme="minorHAnsi" w:eastAsiaTheme="minorEastAsia" w:hAnsiTheme="minorHAnsi" w:cstheme="minorBidi"/>
            <w:noProof/>
            <w:sz w:val="22"/>
            <w:szCs w:val="22"/>
            <w:lang w:val="de-DE"/>
          </w:rPr>
          <w:tab/>
        </w:r>
        <w:r w:rsidRPr="00B446ED">
          <w:rPr>
            <w:rStyle w:val="Hyperlink"/>
            <w:noProof/>
          </w:rPr>
          <w:t xml:space="preserve">Finite Element Specific Data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_Toc68887390 \h </w:instrText>
        </w:r>
        <w:r>
          <w:rPr>
            <w:noProof/>
            <w:webHidden/>
          </w:rPr>
        </w:r>
        <w:r>
          <w:rPr>
            <w:noProof/>
            <w:webHidden/>
          </w:rPr>
          <w:fldChar w:fldCharType="separate"/>
        </w:r>
        <w:r>
          <w:rPr>
            <w:noProof/>
            <w:webHidden/>
          </w:rPr>
          <w:t>36</w:t>
        </w:r>
        <w:r>
          <w:rPr>
            <w:noProof/>
            <w:webHidden/>
          </w:rPr>
          <w:fldChar w:fldCharType="end"/>
        </w:r>
      </w:hyperlink>
    </w:p>
    <w:p w14:paraId="448F3C9A" w14:textId="7E0DDEA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1" w:history="1">
        <w:r w:rsidRPr="00B446ED">
          <w:rPr>
            <w:rStyle w:val="Hyperlink"/>
            <w:noProof/>
          </w:rPr>
          <w:t>5.2.2.1</w:t>
        </w:r>
        <w:r>
          <w:rPr>
            <w:rFonts w:asciiTheme="minorHAnsi" w:eastAsiaTheme="minorEastAsia" w:hAnsiTheme="minorHAnsi" w:cstheme="minorBidi"/>
            <w:noProof/>
            <w:sz w:val="22"/>
            <w:szCs w:val="22"/>
            <w:lang w:val="de-DE"/>
          </w:rPr>
          <w:tab/>
        </w:r>
        <w:r w:rsidRPr="00B446ED">
          <w:rPr>
            <w:rStyle w:val="Hyperlink"/>
            <w:noProof/>
          </w:rPr>
          <w:t xml:space="preserve">Reasoning about </w:t>
        </w:r>
        <w:r w:rsidRPr="00B446ED">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_Toc68887391 \h </w:instrText>
        </w:r>
        <w:r>
          <w:rPr>
            <w:noProof/>
            <w:webHidden/>
          </w:rPr>
        </w:r>
        <w:r>
          <w:rPr>
            <w:noProof/>
            <w:webHidden/>
          </w:rPr>
          <w:fldChar w:fldCharType="separate"/>
        </w:r>
        <w:r>
          <w:rPr>
            <w:noProof/>
            <w:webHidden/>
          </w:rPr>
          <w:t>38</w:t>
        </w:r>
        <w:r>
          <w:rPr>
            <w:noProof/>
            <w:webHidden/>
          </w:rPr>
          <w:fldChar w:fldCharType="end"/>
        </w:r>
      </w:hyperlink>
    </w:p>
    <w:p w14:paraId="4614C985" w14:textId="2A9AA0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392" w:history="1">
        <w:r w:rsidRPr="00B446ED">
          <w:rPr>
            <w:rStyle w:val="Hyperlink"/>
            <w:noProof/>
          </w:rPr>
          <w:t>5.3</w:t>
        </w:r>
        <w:r>
          <w:rPr>
            <w:rFonts w:asciiTheme="minorHAnsi" w:eastAsiaTheme="minorEastAsia" w:hAnsiTheme="minorHAnsi" w:cstheme="minorBidi"/>
            <w:b w:val="0"/>
            <w:bCs w:val="0"/>
            <w:noProof/>
            <w:sz w:val="22"/>
            <w:szCs w:val="22"/>
            <w:lang w:val="de-DE"/>
          </w:rPr>
          <w:tab/>
        </w:r>
        <w:r w:rsidRPr="00B446ED">
          <w:rPr>
            <w:rStyle w:val="Hyperlink"/>
            <w:noProof/>
          </w:rPr>
          <w:t xml:space="preserve">Connection Data </w:t>
        </w:r>
        <w:r w:rsidRPr="00B446E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_Toc68887392 \h </w:instrText>
        </w:r>
        <w:r>
          <w:rPr>
            <w:noProof/>
            <w:webHidden/>
          </w:rPr>
        </w:r>
        <w:r>
          <w:rPr>
            <w:noProof/>
            <w:webHidden/>
          </w:rPr>
          <w:fldChar w:fldCharType="separate"/>
        </w:r>
        <w:r>
          <w:rPr>
            <w:noProof/>
            <w:webHidden/>
          </w:rPr>
          <w:t>38</w:t>
        </w:r>
        <w:r>
          <w:rPr>
            <w:noProof/>
            <w:webHidden/>
          </w:rPr>
          <w:fldChar w:fldCharType="end"/>
        </w:r>
      </w:hyperlink>
    </w:p>
    <w:p w14:paraId="2683CA89" w14:textId="21BD3410" w:rsidR="00F65AE1" w:rsidRDefault="00F65AE1">
      <w:pPr>
        <w:pStyle w:val="Verzeichnis3"/>
        <w:rPr>
          <w:rFonts w:asciiTheme="minorHAnsi" w:eastAsiaTheme="minorEastAsia" w:hAnsiTheme="minorHAnsi" w:cstheme="minorBidi"/>
          <w:noProof/>
          <w:sz w:val="22"/>
          <w:szCs w:val="22"/>
          <w:lang w:val="de-DE"/>
        </w:rPr>
      </w:pPr>
      <w:hyperlink w:anchor="_Toc68887393" w:history="1">
        <w:r w:rsidRPr="00B446ED">
          <w:rPr>
            <w:rStyle w:val="Hyperlink"/>
            <w:noProof/>
          </w:rPr>
          <w:t>5.3.1</w:t>
        </w:r>
        <w:r>
          <w:rPr>
            <w:rFonts w:asciiTheme="minorHAnsi" w:eastAsiaTheme="minorEastAsia" w:hAnsiTheme="minorHAnsi" w:cstheme="minorBidi"/>
            <w:noProof/>
            <w:sz w:val="22"/>
            <w:szCs w:val="22"/>
            <w:lang w:val="de-DE"/>
          </w:rPr>
          <w:tab/>
        </w:r>
        <w:r w:rsidRPr="00B446ED">
          <w:rPr>
            <w:rStyle w:val="Hyperlink"/>
            <w:noProof/>
          </w:rPr>
          <w:t>Connected Objects</w:t>
        </w:r>
        <w:r>
          <w:rPr>
            <w:noProof/>
            <w:webHidden/>
          </w:rPr>
          <w:tab/>
        </w:r>
        <w:r>
          <w:rPr>
            <w:noProof/>
            <w:webHidden/>
          </w:rPr>
          <w:fldChar w:fldCharType="begin"/>
        </w:r>
        <w:r>
          <w:rPr>
            <w:noProof/>
            <w:webHidden/>
          </w:rPr>
          <w:instrText xml:space="preserve"> PAGEREF _Toc68887393 \h </w:instrText>
        </w:r>
        <w:r>
          <w:rPr>
            <w:noProof/>
            <w:webHidden/>
          </w:rPr>
        </w:r>
        <w:r>
          <w:rPr>
            <w:noProof/>
            <w:webHidden/>
          </w:rPr>
          <w:fldChar w:fldCharType="separate"/>
        </w:r>
        <w:r>
          <w:rPr>
            <w:noProof/>
            <w:webHidden/>
          </w:rPr>
          <w:t>39</w:t>
        </w:r>
        <w:r>
          <w:rPr>
            <w:noProof/>
            <w:webHidden/>
          </w:rPr>
          <w:fldChar w:fldCharType="end"/>
        </w:r>
      </w:hyperlink>
    </w:p>
    <w:p w14:paraId="28FDADBB" w14:textId="1ED87CD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4" w:history="1">
        <w:r w:rsidRPr="00B446ED">
          <w:rPr>
            <w:rStyle w:val="Hyperlink"/>
            <w:noProof/>
          </w:rPr>
          <w:t>5.3.1.1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_Toc68887394 \h </w:instrText>
        </w:r>
        <w:r>
          <w:rPr>
            <w:noProof/>
            <w:webHidden/>
          </w:rPr>
        </w:r>
        <w:r>
          <w:rPr>
            <w:noProof/>
            <w:webHidden/>
          </w:rPr>
          <w:fldChar w:fldCharType="separate"/>
        </w:r>
        <w:r>
          <w:rPr>
            <w:noProof/>
            <w:webHidden/>
          </w:rPr>
          <w:t>39</w:t>
        </w:r>
        <w:r>
          <w:rPr>
            <w:noProof/>
            <w:webHidden/>
          </w:rPr>
          <w:fldChar w:fldCharType="end"/>
        </w:r>
      </w:hyperlink>
    </w:p>
    <w:p w14:paraId="26FEAF1C" w14:textId="1EC7070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5" w:history="1">
        <w:r w:rsidRPr="00B446ED">
          <w:rPr>
            <w:rStyle w:val="Hyperlink"/>
            <w:noProof/>
          </w:rPr>
          <w:t>5.3.1.2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_Toc68887395 \h </w:instrText>
        </w:r>
        <w:r>
          <w:rPr>
            <w:noProof/>
            <w:webHidden/>
          </w:rPr>
        </w:r>
        <w:r>
          <w:rPr>
            <w:noProof/>
            <w:webHidden/>
          </w:rPr>
          <w:fldChar w:fldCharType="separate"/>
        </w:r>
        <w:r>
          <w:rPr>
            <w:noProof/>
            <w:webHidden/>
          </w:rPr>
          <w:t>40</w:t>
        </w:r>
        <w:r>
          <w:rPr>
            <w:noProof/>
            <w:webHidden/>
          </w:rPr>
          <w:fldChar w:fldCharType="end"/>
        </w:r>
      </w:hyperlink>
    </w:p>
    <w:p w14:paraId="1390864A" w14:textId="2EBEE1E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6" w:history="1">
        <w:r w:rsidRPr="00B446ED">
          <w:rPr>
            <w:rStyle w:val="Hyperlink"/>
            <w:noProof/>
          </w:rPr>
          <w:t>5.3.1.3</w:t>
        </w:r>
        <w:r>
          <w:rPr>
            <w:rFonts w:asciiTheme="minorHAnsi" w:eastAsiaTheme="minorEastAsia" w:hAnsiTheme="minorHAnsi" w:cstheme="minorBidi"/>
            <w:noProof/>
            <w:sz w:val="22"/>
            <w:szCs w:val="22"/>
            <w:lang w:val="de-DE"/>
          </w:rPr>
          <w:tab/>
        </w:r>
        <w:r w:rsidRPr="00B446ED">
          <w:rPr>
            <w:rStyle w:val="Hyperlink"/>
            <w:noProof/>
          </w:rPr>
          <w:t>Special Topological situations</w:t>
        </w:r>
        <w:r>
          <w:rPr>
            <w:noProof/>
            <w:webHidden/>
          </w:rPr>
          <w:tab/>
        </w:r>
        <w:r>
          <w:rPr>
            <w:noProof/>
            <w:webHidden/>
          </w:rPr>
          <w:fldChar w:fldCharType="begin"/>
        </w:r>
        <w:r>
          <w:rPr>
            <w:noProof/>
            <w:webHidden/>
          </w:rPr>
          <w:instrText xml:space="preserve"> PAGEREF _Toc68887396 \h </w:instrText>
        </w:r>
        <w:r>
          <w:rPr>
            <w:noProof/>
            <w:webHidden/>
          </w:rPr>
        </w:r>
        <w:r>
          <w:rPr>
            <w:noProof/>
            <w:webHidden/>
          </w:rPr>
          <w:fldChar w:fldCharType="separate"/>
        </w:r>
        <w:r>
          <w:rPr>
            <w:noProof/>
            <w:webHidden/>
          </w:rPr>
          <w:t>41</w:t>
        </w:r>
        <w:r>
          <w:rPr>
            <w:noProof/>
            <w:webHidden/>
          </w:rPr>
          <w:fldChar w:fldCharType="end"/>
        </w:r>
      </w:hyperlink>
    </w:p>
    <w:p w14:paraId="2A7C7271" w14:textId="653D885D" w:rsidR="00F65AE1" w:rsidRDefault="00F65AE1">
      <w:pPr>
        <w:pStyle w:val="Verzeichnis3"/>
        <w:rPr>
          <w:rFonts w:asciiTheme="minorHAnsi" w:eastAsiaTheme="minorEastAsia" w:hAnsiTheme="minorHAnsi" w:cstheme="minorBidi"/>
          <w:noProof/>
          <w:sz w:val="22"/>
          <w:szCs w:val="22"/>
          <w:lang w:val="de-DE"/>
        </w:rPr>
      </w:pPr>
      <w:hyperlink w:anchor="_Toc68887397" w:history="1">
        <w:r w:rsidRPr="00B446ED">
          <w:rPr>
            <w:rStyle w:val="Hyperlink"/>
            <w:noProof/>
          </w:rPr>
          <w:t>5.3.2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_Toc68887397 \h </w:instrText>
        </w:r>
        <w:r>
          <w:rPr>
            <w:noProof/>
            <w:webHidden/>
          </w:rPr>
        </w:r>
        <w:r>
          <w:rPr>
            <w:noProof/>
            <w:webHidden/>
          </w:rPr>
          <w:fldChar w:fldCharType="separate"/>
        </w:r>
        <w:r>
          <w:rPr>
            <w:noProof/>
            <w:webHidden/>
          </w:rPr>
          <w:t>44</w:t>
        </w:r>
        <w:r>
          <w:rPr>
            <w:noProof/>
            <w:webHidden/>
          </w:rPr>
          <w:fldChar w:fldCharType="end"/>
        </w:r>
      </w:hyperlink>
    </w:p>
    <w:p w14:paraId="033F1D51" w14:textId="01B21BA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8" w:history="1">
        <w:r w:rsidRPr="00B446ED">
          <w:rPr>
            <w:rStyle w:val="Hyperlink"/>
            <w:noProof/>
          </w:rPr>
          <w:t>5.3.2.1</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_Toc68887398 \h </w:instrText>
        </w:r>
        <w:r>
          <w:rPr>
            <w:noProof/>
            <w:webHidden/>
          </w:rPr>
        </w:r>
        <w:r>
          <w:rPr>
            <w:noProof/>
            <w:webHidden/>
          </w:rPr>
          <w:fldChar w:fldCharType="separate"/>
        </w:r>
        <w:r>
          <w:rPr>
            <w:noProof/>
            <w:webHidden/>
          </w:rPr>
          <w:t>44</w:t>
        </w:r>
        <w:r>
          <w:rPr>
            <w:noProof/>
            <w:webHidden/>
          </w:rPr>
          <w:fldChar w:fldCharType="end"/>
        </w:r>
      </w:hyperlink>
    </w:p>
    <w:p w14:paraId="27544BBF" w14:textId="57E5344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399" w:history="1">
        <w:r w:rsidRPr="00B446ED">
          <w:rPr>
            <w:rStyle w:val="Hyperlink"/>
            <w:noProof/>
          </w:rPr>
          <w:t>5.3.2.2</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_Toc68887399 \h </w:instrText>
        </w:r>
        <w:r>
          <w:rPr>
            <w:noProof/>
            <w:webHidden/>
          </w:rPr>
        </w:r>
        <w:r>
          <w:rPr>
            <w:noProof/>
            <w:webHidden/>
          </w:rPr>
          <w:fldChar w:fldCharType="separate"/>
        </w:r>
        <w:r>
          <w:rPr>
            <w:noProof/>
            <w:webHidden/>
          </w:rPr>
          <w:t>44</w:t>
        </w:r>
        <w:r>
          <w:rPr>
            <w:noProof/>
            <w:webHidden/>
          </w:rPr>
          <w:fldChar w:fldCharType="end"/>
        </w:r>
      </w:hyperlink>
    </w:p>
    <w:p w14:paraId="67EAB561" w14:textId="6F42B36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0" w:history="1">
        <w:r w:rsidRPr="00B446ED">
          <w:rPr>
            <w:rStyle w:val="Hyperlink"/>
            <w:i/>
            <w:noProof/>
          </w:rPr>
          <w:t>5.3.2.3</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_Toc68887400 \h </w:instrText>
        </w:r>
        <w:r>
          <w:rPr>
            <w:noProof/>
            <w:webHidden/>
          </w:rPr>
        </w:r>
        <w:r>
          <w:rPr>
            <w:noProof/>
            <w:webHidden/>
          </w:rPr>
          <w:fldChar w:fldCharType="separate"/>
        </w:r>
        <w:r>
          <w:rPr>
            <w:noProof/>
            <w:webHidden/>
          </w:rPr>
          <w:t>45</w:t>
        </w:r>
        <w:r>
          <w:rPr>
            <w:noProof/>
            <w:webHidden/>
          </w:rPr>
          <w:fldChar w:fldCharType="end"/>
        </w:r>
      </w:hyperlink>
    </w:p>
    <w:p w14:paraId="323D36A9" w14:textId="61A8EEFC"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1" w:history="1">
        <w:r w:rsidRPr="00B446ED">
          <w:rPr>
            <w:rStyle w:val="Hyperlink"/>
            <w:i/>
            <w:noProof/>
          </w:rPr>
          <w:t>5.3.2.4</w:t>
        </w:r>
        <w:r>
          <w:rPr>
            <w:rFonts w:asciiTheme="minorHAnsi" w:eastAsiaTheme="minorEastAsia" w:hAnsiTheme="minorHAnsi" w:cstheme="minorBidi"/>
            <w:noProof/>
            <w:sz w:val="22"/>
            <w:szCs w:val="22"/>
            <w:lang w:val="de-DE"/>
          </w:rPr>
          <w:tab/>
        </w:r>
        <w:r w:rsidRPr="00B446ED">
          <w:rPr>
            <w:rStyle w:val="Hyperlink"/>
            <w:noProof/>
          </w:rPr>
          <w:t xml:space="preserve">Element </w:t>
        </w:r>
        <w:r w:rsidRPr="00B446ED">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_Toc68887401 \h </w:instrText>
        </w:r>
        <w:r>
          <w:rPr>
            <w:noProof/>
            <w:webHidden/>
          </w:rPr>
        </w:r>
        <w:r>
          <w:rPr>
            <w:noProof/>
            <w:webHidden/>
          </w:rPr>
          <w:fldChar w:fldCharType="separate"/>
        </w:r>
        <w:r>
          <w:rPr>
            <w:noProof/>
            <w:webHidden/>
          </w:rPr>
          <w:t>45</w:t>
        </w:r>
        <w:r>
          <w:rPr>
            <w:noProof/>
            <w:webHidden/>
          </w:rPr>
          <w:fldChar w:fldCharType="end"/>
        </w:r>
      </w:hyperlink>
    </w:p>
    <w:p w14:paraId="7166C4DD" w14:textId="53CD91E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02" w:history="1">
        <w:r w:rsidRPr="00B446ED">
          <w:rPr>
            <w:rStyle w:val="Hyperlink"/>
            <w:noProof/>
          </w:rPr>
          <w:t>5.3.2.5</w:t>
        </w:r>
        <w:r>
          <w:rPr>
            <w:rFonts w:asciiTheme="minorHAnsi" w:eastAsiaTheme="minorEastAsia" w:hAnsiTheme="minorHAnsi" w:cstheme="minorBidi"/>
            <w:noProof/>
            <w:sz w:val="22"/>
            <w:szCs w:val="22"/>
            <w:lang w:val="de-DE"/>
          </w:rPr>
          <w:tab/>
        </w:r>
        <w:r w:rsidRPr="00B446ED">
          <w:rPr>
            <w:rStyle w:val="Hyperlink"/>
            <w:noProof/>
          </w:rPr>
          <w:t>Local Contact Properties</w:t>
        </w:r>
        <w:r>
          <w:rPr>
            <w:noProof/>
            <w:webHidden/>
          </w:rPr>
          <w:tab/>
        </w:r>
        <w:r>
          <w:rPr>
            <w:noProof/>
            <w:webHidden/>
          </w:rPr>
          <w:fldChar w:fldCharType="begin"/>
        </w:r>
        <w:r>
          <w:rPr>
            <w:noProof/>
            <w:webHidden/>
          </w:rPr>
          <w:instrText xml:space="preserve"> PAGEREF _Toc68887402 \h </w:instrText>
        </w:r>
        <w:r>
          <w:rPr>
            <w:noProof/>
            <w:webHidden/>
          </w:rPr>
        </w:r>
        <w:r>
          <w:rPr>
            <w:noProof/>
            <w:webHidden/>
          </w:rPr>
          <w:fldChar w:fldCharType="separate"/>
        </w:r>
        <w:r>
          <w:rPr>
            <w:noProof/>
            <w:webHidden/>
          </w:rPr>
          <w:t>45</w:t>
        </w:r>
        <w:r>
          <w:rPr>
            <w:noProof/>
            <w:webHidden/>
          </w:rPr>
          <w:fldChar w:fldCharType="end"/>
        </w:r>
      </w:hyperlink>
    </w:p>
    <w:p w14:paraId="0E9B3977" w14:textId="4C7CAD36" w:rsidR="00F65AE1" w:rsidRDefault="00F65AE1">
      <w:pPr>
        <w:pStyle w:val="Verzeichnis3"/>
        <w:rPr>
          <w:rFonts w:asciiTheme="minorHAnsi" w:eastAsiaTheme="minorEastAsia" w:hAnsiTheme="minorHAnsi" w:cstheme="minorBidi"/>
          <w:noProof/>
          <w:sz w:val="22"/>
          <w:szCs w:val="22"/>
          <w:lang w:val="de-DE"/>
        </w:rPr>
      </w:pPr>
      <w:hyperlink w:anchor="_Toc68887403" w:history="1">
        <w:r w:rsidRPr="00B446ED">
          <w:rPr>
            <w:rStyle w:val="Hyperlink"/>
            <w:noProof/>
          </w:rPr>
          <w:t>5.3.3</w:t>
        </w:r>
        <w:r>
          <w:rPr>
            <w:rFonts w:asciiTheme="minorHAnsi" w:eastAsiaTheme="minorEastAsia" w:hAnsiTheme="minorHAnsi" w:cstheme="minorBidi"/>
            <w:noProof/>
            <w:sz w:val="22"/>
            <w:szCs w:val="22"/>
            <w:lang w:val="de-DE"/>
          </w:rPr>
          <w:tab/>
        </w:r>
        <w:r w:rsidRPr="00B446ED">
          <w:rPr>
            <w:rStyle w:val="Hyperlink"/>
            <w:noProof/>
          </w:rPr>
          <w:t>Joints</w:t>
        </w:r>
        <w:r>
          <w:rPr>
            <w:noProof/>
            <w:webHidden/>
          </w:rPr>
          <w:tab/>
        </w:r>
        <w:r>
          <w:rPr>
            <w:noProof/>
            <w:webHidden/>
          </w:rPr>
          <w:fldChar w:fldCharType="begin"/>
        </w:r>
        <w:r>
          <w:rPr>
            <w:noProof/>
            <w:webHidden/>
          </w:rPr>
          <w:instrText xml:space="preserve"> PAGEREF _Toc68887403 \h </w:instrText>
        </w:r>
        <w:r>
          <w:rPr>
            <w:noProof/>
            <w:webHidden/>
          </w:rPr>
        </w:r>
        <w:r>
          <w:rPr>
            <w:noProof/>
            <w:webHidden/>
          </w:rPr>
          <w:fldChar w:fldCharType="separate"/>
        </w:r>
        <w:r>
          <w:rPr>
            <w:noProof/>
            <w:webHidden/>
          </w:rPr>
          <w:t>46</w:t>
        </w:r>
        <w:r>
          <w:rPr>
            <w:noProof/>
            <w:webHidden/>
          </w:rPr>
          <w:fldChar w:fldCharType="end"/>
        </w:r>
      </w:hyperlink>
    </w:p>
    <w:p w14:paraId="73F84259" w14:textId="3350CF5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4" w:history="1">
        <w:r w:rsidRPr="00B446ED">
          <w:rPr>
            <w:rStyle w:val="Hyperlink"/>
            <w:noProof/>
          </w:rPr>
          <w:t>5.4</w:t>
        </w:r>
        <w:r>
          <w:rPr>
            <w:rFonts w:asciiTheme="minorHAnsi" w:eastAsiaTheme="minorEastAsia" w:hAnsiTheme="minorHAnsi" w:cstheme="minorBidi"/>
            <w:b w:val="0"/>
            <w:bCs w:val="0"/>
            <w:noProof/>
            <w:sz w:val="22"/>
            <w:szCs w:val="22"/>
            <w:lang w:val="de-DE"/>
          </w:rPr>
          <w:tab/>
        </w:r>
        <w:r w:rsidRPr="00B446ED">
          <w:rPr>
            <w:rStyle w:val="Hyperlink"/>
            <w:noProof/>
          </w:rPr>
          <w:t>A Minimalistic Example of a χMCF file</w:t>
        </w:r>
        <w:r>
          <w:rPr>
            <w:noProof/>
            <w:webHidden/>
          </w:rPr>
          <w:tab/>
        </w:r>
        <w:r>
          <w:rPr>
            <w:noProof/>
            <w:webHidden/>
          </w:rPr>
          <w:fldChar w:fldCharType="begin"/>
        </w:r>
        <w:r>
          <w:rPr>
            <w:noProof/>
            <w:webHidden/>
          </w:rPr>
          <w:instrText xml:space="preserve"> PAGEREF _Toc68887404 \h </w:instrText>
        </w:r>
        <w:r>
          <w:rPr>
            <w:noProof/>
            <w:webHidden/>
          </w:rPr>
        </w:r>
        <w:r>
          <w:rPr>
            <w:noProof/>
            <w:webHidden/>
          </w:rPr>
          <w:fldChar w:fldCharType="separate"/>
        </w:r>
        <w:r>
          <w:rPr>
            <w:noProof/>
            <w:webHidden/>
          </w:rPr>
          <w:t>47</w:t>
        </w:r>
        <w:r>
          <w:rPr>
            <w:noProof/>
            <w:webHidden/>
          </w:rPr>
          <w:fldChar w:fldCharType="end"/>
        </w:r>
      </w:hyperlink>
    </w:p>
    <w:p w14:paraId="16165269" w14:textId="2A1C647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5" w:history="1">
        <w:r w:rsidRPr="00B446ED">
          <w:rPr>
            <w:rStyle w:val="Hyperlink"/>
            <w:noProof/>
          </w:rPr>
          <w:t>5.5</w:t>
        </w:r>
        <w:r>
          <w:rPr>
            <w:rFonts w:asciiTheme="minorHAnsi" w:eastAsiaTheme="minorEastAsia" w:hAnsiTheme="minorHAnsi" w:cstheme="minorBidi"/>
            <w:b w:val="0"/>
            <w:bCs w:val="0"/>
            <w:noProof/>
            <w:sz w:val="22"/>
            <w:szCs w:val="22"/>
            <w:lang w:val="de-DE"/>
          </w:rPr>
          <w:tab/>
        </w:r>
        <w:r w:rsidRPr="00B446ED">
          <w:rPr>
            <w:rStyle w:val="Hyperlink"/>
            <w:noProof/>
          </w:rPr>
          <w:t>XML Schema Definition</w:t>
        </w:r>
        <w:r>
          <w:rPr>
            <w:noProof/>
            <w:webHidden/>
          </w:rPr>
          <w:tab/>
        </w:r>
        <w:r>
          <w:rPr>
            <w:noProof/>
            <w:webHidden/>
          </w:rPr>
          <w:fldChar w:fldCharType="begin"/>
        </w:r>
        <w:r>
          <w:rPr>
            <w:noProof/>
            <w:webHidden/>
          </w:rPr>
          <w:instrText xml:space="preserve"> PAGEREF _Toc68887405 \h </w:instrText>
        </w:r>
        <w:r>
          <w:rPr>
            <w:noProof/>
            <w:webHidden/>
          </w:rPr>
        </w:r>
        <w:r>
          <w:rPr>
            <w:noProof/>
            <w:webHidden/>
          </w:rPr>
          <w:fldChar w:fldCharType="separate"/>
        </w:r>
        <w:r>
          <w:rPr>
            <w:noProof/>
            <w:webHidden/>
          </w:rPr>
          <w:t>47</w:t>
        </w:r>
        <w:r>
          <w:rPr>
            <w:noProof/>
            <w:webHidden/>
          </w:rPr>
          <w:fldChar w:fldCharType="end"/>
        </w:r>
      </w:hyperlink>
    </w:p>
    <w:p w14:paraId="71644635" w14:textId="599D1029"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06" w:history="1">
        <w:r w:rsidRPr="00B446ED">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B446ED">
          <w:rPr>
            <w:rStyle w:val="Hyperlink"/>
            <w:noProof/>
          </w:rPr>
          <w:t>Data Common to any Connection</w:t>
        </w:r>
        <w:r>
          <w:rPr>
            <w:noProof/>
            <w:webHidden/>
          </w:rPr>
          <w:tab/>
        </w:r>
        <w:r>
          <w:rPr>
            <w:noProof/>
            <w:webHidden/>
          </w:rPr>
          <w:fldChar w:fldCharType="begin"/>
        </w:r>
        <w:r>
          <w:rPr>
            <w:noProof/>
            <w:webHidden/>
          </w:rPr>
          <w:instrText xml:space="preserve"> PAGEREF _Toc68887406 \h </w:instrText>
        </w:r>
        <w:r>
          <w:rPr>
            <w:noProof/>
            <w:webHidden/>
          </w:rPr>
        </w:r>
        <w:r>
          <w:rPr>
            <w:noProof/>
            <w:webHidden/>
          </w:rPr>
          <w:fldChar w:fldCharType="separate"/>
        </w:r>
        <w:r>
          <w:rPr>
            <w:noProof/>
            <w:webHidden/>
          </w:rPr>
          <w:t>48</w:t>
        </w:r>
        <w:r>
          <w:rPr>
            <w:noProof/>
            <w:webHidden/>
          </w:rPr>
          <w:fldChar w:fldCharType="end"/>
        </w:r>
      </w:hyperlink>
    </w:p>
    <w:p w14:paraId="2EE644B5" w14:textId="6B07DF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7" w:history="1">
        <w:r w:rsidRPr="00B446ED">
          <w:rPr>
            <w:rStyle w:val="Hyperlink"/>
            <w:noProof/>
          </w:rPr>
          <w:t>6.1</w:t>
        </w:r>
        <w:r>
          <w:rPr>
            <w:rFonts w:asciiTheme="minorHAnsi" w:eastAsiaTheme="minorEastAsia" w:hAnsiTheme="minorHAnsi" w:cstheme="minorBidi"/>
            <w:b w:val="0"/>
            <w:bCs w:val="0"/>
            <w:noProof/>
            <w:sz w:val="22"/>
            <w:szCs w:val="22"/>
            <w:lang w:val="de-DE"/>
          </w:rPr>
          <w:tab/>
        </w:r>
        <w:r w:rsidRPr="00B446ED">
          <w:rPr>
            <w:rStyle w:val="Hyperlink"/>
            <w:noProof/>
          </w:rPr>
          <w:t>Indices and their properties</w:t>
        </w:r>
        <w:r>
          <w:rPr>
            <w:noProof/>
            <w:webHidden/>
          </w:rPr>
          <w:tab/>
        </w:r>
        <w:r>
          <w:rPr>
            <w:noProof/>
            <w:webHidden/>
          </w:rPr>
          <w:fldChar w:fldCharType="begin"/>
        </w:r>
        <w:r>
          <w:rPr>
            <w:noProof/>
            <w:webHidden/>
          </w:rPr>
          <w:instrText xml:space="preserve"> PAGEREF _Toc68887407 \h </w:instrText>
        </w:r>
        <w:r>
          <w:rPr>
            <w:noProof/>
            <w:webHidden/>
          </w:rPr>
        </w:r>
        <w:r>
          <w:rPr>
            <w:noProof/>
            <w:webHidden/>
          </w:rPr>
          <w:fldChar w:fldCharType="separate"/>
        </w:r>
        <w:r>
          <w:rPr>
            <w:noProof/>
            <w:webHidden/>
          </w:rPr>
          <w:t>48</w:t>
        </w:r>
        <w:r>
          <w:rPr>
            <w:noProof/>
            <w:webHidden/>
          </w:rPr>
          <w:fldChar w:fldCharType="end"/>
        </w:r>
      </w:hyperlink>
    </w:p>
    <w:p w14:paraId="52E6AB7E" w14:textId="438DACC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8" w:history="1">
        <w:r w:rsidRPr="00B446ED">
          <w:rPr>
            <w:rStyle w:val="Hyperlink"/>
            <w:noProof/>
          </w:rPr>
          <w:t>6.2</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_Toc68887408 \h </w:instrText>
        </w:r>
        <w:r>
          <w:rPr>
            <w:noProof/>
            <w:webHidden/>
          </w:rPr>
        </w:r>
        <w:r>
          <w:rPr>
            <w:noProof/>
            <w:webHidden/>
          </w:rPr>
          <w:fldChar w:fldCharType="separate"/>
        </w:r>
        <w:r>
          <w:rPr>
            <w:noProof/>
            <w:webHidden/>
          </w:rPr>
          <w:t>48</w:t>
        </w:r>
        <w:r>
          <w:rPr>
            <w:noProof/>
            <w:webHidden/>
          </w:rPr>
          <w:fldChar w:fldCharType="end"/>
        </w:r>
      </w:hyperlink>
    </w:p>
    <w:p w14:paraId="764DF582" w14:textId="4F2162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09" w:history="1">
        <w:r w:rsidRPr="00B446ED">
          <w:rPr>
            <w:rStyle w:val="Hyperlink"/>
            <w:noProof/>
          </w:rPr>
          <w:t>6.3</w:t>
        </w:r>
        <w:r>
          <w:rPr>
            <w:rFonts w:asciiTheme="minorHAnsi" w:eastAsiaTheme="minorEastAsia" w:hAnsiTheme="minorHAnsi" w:cstheme="minorBidi"/>
            <w:b w:val="0"/>
            <w:bCs w:val="0"/>
            <w:noProof/>
            <w:sz w:val="22"/>
            <w:szCs w:val="22"/>
            <w:lang w:val="de-DE"/>
          </w:rPr>
          <w:tab/>
        </w:r>
        <w:r w:rsidRPr="00B446ED">
          <w:rPr>
            <w:rStyle w:val="Hyperlink"/>
            <w:noProof/>
          </w:rPr>
          <w:t>Dimensions and Coordinates</w:t>
        </w:r>
        <w:r>
          <w:rPr>
            <w:noProof/>
            <w:webHidden/>
          </w:rPr>
          <w:tab/>
        </w:r>
        <w:r>
          <w:rPr>
            <w:noProof/>
            <w:webHidden/>
          </w:rPr>
          <w:fldChar w:fldCharType="begin"/>
        </w:r>
        <w:r>
          <w:rPr>
            <w:noProof/>
            <w:webHidden/>
          </w:rPr>
          <w:instrText xml:space="preserve"> PAGEREF _Toc68887409 \h </w:instrText>
        </w:r>
        <w:r>
          <w:rPr>
            <w:noProof/>
            <w:webHidden/>
          </w:rPr>
        </w:r>
        <w:r>
          <w:rPr>
            <w:noProof/>
            <w:webHidden/>
          </w:rPr>
          <w:fldChar w:fldCharType="separate"/>
        </w:r>
        <w:r>
          <w:rPr>
            <w:noProof/>
            <w:webHidden/>
          </w:rPr>
          <w:t>48</w:t>
        </w:r>
        <w:r>
          <w:rPr>
            <w:noProof/>
            <w:webHidden/>
          </w:rPr>
          <w:fldChar w:fldCharType="end"/>
        </w:r>
      </w:hyperlink>
    </w:p>
    <w:p w14:paraId="27D07C48" w14:textId="4E9983D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0" w:history="1">
        <w:r w:rsidRPr="00B446ED">
          <w:rPr>
            <w:rStyle w:val="Hyperlink"/>
            <w:noProof/>
          </w:rPr>
          <w:t>6.4</w:t>
        </w:r>
        <w:r>
          <w:rPr>
            <w:rFonts w:asciiTheme="minorHAnsi" w:eastAsiaTheme="minorEastAsia" w:hAnsiTheme="minorHAnsi" w:cstheme="minorBidi"/>
            <w:b w:val="0"/>
            <w:bCs w:val="0"/>
            <w:noProof/>
            <w:sz w:val="22"/>
            <w:szCs w:val="22"/>
            <w:lang w:val="de-DE"/>
          </w:rPr>
          <w:tab/>
        </w:r>
        <w:r w:rsidRPr="00B446ED">
          <w:rPr>
            <w:rStyle w:val="Hyperlink"/>
            <w:noProof/>
          </w:rPr>
          <w:t xml:space="preserve">Attribute </w:t>
        </w:r>
        <w:r w:rsidRPr="00B446E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_Toc68887410 \h </w:instrText>
        </w:r>
        <w:r>
          <w:rPr>
            <w:noProof/>
            <w:webHidden/>
          </w:rPr>
        </w:r>
        <w:r>
          <w:rPr>
            <w:noProof/>
            <w:webHidden/>
          </w:rPr>
          <w:fldChar w:fldCharType="separate"/>
        </w:r>
        <w:r>
          <w:rPr>
            <w:noProof/>
            <w:webHidden/>
          </w:rPr>
          <w:t>48</w:t>
        </w:r>
        <w:r>
          <w:rPr>
            <w:noProof/>
            <w:webHidden/>
          </w:rPr>
          <w:fldChar w:fldCharType="end"/>
        </w:r>
      </w:hyperlink>
    </w:p>
    <w:p w14:paraId="043C99F8" w14:textId="0970F2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1" w:history="1">
        <w:r w:rsidRPr="00B446ED">
          <w:rPr>
            <w:rStyle w:val="Hyperlink"/>
            <w:noProof/>
          </w:rPr>
          <w:t>6.5</w:t>
        </w:r>
        <w:r>
          <w:rPr>
            <w:rFonts w:asciiTheme="minorHAnsi" w:eastAsiaTheme="minorEastAsia" w:hAnsiTheme="minorHAnsi" w:cstheme="minorBidi"/>
            <w:b w:val="0"/>
            <w:bCs w:val="0"/>
            <w:noProof/>
            <w:sz w:val="22"/>
            <w:szCs w:val="22"/>
            <w:lang w:val="de-DE"/>
          </w:rPr>
          <w:tab/>
        </w:r>
        <w:r w:rsidRPr="00B446ED">
          <w:rPr>
            <w:rStyle w:val="Hyperlink"/>
            <w:noProof/>
          </w:rPr>
          <w:t>Custom Attributes list</w:t>
        </w:r>
        <w:r>
          <w:rPr>
            <w:noProof/>
            <w:webHidden/>
          </w:rPr>
          <w:tab/>
        </w:r>
        <w:r>
          <w:rPr>
            <w:noProof/>
            <w:webHidden/>
          </w:rPr>
          <w:fldChar w:fldCharType="begin"/>
        </w:r>
        <w:r>
          <w:rPr>
            <w:noProof/>
            <w:webHidden/>
          </w:rPr>
          <w:instrText xml:space="preserve"> PAGEREF _Toc68887411 \h </w:instrText>
        </w:r>
        <w:r>
          <w:rPr>
            <w:noProof/>
            <w:webHidden/>
          </w:rPr>
        </w:r>
        <w:r>
          <w:rPr>
            <w:noProof/>
            <w:webHidden/>
          </w:rPr>
          <w:fldChar w:fldCharType="separate"/>
        </w:r>
        <w:r>
          <w:rPr>
            <w:noProof/>
            <w:webHidden/>
          </w:rPr>
          <w:t>49</w:t>
        </w:r>
        <w:r>
          <w:rPr>
            <w:noProof/>
            <w:webHidden/>
          </w:rPr>
          <w:fldChar w:fldCharType="end"/>
        </w:r>
      </w:hyperlink>
    </w:p>
    <w:p w14:paraId="23EB8155" w14:textId="62F1B0B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2" w:history="1">
        <w:r w:rsidRPr="00B446ED">
          <w:rPr>
            <w:rStyle w:val="Hyperlink"/>
            <w:noProof/>
          </w:rPr>
          <w:t>6.6</w:t>
        </w:r>
        <w:r>
          <w:rPr>
            <w:rFonts w:asciiTheme="minorHAnsi" w:eastAsiaTheme="minorEastAsia" w:hAnsiTheme="minorHAnsi" w:cstheme="minorBidi"/>
            <w:b w:val="0"/>
            <w:bCs w:val="0"/>
            <w:noProof/>
            <w:sz w:val="22"/>
            <w:szCs w:val="22"/>
            <w:lang w:val="de-DE"/>
          </w:rPr>
          <w:tab/>
        </w:r>
        <w:r w:rsidRPr="00B446ED">
          <w:rPr>
            <w:rStyle w:val="Hyperlink"/>
            <w:noProof/>
          </w:rPr>
          <w:t xml:space="preserve">Distinction between </w:t>
        </w:r>
        <w:r w:rsidRPr="00B446ED">
          <w:rPr>
            <w:rStyle w:val="Hyperlink"/>
            <w:rFonts w:ascii="Courier New" w:hAnsi="Courier New" w:cs="Courier New"/>
            <w:noProof/>
          </w:rPr>
          <w:t>&lt;custom_attributes/&gt;</w:t>
        </w:r>
        <w:r w:rsidRPr="00B446ED">
          <w:rPr>
            <w:rStyle w:val="Hyperlink"/>
            <w:noProof/>
          </w:rPr>
          <w:t xml:space="preserve"> and </w:t>
        </w:r>
        <w:r w:rsidRPr="00B446E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_Toc68887412 \h </w:instrText>
        </w:r>
        <w:r>
          <w:rPr>
            <w:noProof/>
            <w:webHidden/>
          </w:rPr>
        </w:r>
        <w:r>
          <w:rPr>
            <w:noProof/>
            <w:webHidden/>
          </w:rPr>
          <w:fldChar w:fldCharType="separate"/>
        </w:r>
        <w:r>
          <w:rPr>
            <w:noProof/>
            <w:webHidden/>
          </w:rPr>
          <w:t>54</w:t>
        </w:r>
        <w:r>
          <w:rPr>
            <w:noProof/>
            <w:webHidden/>
          </w:rPr>
          <w:fldChar w:fldCharType="end"/>
        </w:r>
      </w:hyperlink>
    </w:p>
    <w:p w14:paraId="1CCD633C" w14:textId="1D6ED1E0" w:rsidR="00F65AE1" w:rsidRDefault="00F65AE1">
      <w:pPr>
        <w:pStyle w:val="Verzeichnis3"/>
        <w:rPr>
          <w:rFonts w:asciiTheme="minorHAnsi" w:eastAsiaTheme="minorEastAsia" w:hAnsiTheme="minorHAnsi" w:cstheme="minorBidi"/>
          <w:noProof/>
          <w:sz w:val="22"/>
          <w:szCs w:val="22"/>
          <w:lang w:val="de-DE"/>
        </w:rPr>
      </w:pPr>
      <w:hyperlink w:anchor="_Toc68887413" w:history="1">
        <w:r w:rsidRPr="00B446ED">
          <w:rPr>
            <w:rStyle w:val="Hyperlink"/>
            <w:noProof/>
          </w:rPr>
          <w:t>6.6.1</w:t>
        </w:r>
        <w:r>
          <w:rPr>
            <w:rFonts w:asciiTheme="minorHAnsi" w:eastAsiaTheme="minorEastAsia" w:hAnsiTheme="minorHAnsi" w:cstheme="minorBidi"/>
            <w:noProof/>
            <w:sz w:val="22"/>
            <w:szCs w:val="22"/>
            <w:lang w:val="de-DE"/>
          </w:rPr>
          <w:tab/>
        </w:r>
        <w:r w:rsidRPr="00B446ED">
          <w:rPr>
            <w:rStyle w:val="Hyperlink"/>
            <w:noProof/>
          </w:rPr>
          <w:t xml:space="preserve">Needs of different process roles,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_Toc68887413 \h </w:instrText>
        </w:r>
        <w:r>
          <w:rPr>
            <w:noProof/>
            <w:webHidden/>
          </w:rPr>
        </w:r>
        <w:r>
          <w:rPr>
            <w:noProof/>
            <w:webHidden/>
          </w:rPr>
          <w:fldChar w:fldCharType="separate"/>
        </w:r>
        <w:r>
          <w:rPr>
            <w:noProof/>
            <w:webHidden/>
          </w:rPr>
          <w:t>54</w:t>
        </w:r>
        <w:r>
          <w:rPr>
            <w:noProof/>
            <w:webHidden/>
          </w:rPr>
          <w:fldChar w:fldCharType="end"/>
        </w:r>
      </w:hyperlink>
    </w:p>
    <w:p w14:paraId="0E64C7F8" w14:textId="0D94D157" w:rsidR="00F65AE1" w:rsidRDefault="00F65AE1">
      <w:pPr>
        <w:pStyle w:val="Verzeichnis3"/>
        <w:rPr>
          <w:rFonts w:asciiTheme="minorHAnsi" w:eastAsiaTheme="minorEastAsia" w:hAnsiTheme="minorHAnsi" w:cstheme="minorBidi"/>
          <w:noProof/>
          <w:sz w:val="22"/>
          <w:szCs w:val="22"/>
          <w:lang w:val="de-DE"/>
        </w:rPr>
      </w:pPr>
      <w:hyperlink w:anchor="_Toc68887414" w:history="1">
        <w:r w:rsidRPr="00B446ED">
          <w:rPr>
            <w:rStyle w:val="Hyperlink"/>
            <w:noProof/>
          </w:rPr>
          <w:t>6.6.2</w:t>
        </w:r>
        <w:r>
          <w:rPr>
            <w:rFonts w:asciiTheme="minorHAnsi" w:eastAsiaTheme="minorEastAsia" w:hAnsiTheme="minorHAnsi" w:cstheme="minorBidi"/>
            <w:noProof/>
            <w:sz w:val="22"/>
            <w:szCs w:val="22"/>
            <w:lang w:val="de-DE"/>
          </w:rPr>
          <w:tab/>
        </w:r>
        <w:r w:rsidRPr="00B446ED">
          <w:rPr>
            <w:rStyle w:val="Hyperlink"/>
            <w:noProof/>
          </w:rPr>
          <w:t xml:space="preserve">Needs of different applications, addressed by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_Toc68887414 \h </w:instrText>
        </w:r>
        <w:r>
          <w:rPr>
            <w:noProof/>
            <w:webHidden/>
          </w:rPr>
        </w:r>
        <w:r>
          <w:rPr>
            <w:noProof/>
            <w:webHidden/>
          </w:rPr>
          <w:fldChar w:fldCharType="separate"/>
        </w:r>
        <w:r>
          <w:rPr>
            <w:noProof/>
            <w:webHidden/>
          </w:rPr>
          <w:t>54</w:t>
        </w:r>
        <w:r>
          <w:rPr>
            <w:noProof/>
            <w:webHidden/>
          </w:rPr>
          <w:fldChar w:fldCharType="end"/>
        </w:r>
      </w:hyperlink>
    </w:p>
    <w:p w14:paraId="4B584065" w14:textId="454FFA51" w:rsidR="00F65AE1" w:rsidRDefault="00F65AE1">
      <w:pPr>
        <w:pStyle w:val="Verzeichnis3"/>
        <w:rPr>
          <w:rFonts w:asciiTheme="minorHAnsi" w:eastAsiaTheme="minorEastAsia" w:hAnsiTheme="minorHAnsi" w:cstheme="minorBidi"/>
          <w:noProof/>
          <w:sz w:val="22"/>
          <w:szCs w:val="22"/>
          <w:lang w:val="de-DE"/>
        </w:rPr>
      </w:pPr>
      <w:hyperlink w:anchor="_Toc68887415" w:history="1">
        <w:r w:rsidRPr="00B446ED">
          <w:rPr>
            <w:rStyle w:val="Hyperlink"/>
            <w:noProof/>
          </w:rPr>
          <w:t>6.6.3</w:t>
        </w:r>
        <w:r>
          <w:rPr>
            <w:rFonts w:asciiTheme="minorHAnsi" w:eastAsiaTheme="minorEastAsia" w:hAnsiTheme="minorHAnsi" w:cstheme="minorBidi"/>
            <w:noProof/>
            <w:sz w:val="22"/>
            <w:szCs w:val="22"/>
            <w:lang w:val="de-DE"/>
          </w:rPr>
          <w:tab/>
        </w:r>
        <w:r w:rsidRPr="00B446ED">
          <w:rPr>
            <w:rStyle w:val="Hyperlink"/>
            <w:noProof/>
          </w:rPr>
          <w:t xml:space="preserve">Different levels of </w:t>
        </w:r>
        <w:r w:rsidRPr="00B446ED">
          <w:rPr>
            <w:rStyle w:val="Hyperlink"/>
            <w:rFonts w:ascii="Courier New" w:hAnsi="Courier New" w:cs="Courier New"/>
            <w:i/>
            <w:iCs/>
            <w:noProof/>
          </w:rPr>
          <w:t>&lt;custom_attributes/&gt;</w:t>
        </w:r>
        <w:r w:rsidRPr="00B446ED">
          <w:rPr>
            <w:rStyle w:val="Hyperlink"/>
            <w:noProof/>
          </w:rPr>
          <w:t xml:space="preserve"> and </w:t>
        </w:r>
        <w:r w:rsidRPr="00B446ED">
          <w:rPr>
            <w:rStyle w:val="Hyperlink"/>
            <w:rFonts w:ascii="Courier New" w:hAnsi="Courier New" w:cs="Courier New"/>
            <w:i/>
            <w:iCs/>
            <w:noProof/>
          </w:rPr>
          <w:t>&lt;appdata/&gt;</w:t>
        </w:r>
        <w:r w:rsidRPr="00B446ED">
          <w:rPr>
            <w:rStyle w:val="Hyperlink"/>
            <w:noProof/>
          </w:rPr>
          <w:t xml:space="preserve"> within χMCF data model</w:t>
        </w:r>
        <w:r>
          <w:rPr>
            <w:noProof/>
            <w:webHidden/>
          </w:rPr>
          <w:tab/>
        </w:r>
        <w:r>
          <w:rPr>
            <w:noProof/>
            <w:webHidden/>
          </w:rPr>
          <w:fldChar w:fldCharType="begin"/>
        </w:r>
        <w:r>
          <w:rPr>
            <w:noProof/>
            <w:webHidden/>
          </w:rPr>
          <w:instrText xml:space="preserve"> PAGEREF _Toc68887415 \h </w:instrText>
        </w:r>
        <w:r>
          <w:rPr>
            <w:noProof/>
            <w:webHidden/>
          </w:rPr>
        </w:r>
        <w:r>
          <w:rPr>
            <w:noProof/>
            <w:webHidden/>
          </w:rPr>
          <w:fldChar w:fldCharType="separate"/>
        </w:r>
        <w:r>
          <w:rPr>
            <w:noProof/>
            <w:webHidden/>
          </w:rPr>
          <w:t>55</w:t>
        </w:r>
        <w:r>
          <w:rPr>
            <w:noProof/>
            <w:webHidden/>
          </w:rPr>
          <w:fldChar w:fldCharType="end"/>
        </w:r>
      </w:hyperlink>
    </w:p>
    <w:p w14:paraId="13AB5197" w14:textId="5117E233"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16" w:history="1">
        <w:r w:rsidRPr="00B446ED">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B446ED">
          <w:rPr>
            <w:rStyle w:val="Hyperlink"/>
            <w:noProof/>
          </w:rPr>
          <w:t>0D connections</w:t>
        </w:r>
        <w:r>
          <w:rPr>
            <w:noProof/>
            <w:webHidden/>
          </w:rPr>
          <w:tab/>
        </w:r>
        <w:r>
          <w:rPr>
            <w:noProof/>
            <w:webHidden/>
          </w:rPr>
          <w:fldChar w:fldCharType="begin"/>
        </w:r>
        <w:r>
          <w:rPr>
            <w:noProof/>
            <w:webHidden/>
          </w:rPr>
          <w:instrText xml:space="preserve"> PAGEREF _Toc68887416 \h </w:instrText>
        </w:r>
        <w:r>
          <w:rPr>
            <w:noProof/>
            <w:webHidden/>
          </w:rPr>
        </w:r>
        <w:r>
          <w:rPr>
            <w:noProof/>
            <w:webHidden/>
          </w:rPr>
          <w:fldChar w:fldCharType="separate"/>
        </w:r>
        <w:r>
          <w:rPr>
            <w:noProof/>
            <w:webHidden/>
          </w:rPr>
          <w:t>56</w:t>
        </w:r>
        <w:r>
          <w:rPr>
            <w:noProof/>
            <w:webHidden/>
          </w:rPr>
          <w:fldChar w:fldCharType="end"/>
        </w:r>
      </w:hyperlink>
    </w:p>
    <w:p w14:paraId="2E65BABD" w14:textId="4D1730A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17" w:history="1">
        <w:r w:rsidRPr="00B446ED">
          <w:rPr>
            <w:rStyle w:val="Hyperlink"/>
            <w:noProof/>
          </w:rPr>
          <w:t>7.1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_Toc68887417 \h </w:instrText>
        </w:r>
        <w:r>
          <w:rPr>
            <w:noProof/>
            <w:webHidden/>
          </w:rPr>
        </w:r>
        <w:r>
          <w:rPr>
            <w:noProof/>
            <w:webHidden/>
          </w:rPr>
          <w:fldChar w:fldCharType="separate"/>
        </w:r>
        <w:r>
          <w:rPr>
            <w:noProof/>
            <w:webHidden/>
          </w:rPr>
          <w:t>56</w:t>
        </w:r>
        <w:r>
          <w:rPr>
            <w:noProof/>
            <w:webHidden/>
          </w:rPr>
          <w:fldChar w:fldCharType="end"/>
        </w:r>
      </w:hyperlink>
    </w:p>
    <w:p w14:paraId="0FB9B6EF" w14:textId="6A39F49B" w:rsidR="00F65AE1" w:rsidRDefault="00F65AE1">
      <w:pPr>
        <w:pStyle w:val="Verzeichnis3"/>
        <w:rPr>
          <w:rFonts w:asciiTheme="minorHAnsi" w:eastAsiaTheme="minorEastAsia" w:hAnsiTheme="minorHAnsi" w:cstheme="minorBidi"/>
          <w:noProof/>
          <w:sz w:val="22"/>
          <w:szCs w:val="22"/>
          <w:lang w:val="de-DE"/>
        </w:rPr>
      </w:pPr>
      <w:hyperlink w:anchor="_Toc68887418" w:history="1">
        <w:r w:rsidRPr="00B446ED">
          <w:rPr>
            <w:rStyle w:val="Hyperlink"/>
            <w:noProof/>
          </w:rPr>
          <w:t>7.1.1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_Toc68887418 \h </w:instrText>
        </w:r>
        <w:r>
          <w:rPr>
            <w:noProof/>
            <w:webHidden/>
          </w:rPr>
        </w:r>
        <w:r>
          <w:rPr>
            <w:noProof/>
            <w:webHidden/>
          </w:rPr>
          <w:fldChar w:fldCharType="separate"/>
        </w:r>
        <w:r>
          <w:rPr>
            <w:noProof/>
            <w:webHidden/>
          </w:rPr>
          <w:t>56</w:t>
        </w:r>
        <w:r>
          <w:rPr>
            <w:noProof/>
            <w:webHidden/>
          </w:rPr>
          <w:fldChar w:fldCharType="end"/>
        </w:r>
      </w:hyperlink>
    </w:p>
    <w:p w14:paraId="62ABB33B" w14:textId="238F903B" w:rsidR="00F65AE1" w:rsidRDefault="00F65AE1">
      <w:pPr>
        <w:pStyle w:val="Verzeichnis3"/>
        <w:rPr>
          <w:rFonts w:asciiTheme="minorHAnsi" w:eastAsiaTheme="minorEastAsia" w:hAnsiTheme="minorHAnsi" w:cstheme="minorBidi"/>
          <w:noProof/>
          <w:sz w:val="22"/>
          <w:szCs w:val="22"/>
          <w:lang w:val="de-DE"/>
        </w:rPr>
      </w:pPr>
      <w:hyperlink w:anchor="_Toc68887419" w:history="1">
        <w:r w:rsidRPr="00B446ED">
          <w:rPr>
            <w:rStyle w:val="Hyperlink"/>
            <w:noProof/>
          </w:rPr>
          <w:t>7.1.2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_Toc68887419 \h </w:instrText>
        </w:r>
        <w:r>
          <w:rPr>
            <w:noProof/>
            <w:webHidden/>
          </w:rPr>
        </w:r>
        <w:r>
          <w:rPr>
            <w:noProof/>
            <w:webHidden/>
          </w:rPr>
          <w:fldChar w:fldCharType="separate"/>
        </w:r>
        <w:r>
          <w:rPr>
            <w:noProof/>
            <w:webHidden/>
          </w:rPr>
          <w:t>56</w:t>
        </w:r>
        <w:r>
          <w:rPr>
            <w:noProof/>
            <w:webHidden/>
          </w:rPr>
          <w:fldChar w:fldCharType="end"/>
        </w:r>
      </w:hyperlink>
    </w:p>
    <w:p w14:paraId="7007D86A" w14:textId="71D170F8" w:rsidR="00F65AE1" w:rsidRDefault="00F65AE1">
      <w:pPr>
        <w:pStyle w:val="Verzeichnis3"/>
        <w:rPr>
          <w:rFonts w:asciiTheme="minorHAnsi" w:eastAsiaTheme="minorEastAsia" w:hAnsiTheme="minorHAnsi" w:cstheme="minorBidi"/>
          <w:noProof/>
          <w:sz w:val="22"/>
          <w:szCs w:val="22"/>
          <w:lang w:val="de-DE"/>
        </w:rPr>
      </w:pPr>
      <w:hyperlink w:anchor="_Toc68887420" w:history="1">
        <w:r w:rsidRPr="00B446ED">
          <w:rPr>
            <w:rStyle w:val="Hyperlink"/>
            <w:noProof/>
          </w:rPr>
          <w:t>7.1.3</w:t>
        </w:r>
        <w:r>
          <w:rPr>
            <w:rFonts w:asciiTheme="minorHAnsi" w:eastAsiaTheme="minorEastAsia" w:hAnsiTheme="minorHAnsi" w:cstheme="minorBidi"/>
            <w:noProof/>
            <w:sz w:val="22"/>
            <w:szCs w:val="22"/>
            <w:lang w:val="de-DE"/>
          </w:rPr>
          <w:tab/>
        </w:r>
        <w:r w:rsidRPr="00B446ED">
          <w:rPr>
            <w:rStyle w:val="Hyperlink"/>
            <w:noProof/>
          </w:rPr>
          <w:t>Direction</w:t>
        </w:r>
        <w:r>
          <w:rPr>
            <w:noProof/>
            <w:webHidden/>
          </w:rPr>
          <w:tab/>
        </w:r>
        <w:r>
          <w:rPr>
            <w:noProof/>
            <w:webHidden/>
          </w:rPr>
          <w:fldChar w:fldCharType="begin"/>
        </w:r>
        <w:r>
          <w:rPr>
            <w:noProof/>
            <w:webHidden/>
          </w:rPr>
          <w:instrText xml:space="preserve"> PAGEREF _Toc68887420 \h </w:instrText>
        </w:r>
        <w:r>
          <w:rPr>
            <w:noProof/>
            <w:webHidden/>
          </w:rPr>
        </w:r>
        <w:r>
          <w:rPr>
            <w:noProof/>
            <w:webHidden/>
          </w:rPr>
          <w:fldChar w:fldCharType="separate"/>
        </w:r>
        <w:r>
          <w:rPr>
            <w:noProof/>
            <w:webHidden/>
          </w:rPr>
          <w:t>57</w:t>
        </w:r>
        <w:r>
          <w:rPr>
            <w:noProof/>
            <w:webHidden/>
          </w:rPr>
          <w:fldChar w:fldCharType="end"/>
        </w:r>
      </w:hyperlink>
    </w:p>
    <w:p w14:paraId="78064F9E" w14:textId="73C44AAC" w:rsidR="00F65AE1" w:rsidRDefault="00F65AE1">
      <w:pPr>
        <w:pStyle w:val="Verzeichnis3"/>
        <w:rPr>
          <w:rFonts w:asciiTheme="minorHAnsi" w:eastAsiaTheme="minorEastAsia" w:hAnsiTheme="minorHAnsi" w:cstheme="minorBidi"/>
          <w:noProof/>
          <w:sz w:val="22"/>
          <w:szCs w:val="22"/>
          <w:lang w:val="de-DE"/>
        </w:rPr>
      </w:pPr>
      <w:hyperlink w:anchor="_Toc68887421" w:history="1">
        <w:r w:rsidRPr="00B446ED">
          <w:rPr>
            <w:rStyle w:val="Hyperlink"/>
            <w:noProof/>
          </w:rPr>
          <w:t>7.1.4</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_Toc68887421 \h </w:instrText>
        </w:r>
        <w:r>
          <w:rPr>
            <w:noProof/>
            <w:webHidden/>
          </w:rPr>
        </w:r>
        <w:r>
          <w:rPr>
            <w:noProof/>
            <w:webHidden/>
          </w:rPr>
          <w:fldChar w:fldCharType="separate"/>
        </w:r>
        <w:r>
          <w:rPr>
            <w:noProof/>
            <w:webHidden/>
          </w:rPr>
          <w:t>58</w:t>
        </w:r>
        <w:r>
          <w:rPr>
            <w:noProof/>
            <w:webHidden/>
          </w:rPr>
          <w:fldChar w:fldCharType="end"/>
        </w:r>
      </w:hyperlink>
    </w:p>
    <w:p w14:paraId="25295D02" w14:textId="4438ECF1"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2" w:history="1">
        <w:r w:rsidRPr="00B446ED">
          <w:rPr>
            <w:rStyle w:val="Hyperlink"/>
            <w:noProof/>
          </w:rPr>
          <w:t>7.2</w:t>
        </w:r>
        <w:r>
          <w:rPr>
            <w:rFonts w:asciiTheme="minorHAnsi" w:eastAsiaTheme="minorEastAsia" w:hAnsiTheme="minorHAnsi" w:cstheme="minorBidi"/>
            <w:b w:val="0"/>
            <w:bCs w:val="0"/>
            <w:noProof/>
            <w:sz w:val="22"/>
            <w:szCs w:val="22"/>
            <w:lang w:val="de-DE"/>
          </w:rPr>
          <w:tab/>
        </w:r>
        <w:r w:rsidRPr="00B446ED">
          <w:rPr>
            <w:rStyle w:val="Hyperlink"/>
            <w:noProof/>
          </w:rPr>
          <w:t>Spot Welds</w:t>
        </w:r>
        <w:r>
          <w:rPr>
            <w:noProof/>
            <w:webHidden/>
          </w:rPr>
          <w:tab/>
        </w:r>
        <w:r>
          <w:rPr>
            <w:noProof/>
            <w:webHidden/>
          </w:rPr>
          <w:fldChar w:fldCharType="begin"/>
        </w:r>
        <w:r>
          <w:rPr>
            <w:noProof/>
            <w:webHidden/>
          </w:rPr>
          <w:instrText xml:space="preserve"> PAGEREF _Toc68887422 \h </w:instrText>
        </w:r>
        <w:r>
          <w:rPr>
            <w:noProof/>
            <w:webHidden/>
          </w:rPr>
        </w:r>
        <w:r>
          <w:rPr>
            <w:noProof/>
            <w:webHidden/>
          </w:rPr>
          <w:fldChar w:fldCharType="separate"/>
        </w:r>
        <w:r>
          <w:rPr>
            <w:noProof/>
            <w:webHidden/>
          </w:rPr>
          <w:t>58</w:t>
        </w:r>
        <w:r>
          <w:rPr>
            <w:noProof/>
            <w:webHidden/>
          </w:rPr>
          <w:fldChar w:fldCharType="end"/>
        </w:r>
      </w:hyperlink>
    </w:p>
    <w:p w14:paraId="3EE1CBE6" w14:textId="32E6F7A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3" w:history="1">
        <w:r w:rsidRPr="00B446ED">
          <w:rPr>
            <w:rStyle w:val="Hyperlink"/>
            <w:noProof/>
          </w:rPr>
          <w:t>7.3</w:t>
        </w:r>
        <w:r>
          <w:rPr>
            <w:rFonts w:asciiTheme="minorHAnsi" w:eastAsiaTheme="minorEastAsia" w:hAnsiTheme="minorHAnsi" w:cstheme="minorBidi"/>
            <w:b w:val="0"/>
            <w:bCs w:val="0"/>
            <w:noProof/>
            <w:sz w:val="22"/>
            <w:szCs w:val="22"/>
            <w:lang w:val="de-DE"/>
          </w:rPr>
          <w:tab/>
        </w:r>
        <w:r w:rsidRPr="00B446ED">
          <w:rPr>
            <w:rStyle w:val="Hyperlink"/>
            <w:noProof/>
          </w:rPr>
          <w:t>Robscans</w:t>
        </w:r>
        <w:r>
          <w:rPr>
            <w:noProof/>
            <w:webHidden/>
          </w:rPr>
          <w:tab/>
        </w:r>
        <w:r>
          <w:rPr>
            <w:noProof/>
            <w:webHidden/>
          </w:rPr>
          <w:fldChar w:fldCharType="begin"/>
        </w:r>
        <w:r>
          <w:rPr>
            <w:noProof/>
            <w:webHidden/>
          </w:rPr>
          <w:instrText xml:space="preserve"> PAGEREF _Toc68887423 \h </w:instrText>
        </w:r>
        <w:r>
          <w:rPr>
            <w:noProof/>
            <w:webHidden/>
          </w:rPr>
        </w:r>
        <w:r>
          <w:rPr>
            <w:noProof/>
            <w:webHidden/>
          </w:rPr>
          <w:fldChar w:fldCharType="separate"/>
        </w:r>
        <w:r>
          <w:rPr>
            <w:noProof/>
            <w:webHidden/>
          </w:rPr>
          <w:t>59</w:t>
        </w:r>
        <w:r>
          <w:rPr>
            <w:noProof/>
            <w:webHidden/>
          </w:rPr>
          <w:fldChar w:fldCharType="end"/>
        </w:r>
      </w:hyperlink>
    </w:p>
    <w:p w14:paraId="77581CE7" w14:textId="44F5A25D"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24" w:history="1">
        <w:r w:rsidRPr="00B446ED">
          <w:rPr>
            <w:rStyle w:val="Hyperlink"/>
            <w:noProof/>
          </w:rPr>
          <w:t>7.4</w:t>
        </w:r>
        <w:r>
          <w:rPr>
            <w:rFonts w:asciiTheme="minorHAnsi" w:eastAsiaTheme="minorEastAsia" w:hAnsiTheme="minorHAnsi" w:cstheme="minorBidi"/>
            <w:b w:val="0"/>
            <w:bCs w:val="0"/>
            <w:noProof/>
            <w:sz w:val="22"/>
            <w:szCs w:val="22"/>
            <w:lang w:val="de-DE"/>
          </w:rPr>
          <w:tab/>
        </w:r>
        <w:r w:rsidRPr="00B446ED">
          <w:rPr>
            <w:rStyle w:val="Hyperlink"/>
            <w:noProof/>
          </w:rPr>
          <w:t>Rivets</w:t>
        </w:r>
        <w:r>
          <w:rPr>
            <w:noProof/>
            <w:webHidden/>
          </w:rPr>
          <w:tab/>
        </w:r>
        <w:r>
          <w:rPr>
            <w:noProof/>
            <w:webHidden/>
          </w:rPr>
          <w:fldChar w:fldCharType="begin"/>
        </w:r>
        <w:r>
          <w:rPr>
            <w:noProof/>
            <w:webHidden/>
          </w:rPr>
          <w:instrText xml:space="preserve"> PAGEREF _Toc68887424 \h </w:instrText>
        </w:r>
        <w:r>
          <w:rPr>
            <w:noProof/>
            <w:webHidden/>
          </w:rPr>
        </w:r>
        <w:r>
          <w:rPr>
            <w:noProof/>
            <w:webHidden/>
          </w:rPr>
          <w:fldChar w:fldCharType="separate"/>
        </w:r>
        <w:r>
          <w:rPr>
            <w:noProof/>
            <w:webHidden/>
          </w:rPr>
          <w:t>62</w:t>
        </w:r>
        <w:r>
          <w:rPr>
            <w:noProof/>
            <w:webHidden/>
          </w:rPr>
          <w:fldChar w:fldCharType="end"/>
        </w:r>
      </w:hyperlink>
    </w:p>
    <w:p w14:paraId="0A59CEC5" w14:textId="7693CA6E" w:rsidR="00F65AE1" w:rsidRDefault="00F65AE1">
      <w:pPr>
        <w:pStyle w:val="Verzeichnis3"/>
        <w:rPr>
          <w:rFonts w:asciiTheme="minorHAnsi" w:eastAsiaTheme="minorEastAsia" w:hAnsiTheme="minorHAnsi" w:cstheme="minorBidi"/>
          <w:noProof/>
          <w:sz w:val="22"/>
          <w:szCs w:val="22"/>
          <w:lang w:val="de-DE"/>
        </w:rPr>
      </w:pPr>
      <w:hyperlink w:anchor="_Toc68887425" w:history="1">
        <w:r w:rsidRPr="00B446ED">
          <w:rPr>
            <w:rStyle w:val="Hyperlink"/>
            <w:noProof/>
          </w:rPr>
          <w:t>7.4.1</w:t>
        </w:r>
        <w:r>
          <w:rPr>
            <w:rFonts w:asciiTheme="minorHAnsi" w:eastAsiaTheme="minorEastAsia" w:hAnsiTheme="minorHAnsi" w:cstheme="minorBidi"/>
            <w:noProof/>
            <w:sz w:val="22"/>
            <w:szCs w:val="22"/>
            <w:lang w:val="de-DE"/>
          </w:rPr>
          <w:tab/>
        </w:r>
        <w:r w:rsidRPr="00B446ED">
          <w:rPr>
            <w:rStyle w:val="Hyperlink"/>
            <w:noProof/>
          </w:rPr>
          <w:t>Blind Rivets</w:t>
        </w:r>
        <w:r>
          <w:rPr>
            <w:noProof/>
            <w:webHidden/>
          </w:rPr>
          <w:tab/>
        </w:r>
        <w:r>
          <w:rPr>
            <w:noProof/>
            <w:webHidden/>
          </w:rPr>
          <w:fldChar w:fldCharType="begin"/>
        </w:r>
        <w:r>
          <w:rPr>
            <w:noProof/>
            <w:webHidden/>
          </w:rPr>
          <w:instrText xml:space="preserve"> PAGEREF _Toc68887425 \h </w:instrText>
        </w:r>
        <w:r>
          <w:rPr>
            <w:noProof/>
            <w:webHidden/>
          </w:rPr>
        </w:r>
        <w:r>
          <w:rPr>
            <w:noProof/>
            <w:webHidden/>
          </w:rPr>
          <w:fldChar w:fldCharType="separate"/>
        </w:r>
        <w:r>
          <w:rPr>
            <w:noProof/>
            <w:webHidden/>
          </w:rPr>
          <w:t>64</w:t>
        </w:r>
        <w:r>
          <w:rPr>
            <w:noProof/>
            <w:webHidden/>
          </w:rPr>
          <w:fldChar w:fldCharType="end"/>
        </w:r>
      </w:hyperlink>
    </w:p>
    <w:p w14:paraId="325E10FE" w14:textId="53C4E582" w:rsidR="00F65AE1" w:rsidRDefault="00F65AE1">
      <w:pPr>
        <w:pStyle w:val="Verzeichnis3"/>
        <w:rPr>
          <w:rFonts w:asciiTheme="minorHAnsi" w:eastAsiaTheme="minorEastAsia" w:hAnsiTheme="minorHAnsi" w:cstheme="minorBidi"/>
          <w:noProof/>
          <w:sz w:val="22"/>
          <w:szCs w:val="22"/>
          <w:lang w:val="de-DE"/>
        </w:rPr>
      </w:pPr>
      <w:hyperlink w:anchor="_Toc68887426" w:history="1">
        <w:r w:rsidRPr="00B446ED">
          <w:rPr>
            <w:rStyle w:val="Hyperlink"/>
            <w:noProof/>
          </w:rPr>
          <w:t>7.4.2</w:t>
        </w:r>
        <w:r>
          <w:rPr>
            <w:rFonts w:asciiTheme="minorHAnsi" w:eastAsiaTheme="minorEastAsia" w:hAnsiTheme="minorHAnsi" w:cstheme="minorBidi"/>
            <w:noProof/>
            <w:sz w:val="22"/>
            <w:szCs w:val="22"/>
            <w:lang w:val="de-DE"/>
          </w:rPr>
          <w:tab/>
        </w:r>
        <w:r w:rsidRPr="00B446ED">
          <w:rPr>
            <w:rStyle w:val="Hyperlink"/>
            <w:noProof/>
          </w:rPr>
          <w:t>Self-Piercing Rivets</w:t>
        </w:r>
        <w:r>
          <w:rPr>
            <w:noProof/>
            <w:webHidden/>
          </w:rPr>
          <w:tab/>
        </w:r>
        <w:r>
          <w:rPr>
            <w:noProof/>
            <w:webHidden/>
          </w:rPr>
          <w:fldChar w:fldCharType="begin"/>
        </w:r>
        <w:r>
          <w:rPr>
            <w:noProof/>
            <w:webHidden/>
          </w:rPr>
          <w:instrText xml:space="preserve"> PAGEREF _Toc68887426 \h </w:instrText>
        </w:r>
        <w:r>
          <w:rPr>
            <w:noProof/>
            <w:webHidden/>
          </w:rPr>
        </w:r>
        <w:r>
          <w:rPr>
            <w:noProof/>
            <w:webHidden/>
          </w:rPr>
          <w:fldChar w:fldCharType="separate"/>
        </w:r>
        <w:r>
          <w:rPr>
            <w:noProof/>
            <w:webHidden/>
          </w:rPr>
          <w:t>67</w:t>
        </w:r>
        <w:r>
          <w:rPr>
            <w:noProof/>
            <w:webHidden/>
          </w:rPr>
          <w:fldChar w:fldCharType="end"/>
        </w:r>
      </w:hyperlink>
    </w:p>
    <w:p w14:paraId="5DBEA74E" w14:textId="56E93061" w:rsidR="00F65AE1" w:rsidRDefault="00F65AE1">
      <w:pPr>
        <w:pStyle w:val="Verzeichnis3"/>
        <w:rPr>
          <w:rFonts w:asciiTheme="minorHAnsi" w:eastAsiaTheme="minorEastAsia" w:hAnsiTheme="minorHAnsi" w:cstheme="minorBidi"/>
          <w:noProof/>
          <w:sz w:val="22"/>
          <w:szCs w:val="22"/>
          <w:lang w:val="de-DE"/>
        </w:rPr>
      </w:pPr>
      <w:hyperlink w:anchor="_Toc68887427" w:history="1">
        <w:r w:rsidRPr="00B446ED">
          <w:rPr>
            <w:rStyle w:val="Hyperlink"/>
            <w:noProof/>
          </w:rPr>
          <w:t>7.4.3</w:t>
        </w:r>
        <w:r>
          <w:rPr>
            <w:rFonts w:asciiTheme="minorHAnsi" w:eastAsiaTheme="minorEastAsia" w:hAnsiTheme="minorHAnsi" w:cstheme="minorBidi"/>
            <w:noProof/>
            <w:sz w:val="22"/>
            <w:szCs w:val="22"/>
            <w:lang w:val="de-DE"/>
          </w:rPr>
          <w:tab/>
        </w:r>
        <w:r w:rsidRPr="00B446ED">
          <w:rPr>
            <w:rStyle w:val="Hyperlink"/>
            <w:noProof/>
          </w:rPr>
          <w:t>Solid Rivets</w:t>
        </w:r>
        <w:r>
          <w:rPr>
            <w:noProof/>
            <w:webHidden/>
          </w:rPr>
          <w:tab/>
        </w:r>
        <w:r>
          <w:rPr>
            <w:noProof/>
            <w:webHidden/>
          </w:rPr>
          <w:fldChar w:fldCharType="begin"/>
        </w:r>
        <w:r>
          <w:rPr>
            <w:noProof/>
            <w:webHidden/>
          </w:rPr>
          <w:instrText xml:space="preserve"> PAGEREF _Toc68887427 \h </w:instrText>
        </w:r>
        <w:r>
          <w:rPr>
            <w:noProof/>
            <w:webHidden/>
          </w:rPr>
        </w:r>
        <w:r>
          <w:rPr>
            <w:noProof/>
            <w:webHidden/>
          </w:rPr>
          <w:fldChar w:fldCharType="separate"/>
        </w:r>
        <w:r>
          <w:rPr>
            <w:noProof/>
            <w:webHidden/>
          </w:rPr>
          <w:t>68</w:t>
        </w:r>
        <w:r>
          <w:rPr>
            <w:noProof/>
            <w:webHidden/>
          </w:rPr>
          <w:fldChar w:fldCharType="end"/>
        </w:r>
      </w:hyperlink>
    </w:p>
    <w:p w14:paraId="76253CAA" w14:textId="559E8A20" w:rsidR="00F65AE1" w:rsidRDefault="00F65AE1">
      <w:pPr>
        <w:pStyle w:val="Verzeichnis3"/>
        <w:rPr>
          <w:rFonts w:asciiTheme="minorHAnsi" w:eastAsiaTheme="minorEastAsia" w:hAnsiTheme="minorHAnsi" w:cstheme="minorBidi"/>
          <w:noProof/>
          <w:sz w:val="22"/>
          <w:szCs w:val="22"/>
          <w:lang w:val="de-DE"/>
        </w:rPr>
      </w:pPr>
      <w:hyperlink w:anchor="_Toc68887428" w:history="1">
        <w:r w:rsidRPr="00B446ED">
          <w:rPr>
            <w:rStyle w:val="Hyperlink"/>
            <w:noProof/>
          </w:rPr>
          <w:t>7.4.4</w:t>
        </w:r>
        <w:r>
          <w:rPr>
            <w:rFonts w:asciiTheme="minorHAnsi" w:eastAsiaTheme="minorEastAsia" w:hAnsiTheme="minorHAnsi" w:cstheme="minorBidi"/>
            <w:noProof/>
            <w:sz w:val="22"/>
            <w:szCs w:val="22"/>
            <w:lang w:val="de-DE"/>
          </w:rPr>
          <w:tab/>
        </w:r>
        <w:r w:rsidRPr="00B446ED">
          <w:rPr>
            <w:rStyle w:val="Hyperlink"/>
            <w:noProof/>
          </w:rPr>
          <w:t>Swop Rivets</w:t>
        </w:r>
        <w:r>
          <w:rPr>
            <w:noProof/>
            <w:webHidden/>
          </w:rPr>
          <w:tab/>
        </w:r>
        <w:r>
          <w:rPr>
            <w:noProof/>
            <w:webHidden/>
          </w:rPr>
          <w:fldChar w:fldCharType="begin"/>
        </w:r>
        <w:r>
          <w:rPr>
            <w:noProof/>
            <w:webHidden/>
          </w:rPr>
          <w:instrText xml:space="preserve"> PAGEREF _Toc68887428 \h </w:instrText>
        </w:r>
        <w:r>
          <w:rPr>
            <w:noProof/>
            <w:webHidden/>
          </w:rPr>
        </w:r>
        <w:r>
          <w:rPr>
            <w:noProof/>
            <w:webHidden/>
          </w:rPr>
          <w:fldChar w:fldCharType="separate"/>
        </w:r>
        <w:r>
          <w:rPr>
            <w:noProof/>
            <w:webHidden/>
          </w:rPr>
          <w:t>71</w:t>
        </w:r>
        <w:r>
          <w:rPr>
            <w:noProof/>
            <w:webHidden/>
          </w:rPr>
          <w:fldChar w:fldCharType="end"/>
        </w:r>
      </w:hyperlink>
    </w:p>
    <w:p w14:paraId="0D954417" w14:textId="2433DABD" w:rsidR="00F65AE1" w:rsidRDefault="00F65AE1">
      <w:pPr>
        <w:pStyle w:val="Verzeichnis3"/>
        <w:rPr>
          <w:rFonts w:asciiTheme="minorHAnsi" w:eastAsiaTheme="minorEastAsia" w:hAnsiTheme="minorHAnsi" w:cstheme="minorBidi"/>
          <w:noProof/>
          <w:sz w:val="22"/>
          <w:szCs w:val="22"/>
          <w:lang w:val="de-DE"/>
        </w:rPr>
      </w:pPr>
      <w:hyperlink w:anchor="_Toc68887429" w:history="1">
        <w:r w:rsidRPr="00B446ED">
          <w:rPr>
            <w:rStyle w:val="Hyperlink"/>
            <w:noProof/>
          </w:rPr>
          <w:t>7.4.5</w:t>
        </w:r>
        <w:r>
          <w:rPr>
            <w:rFonts w:asciiTheme="minorHAnsi" w:eastAsiaTheme="minorEastAsia" w:hAnsiTheme="minorHAnsi" w:cstheme="minorBidi"/>
            <w:noProof/>
            <w:sz w:val="22"/>
            <w:szCs w:val="22"/>
            <w:lang w:val="de-DE"/>
          </w:rPr>
          <w:tab/>
        </w:r>
        <w:r w:rsidRPr="00B446ED">
          <w:rPr>
            <w:rStyle w:val="Hyperlink"/>
            <w:noProof/>
          </w:rPr>
          <w:t>Clinch Rivet Studs</w:t>
        </w:r>
        <w:r>
          <w:rPr>
            <w:noProof/>
            <w:webHidden/>
          </w:rPr>
          <w:tab/>
        </w:r>
        <w:r>
          <w:rPr>
            <w:noProof/>
            <w:webHidden/>
          </w:rPr>
          <w:fldChar w:fldCharType="begin"/>
        </w:r>
        <w:r>
          <w:rPr>
            <w:noProof/>
            <w:webHidden/>
          </w:rPr>
          <w:instrText xml:space="preserve"> PAGEREF _Toc68887429 \h </w:instrText>
        </w:r>
        <w:r>
          <w:rPr>
            <w:noProof/>
            <w:webHidden/>
          </w:rPr>
        </w:r>
        <w:r>
          <w:rPr>
            <w:noProof/>
            <w:webHidden/>
          </w:rPr>
          <w:fldChar w:fldCharType="separate"/>
        </w:r>
        <w:r>
          <w:rPr>
            <w:noProof/>
            <w:webHidden/>
          </w:rPr>
          <w:t>72</w:t>
        </w:r>
        <w:r>
          <w:rPr>
            <w:noProof/>
            <w:webHidden/>
          </w:rPr>
          <w:fldChar w:fldCharType="end"/>
        </w:r>
      </w:hyperlink>
    </w:p>
    <w:p w14:paraId="3261E36C" w14:textId="6537594F"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30" w:history="1">
        <w:r w:rsidRPr="00B446ED">
          <w:rPr>
            <w:rStyle w:val="Hyperlink"/>
            <w:noProof/>
          </w:rPr>
          <w:t>7.5</w:t>
        </w:r>
        <w:r>
          <w:rPr>
            <w:rFonts w:asciiTheme="minorHAnsi" w:eastAsiaTheme="minorEastAsia" w:hAnsiTheme="minorHAnsi" w:cstheme="minorBidi"/>
            <w:b w:val="0"/>
            <w:bCs w:val="0"/>
            <w:noProof/>
            <w:sz w:val="22"/>
            <w:szCs w:val="22"/>
            <w:lang w:val="de-DE"/>
          </w:rPr>
          <w:tab/>
        </w:r>
        <w:r w:rsidRPr="00B446ED">
          <w:rPr>
            <w:rStyle w:val="Hyperlink"/>
            <w:noProof/>
          </w:rPr>
          <w:t>Threaded Connections: Bolts and Screws</w:t>
        </w:r>
        <w:r>
          <w:rPr>
            <w:noProof/>
            <w:webHidden/>
          </w:rPr>
          <w:tab/>
        </w:r>
        <w:r>
          <w:rPr>
            <w:noProof/>
            <w:webHidden/>
          </w:rPr>
          <w:fldChar w:fldCharType="begin"/>
        </w:r>
        <w:r>
          <w:rPr>
            <w:noProof/>
            <w:webHidden/>
          </w:rPr>
          <w:instrText xml:space="preserve"> PAGEREF _Toc68887430 \h </w:instrText>
        </w:r>
        <w:r>
          <w:rPr>
            <w:noProof/>
            <w:webHidden/>
          </w:rPr>
        </w:r>
        <w:r>
          <w:rPr>
            <w:noProof/>
            <w:webHidden/>
          </w:rPr>
          <w:fldChar w:fldCharType="separate"/>
        </w:r>
        <w:r>
          <w:rPr>
            <w:noProof/>
            <w:webHidden/>
          </w:rPr>
          <w:t>75</w:t>
        </w:r>
        <w:r>
          <w:rPr>
            <w:noProof/>
            <w:webHidden/>
          </w:rPr>
          <w:fldChar w:fldCharType="end"/>
        </w:r>
      </w:hyperlink>
    </w:p>
    <w:p w14:paraId="705E817F" w14:textId="35AD2E7C" w:rsidR="00F65AE1" w:rsidRDefault="00F65AE1">
      <w:pPr>
        <w:pStyle w:val="Verzeichnis3"/>
        <w:rPr>
          <w:rFonts w:asciiTheme="minorHAnsi" w:eastAsiaTheme="minorEastAsia" w:hAnsiTheme="minorHAnsi" w:cstheme="minorBidi"/>
          <w:noProof/>
          <w:sz w:val="22"/>
          <w:szCs w:val="22"/>
          <w:lang w:val="de-DE"/>
        </w:rPr>
      </w:pPr>
      <w:hyperlink w:anchor="_Toc68887431" w:history="1">
        <w:r w:rsidRPr="00B446ED">
          <w:rPr>
            <w:rStyle w:val="Hyperlink"/>
            <w:noProof/>
          </w:rPr>
          <w:t>7.5.1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_Toc68887431 \h </w:instrText>
        </w:r>
        <w:r>
          <w:rPr>
            <w:noProof/>
            <w:webHidden/>
          </w:rPr>
        </w:r>
        <w:r>
          <w:rPr>
            <w:noProof/>
            <w:webHidden/>
          </w:rPr>
          <w:fldChar w:fldCharType="separate"/>
        </w:r>
        <w:r>
          <w:rPr>
            <w:noProof/>
            <w:webHidden/>
          </w:rPr>
          <w:t>75</w:t>
        </w:r>
        <w:r>
          <w:rPr>
            <w:noProof/>
            <w:webHidden/>
          </w:rPr>
          <w:fldChar w:fldCharType="end"/>
        </w:r>
      </w:hyperlink>
    </w:p>
    <w:p w14:paraId="749AC81D" w14:textId="750FC84A" w:rsidR="00F65AE1" w:rsidRDefault="00F65AE1">
      <w:pPr>
        <w:pStyle w:val="Verzeichnis3"/>
        <w:rPr>
          <w:rFonts w:asciiTheme="minorHAnsi" w:eastAsiaTheme="minorEastAsia" w:hAnsiTheme="minorHAnsi" w:cstheme="minorBidi"/>
          <w:noProof/>
          <w:sz w:val="22"/>
          <w:szCs w:val="22"/>
          <w:lang w:val="de-DE"/>
        </w:rPr>
      </w:pPr>
      <w:hyperlink w:anchor="_Toc68887432" w:history="1">
        <w:r w:rsidRPr="00B446ED">
          <w:rPr>
            <w:rStyle w:val="Hyperlink"/>
            <w:noProof/>
          </w:rPr>
          <w:t>7.5.2</w:t>
        </w:r>
        <w:r>
          <w:rPr>
            <w:rFonts w:asciiTheme="minorHAnsi" w:eastAsiaTheme="minorEastAsia" w:hAnsiTheme="minorHAnsi" w:cstheme="minorBidi"/>
            <w:noProof/>
            <w:sz w:val="22"/>
            <w:szCs w:val="22"/>
            <w:lang w:val="de-DE"/>
          </w:rPr>
          <w:tab/>
        </w:r>
        <w:r w:rsidRPr="00B446ED">
          <w:rPr>
            <w:rStyle w:val="Hyperlink"/>
            <w:noProof/>
          </w:rPr>
          <w:t>Contacts and Friction</w:t>
        </w:r>
        <w:r>
          <w:rPr>
            <w:noProof/>
            <w:webHidden/>
          </w:rPr>
          <w:tab/>
        </w:r>
        <w:r>
          <w:rPr>
            <w:noProof/>
            <w:webHidden/>
          </w:rPr>
          <w:fldChar w:fldCharType="begin"/>
        </w:r>
        <w:r>
          <w:rPr>
            <w:noProof/>
            <w:webHidden/>
          </w:rPr>
          <w:instrText xml:space="preserve"> PAGEREF _Toc68887432 \h </w:instrText>
        </w:r>
        <w:r>
          <w:rPr>
            <w:noProof/>
            <w:webHidden/>
          </w:rPr>
        </w:r>
        <w:r>
          <w:rPr>
            <w:noProof/>
            <w:webHidden/>
          </w:rPr>
          <w:fldChar w:fldCharType="separate"/>
        </w:r>
        <w:r>
          <w:rPr>
            <w:noProof/>
            <w:webHidden/>
          </w:rPr>
          <w:t>76</w:t>
        </w:r>
        <w:r>
          <w:rPr>
            <w:noProof/>
            <w:webHidden/>
          </w:rPr>
          <w:fldChar w:fldCharType="end"/>
        </w:r>
      </w:hyperlink>
    </w:p>
    <w:p w14:paraId="70FBFEC9" w14:textId="6F583388" w:rsidR="00F65AE1" w:rsidRDefault="00F65AE1">
      <w:pPr>
        <w:pStyle w:val="Verzeichnis3"/>
        <w:rPr>
          <w:rFonts w:asciiTheme="minorHAnsi" w:eastAsiaTheme="minorEastAsia" w:hAnsiTheme="minorHAnsi" w:cstheme="minorBidi"/>
          <w:noProof/>
          <w:sz w:val="22"/>
          <w:szCs w:val="22"/>
          <w:lang w:val="de-DE"/>
        </w:rPr>
      </w:pPr>
      <w:hyperlink w:anchor="_Toc68887433" w:history="1">
        <w:r w:rsidRPr="00B446ED">
          <w:rPr>
            <w:rStyle w:val="Hyperlink"/>
            <w:noProof/>
          </w:rPr>
          <w:t>7.5.3</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_Toc68887433 \h </w:instrText>
        </w:r>
        <w:r>
          <w:rPr>
            <w:noProof/>
            <w:webHidden/>
          </w:rPr>
        </w:r>
        <w:r>
          <w:rPr>
            <w:noProof/>
            <w:webHidden/>
          </w:rPr>
          <w:fldChar w:fldCharType="separate"/>
        </w:r>
        <w:r>
          <w:rPr>
            <w:noProof/>
            <w:webHidden/>
          </w:rPr>
          <w:t>79</w:t>
        </w:r>
        <w:r>
          <w:rPr>
            <w:noProof/>
            <w:webHidden/>
          </w:rPr>
          <w:fldChar w:fldCharType="end"/>
        </w:r>
      </w:hyperlink>
    </w:p>
    <w:p w14:paraId="0E6A67C6" w14:textId="52888039" w:rsidR="00F65AE1" w:rsidRDefault="00F65AE1">
      <w:pPr>
        <w:pStyle w:val="Verzeichnis3"/>
        <w:rPr>
          <w:rFonts w:asciiTheme="minorHAnsi" w:eastAsiaTheme="minorEastAsia" w:hAnsiTheme="minorHAnsi" w:cstheme="minorBidi"/>
          <w:noProof/>
          <w:sz w:val="22"/>
          <w:szCs w:val="22"/>
          <w:lang w:val="de-DE"/>
        </w:rPr>
      </w:pPr>
      <w:hyperlink w:anchor="_Toc68887434" w:history="1">
        <w:r w:rsidRPr="00B446ED">
          <w:rPr>
            <w:rStyle w:val="Hyperlink"/>
            <w:noProof/>
          </w:rPr>
          <w:t>7.5.4</w:t>
        </w:r>
        <w:r>
          <w:rPr>
            <w:rFonts w:asciiTheme="minorHAnsi" w:eastAsiaTheme="minorEastAsia" w:hAnsiTheme="minorHAnsi" w:cstheme="minorBidi"/>
            <w:noProof/>
            <w:sz w:val="22"/>
            <w:szCs w:val="22"/>
            <w:lang w:val="de-DE"/>
          </w:rPr>
          <w:tab/>
        </w:r>
        <w:r w:rsidRPr="00B446ED">
          <w:rPr>
            <w:rStyle w:val="Hyperlink"/>
            <w:noProof/>
          </w:rPr>
          <w:t>Washer</w:t>
        </w:r>
        <w:r>
          <w:rPr>
            <w:noProof/>
            <w:webHidden/>
          </w:rPr>
          <w:tab/>
        </w:r>
        <w:r>
          <w:rPr>
            <w:noProof/>
            <w:webHidden/>
          </w:rPr>
          <w:fldChar w:fldCharType="begin"/>
        </w:r>
        <w:r>
          <w:rPr>
            <w:noProof/>
            <w:webHidden/>
          </w:rPr>
          <w:instrText xml:space="preserve"> PAGEREF _Toc68887434 \h </w:instrText>
        </w:r>
        <w:r>
          <w:rPr>
            <w:noProof/>
            <w:webHidden/>
          </w:rPr>
        </w:r>
        <w:r>
          <w:rPr>
            <w:noProof/>
            <w:webHidden/>
          </w:rPr>
          <w:fldChar w:fldCharType="separate"/>
        </w:r>
        <w:r>
          <w:rPr>
            <w:noProof/>
            <w:webHidden/>
          </w:rPr>
          <w:t>82</w:t>
        </w:r>
        <w:r>
          <w:rPr>
            <w:noProof/>
            <w:webHidden/>
          </w:rPr>
          <w:fldChar w:fldCharType="end"/>
        </w:r>
      </w:hyperlink>
    </w:p>
    <w:p w14:paraId="231BC90F" w14:textId="009241F7" w:rsidR="00F65AE1" w:rsidRDefault="00F65AE1">
      <w:pPr>
        <w:pStyle w:val="Verzeichnis3"/>
        <w:rPr>
          <w:rFonts w:asciiTheme="minorHAnsi" w:eastAsiaTheme="minorEastAsia" w:hAnsiTheme="minorHAnsi" w:cstheme="minorBidi"/>
          <w:noProof/>
          <w:sz w:val="22"/>
          <w:szCs w:val="22"/>
          <w:lang w:val="de-DE"/>
        </w:rPr>
      </w:pPr>
      <w:hyperlink w:anchor="_Toc68887435" w:history="1">
        <w:r w:rsidRPr="00B446ED">
          <w:rPr>
            <w:rStyle w:val="Hyperlink"/>
            <w:noProof/>
          </w:rPr>
          <w:t>7.5.5</w:t>
        </w:r>
        <w:r>
          <w:rPr>
            <w:rFonts w:asciiTheme="minorHAnsi" w:eastAsiaTheme="minorEastAsia" w:hAnsiTheme="minorHAnsi" w:cstheme="minorBidi"/>
            <w:noProof/>
            <w:sz w:val="22"/>
            <w:szCs w:val="22"/>
            <w:lang w:val="de-DE"/>
          </w:rPr>
          <w:tab/>
        </w:r>
        <w:r w:rsidRPr="00B446ED">
          <w:rPr>
            <w:rStyle w:val="Hyperlink"/>
            <w:noProof/>
          </w:rPr>
          <w:t>Nut</w:t>
        </w:r>
        <w:r>
          <w:rPr>
            <w:noProof/>
            <w:webHidden/>
          </w:rPr>
          <w:tab/>
        </w:r>
        <w:r>
          <w:rPr>
            <w:noProof/>
            <w:webHidden/>
          </w:rPr>
          <w:fldChar w:fldCharType="begin"/>
        </w:r>
        <w:r>
          <w:rPr>
            <w:noProof/>
            <w:webHidden/>
          </w:rPr>
          <w:instrText xml:space="preserve"> PAGEREF _Toc68887435 \h </w:instrText>
        </w:r>
        <w:r>
          <w:rPr>
            <w:noProof/>
            <w:webHidden/>
          </w:rPr>
        </w:r>
        <w:r>
          <w:rPr>
            <w:noProof/>
            <w:webHidden/>
          </w:rPr>
          <w:fldChar w:fldCharType="separate"/>
        </w:r>
        <w:r>
          <w:rPr>
            <w:noProof/>
            <w:webHidden/>
          </w:rPr>
          <w:t>83</w:t>
        </w:r>
        <w:r>
          <w:rPr>
            <w:noProof/>
            <w:webHidden/>
          </w:rPr>
          <w:fldChar w:fldCharType="end"/>
        </w:r>
      </w:hyperlink>
    </w:p>
    <w:p w14:paraId="7BFD0BC7" w14:textId="7FD5F854" w:rsidR="00F65AE1" w:rsidRDefault="00F65AE1">
      <w:pPr>
        <w:pStyle w:val="Verzeichnis3"/>
        <w:rPr>
          <w:rFonts w:asciiTheme="minorHAnsi" w:eastAsiaTheme="minorEastAsia" w:hAnsiTheme="minorHAnsi" w:cstheme="minorBidi"/>
          <w:noProof/>
          <w:sz w:val="22"/>
          <w:szCs w:val="22"/>
          <w:lang w:val="de-DE"/>
        </w:rPr>
      </w:pPr>
      <w:hyperlink w:anchor="_Toc68887436" w:history="1">
        <w:r w:rsidRPr="00B446ED">
          <w:rPr>
            <w:rStyle w:val="Hyperlink"/>
            <w:noProof/>
          </w:rPr>
          <w:t>7.5.6</w:t>
        </w:r>
        <w:r>
          <w:rPr>
            <w:rFonts w:asciiTheme="minorHAnsi" w:eastAsiaTheme="minorEastAsia" w:hAnsiTheme="minorHAnsi" w:cstheme="minorBidi"/>
            <w:noProof/>
            <w:sz w:val="22"/>
            <w:szCs w:val="22"/>
            <w:lang w:val="de-DE"/>
          </w:rPr>
          <w:tab/>
        </w:r>
        <w:r w:rsidRPr="00B446ED">
          <w:rPr>
            <w:rStyle w:val="Hyperlink"/>
            <w:noProof/>
          </w:rPr>
          <w:t>Bolt</w:t>
        </w:r>
        <w:r>
          <w:rPr>
            <w:noProof/>
            <w:webHidden/>
          </w:rPr>
          <w:tab/>
        </w:r>
        <w:r>
          <w:rPr>
            <w:noProof/>
            <w:webHidden/>
          </w:rPr>
          <w:fldChar w:fldCharType="begin"/>
        </w:r>
        <w:r>
          <w:rPr>
            <w:noProof/>
            <w:webHidden/>
          </w:rPr>
          <w:instrText xml:space="preserve"> PAGEREF _Toc68887436 \h </w:instrText>
        </w:r>
        <w:r>
          <w:rPr>
            <w:noProof/>
            <w:webHidden/>
          </w:rPr>
        </w:r>
        <w:r>
          <w:rPr>
            <w:noProof/>
            <w:webHidden/>
          </w:rPr>
          <w:fldChar w:fldCharType="separate"/>
        </w:r>
        <w:r>
          <w:rPr>
            <w:noProof/>
            <w:webHidden/>
          </w:rPr>
          <w:t>84</w:t>
        </w:r>
        <w:r>
          <w:rPr>
            <w:noProof/>
            <w:webHidden/>
          </w:rPr>
          <w:fldChar w:fldCharType="end"/>
        </w:r>
      </w:hyperlink>
    </w:p>
    <w:p w14:paraId="35B9CE80" w14:textId="4EC61E1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37" w:history="1">
        <w:r w:rsidRPr="00B446ED">
          <w:rPr>
            <w:rStyle w:val="Hyperlink"/>
            <w:noProof/>
          </w:rPr>
          <w:t>7.5.6.1</w:t>
        </w:r>
        <w:r>
          <w:rPr>
            <w:rFonts w:asciiTheme="minorHAnsi" w:eastAsiaTheme="minorEastAsia" w:hAnsiTheme="minorHAnsi" w:cstheme="minorBidi"/>
            <w:noProof/>
            <w:sz w:val="22"/>
            <w:szCs w:val="22"/>
            <w:lang w:val="de-DE"/>
          </w:rPr>
          <w:tab/>
        </w:r>
        <w:r w:rsidRPr="00B446ED">
          <w:rPr>
            <w:rStyle w:val="Hyperlink"/>
            <w:noProof/>
          </w:rPr>
          <w:t>Possible Bolt and Screw Assemblies</w:t>
        </w:r>
        <w:r>
          <w:rPr>
            <w:noProof/>
            <w:webHidden/>
          </w:rPr>
          <w:tab/>
        </w:r>
        <w:r>
          <w:rPr>
            <w:noProof/>
            <w:webHidden/>
          </w:rPr>
          <w:fldChar w:fldCharType="begin"/>
        </w:r>
        <w:r>
          <w:rPr>
            <w:noProof/>
            <w:webHidden/>
          </w:rPr>
          <w:instrText xml:space="preserve"> PAGEREF _Toc68887437 \h </w:instrText>
        </w:r>
        <w:r>
          <w:rPr>
            <w:noProof/>
            <w:webHidden/>
          </w:rPr>
        </w:r>
        <w:r>
          <w:rPr>
            <w:noProof/>
            <w:webHidden/>
          </w:rPr>
          <w:fldChar w:fldCharType="separate"/>
        </w:r>
        <w:r>
          <w:rPr>
            <w:noProof/>
            <w:webHidden/>
          </w:rPr>
          <w:t>87</w:t>
        </w:r>
        <w:r>
          <w:rPr>
            <w:noProof/>
            <w:webHidden/>
          </w:rPr>
          <w:fldChar w:fldCharType="end"/>
        </w:r>
      </w:hyperlink>
    </w:p>
    <w:p w14:paraId="3433CC0F" w14:textId="67ED62D4" w:rsidR="00F65AE1" w:rsidRDefault="00F65AE1">
      <w:pPr>
        <w:pStyle w:val="Verzeichnis3"/>
        <w:rPr>
          <w:rFonts w:asciiTheme="minorHAnsi" w:eastAsiaTheme="minorEastAsia" w:hAnsiTheme="minorHAnsi" w:cstheme="minorBidi"/>
          <w:noProof/>
          <w:sz w:val="22"/>
          <w:szCs w:val="22"/>
          <w:lang w:val="de-DE"/>
        </w:rPr>
      </w:pPr>
      <w:hyperlink w:anchor="_Toc68887438" w:history="1">
        <w:r w:rsidRPr="00B446ED">
          <w:rPr>
            <w:rStyle w:val="Hyperlink"/>
            <w:noProof/>
          </w:rPr>
          <w:t>7.5.7</w:t>
        </w:r>
        <w:r>
          <w:rPr>
            <w:rFonts w:asciiTheme="minorHAnsi" w:eastAsiaTheme="minorEastAsia" w:hAnsiTheme="minorHAnsi" w:cstheme="minorBidi"/>
            <w:noProof/>
            <w:sz w:val="22"/>
            <w:szCs w:val="22"/>
            <w:lang w:val="de-DE"/>
          </w:rPr>
          <w:tab/>
        </w:r>
        <w:r w:rsidRPr="00B446ED">
          <w:rPr>
            <w:rStyle w:val="Hyperlink"/>
            <w:noProof/>
          </w:rPr>
          <w:t>Screw</w:t>
        </w:r>
        <w:r>
          <w:rPr>
            <w:noProof/>
            <w:webHidden/>
          </w:rPr>
          <w:tab/>
        </w:r>
        <w:r>
          <w:rPr>
            <w:noProof/>
            <w:webHidden/>
          </w:rPr>
          <w:fldChar w:fldCharType="begin"/>
        </w:r>
        <w:r>
          <w:rPr>
            <w:noProof/>
            <w:webHidden/>
          </w:rPr>
          <w:instrText xml:space="preserve"> PAGEREF _Toc68887438 \h </w:instrText>
        </w:r>
        <w:r>
          <w:rPr>
            <w:noProof/>
            <w:webHidden/>
          </w:rPr>
        </w:r>
        <w:r>
          <w:rPr>
            <w:noProof/>
            <w:webHidden/>
          </w:rPr>
          <w:fldChar w:fldCharType="separate"/>
        </w:r>
        <w:r>
          <w:rPr>
            <w:noProof/>
            <w:webHidden/>
          </w:rPr>
          <w:t>89</w:t>
        </w:r>
        <w:r>
          <w:rPr>
            <w:noProof/>
            <w:webHidden/>
          </w:rPr>
          <w:fldChar w:fldCharType="end"/>
        </w:r>
      </w:hyperlink>
    </w:p>
    <w:p w14:paraId="422820D5" w14:textId="22F87207" w:rsidR="00F65AE1" w:rsidRDefault="00F65AE1">
      <w:pPr>
        <w:pStyle w:val="Verzeichnis4"/>
        <w:tabs>
          <w:tab w:val="right" w:leader="dot" w:pos="9060"/>
        </w:tabs>
        <w:rPr>
          <w:rFonts w:asciiTheme="minorHAnsi" w:eastAsiaTheme="minorEastAsia" w:hAnsiTheme="minorHAnsi" w:cstheme="minorBidi"/>
          <w:noProof/>
          <w:sz w:val="22"/>
          <w:szCs w:val="22"/>
          <w:lang w:val="de-DE"/>
        </w:rPr>
      </w:pPr>
      <w:hyperlink w:anchor="_Toc68887439" w:history="1">
        <w:r w:rsidRPr="00B446ED">
          <w:rPr>
            <w:rStyle w:val="Hyperlink"/>
            <w:noProof/>
          </w:rPr>
          <w:t>7.5.7.1 Flow Drilled Screws (FDS)</w:t>
        </w:r>
        <w:r>
          <w:rPr>
            <w:noProof/>
            <w:webHidden/>
          </w:rPr>
          <w:tab/>
        </w:r>
        <w:r>
          <w:rPr>
            <w:noProof/>
            <w:webHidden/>
          </w:rPr>
          <w:fldChar w:fldCharType="begin"/>
        </w:r>
        <w:r>
          <w:rPr>
            <w:noProof/>
            <w:webHidden/>
          </w:rPr>
          <w:instrText xml:space="preserve"> PAGEREF _Toc68887439 \h </w:instrText>
        </w:r>
        <w:r>
          <w:rPr>
            <w:noProof/>
            <w:webHidden/>
          </w:rPr>
        </w:r>
        <w:r>
          <w:rPr>
            <w:noProof/>
            <w:webHidden/>
          </w:rPr>
          <w:fldChar w:fldCharType="separate"/>
        </w:r>
        <w:r>
          <w:rPr>
            <w:noProof/>
            <w:webHidden/>
          </w:rPr>
          <w:t>90</w:t>
        </w:r>
        <w:r>
          <w:rPr>
            <w:noProof/>
            <w:webHidden/>
          </w:rPr>
          <w:fldChar w:fldCharType="end"/>
        </w:r>
      </w:hyperlink>
    </w:p>
    <w:p w14:paraId="18806CDD" w14:textId="5FD48FA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0" w:history="1">
        <w:r w:rsidRPr="00B446ED">
          <w:rPr>
            <w:rStyle w:val="Hyperlink"/>
            <w:noProof/>
          </w:rPr>
          <w:t>7.6</w:t>
        </w:r>
        <w:r>
          <w:rPr>
            <w:rFonts w:asciiTheme="minorHAnsi" w:eastAsiaTheme="minorEastAsia" w:hAnsiTheme="minorHAnsi" w:cstheme="minorBidi"/>
            <w:b w:val="0"/>
            <w:bCs w:val="0"/>
            <w:noProof/>
            <w:sz w:val="22"/>
            <w:szCs w:val="22"/>
            <w:lang w:val="de-DE"/>
          </w:rPr>
          <w:tab/>
        </w:r>
        <w:r w:rsidRPr="00B446ED">
          <w:rPr>
            <w:rStyle w:val="Hyperlink"/>
            <w:noProof/>
          </w:rPr>
          <w:t>Gum Drops</w:t>
        </w:r>
        <w:r>
          <w:rPr>
            <w:noProof/>
            <w:webHidden/>
          </w:rPr>
          <w:tab/>
        </w:r>
        <w:r>
          <w:rPr>
            <w:noProof/>
            <w:webHidden/>
          </w:rPr>
          <w:fldChar w:fldCharType="begin"/>
        </w:r>
        <w:r>
          <w:rPr>
            <w:noProof/>
            <w:webHidden/>
          </w:rPr>
          <w:instrText xml:space="preserve"> PAGEREF _Toc68887440 \h </w:instrText>
        </w:r>
        <w:r>
          <w:rPr>
            <w:noProof/>
            <w:webHidden/>
          </w:rPr>
        </w:r>
        <w:r>
          <w:rPr>
            <w:noProof/>
            <w:webHidden/>
          </w:rPr>
          <w:fldChar w:fldCharType="separate"/>
        </w:r>
        <w:r>
          <w:rPr>
            <w:noProof/>
            <w:webHidden/>
          </w:rPr>
          <w:t>92</w:t>
        </w:r>
        <w:r>
          <w:rPr>
            <w:noProof/>
            <w:webHidden/>
          </w:rPr>
          <w:fldChar w:fldCharType="end"/>
        </w:r>
      </w:hyperlink>
    </w:p>
    <w:p w14:paraId="11DD19D4" w14:textId="53C4BFF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1" w:history="1">
        <w:r w:rsidRPr="00B446ED">
          <w:rPr>
            <w:rStyle w:val="Hyperlink"/>
            <w:noProof/>
          </w:rPr>
          <w:t>7.7</w:t>
        </w:r>
        <w:r>
          <w:rPr>
            <w:rFonts w:asciiTheme="minorHAnsi" w:eastAsiaTheme="minorEastAsia" w:hAnsiTheme="minorHAnsi" w:cstheme="minorBidi"/>
            <w:b w:val="0"/>
            <w:bCs w:val="0"/>
            <w:noProof/>
            <w:sz w:val="22"/>
            <w:szCs w:val="22"/>
            <w:lang w:val="de-DE"/>
          </w:rPr>
          <w:tab/>
        </w:r>
        <w:r w:rsidRPr="00B446ED">
          <w:rPr>
            <w:rStyle w:val="Hyperlink"/>
            <w:noProof/>
          </w:rPr>
          <w:t>Clinches</w:t>
        </w:r>
        <w:r>
          <w:rPr>
            <w:noProof/>
            <w:webHidden/>
          </w:rPr>
          <w:tab/>
        </w:r>
        <w:r>
          <w:rPr>
            <w:noProof/>
            <w:webHidden/>
          </w:rPr>
          <w:fldChar w:fldCharType="begin"/>
        </w:r>
        <w:r>
          <w:rPr>
            <w:noProof/>
            <w:webHidden/>
          </w:rPr>
          <w:instrText xml:space="preserve"> PAGEREF _Toc68887441 \h </w:instrText>
        </w:r>
        <w:r>
          <w:rPr>
            <w:noProof/>
            <w:webHidden/>
          </w:rPr>
        </w:r>
        <w:r>
          <w:rPr>
            <w:noProof/>
            <w:webHidden/>
          </w:rPr>
          <w:fldChar w:fldCharType="separate"/>
        </w:r>
        <w:r>
          <w:rPr>
            <w:noProof/>
            <w:webHidden/>
          </w:rPr>
          <w:t>93</w:t>
        </w:r>
        <w:r>
          <w:rPr>
            <w:noProof/>
            <w:webHidden/>
          </w:rPr>
          <w:fldChar w:fldCharType="end"/>
        </w:r>
      </w:hyperlink>
    </w:p>
    <w:p w14:paraId="6A348EB0" w14:textId="05CFCCA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2" w:history="1">
        <w:r w:rsidRPr="00B446ED">
          <w:rPr>
            <w:rStyle w:val="Hyperlink"/>
            <w:noProof/>
          </w:rPr>
          <w:t>7.8</w:t>
        </w:r>
        <w:r>
          <w:rPr>
            <w:rFonts w:asciiTheme="minorHAnsi" w:eastAsiaTheme="minorEastAsia" w:hAnsiTheme="minorHAnsi" w:cstheme="minorBidi"/>
            <w:b w:val="0"/>
            <w:bCs w:val="0"/>
            <w:noProof/>
            <w:sz w:val="22"/>
            <w:szCs w:val="22"/>
            <w:lang w:val="de-DE"/>
          </w:rPr>
          <w:tab/>
        </w:r>
        <w:r w:rsidRPr="00B446ED">
          <w:rPr>
            <w:rStyle w:val="Hyperlink"/>
            <w:noProof/>
          </w:rPr>
          <w:t>Heat Stakes / Thermal Stakes</w:t>
        </w:r>
        <w:r>
          <w:rPr>
            <w:noProof/>
            <w:webHidden/>
          </w:rPr>
          <w:tab/>
        </w:r>
        <w:r>
          <w:rPr>
            <w:noProof/>
            <w:webHidden/>
          </w:rPr>
          <w:fldChar w:fldCharType="begin"/>
        </w:r>
        <w:r>
          <w:rPr>
            <w:noProof/>
            <w:webHidden/>
          </w:rPr>
          <w:instrText xml:space="preserve"> PAGEREF _Toc68887442 \h </w:instrText>
        </w:r>
        <w:r>
          <w:rPr>
            <w:noProof/>
            <w:webHidden/>
          </w:rPr>
        </w:r>
        <w:r>
          <w:rPr>
            <w:noProof/>
            <w:webHidden/>
          </w:rPr>
          <w:fldChar w:fldCharType="separate"/>
        </w:r>
        <w:r>
          <w:rPr>
            <w:noProof/>
            <w:webHidden/>
          </w:rPr>
          <w:t>96</w:t>
        </w:r>
        <w:r>
          <w:rPr>
            <w:noProof/>
            <w:webHidden/>
          </w:rPr>
          <w:fldChar w:fldCharType="end"/>
        </w:r>
      </w:hyperlink>
    </w:p>
    <w:p w14:paraId="7D52EA5F" w14:textId="751BD1B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3" w:history="1">
        <w:r w:rsidRPr="00B446ED">
          <w:rPr>
            <w:rStyle w:val="Hyperlink"/>
            <w:noProof/>
          </w:rPr>
          <w:t>7.9</w:t>
        </w:r>
        <w:r>
          <w:rPr>
            <w:rFonts w:asciiTheme="minorHAnsi" w:eastAsiaTheme="minorEastAsia" w:hAnsiTheme="minorHAnsi" w:cstheme="minorBidi"/>
            <w:b w:val="0"/>
            <w:bCs w:val="0"/>
            <w:noProof/>
            <w:sz w:val="22"/>
            <w:szCs w:val="22"/>
            <w:lang w:val="de-DE"/>
          </w:rPr>
          <w:tab/>
        </w:r>
        <w:r w:rsidRPr="00B446ED">
          <w:rPr>
            <w:rStyle w:val="Hyperlink"/>
            <w:noProof/>
          </w:rPr>
          <w:t>Clips/Snap Joints</w:t>
        </w:r>
        <w:r>
          <w:rPr>
            <w:noProof/>
            <w:webHidden/>
          </w:rPr>
          <w:tab/>
        </w:r>
        <w:r>
          <w:rPr>
            <w:noProof/>
            <w:webHidden/>
          </w:rPr>
          <w:fldChar w:fldCharType="begin"/>
        </w:r>
        <w:r>
          <w:rPr>
            <w:noProof/>
            <w:webHidden/>
          </w:rPr>
          <w:instrText xml:space="preserve"> PAGEREF _Toc68887443 \h </w:instrText>
        </w:r>
        <w:r>
          <w:rPr>
            <w:noProof/>
            <w:webHidden/>
          </w:rPr>
        </w:r>
        <w:r>
          <w:rPr>
            <w:noProof/>
            <w:webHidden/>
          </w:rPr>
          <w:fldChar w:fldCharType="separate"/>
        </w:r>
        <w:r>
          <w:rPr>
            <w:noProof/>
            <w:webHidden/>
          </w:rPr>
          <w:t>98</w:t>
        </w:r>
        <w:r>
          <w:rPr>
            <w:noProof/>
            <w:webHidden/>
          </w:rPr>
          <w:fldChar w:fldCharType="end"/>
        </w:r>
      </w:hyperlink>
    </w:p>
    <w:p w14:paraId="70F6490D" w14:textId="1EC95C3E"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4" w:history="1">
        <w:r w:rsidRPr="00B446ED">
          <w:rPr>
            <w:rStyle w:val="Hyperlink"/>
            <w:noProof/>
          </w:rPr>
          <w:t>7.10</w:t>
        </w:r>
        <w:r>
          <w:rPr>
            <w:rFonts w:asciiTheme="minorHAnsi" w:eastAsiaTheme="minorEastAsia" w:hAnsiTheme="minorHAnsi" w:cstheme="minorBidi"/>
            <w:b w:val="0"/>
            <w:bCs w:val="0"/>
            <w:noProof/>
            <w:sz w:val="22"/>
            <w:szCs w:val="22"/>
            <w:lang w:val="de-DE"/>
          </w:rPr>
          <w:tab/>
        </w:r>
        <w:r w:rsidRPr="00B446ED">
          <w:rPr>
            <w:rStyle w:val="Hyperlink"/>
            <w:noProof/>
          </w:rPr>
          <w:t>Nails</w:t>
        </w:r>
        <w:r>
          <w:rPr>
            <w:noProof/>
            <w:webHidden/>
          </w:rPr>
          <w:tab/>
        </w:r>
        <w:r>
          <w:rPr>
            <w:noProof/>
            <w:webHidden/>
          </w:rPr>
          <w:fldChar w:fldCharType="begin"/>
        </w:r>
        <w:r>
          <w:rPr>
            <w:noProof/>
            <w:webHidden/>
          </w:rPr>
          <w:instrText xml:space="preserve"> PAGEREF _Toc68887444 \h </w:instrText>
        </w:r>
        <w:r>
          <w:rPr>
            <w:noProof/>
            <w:webHidden/>
          </w:rPr>
        </w:r>
        <w:r>
          <w:rPr>
            <w:noProof/>
            <w:webHidden/>
          </w:rPr>
          <w:fldChar w:fldCharType="separate"/>
        </w:r>
        <w:r>
          <w:rPr>
            <w:noProof/>
            <w:webHidden/>
          </w:rPr>
          <w:t>101</w:t>
        </w:r>
        <w:r>
          <w:rPr>
            <w:noProof/>
            <w:webHidden/>
          </w:rPr>
          <w:fldChar w:fldCharType="end"/>
        </w:r>
      </w:hyperlink>
    </w:p>
    <w:p w14:paraId="335D7262" w14:textId="459875F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5" w:history="1">
        <w:r w:rsidRPr="00B446ED">
          <w:rPr>
            <w:rStyle w:val="Hyperlink"/>
            <w:noProof/>
          </w:rPr>
          <w:t>7.11</w:t>
        </w:r>
        <w:r>
          <w:rPr>
            <w:rFonts w:asciiTheme="minorHAnsi" w:eastAsiaTheme="minorEastAsia" w:hAnsiTheme="minorHAnsi" w:cstheme="minorBidi"/>
            <w:b w:val="0"/>
            <w:bCs w:val="0"/>
            <w:noProof/>
            <w:sz w:val="22"/>
            <w:szCs w:val="22"/>
            <w:lang w:val="de-DE"/>
          </w:rPr>
          <w:tab/>
        </w:r>
        <w:r w:rsidRPr="00B446ED">
          <w:rPr>
            <w:rStyle w:val="Hyperlink"/>
            <w:noProof/>
          </w:rPr>
          <w:t>Rotation Joints</w:t>
        </w:r>
        <w:r>
          <w:rPr>
            <w:noProof/>
            <w:webHidden/>
          </w:rPr>
          <w:tab/>
        </w:r>
        <w:r>
          <w:rPr>
            <w:noProof/>
            <w:webHidden/>
          </w:rPr>
          <w:fldChar w:fldCharType="begin"/>
        </w:r>
        <w:r>
          <w:rPr>
            <w:noProof/>
            <w:webHidden/>
          </w:rPr>
          <w:instrText xml:space="preserve"> PAGEREF _Toc68887445 \h </w:instrText>
        </w:r>
        <w:r>
          <w:rPr>
            <w:noProof/>
            <w:webHidden/>
          </w:rPr>
        </w:r>
        <w:r>
          <w:rPr>
            <w:noProof/>
            <w:webHidden/>
          </w:rPr>
          <w:fldChar w:fldCharType="separate"/>
        </w:r>
        <w:r>
          <w:rPr>
            <w:noProof/>
            <w:webHidden/>
          </w:rPr>
          <w:t>104</w:t>
        </w:r>
        <w:r>
          <w:rPr>
            <w:noProof/>
            <w:webHidden/>
          </w:rPr>
          <w:fldChar w:fldCharType="end"/>
        </w:r>
      </w:hyperlink>
    </w:p>
    <w:p w14:paraId="22F9DA6B" w14:textId="29C1D606" w:rsidR="00F65AE1" w:rsidRDefault="00F65AE1">
      <w:pPr>
        <w:pStyle w:val="Verzeichnis3"/>
        <w:rPr>
          <w:rFonts w:asciiTheme="minorHAnsi" w:eastAsiaTheme="minorEastAsia" w:hAnsiTheme="minorHAnsi" w:cstheme="minorBidi"/>
          <w:noProof/>
          <w:sz w:val="22"/>
          <w:szCs w:val="22"/>
          <w:lang w:val="de-DE"/>
        </w:rPr>
      </w:pPr>
      <w:hyperlink w:anchor="_Toc68887446" w:history="1">
        <w:r w:rsidRPr="00B446ED">
          <w:rPr>
            <w:rStyle w:val="Hyperlink"/>
            <w:noProof/>
          </w:rPr>
          <w:t>7.11.1</w:t>
        </w:r>
        <w:r>
          <w:rPr>
            <w:rFonts w:asciiTheme="minorHAnsi" w:eastAsiaTheme="minorEastAsia" w:hAnsiTheme="minorHAnsi" w:cstheme="minorBidi"/>
            <w:noProof/>
            <w:sz w:val="22"/>
            <w:szCs w:val="22"/>
            <w:lang w:val="de-DE"/>
          </w:rPr>
          <w:tab/>
        </w:r>
        <w:r w:rsidRPr="00B446ED">
          <w:rPr>
            <w:rStyle w:val="Hyperlink"/>
            <w:noProof/>
          </w:rPr>
          <w:t>ROTAV</w:t>
        </w:r>
        <w:r>
          <w:rPr>
            <w:noProof/>
            <w:webHidden/>
          </w:rPr>
          <w:tab/>
        </w:r>
        <w:r>
          <w:rPr>
            <w:noProof/>
            <w:webHidden/>
          </w:rPr>
          <w:fldChar w:fldCharType="begin"/>
        </w:r>
        <w:r>
          <w:rPr>
            <w:noProof/>
            <w:webHidden/>
          </w:rPr>
          <w:instrText xml:space="preserve"> PAGEREF _Toc68887446 \h </w:instrText>
        </w:r>
        <w:r>
          <w:rPr>
            <w:noProof/>
            <w:webHidden/>
          </w:rPr>
        </w:r>
        <w:r>
          <w:rPr>
            <w:noProof/>
            <w:webHidden/>
          </w:rPr>
          <w:fldChar w:fldCharType="separate"/>
        </w:r>
        <w:r>
          <w:rPr>
            <w:noProof/>
            <w:webHidden/>
          </w:rPr>
          <w:t>105</w:t>
        </w:r>
        <w:r>
          <w:rPr>
            <w:noProof/>
            <w:webHidden/>
          </w:rPr>
          <w:fldChar w:fldCharType="end"/>
        </w:r>
      </w:hyperlink>
    </w:p>
    <w:p w14:paraId="663CF2EA" w14:textId="0D618A3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447" w:history="1">
        <w:r w:rsidRPr="00B446ED">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B446ED">
          <w:rPr>
            <w:rStyle w:val="Hyperlink"/>
            <w:noProof/>
          </w:rPr>
          <w:t>1D connections</w:t>
        </w:r>
        <w:r>
          <w:rPr>
            <w:noProof/>
            <w:webHidden/>
          </w:rPr>
          <w:tab/>
        </w:r>
        <w:r>
          <w:rPr>
            <w:noProof/>
            <w:webHidden/>
          </w:rPr>
          <w:fldChar w:fldCharType="begin"/>
        </w:r>
        <w:r>
          <w:rPr>
            <w:noProof/>
            <w:webHidden/>
          </w:rPr>
          <w:instrText xml:space="preserve"> PAGEREF _Toc68887447 \h </w:instrText>
        </w:r>
        <w:r>
          <w:rPr>
            <w:noProof/>
            <w:webHidden/>
          </w:rPr>
        </w:r>
        <w:r>
          <w:rPr>
            <w:noProof/>
            <w:webHidden/>
          </w:rPr>
          <w:fldChar w:fldCharType="separate"/>
        </w:r>
        <w:r>
          <w:rPr>
            <w:noProof/>
            <w:webHidden/>
          </w:rPr>
          <w:t>108</w:t>
        </w:r>
        <w:r>
          <w:rPr>
            <w:noProof/>
            <w:webHidden/>
          </w:rPr>
          <w:fldChar w:fldCharType="end"/>
        </w:r>
      </w:hyperlink>
    </w:p>
    <w:p w14:paraId="4B3FF61D" w14:textId="6B8F49C3"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48" w:history="1">
        <w:r w:rsidRPr="00B446ED">
          <w:rPr>
            <w:rStyle w:val="Hyperlink"/>
            <w:noProof/>
          </w:rPr>
          <w:t>8.1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_Toc68887448 \h </w:instrText>
        </w:r>
        <w:r>
          <w:rPr>
            <w:noProof/>
            <w:webHidden/>
          </w:rPr>
        </w:r>
        <w:r>
          <w:rPr>
            <w:noProof/>
            <w:webHidden/>
          </w:rPr>
          <w:fldChar w:fldCharType="separate"/>
        </w:r>
        <w:r>
          <w:rPr>
            <w:noProof/>
            <w:webHidden/>
          </w:rPr>
          <w:t>108</w:t>
        </w:r>
        <w:r>
          <w:rPr>
            <w:noProof/>
            <w:webHidden/>
          </w:rPr>
          <w:fldChar w:fldCharType="end"/>
        </w:r>
      </w:hyperlink>
    </w:p>
    <w:p w14:paraId="6FD1A115" w14:textId="1713CECB" w:rsidR="00F65AE1" w:rsidRDefault="00F65AE1">
      <w:pPr>
        <w:pStyle w:val="Verzeichnis3"/>
        <w:rPr>
          <w:rFonts w:asciiTheme="minorHAnsi" w:eastAsiaTheme="minorEastAsia" w:hAnsiTheme="minorHAnsi" w:cstheme="minorBidi"/>
          <w:noProof/>
          <w:sz w:val="22"/>
          <w:szCs w:val="22"/>
          <w:lang w:val="de-DE"/>
        </w:rPr>
      </w:pPr>
      <w:hyperlink w:anchor="_Toc68887449" w:history="1">
        <w:r w:rsidRPr="00B446ED">
          <w:rPr>
            <w:rStyle w:val="Hyperlink"/>
            <w:noProof/>
          </w:rPr>
          <w:t>8.1.1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_Toc68887449 \h </w:instrText>
        </w:r>
        <w:r>
          <w:rPr>
            <w:noProof/>
            <w:webHidden/>
          </w:rPr>
        </w:r>
        <w:r>
          <w:rPr>
            <w:noProof/>
            <w:webHidden/>
          </w:rPr>
          <w:fldChar w:fldCharType="separate"/>
        </w:r>
        <w:r>
          <w:rPr>
            <w:noProof/>
            <w:webHidden/>
          </w:rPr>
          <w:t>108</w:t>
        </w:r>
        <w:r>
          <w:rPr>
            <w:noProof/>
            <w:webHidden/>
          </w:rPr>
          <w:fldChar w:fldCharType="end"/>
        </w:r>
      </w:hyperlink>
    </w:p>
    <w:p w14:paraId="581D87B5" w14:textId="44AE3E12" w:rsidR="00F65AE1" w:rsidRDefault="00F65AE1">
      <w:pPr>
        <w:pStyle w:val="Verzeichnis3"/>
        <w:rPr>
          <w:rFonts w:asciiTheme="minorHAnsi" w:eastAsiaTheme="minorEastAsia" w:hAnsiTheme="minorHAnsi" w:cstheme="minorBidi"/>
          <w:noProof/>
          <w:sz w:val="22"/>
          <w:szCs w:val="22"/>
          <w:lang w:val="de-DE"/>
        </w:rPr>
      </w:pPr>
      <w:hyperlink w:anchor="_Toc68887450" w:history="1">
        <w:r w:rsidRPr="00B446ED">
          <w:rPr>
            <w:rStyle w:val="Hyperlink"/>
            <w:noProof/>
          </w:rPr>
          <w:t>8.1.2</w:t>
        </w:r>
        <w:r>
          <w:rPr>
            <w:rFonts w:asciiTheme="minorHAnsi" w:eastAsiaTheme="minorEastAsia" w:hAnsiTheme="minorHAnsi" w:cstheme="minorBidi"/>
            <w:noProof/>
            <w:sz w:val="22"/>
            <w:szCs w:val="22"/>
            <w:lang w:val="de-DE"/>
          </w:rPr>
          <w:tab/>
        </w:r>
        <w:r w:rsidRPr="00B446ED">
          <w:rPr>
            <w:rStyle w:val="Hyperlink"/>
            <w:noProof/>
          </w:rPr>
          <w:t>Location</w:t>
        </w:r>
        <w:r>
          <w:rPr>
            <w:noProof/>
            <w:webHidden/>
          </w:rPr>
          <w:tab/>
        </w:r>
        <w:r>
          <w:rPr>
            <w:noProof/>
            <w:webHidden/>
          </w:rPr>
          <w:fldChar w:fldCharType="begin"/>
        </w:r>
        <w:r>
          <w:rPr>
            <w:noProof/>
            <w:webHidden/>
          </w:rPr>
          <w:instrText xml:space="preserve"> PAGEREF _Toc68887450 \h </w:instrText>
        </w:r>
        <w:r>
          <w:rPr>
            <w:noProof/>
            <w:webHidden/>
          </w:rPr>
        </w:r>
        <w:r>
          <w:rPr>
            <w:noProof/>
            <w:webHidden/>
          </w:rPr>
          <w:fldChar w:fldCharType="separate"/>
        </w:r>
        <w:r>
          <w:rPr>
            <w:noProof/>
            <w:webHidden/>
          </w:rPr>
          <w:t>108</w:t>
        </w:r>
        <w:r>
          <w:rPr>
            <w:noProof/>
            <w:webHidden/>
          </w:rPr>
          <w:fldChar w:fldCharType="end"/>
        </w:r>
      </w:hyperlink>
    </w:p>
    <w:p w14:paraId="7FEC05F0" w14:textId="2593F0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1" w:history="1">
        <w:r w:rsidRPr="00B446ED">
          <w:rPr>
            <w:rStyle w:val="Hyperlink"/>
            <w:noProof/>
          </w:rPr>
          <w:t>8.1.2.1</w:t>
        </w:r>
        <w:r>
          <w:rPr>
            <w:rFonts w:asciiTheme="minorHAnsi" w:eastAsiaTheme="minorEastAsia" w:hAnsiTheme="minorHAnsi" w:cstheme="minorBidi"/>
            <w:noProof/>
            <w:sz w:val="22"/>
            <w:szCs w:val="22"/>
            <w:lang w:val="de-DE"/>
          </w:rPr>
          <w:tab/>
        </w:r>
        <w:r w:rsidRPr="00B446ED">
          <w:rPr>
            <w:rStyle w:val="Hyperlink"/>
            <w:noProof/>
          </w:rPr>
          <w:t>Intermittent Connection Lines</w:t>
        </w:r>
        <w:r>
          <w:rPr>
            <w:noProof/>
            <w:webHidden/>
          </w:rPr>
          <w:tab/>
        </w:r>
        <w:r>
          <w:rPr>
            <w:noProof/>
            <w:webHidden/>
          </w:rPr>
          <w:fldChar w:fldCharType="begin"/>
        </w:r>
        <w:r>
          <w:rPr>
            <w:noProof/>
            <w:webHidden/>
          </w:rPr>
          <w:instrText xml:space="preserve"> PAGEREF _Toc68887451 \h </w:instrText>
        </w:r>
        <w:r>
          <w:rPr>
            <w:noProof/>
            <w:webHidden/>
          </w:rPr>
        </w:r>
        <w:r>
          <w:rPr>
            <w:noProof/>
            <w:webHidden/>
          </w:rPr>
          <w:fldChar w:fldCharType="separate"/>
        </w:r>
        <w:r>
          <w:rPr>
            <w:noProof/>
            <w:webHidden/>
          </w:rPr>
          <w:t>109</w:t>
        </w:r>
        <w:r>
          <w:rPr>
            <w:noProof/>
            <w:webHidden/>
          </w:rPr>
          <w:fldChar w:fldCharType="end"/>
        </w:r>
      </w:hyperlink>
    </w:p>
    <w:p w14:paraId="1CACCA91" w14:textId="18B0C886" w:rsidR="00F65AE1" w:rsidRDefault="00F65AE1">
      <w:pPr>
        <w:pStyle w:val="Verzeichnis3"/>
        <w:rPr>
          <w:rFonts w:asciiTheme="minorHAnsi" w:eastAsiaTheme="minorEastAsia" w:hAnsiTheme="minorHAnsi" w:cstheme="minorBidi"/>
          <w:noProof/>
          <w:sz w:val="22"/>
          <w:szCs w:val="22"/>
          <w:lang w:val="de-DE"/>
        </w:rPr>
      </w:pPr>
      <w:hyperlink w:anchor="_Toc68887452" w:history="1">
        <w:r w:rsidRPr="00B446ED">
          <w:rPr>
            <w:rStyle w:val="Hyperlink"/>
            <w:noProof/>
          </w:rPr>
          <w:t>8.1.3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_Toc68887452 \h </w:instrText>
        </w:r>
        <w:r>
          <w:rPr>
            <w:noProof/>
            <w:webHidden/>
          </w:rPr>
        </w:r>
        <w:r>
          <w:rPr>
            <w:noProof/>
            <w:webHidden/>
          </w:rPr>
          <w:fldChar w:fldCharType="separate"/>
        </w:r>
        <w:r>
          <w:rPr>
            <w:noProof/>
            <w:webHidden/>
          </w:rPr>
          <w:t>112</w:t>
        </w:r>
        <w:r>
          <w:rPr>
            <w:noProof/>
            <w:webHidden/>
          </w:rPr>
          <w:fldChar w:fldCharType="end"/>
        </w:r>
      </w:hyperlink>
    </w:p>
    <w:p w14:paraId="2BE3D240" w14:textId="2BE36D89"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453" w:history="1">
        <w:r w:rsidRPr="00B446ED">
          <w:rPr>
            <w:rStyle w:val="Hyperlink"/>
            <w:noProof/>
          </w:rPr>
          <w:t>8.2</w:t>
        </w:r>
        <w:r>
          <w:rPr>
            <w:rFonts w:asciiTheme="minorHAnsi" w:eastAsiaTheme="minorEastAsia" w:hAnsiTheme="minorHAnsi" w:cstheme="minorBidi"/>
            <w:b w:val="0"/>
            <w:bCs w:val="0"/>
            <w:noProof/>
            <w:sz w:val="22"/>
            <w:szCs w:val="22"/>
            <w:lang w:val="de-DE"/>
          </w:rPr>
          <w:tab/>
        </w:r>
        <w:r w:rsidRPr="00B446ED">
          <w:rPr>
            <w:rStyle w:val="Hyperlink"/>
            <w:noProof/>
          </w:rPr>
          <w:t>Seam Welds</w:t>
        </w:r>
        <w:r>
          <w:rPr>
            <w:noProof/>
            <w:webHidden/>
          </w:rPr>
          <w:tab/>
        </w:r>
        <w:r>
          <w:rPr>
            <w:noProof/>
            <w:webHidden/>
          </w:rPr>
          <w:fldChar w:fldCharType="begin"/>
        </w:r>
        <w:r>
          <w:rPr>
            <w:noProof/>
            <w:webHidden/>
          </w:rPr>
          <w:instrText xml:space="preserve"> PAGEREF _Toc68887453 \h </w:instrText>
        </w:r>
        <w:r>
          <w:rPr>
            <w:noProof/>
            <w:webHidden/>
          </w:rPr>
        </w:r>
        <w:r>
          <w:rPr>
            <w:noProof/>
            <w:webHidden/>
          </w:rPr>
          <w:fldChar w:fldCharType="separate"/>
        </w:r>
        <w:r>
          <w:rPr>
            <w:noProof/>
            <w:webHidden/>
          </w:rPr>
          <w:t>113</w:t>
        </w:r>
        <w:r>
          <w:rPr>
            <w:noProof/>
            <w:webHidden/>
          </w:rPr>
          <w:fldChar w:fldCharType="end"/>
        </w:r>
      </w:hyperlink>
    </w:p>
    <w:p w14:paraId="5E05B638" w14:textId="53CA4A58" w:rsidR="00F65AE1" w:rsidRDefault="00F65AE1">
      <w:pPr>
        <w:pStyle w:val="Verzeichnis3"/>
        <w:rPr>
          <w:rFonts w:asciiTheme="minorHAnsi" w:eastAsiaTheme="minorEastAsia" w:hAnsiTheme="minorHAnsi" w:cstheme="minorBidi"/>
          <w:noProof/>
          <w:sz w:val="22"/>
          <w:szCs w:val="22"/>
          <w:lang w:val="de-DE"/>
        </w:rPr>
      </w:pPr>
      <w:hyperlink w:anchor="_Toc68887454" w:history="1">
        <w:r w:rsidRPr="00B446ED">
          <w:rPr>
            <w:rStyle w:val="Hyperlink"/>
            <w:noProof/>
          </w:rPr>
          <w:t>8.2.1</w:t>
        </w:r>
        <w:r>
          <w:rPr>
            <w:rFonts w:asciiTheme="minorHAnsi" w:eastAsiaTheme="minorEastAsia" w:hAnsiTheme="minorHAnsi" w:cstheme="minorBidi"/>
            <w:noProof/>
            <w:sz w:val="22"/>
            <w:szCs w:val="22"/>
            <w:lang w:val="de-DE"/>
          </w:rPr>
          <w:tab/>
        </w:r>
        <w:r w:rsidRPr="00B446ED">
          <w:rPr>
            <w:rStyle w:val="Hyperlink"/>
            <w:noProof/>
          </w:rPr>
          <w:t>Description and Modeling Parameters</w:t>
        </w:r>
        <w:r>
          <w:rPr>
            <w:noProof/>
            <w:webHidden/>
          </w:rPr>
          <w:tab/>
        </w:r>
        <w:r>
          <w:rPr>
            <w:noProof/>
            <w:webHidden/>
          </w:rPr>
          <w:fldChar w:fldCharType="begin"/>
        </w:r>
        <w:r>
          <w:rPr>
            <w:noProof/>
            <w:webHidden/>
          </w:rPr>
          <w:instrText xml:space="preserve"> PAGEREF _Toc68887454 \h </w:instrText>
        </w:r>
        <w:r>
          <w:rPr>
            <w:noProof/>
            <w:webHidden/>
          </w:rPr>
        </w:r>
        <w:r>
          <w:rPr>
            <w:noProof/>
            <w:webHidden/>
          </w:rPr>
          <w:fldChar w:fldCharType="separate"/>
        </w:r>
        <w:r>
          <w:rPr>
            <w:noProof/>
            <w:webHidden/>
          </w:rPr>
          <w:t>113</w:t>
        </w:r>
        <w:r>
          <w:rPr>
            <w:noProof/>
            <w:webHidden/>
          </w:rPr>
          <w:fldChar w:fldCharType="end"/>
        </w:r>
      </w:hyperlink>
    </w:p>
    <w:p w14:paraId="1C2C5B70" w14:textId="419BFC1A" w:rsidR="00F65AE1" w:rsidRDefault="00F65AE1">
      <w:pPr>
        <w:pStyle w:val="Verzeichnis3"/>
        <w:rPr>
          <w:rFonts w:asciiTheme="minorHAnsi" w:eastAsiaTheme="minorEastAsia" w:hAnsiTheme="minorHAnsi" w:cstheme="minorBidi"/>
          <w:noProof/>
          <w:sz w:val="22"/>
          <w:szCs w:val="22"/>
          <w:lang w:val="de-DE"/>
        </w:rPr>
      </w:pPr>
      <w:hyperlink w:anchor="_Toc68887455" w:history="1">
        <w:r w:rsidRPr="00B446ED">
          <w:rPr>
            <w:rStyle w:val="Hyperlink"/>
            <w:noProof/>
          </w:rPr>
          <w:t>8.2.2</w:t>
        </w:r>
        <w:r>
          <w:rPr>
            <w:rFonts w:asciiTheme="minorHAnsi" w:eastAsiaTheme="minorEastAsia" w:hAnsiTheme="minorHAnsi" w:cstheme="minorBidi"/>
            <w:noProof/>
            <w:sz w:val="22"/>
            <w:szCs w:val="22"/>
            <w:lang w:val="de-DE"/>
          </w:rPr>
          <w:tab/>
        </w:r>
        <w:r w:rsidRPr="00B446ED">
          <w:rPr>
            <w:rStyle w:val="Hyperlink"/>
            <w:noProof/>
          </w:rPr>
          <w:t>Seam Weld Definition Overview</w:t>
        </w:r>
        <w:r>
          <w:rPr>
            <w:noProof/>
            <w:webHidden/>
          </w:rPr>
          <w:tab/>
        </w:r>
        <w:r>
          <w:rPr>
            <w:noProof/>
            <w:webHidden/>
          </w:rPr>
          <w:fldChar w:fldCharType="begin"/>
        </w:r>
        <w:r>
          <w:rPr>
            <w:noProof/>
            <w:webHidden/>
          </w:rPr>
          <w:instrText xml:space="preserve"> PAGEREF _Toc68887455 \h </w:instrText>
        </w:r>
        <w:r>
          <w:rPr>
            <w:noProof/>
            <w:webHidden/>
          </w:rPr>
        </w:r>
        <w:r>
          <w:rPr>
            <w:noProof/>
            <w:webHidden/>
          </w:rPr>
          <w:fldChar w:fldCharType="separate"/>
        </w:r>
        <w:r>
          <w:rPr>
            <w:noProof/>
            <w:webHidden/>
          </w:rPr>
          <w:t>114</w:t>
        </w:r>
        <w:r>
          <w:rPr>
            <w:noProof/>
            <w:webHidden/>
          </w:rPr>
          <w:fldChar w:fldCharType="end"/>
        </w:r>
      </w:hyperlink>
    </w:p>
    <w:p w14:paraId="6CBC8A09" w14:textId="76025DDE" w:rsidR="00F65AE1" w:rsidRDefault="00F65AE1">
      <w:pPr>
        <w:pStyle w:val="Verzeichnis3"/>
        <w:rPr>
          <w:rFonts w:asciiTheme="minorHAnsi" w:eastAsiaTheme="minorEastAsia" w:hAnsiTheme="minorHAnsi" w:cstheme="minorBidi"/>
          <w:noProof/>
          <w:sz w:val="22"/>
          <w:szCs w:val="22"/>
          <w:lang w:val="de-DE"/>
        </w:rPr>
      </w:pPr>
      <w:hyperlink w:anchor="_Toc68887456" w:history="1">
        <w:r w:rsidRPr="00B446ED">
          <w:rPr>
            <w:rStyle w:val="Hyperlink"/>
            <w:noProof/>
          </w:rPr>
          <w:t>8.2.3</w:t>
        </w:r>
        <w:r>
          <w:rPr>
            <w:rFonts w:asciiTheme="minorHAnsi" w:eastAsiaTheme="minorEastAsia" w:hAnsiTheme="minorHAnsi" w:cstheme="minorBidi"/>
            <w:noProof/>
            <w:sz w:val="22"/>
            <w:szCs w:val="22"/>
            <w:lang w:val="de-DE"/>
          </w:rPr>
          <w:tab/>
        </w:r>
        <w:r w:rsidRPr="00B446ED">
          <w:rPr>
            <w:rStyle w:val="Hyperlink"/>
            <w:noProof/>
          </w:rPr>
          <w:t>Specific XML Realization</w:t>
        </w:r>
        <w:r>
          <w:rPr>
            <w:noProof/>
            <w:webHidden/>
          </w:rPr>
          <w:tab/>
        </w:r>
        <w:r>
          <w:rPr>
            <w:noProof/>
            <w:webHidden/>
          </w:rPr>
          <w:fldChar w:fldCharType="begin"/>
        </w:r>
        <w:r>
          <w:rPr>
            <w:noProof/>
            <w:webHidden/>
          </w:rPr>
          <w:instrText xml:space="preserve"> PAGEREF _Toc68887456 \h </w:instrText>
        </w:r>
        <w:r>
          <w:rPr>
            <w:noProof/>
            <w:webHidden/>
          </w:rPr>
        </w:r>
        <w:r>
          <w:rPr>
            <w:noProof/>
            <w:webHidden/>
          </w:rPr>
          <w:fldChar w:fldCharType="separate"/>
        </w:r>
        <w:r>
          <w:rPr>
            <w:noProof/>
            <w:webHidden/>
          </w:rPr>
          <w:t>116</w:t>
        </w:r>
        <w:r>
          <w:rPr>
            <w:noProof/>
            <w:webHidden/>
          </w:rPr>
          <w:fldChar w:fldCharType="end"/>
        </w:r>
      </w:hyperlink>
    </w:p>
    <w:p w14:paraId="18087DDF" w14:textId="667D86B8" w:rsidR="00F65AE1" w:rsidRDefault="00F65AE1">
      <w:pPr>
        <w:pStyle w:val="Verzeichnis3"/>
        <w:rPr>
          <w:rFonts w:asciiTheme="minorHAnsi" w:eastAsiaTheme="minorEastAsia" w:hAnsiTheme="minorHAnsi" w:cstheme="minorBidi"/>
          <w:noProof/>
          <w:sz w:val="22"/>
          <w:szCs w:val="22"/>
          <w:lang w:val="de-DE"/>
        </w:rPr>
      </w:pPr>
      <w:hyperlink w:anchor="_Toc68887457" w:history="1">
        <w:r w:rsidRPr="00B446ED">
          <w:rPr>
            <w:rStyle w:val="Hyperlink"/>
            <w:noProof/>
          </w:rPr>
          <w:t>8.2.4</w:t>
        </w:r>
        <w:r>
          <w:rPr>
            <w:rFonts w:asciiTheme="minorHAnsi" w:eastAsiaTheme="minorEastAsia" w:hAnsiTheme="minorHAnsi" w:cstheme="minorBidi"/>
            <w:noProof/>
            <w:sz w:val="22"/>
            <w:szCs w:val="22"/>
            <w:lang w:val="de-DE"/>
          </w:rPr>
          <w:tab/>
        </w:r>
        <w:r w:rsidRPr="00B446ED">
          <w:rPr>
            <w:rStyle w:val="Hyperlink"/>
            <w:noProof/>
          </w:rPr>
          <w:t>Generic Seam Weld Definition</w:t>
        </w:r>
        <w:r>
          <w:rPr>
            <w:noProof/>
            <w:webHidden/>
          </w:rPr>
          <w:tab/>
        </w:r>
        <w:r>
          <w:rPr>
            <w:noProof/>
            <w:webHidden/>
          </w:rPr>
          <w:fldChar w:fldCharType="begin"/>
        </w:r>
        <w:r>
          <w:rPr>
            <w:noProof/>
            <w:webHidden/>
          </w:rPr>
          <w:instrText xml:space="preserve"> PAGEREF _Toc68887457 \h </w:instrText>
        </w:r>
        <w:r>
          <w:rPr>
            <w:noProof/>
            <w:webHidden/>
          </w:rPr>
        </w:r>
        <w:r>
          <w:rPr>
            <w:noProof/>
            <w:webHidden/>
          </w:rPr>
          <w:fldChar w:fldCharType="separate"/>
        </w:r>
        <w:r>
          <w:rPr>
            <w:noProof/>
            <w:webHidden/>
          </w:rPr>
          <w:t>116</w:t>
        </w:r>
        <w:r>
          <w:rPr>
            <w:noProof/>
            <w:webHidden/>
          </w:rPr>
          <w:fldChar w:fldCharType="end"/>
        </w:r>
      </w:hyperlink>
    </w:p>
    <w:p w14:paraId="18D19E91" w14:textId="709C91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8" w:history="1">
        <w:r w:rsidRPr="00B446ED">
          <w:rPr>
            <w:rStyle w:val="Hyperlink"/>
            <w:noProof/>
          </w:rPr>
          <w:t>8.2.4.1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_Toc68887458 \h </w:instrText>
        </w:r>
        <w:r>
          <w:rPr>
            <w:noProof/>
            <w:webHidden/>
          </w:rPr>
        </w:r>
        <w:r>
          <w:rPr>
            <w:noProof/>
            <w:webHidden/>
          </w:rPr>
          <w:fldChar w:fldCharType="separate"/>
        </w:r>
        <w:r>
          <w:rPr>
            <w:noProof/>
            <w:webHidden/>
          </w:rPr>
          <w:t>116</w:t>
        </w:r>
        <w:r>
          <w:rPr>
            <w:noProof/>
            <w:webHidden/>
          </w:rPr>
          <w:fldChar w:fldCharType="end"/>
        </w:r>
      </w:hyperlink>
    </w:p>
    <w:p w14:paraId="3CBCF040" w14:textId="46E6382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59" w:history="1">
        <w:r w:rsidRPr="00B446ED">
          <w:rPr>
            <w:rStyle w:val="Hyperlink"/>
            <w:noProof/>
          </w:rPr>
          <w:t>8.2.4.2</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_Toc68887459 \h </w:instrText>
        </w:r>
        <w:r>
          <w:rPr>
            <w:noProof/>
            <w:webHidden/>
          </w:rPr>
        </w:r>
        <w:r>
          <w:rPr>
            <w:noProof/>
            <w:webHidden/>
          </w:rPr>
          <w:fldChar w:fldCharType="separate"/>
        </w:r>
        <w:r>
          <w:rPr>
            <w:noProof/>
            <w:webHidden/>
          </w:rPr>
          <w:t>117</w:t>
        </w:r>
        <w:r>
          <w:rPr>
            <w:noProof/>
            <w:webHidden/>
          </w:rPr>
          <w:fldChar w:fldCharType="end"/>
        </w:r>
      </w:hyperlink>
    </w:p>
    <w:p w14:paraId="37599D58" w14:textId="765BCDC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0" w:history="1">
        <w:r w:rsidRPr="00B446ED">
          <w:rPr>
            <w:rStyle w:val="Hyperlink"/>
            <w:noProof/>
          </w:rPr>
          <w:t>8.2.4.3</w:t>
        </w:r>
        <w:r>
          <w:rPr>
            <w:rFonts w:asciiTheme="minorHAnsi" w:eastAsiaTheme="minorEastAsia" w:hAnsiTheme="minorHAnsi" w:cstheme="minorBidi"/>
            <w:noProof/>
            <w:sz w:val="22"/>
            <w:szCs w:val="22"/>
            <w:lang w:val="de-DE"/>
          </w:rPr>
          <w:tab/>
        </w:r>
        <w:r w:rsidRPr="00B446ED">
          <w:rPr>
            <w:rStyle w:val="Hyperlink"/>
            <w:noProof/>
          </w:rPr>
          <w:t>Weld Position and Sheet Metal Parameters</w:t>
        </w:r>
        <w:r>
          <w:rPr>
            <w:noProof/>
            <w:webHidden/>
          </w:rPr>
          <w:tab/>
        </w:r>
        <w:r>
          <w:rPr>
            <w:noProof/>
            <w:webHidden/>
          </w:rPr>
          <w:fldChar w:fldCharType="begin"/>
        </w:r>
        <w:r>
          <w:rPr>
            <w:noProof/>
            <w:webHidden/>
          </w:rPr>
          <w:instrText xml:space="preserve"> PAGEREF _Toc68887460 \h </w:instrText>
        </w:r>
        <w:r>
          <w:rPr>
            <w:noProof/>
            <w:webHidden/>
          </w:rPr>
        </w:r>
        <w:r>
          <w:rPr>
            <w:noProof/>
            <w:webHidden/>
          </w:rPr>
          <w:fldChar w:fldCharType="separate"/>
        </w:r>
        <w:r>
          <w:rPr>
            <w:noProof/>
            <w:webHidden/>
          </w:rPr>
          <w:t>119</w:t>
        </w:r>
        <w:r>
          <w:rPr>
            <w:noProof/>
            <w:webHidden/>
          </w:rPr>
          <w:fldChar w:fldCharType="end"/>
        </w:r>
      </w:hyperlink>
    </w:p>
    <w:p w14:paraId="03F6077F" w14:textId="3BD1260C"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1" w:history="1">
        <w:r w:rsidRPr="00B446ED">
          <w:rPr>
            <w:rStyle w:val="Hyperlink"/>
            <w:noProof/>
          </w:rPr>
          <w:t>8.2.4.3.1</w:t>
        </w:r>
        <w:r>
          <w:rPr>
            <w:rFonts w:asciiTheme="minorHAnsi" w:eastAsiaTheme="minorEastAsia" w:hAnsiTheme="minorHAnsi" w:cstheme="minorBidi"/>
            <w:noProof/>
            <w:sz w:val="22"/>
            <w:szCs w:val="22"/>
            <w:lang w:val="de-DE"/>
          </w:rPr>
          <w:tab/>
        </w:r>
        <w:r w:rsidRPr="00B446ED">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_Toc68887461 \h </w:instrText>
        </w:r>
        <w:r>
          <w:rPr>
            <w:noProof/>
            <w:webHidden/>
          </w:rPr>
        </w:r>
        <w:r>
          <w:rPr>
            <w:noProof/>
            <w:webHidden/>
          </w:rPr>
          <w:fldChar w:fldCharType="separate"/>
        </w:r>
        <w:r>
          <w:rPr>
            <w:noProof/>
            <w:webHidden/>
          </w:rPr>
          <w:t>119</w:t>
        </w:r>
        <w:r>
          <w:rPr>
            <w:noProof/>
            <w:webHidden/>
          </w:rPr>
          <w:fldChar w:fldCharType="end"/>
        </w:r>
      </w:hyperlink>
    </w:p>
    <w:p w14:paraId="108A5467" w14:textId="377426BF" w:rsidR="00F65AE1" w:rsidRDefault="00F65AE1">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8887462" w:history="1">
        <w:r w:rsidRPr="00B446ED">
          <w:rPr>
            <w:rStyle w:val="Hyperlink"/>
            <w:noProof/>
          </w:rPr>
          <w:t>8.2.4.3.2</w:t>
        </w:r>
        <w:r>
          <w:rPr>
            <w:rFonts w:asciiTheme="minorHAnsi" w:eastAsiaTheme="minorEastAsia" w:hAnsiTheme="minorHAnsi" w:cstheme="minorBidi"/>
            <w:noProof/>
            <w:sz w:val="22"/>
            <w:szCs w:val="22"/>
            <w:lang w:val="de-DE"/>
          </w:rPr>
          <w:tab/>
        </w:r>
        <w:r w:rsidRPr="00B446ED">
          <w:rPr>
            <w:rStyle w:val="Hyperlink"/>
            <w:noProof/>
          </w:rPr>
          <w:t>Welding Position</w:t>
        </w:r>
        <w:r>
          <w:rPr>
            <w:noProof/>
            <w:webHidden/>
          </w:rPr>
          <w:tab/>
        </w:r>
        <w:r>
          <w:rPr>
            <w:noProof/>
            <w:webHidden/>
          </w:rPr>
          <w:fldChar w:fldCharType="begin"/>
        </w:r>
        <w:r>
          <w:rPr>
            <w:noProof/>
            <w:webHidden/>
          </w:rPr>
          <w:instrText xml:space="preserve"> PAGEREF _Toc68887462 \h </w:instrText>
        </w:r>
        <w:r>
          <w:rPr>
            <w:noProof/>
            <w:webHidden/>
          </w:rPr>
        </w:r>
        <w:r>
          <w:rPr>
            <w:noProof/>
            <w:webHidden/>
          </w:rPr>
          <w:fldChar w:fldCharType="separate"/>
        </w:r>
        <w:r>
          <w:rPr>
            <w:noProof/>
            <w:webHidden/>
          </w:rPr>
          <w:t>120</w:t>
        </w:r>
        <w:r>
          <w:rPr>
            <w:noProof/>
            <w:webHidden/>
          </w:rPr>
          <w:fldChar w:fldCharType="end"/>
        </w:r>
      </w:hyperlink>
    </w:p>
    <w:p w14:paraId="25D4AEEA" w14:textId="6C696C4E" w:rsidR="00F65AE1" w:rsidRDefault="00F65AE1">
      <w:pPr>
        <w:pStyle w:val="Verzeichnis3"/>
        <w:rPr>
          <w:rFonts w:asciiTheme="minorHAnsi" w:eastAsiaTheme="minorEastAsia" w:hAnsiTheme="minorHAnsi" w:cstheme="minorBidi"/>
          <w:noProof/>
          <w:sz w:val="22"/>
          <w:szCs w:val="22"/>
          <w:lang w:val="de-DE"/>
        </w:rPr>
      </w:pPr>
      <w:hyperlink w:anchor="_Toc68887463" w:history="1">
        <w:r w:rsidRPr="00B446ED">
          <w:rPr>
            <w:rStyle w:val="Hyperlink"/>
            <w:noProof/>
          </w:rPr>
          <w:t>8.2.5</w:t>
        </w:r>
        <w:r>
          <w:rPr>
            <w:rFonts w:asciiTheme="minorHAnsi" w:eastAsiaTheme="minorEastAsia" w:hAnsiTheme="minorHAnsi" w:cstheme="minorBidi"/>
            <w:noProof/>
            <w:sz w:val="22"/>
            <w:szCs w:val="22"/>
            <w:lang w:val="de-DE"/>
          </w:rPr>
          <w:tab/>
        </w:r>
        <w:r w:rsidRPr="00B446ED">
          <w:rPr>
            <w:rStyle w:val="Hyperlink"/>
            <w:noProof/>
          </w:rPr>
          <w:t>Butt Joint</w:t>
        </w:r>
        <w:r>
          <w:rPr>
            <w:noProof/>
            <w:webHidden/>
          </w:rPr>
          <w:tab/>
        </w:r>
        <w:r>
          <w:rPr>
            <w:noProof/>
            <w:webHidden/>
          </w:rPr>
          <w:fldChar w:fldCharType="begin"/>
        </w:r>
        <w:r>
          <w:rPr>
            <w:noProof/>
            <w:webHidden/>
          </w:rPr>
          <w:instrText xml:space="preserve"> PAGEREF _Toc68887463 \h </w:instrText>
        </w:r>
        <w:r>
          <w:rPr>
            <w:noProof/>
            <w:webHidden/>
          </w:rPr>
        </w:r>
        <w:r>
          <w:rPr>
            <w:noProof/>
            <w:webHidden/>
          </w:rPr>
          <w:fldChar w:fldCharType="separate"/>
        </w:r>
        <w:r>
          <w:rPr>
            <w:noProof/>
            <w:webHidden/>
          </w:rPr>
          <w:t>125</w:t>
        </w:r>
        <w:r>
          <w:rPr>
            <w:noProof/>
            <w:webHidden/>
          </w:rPr>
          <w:fldChar w:fldCharType="end"/>
        </w:r>
      </w:hyperlink>
    </w:p>
    <w:p w14:paraId="6B470306" w14:textId="32CAAB2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4" w:history="1">
        <w:r w:rsidRPr="00B446ED">
          <w:rPr>
            <w:rStyle w:val="Hyperlink"/>
            <w:noProof/>
          </w:rPr>
          <w:t>8.2.5.1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_Toc68887464 \h </w:instrText>
        </w:r>
        <w:r>
          <w:rPr>
            <w:noProof/>
            <w:webHidden/>
          </w:rPr>
        </w:r>
        <w:r>
          <w:rPr>
            <w:noProof/>
            <w:webHidden/>
          </w:rPr>
          <w:fldChar w:fldCharType="separate"/>
        </w:r>
        <w:r>
          <w:rPr>
            <w:noProof/>
            <w:webHidden/>
          </w:rPr>
          <w:t>125</w:t>
        </w:r>
        <w:r>
          <w:rPr>
            <w:noProof/>
            <w:webHidden/>
          </w:rPr>
          <w:fldChar w:fldCharType="end"/>
        </w:r>
      </w:hyperlink>
    </w:p>
    <w:p w14:paraId="1E4BE9FA" w14:textId="39FDD1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5" w:history="1">
        <w:r w:rsidRPr="00B446ED">
          <w:rPr>
            <w:rStyle w:val="Hyperlink"/>
            <w:noProof/>
          </w:rPr>
          <w:t>8.2.5.2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_Toc68887465 \h </w:instrText>
        </w:r>
        <w:r>
          <w:rPr>
            <w:noProof/>
            <w:webHidden/>
          </w:rPr>
        </w:r>
        <w:r>
          <w:rPr>
            <w:noProof/>
            <w:webHidden/>
          </w:rPr>
          <w:fldChar w:fldCharType="separate"/>
        </w:r>
        <w:r>
          <w:rPr>
            <w:noProof/>
            <w:webHidden/>
          </w:rPr>
          <w:t>125</w:t>
        </w:r>
        <w:r>
          <w:rPr>
            <w:noProof/>
            <w:webHidden/>
          </w:rPr>
          <w:fldChar w:fldCharType="end"/>
        </w:r>
      </w:hyperlink>
    </w:p>
    <w:p w14:paraId="615BEBC4" w14:textId="775A1C2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6" w:history="1">
        <w:r w:rsidRPr="00B446ED">
          <w:rPr>
            <w:rStyle w:val="Hyperlink"/>
            <w:noProof/>
          </w:rPr>
          <w:t>8.2.5.3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_Toc68887466 \h </w:instrText>
        </w:r>
        <w:r>
          <w:rPr>
            <w:noProof/>
            <w:webHidden/>
          </w:rPr>
        </w:r>
        <w:r>
          <w:rPr>
            <w:noProof/>
            <w:webHidden/>
          </w:rPr>
          <w:fldChar w:fldCharType="separate"/>
        </w:r>
        <w:r>
          <w:rPr>
            <w:noProof/>
            <w:webHidden/>
          </w:rPr>
          <w:t>125</w:t>
        </w:r>
        <w:r>
          <w:rPr>
            <w:noProof/>
            <w:webHidden/>
          </w:rPr>
          <w:fldChar w:fldCharType="end"/>
        </w:r>
      </w:hyperlink>
    </w:p>
    <w:p w14:paraId="1E70B724" w14:textId="32231E8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7" w:history="1">
        <w:r w:rsidRPr="00B446ED">
          <w:rPr>
            <w:rStyle w:val="Hyperlink"/>
            <w:noProof/>
          </w:rPr>
          <w:t>8.2.5.4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_Toc68887467 \h </w:instrText>
        </w:r>
        <w:r>
          <w:rPr>
            <w:noProof/>
            <w:webHidden/>
          </w:rPr>
        </w:r>
        <w:r>
          <w:rPr>
            <w:noProof/>
            <w:webHidden/>
          </w:rPr>
          <w:fldChar w:fldCharType="separate"/>
        </w:r>
        <w:r>
          <w:rPr>
            <w:noProof/>
            <w:webHidden/>
          </w:rPr>
          <w:t>126</w:t>
        </w:r>
        <w:r>
          <w:rPr>
            <w:noProof/>
            <w:webHidden/>
          </w:rPr>
          <w:fldChar w:fldCharType="end"/>
        </w:r>
      </w:hyperlink>
    </w:p>
    <w:p w14:paraId="652E99FF" w14:textId="4CA8170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68" w:history="1">
        <w:r w:rsidRPr="00B446ED">
          <w:rPr>
            <w:rStyle w:val="Hyperlink"/>
            <w:noProof/>
          </w:rPr>
          <w:t>8.2.5.5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_Toc68887468 \h </w:instrText>
        </w:r>
        <w:r>
          <w:rPr>
            <w:noProof/>
            <w:webHidden/>
          </w:rPr>
        </w:r>
        <w:r>
          <w:rPr>
            <w:noProof/>
            <w:webHidden/>
          </w:rPr>
          <w:fldChar w:fldCharType="separate"/>
        </w:r>
        <w:r>
          <w:rPr>
            <w:noProof/>
            <w:webHidden/>
          </w:rPr>
          <w:t>127</w:t>
        </w:r>
        <w:r>
          <w:rPr>
            <w:noProof/>
            <w:webHidden/>
          </w:rPr>
          <w:fldChar w:fldCharType="end"/>
        </w:r>
      </w:hyperlink>
    </w:p>
    <w:p w14:paraId="47D6B523" w14:textId="4137DBF3" w:rsidR="00F65AE1" w:rsidRDefault="00F65AE1">
      <w:pPr>
        <w:pStyle w:val="Verzeichnis3"/>
        <w:rPr>
          <w:rFonts w:asciiTheme="minorHAnsi" w:eastAsiaTheme="minorEastAsia" w:hAnsiTheme="minorHAnsi" w:cstheme="minorBidi"/>
          <w:noProof/>
          <w:sz w:val="22"/>
          <w:szCs w:val="22"/>
          <w:lang w:val="de-DE"/>
        </w:rPr>
      </w:pPr>
      <w:hyperlink w:anchor="_Toc68887469" w:history="1">
        <w:r w:rsidRPr="00B446ED">
          <w:rPr>
            <w:rStyle w:val="Hyperlink"/>
            <w:noProof/>
          </w:rPr>
          <w:t>8.2.6</w:t>
        </w:r>
        <w:r>
          <w:rPr>
            <w:rFonts w:asciiTheme="minorHAnsi" w:eastAsiaTheme="minorEastAsia" w:hAnsiTheme="minorHAnsi" w:cstheme="minorBidi"/>
            <w:noProof/>
            <w:sz w:val="22"/>
            <w:szCs w:val="22"/>
            <w:lang w:val="de-DE"/>
          </w:rPr>
          <w:tab/>
        </w:r>
        <w:r w:rsidRPr="00B446ED">
          <w:rPr>
            <w:rStyle w:val="Hyperlink"/>
            <w:noProof/>
          </w:rPr>
          <w:t>Corner Weld</w:t>
        </w:r>
        <w:r>
          <w:rPr>
            <w:noProof/>
            <w:webHidden/>
          </w:rPr>
          <w:tab/>
        </w:r>
        <w:r>
          <w:rPr>
            <w:noProof/>
            <w:webHidden/>
          </w:rPr>
          <w:fldChar w:fldCharType="begin"/>
        </w:r>
        <w:r>
          <w:rPr>
            <w:noProof/>
            <w:webHidden/>
          </w:rPr>
          <w:instrText xml:space="preserve"> PAGEREF _Toc68887469 \h </w:instrText>
        </w:r>
        <w:r>
          <w:rPr>
            <w:noProof/>
            <w:webHidden/>
          </w:rPr>
        </w:r>
        <w:r>
          <w:rPr>
            <w:noProof/>
            <w:webHidden/>
          </w:rPr>
          <w:fldChar w:fldCharType="separate"/>
        </w:r>
        <w:r>
          <w:rPr>
            <w:noProof/>
            <w:webHidden/>
          </w:rPr>
          <w:t>128</w:t>
        </w:r>
        <w:r>
          <w:rPr>
            <w:noProof/>
            <w:webHidden/>
          </w:rPr>
          <w:fldChar w:fldCharType="end"/>
        </w:r>
      </w:hyperlink>
    </w:p>
    <w:p w14:paraId="12EFCFF7" w14:textId="6EB1663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0" w:history="1">
        <w:r w:rsidRPr="00B446ED">
          <w:rPr>
            <w:rStyle w:val="Hyperlink"/>
            <w:noProof/>
          </w:rPr>
          <w:t>8.2.6.1</w:t>
        </w:r>
        <w:r>
          <w:rPr>
            <w:rFonts w:asciiTheme="minorHAnsi" w:eastAsiaTheme="minorEastAsia" w:hAnsiTheme="minorHAnsi" w:cstheme="minorBidi"/>
            <w:noProof/>
            <w:sz w:val="22"/>
            <w:szCs w:val="22"/>
            <w:lang w:val="de-DE"/>
          </w:rPr>
          <w:tab/>
        </w:r>
        <w:r w:rsidRPr="00B446ED">
          <w:rPr>
            <w:rStyle w:val="Hyperlink"/>
            <w:noProof/>
          </w:rPr>
          <w:t>Simple Corner Weld</w:t>
        </w:r>
        <w:r>
          <w:rPr>
            <w:noProof/>
            <w:webHidden/>
          </w:rPr>
          <w:tab/>
        </w:r>
        <w:r>
          <w:rPr>
            <w:noProof/>
            <w:webHidden/>
          </w:rPr>
          <w:fldChar w:fldCharType="begin"/>
        </w:r>
        <w:r>
          <w:rPr>
            <w:noProof/>
            <w:webHidden/>
          </w:rPr>
          <w:instrText xml:space="preserve"> PAGEREF _Toc68887470 \h </w:instrText>
        </w:r>
        <w:r>
          <w:rPr>
            <w:noProof/>
            <w:webHidden/>
          </w:rPr>
        </w:r>
        <w:r>
          <w:rPr>
            <w:noProof/>
            <w:webHidden/>
          </w:rPr>
          <w:fldChar w:fldCharType="separate"/>
        </w:r>
        <w:r>
          <w:rPr>
            <w:noProof/>
            <w:webHidden/>
          </w:rPr>
          <w:t>128</w:t>
        </w:r>
        <w:r>
          <w:rPr>
            <w:noProof/>
            <w:webHidden/>
          </w:rPr>
          <w:fldChar w:fldCharType="end"/>
        </w:r>
      </w:hyperlink>
    </w:p>
    <w:p w14:paraId="1509FED0" w14:textId="2222A0F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1" w:history="1">
        <w:r w:rsidRPr="00B446ED">
          <w:rPr>
            <w:rStyle w:val="Hyperlink"/>
            <w:noProof/>
          </w:rPr>
          <w:t>8.2.6.2</w:t>
        </w:r>
        <w:r>
          <w:rPr>
            <w:rFonts w:asciiTheme="minorHAnsi" w:eastAsiaTheme="minorEastAsia" w:hAnsiTheme="minorHAnsi" w:cstheme="minorBidi"/>
            <w:noProof/>
            <w:sz w:val="22"/>
            <w:szCs w:val="22"/>
            <w:lang w:val="de-DE"/>
          </w:rPr>
          <w:tab/>
        </w:r>
        <w:r w:rsidRPr="00B446ED">
          <w:rPr>
            <w:rStyle w:val="Hyperlink"/>
            <w:noProof/>
          </w:rPr>
          <w:t>Double Corner Weld</w:t>
        </w:r>
        <w:r>
          <w:rPr>
            <w:noProof/>
            <w:webHidden/>
          </w:rPr>
          <w:tab/>
        </w:r>
        <w:r>
          <w:rPr>
            <w:noProof/>
            <w:webHidden/>
          </w:rPr>
          <w:fldChar w:fldCharType="begin"/>
        </w:r>
        <w:r>
          <w:rPr>
            <w:noProof/>
            <w:webHidden/>
          </w:rPr>
          <w:instrText xml:space="preserve"> PAGEREF _Toc68887471 \h </w:instrText>
        </w:r>
        <w:r>
          <w:rPr>
            <w:noProof/>
            <w:webHidden/>
          </w:rPr>
        </w:r>
        <w:r>
          <w:rPr>
            <w:noProof/>
            <w:webHidden/>
          </w:rPr>
          <w:fldChar w:fldCharType="separate"/>
        </w:r>
        <w:r>
          <w:rPr>
            <w:noProof/>
            <w:webHidden/>
          </w:rPr>
          <w:t>129</w:t>
        </w:r>
        <w:r>
          <w:rPr>
            <w:noProof/>
            <w:webHidden/>
          </w:rPr>
          <w:fldChar w:fldCharType="end"/>
        </w:r>
      </w:hyperlink>
    </w:p>
    <w:p w14:paraId="3B81415D" w14:textId="1AAF6E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2" w:history="1">
        <w:r w:rsidRPr="00B446ED">
          <w:rPr>
            <w:rStyle w:val="Hyperlink"/>
            <w:noProof/>
          </w:rPr>
          <w:t>8.2.6.3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_Toc68887472 \h </w:instrText>
        </w:r>
        <w:r>
          <w:rPr>
            <w:noProof/>
            <w:webHidden/>
          </w:rPr>
        </w:r>
        <w:r>
          <w:rPr>
            <w:noProof/>
            <w:webHidden/>
          </w:rPr>
          <w:fldChar w:fldCharType="separate"/>
        </w:r>
        <w:r>
          <w:rPr>
            <w:noProof/>
            <w:webHidden/>
          </w:rPr>
          <w:t>130</w:t>
        </w:r>
        <w:r>
          <w:rPr>
            <w:noProof/>
            <w:webHidden/>
          </w:rPr>
          <w:fldChar w:fldCharType="end"/>
        </w:r>
      </w:hyperlink>
    </w:p>
    <w:p w14:paraId="68B5516B" w14:textId="007B281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3" w:history="1">
        <w:r w:rsidRPr="00B446ED">
          <w:rPr>
            <w:rStyle w:val="Hyperlink"/>
            <w:noProof/>
          </w:rPr>
          <w:t>8.2.6.4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_Toc68887473 \h </w:instrText>
        </w:r>
        <w:r>
          <w:rPr>
            <w:noProof/>
            <w:webHidden/>
          </w:rPr>
        </w:r>
        <w:r>
          <w:rPr>
            <w:noProof/>
            <w:webHidden/>
          </w:rPr>
          <w:fldChar w:fldCharType="separate"/>
        </w:r>
        <w:r>
          <w:rPr>
            <w:noProof/>
            <w:webHidden/>
          </w:rPr>
          <w:t>130</w:t>
        </w:r>
        <w:r>
          <w:rPr>
            <w:noProof/>
            <w:webHidden/>
          </w:rPr>
          <w:fldChar w:fldCharType="end"/>
        </w:r>
      </w:hyperlink>
    </w:p>
    <w:p w14:paraId="0F015E66" w14:textId="6AA5880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4" w:history="1">
        <w:r w:rsidRPr="00B446ED">
          <w:rPr>
            <w:rStyle w:val="Hyperlink"/>
            <w:noProof/>
          </w:rPr>
          <w:t>8.2.6.5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_Toc68887474 \h </w:instrText>
        </w:r>
        <w:r>
          <w:rPr>
            <w:noProof/>
            <w:webHidden/>
          </w:rPr>
        </w:r>
        <w:r>
          <w:rPr>
            <w:noProof/>
            <w:webHidden/>
          </w:rPr>
          <w:fldChar w:fldCharType="separate"/>
        </w:r>
        <w:r>
          <w:rPr>
            <w:noProof/>
            <w:webHidden/>
          </w:rPr>
          <w:t>132</w:t>
        </w:r>
        <w:r>
          <w:rPr>
            <w:noProof/>
            <w:webHidden/>
          </w:rPr>
          <w:fldChar w:fldCharType="end"/>
        </w:r>
      </w:hyperlink>
    </w:p>
    <w:p w14:paraId="428F3171" w14:textId="63E17FBB" w:rsidR="00F65AE1" w:rsidRDefault="00F65AE1">
      <w:pPr>
        <w:pStyle w:val="Verzeichnis3"/>
        <w:rPr>
          <w:rFonts w:asciiTheme="minorHAnsi" w:eastAsiaTheme="minorEastAsia" w:hAnsiTheme="minorHAnsi" w:cstheme="minorBidi"/>
          <w:noProof/>
          <w:sz w:val="22"/>
          <w:szCs w:val="22"/>
          <w:lang w:val="de-DE"/>
        </w:rPr>
      </w:pPr>
      <w:hyperlink w:anchor="_Toc68887475" w:history="1">
        <w:r w:rsidRPr="00B446ED">
          <w:rPr>
            <w:rStyle w:val="Hyperlink"/>
            <w:noProof/>
          </w:rPr>
          <w:t>8.2.7</w:t>
        </w:r>
        <w:r>
          <w:rPr>
            <w:rFonts w:asciiTheme="minorHAnsi" w:eastAsiaTheme="minorEastAsia" w:hAnsiTheme="minorHAnsi" w:cstheme="minorBidi"/>
            <w:noProof/>
            <w:sz w:val="22"/>
            <w:szCs w:val="22"/>
            <w:lang w:val="de-DE"/>
          </w:rPr>
          <w:tab/>
        </w:r>
        <w:r w:rsidRPr="00B446ED">
          <w:rPr>
            <w:rStyle w:val="Hyperlink"/>
            <w:noProof/>
          </w:rPr>
          <w:t>Edge Weld</w:t>
        </w:r>
        <w:r>
          <w:rPr>
            <w:noProof/>
            <w:webHidden/>
          </w:rPr>
          <w:tab/>
        </w:r>
        <w:r>
          <w:rPr>
            <w:noProof/>
            <w:webHidden/>
          </w:rPr>
          <w:fldChar w:fldCharType="begin"/>
        </w:r>
        <w:r>
          <w:rPr>
            <w:noProof/>
            <w:webHidden/>
          </w:rPr>
          <w:instrText xml:space="preserve"> PAGEREF _Toc68887475 \h </w:instrText>
        </w:r>
        <w:r>
          <w:rPr>
            <w:noProof/>
            <w:webHidden/>
          </w:rPr>
        </w:r>
        <w:r>
          <w:rPr>
            <w:noProof/>
            <w:webHidden/>
          </w:rPr>
          <w:fldChar w:fldCharType="separate"/>
        </w:r>
        <w:r>
          <w:rPr>
            <w:noProof/>
            <w:webHidden/>
          </w:rPr>
          <w:t>132</w:t>
        </w:r>
        <w:r>
          <w:rPr>
            <w:noProof/>
            <w:webHidden/>
          </w:rPr>
          <w:fldChar w:fldCharType="end"/>
        </w:r>
      </w:hyperlink>
    </w:p>
    <w:p w14:paraId="0A689359" w14:textId="136571E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6" w:history="1">
        <w:r w:rsidRPr="00B446ED">
          <w:rPr>
            <w:rStyle w:val="Hyperlink"/>
            <w:noProof/>
          </w:rPr>
          <w:t>8.2.7.1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_Toc68887476 \h </w:instrText>
        </w:r>
        <w:r>
          <w:rPr>
            <w:noProof/>
            <w:webHidden/>
          </w:rPr>
        </w:r>
        <w:r>
          <w:rPr>
            <w:noProof/>
            <w:webHidden/>
          </w:rPr>
          <w:fldChar w:fldCharType="separate"/>
        </w:r>
        <w:r>
          <w:rPr>
            <w:noProof/>
            <w:webHidden/>
          </w:rPr>
          <w:t>132</w:t>
        </w:r>
        <w:r>
          <w:rPr>
            <w:noProof/>
            <w:webHidden/>
          </w:rPr>
          <w:fldChar w:fldCharType="end"/>
        </w:r>
      </w:hyperlink>
    </w:p>
    <w:p w14:paraId="68E961E5" w14:textId="558E33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7" w:history="1">
        <w:r w:rsidRPr="00B446ED">
          <w:rPr>
            <w:rStyle w:val="Hyperlink"/>
            <w:noProof/>
          </w:rPr>
          <w:t>8.2.7.2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_Toc68887477 \h </w:instrText>
        </w:r>
        <w:r>
          <w:rPr>
            <w:noProof/>
            <w:webHidden/>
          </w:rPr>
        </w:r>
        <w:r>
          <w:rPr>
            <w:noProof/>
            <w:webHidden/>
          </w:rPr>
          <w:fldChar w:fldCharType="separate"/>
        </w:r>
        <w:r>
          <w:rPr>
            <w:noProof/>
            <w:webHidden/>
          </w:rPr>
          <w:t>132</w:t>
        </w:r>
        <w:r>
          <w:rPr>
            <w:noProof/>
            <w:webHidden/>
          </w:rPr>
          <w:fldChar w:fldCharType="end"/>
        </w:r>
      </w:hyperlink>
    </w:p>
    <w:p w14:paraId="5C5D809B" w14:textId="2C78B63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8" w:history="1">
        <w:r w:rsidRPr="00B446ED">
          <w:rPr>
            <w:rStyle w:val="Hyperlink"/>
            <w:noProof/>
          </w:rPr>
          <w:t>8.2.7.3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_Toc68887478 \h </w:instrText>
        </w:r>
        <w:r>
          <w:rPr>
            <w:noProof/>
            <w:webHidden/>
          </w:rPr>
        </w:r>
        <w:r>
          <w:rPr>
            <w:noProof/>
            <w:webHidden/>
          </w:rPr>
          <w:fldChar w:fldCharType="separate"/>
        </w:r>
        <w:r>
          <w:rPr>
            <w:noProof/>
            <w:webHidden/>
          </w:rPr>
          <w:t>133</w:t>
        </w:r>
        <w:r>
          <w:rPr>
            <w:noProof/>
            <w:webHidden/>
          </w:rPr>
          <w:fldChar w:fldCharType="end"/>
        </w:r>
      </w:hyperlink>
    </w:p>
    <w:p w14:paraId="0A1BA22A" w14:textId="281BB8F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79" w:history="1">
        <w:r w:rsidRPr="00B446ED">
          <w:rPr>
            <w:rStyle w:val="Hyperlink"/>
            <w:noProof/>
          </w:rPr>
          <w:t>8.2.7.4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_Toc68887479 \h </w:instrText>
        </w:r>
        <w:r>
          <w:rPr>
            <w:noProof/>
            <w:webHidden/>
          </w:rPr>
        </w:r>
        <w:r>
          <w:rPr>
            <w:noProof/>
            <w:webHidden/>
          </w:rPr>
          <w:fldChar w:fldCharType="separate"/>
        </w:r>
        <w:r>
          <w:rPr>
            <w:noProof/>
            <w:webHidden/>
          </w:rPr>
          <w:t>133</w:t>
        </w:r>
        <w:r>
          <w:rPr>
            <w:noProof/>
            <w:webHidden/>
          </w:rPr>
          <w:fldChar w:fldCharType="end"/>
        </w:r>
      </w:hyperlink>
    </w:p>
    <w:p w14:paraId="6128CF4A" w14:textId="3884C05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0" w:history="1">
        <w:r w:rsidRPr="00B446ED">
          <w:rPr>
            <w:rStyle w:val="Hyperlink"/>
            <w:noProof/>
          </w:rPr>
          <w:t>8.2.7.5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_Toc68887480 \h </w:instrText>
        </w:r>
        <w:r>
          <w:rPr>
            <w:noProof/>
            <w:webHidden/>
          </w:rPr>
        </w:r>
        <w:r>
          <w:rPr>
            <w:noProof/>
            <w:webHidden/>
          </w:rPr>
          <w:fldChar w:fldCharType="separate"/>
        </w:r>
        <w:r>
          <w:rPr>
            <w:noProof/>
            <w:webHidden/>
          </w:rPr>
          <w:t>134</w:t>
        </w:r>
        <w:r>
          <w:rPr>
            <w:noProof/>
            <w:webHidden/>
          </w:rPr>
          <w:fldChar w:fldCharType="end"/>
        </w:r>
      </w:hyperlink>
    </w:p>
    <w:p w14:paraId="75A54643" w14:textId="1E561408" w:rsidR="00F65AE1" w:rsidRDefault="00F65AE1">
      <w:pPr>
        <w:pStyle w:val="Verzeichnis3"/>
        <w:rPr>
          <w:rFonts w:asciiTheme="minorHAnsi" w:eastAsiaTheme="minorEastAsia" w:hAnsiTheme="minorHAnsi" w:cstheme="minorBidi"/>
          <w:noProof/>
          <w:sz w:val="22"/>
          <w:szCs w:val="22"/>
          <w:lang w:val="de-DE"/>
        </w:rPr>
      </w:pPr>
      <w:hyperlink w:anchor="_Toc68887481" w:history="1">
        <w:r w:rsidRPr="00B446ED">
          <w:rPr>
            <w:rStyle w:val="Hyperlink"/>
            <w:noProof/>
          </w:rPr>
          <w:t>8.2.8</w:t>
        </w:r>
        <w:r>
          <w:rPr>
            <w:rFonts w:asciiTheme="minorHAnsi" w:eastAsiaTheme="minorEastAsia" w:hAnsiTheme="minorHAnsi" w:cstheme="minorBidi"/>
            <w:noProof/>
            <w:sz w:val="22"/>
            <w:szCs w:val="22"/>
            <w:lang w:val="de-DE"/>
          </w:rPr>
          <w:tab/>
        </w:r>
        <w:r w:rsidRPr="00B446ED">
          <w:rPr>
            <w:rStyle w:val="Hyperlink"/>
            <w:noProof/>
          </w:rPr>
          <w:t>I-Weld</w:t>
        </w:r>
        <w:r>
          <w:rPr>
            <w:noProof/>
            <w:webHidden/>
          </w:rPr>
          <w:tab/>
        </w:r>
        <w:r>
          <w:rPr>
            <w:noProof/>
            <w:webHidden/>
          </w:rPr>
          <w:fldChar w:fldCharType="begin"/>
        </w:r>
        <w:r>
          <w:rPr>
            <w:noProof/>
            <w:webHidden/>
          </w:rPr>
          <w:instrText xml:space="preserve"> PAGEREF _Toc68887481 \h </w:instrText>
        </w:r>
        <w:r>
          <w:rPr>
            <w:noProof/>
            <w:webHidden/>
          </w:rPr>
        </w:r>
        <w:r>
          <w:rPr>
            <w:noProof/>
            <w:webHidden/>
          </w:rPr>
          <w:fldChar w:fldCharType="separate"/>
        </w:r>
        <w:r>
          <w:rPr>
            <w:noProof/>
            <w:webHidden/>
          </w:rPr>
          <w:t>134</w:t>
        </w:r>
        <w:r>
          <w:rPr>
            <w:noProof/>
            <w:webHidden/>
          </w:rPr>
          <w:fldChar w:fldCharType="end"/>
        </w:r>
      </w:hyperlink>
    </w:p>
    <w:p w14:paraId="60856642" w14:textId="03C84FF7"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2" w:history="1">
        <w:r w:rsidRPr="00B446ED">
          <w:rPr>
            <w:rStyle w:val="Hyperlink"/>
            <w:noProof/>
          </w:rPr>
          <w:t>8.2.8.1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_Toc68887482 \h </w:instrText>
        </w:r>
        <w:r>
          <w:rPr>
            <w:noProof/>
            <w:webHidden/>
          </w:rPr>
        </w:r>
        <w:r>
          <w:rPr>
            <w:noProof/>
            <w:webHidden/>
          </w:rPr>
          <w:fldChar w:fldCharType="separate"/>
        </w:r>
        <w:r>
          <w:rPr>
            <w:noProof/>
            <w:webHidden/>
          </w:rPr>
          <w:t>134</w:t>
        </w:r>
        <w:r>
          <w:rPr>
            <w:noProof/>
            <w:webHidden/>
          </w:rPr>
          <w:fldChar w:fldCharType="end"/>
        </w:r>
      </w:hyperlink>
    </w:p>
    <w:p w14:paraId="78B0DDCC" w14:textId="1EC72A5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3" w:history="1">
        <w:r w:rsidRPr="00B446ED">
          <w:rPr>
            <w:rStyle w:val="Hyperlink"/>
            <w:noProof/>
          </w:rPr>
          <w:t>8.2.8.2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_Toc68887483 \h </w:instrText>
        </w:r>
        <w:r>
          <w:rPr>
            <w:noProof/>
            <w:webHidden/>
          </w:rPr>
        </w:r>
        <w:r>
          <w:rPr>
            <w:noProof/>
            <w:webHidden/>
          </w:rPr>
          <w:fldChar w:fldCharType="separate"/>
        </w:r>
        <w:r>
          <w:rPr>
            <w:noProof/>
            <w:webHidden/>
          </w:rPr>
          <w:t>135</w:t>
        </w:r>
        <w:r>
          <w:rPr>
            <w:noProof/>
            <w:webHidden/>
          </w:rPr>
          <w:fldChar w:fldCharType="end"/>
        </w:r>
      </w:hyperlink>
    </w:p>
    <w:p w14:paraId="3439C38F" w14:textId="6808D04F"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4" w:history="1">
        <w:r w:rsidRPr="00B446ED">
          <w:rPr>
            <w:rStyle w:val="Hyperlink"/>
            <w:noProof/>
          </w:rPr>
          <w:t>8.2.8.3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_Toc68887484 \h </w:instrText>
        </w:r>
        <w:r>
          <w:rPr>
            <w:noProof/>
            <w:webHidden/>
          </w:rPr>
        </w:r>
        <w:r>
          <w:rPr>
            <w:noProof/>
            <w:webHidden/>
          </w:rPr>
          <w:fldChar w:fldCharType="separate"/>
        </w:r>
        <w:r>
          <w:rPr>
            <w:noProof/>
            <w:webHidden/>
          </w:rPr>
          <w:t>135</w:t>
        </w:r>
        <w:r>
          <w:rPr>
            <w:noProof/>
            <w:webHidden/>
          </w:rPr>
          <w:fldChar w:fldCharType="end"/>
        </w:r>
      </w:hyperlink>
    </w:p>
    <w:p w14:paraId="271026E2" w14:textId="5CDA89E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5" w:history="1">
        <w:r w:rsidRPr="00B446ED">
          <w:rPr>
            <w:rStyle w:val="Hyperlink"/>
            <w:noProof/>
          </w:rPr>
          <w:t>8.2.8.4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_Toc68887485 \h </w:instrText>
        </w:r>
        <w:r>
          <w:rPr>
            <w:noProof/>
            <w:webHidden/>
          </w:rPr>
        </w:r>
        <w:r>
          <w:rPr>
            <w:noProof/>
            <w:webHidden/>
          </w:rPr>
          <w:fldChar w:fldCharType="separate"/>
        </w:r>
        <w:r>
          <w:rPr>
            <w:noProof/>
            <w:webHidden/>
          </w:rPr>
          <w:t>135</w:t>
        </w:r>
        <w:r>
          <w:rPr>
            <w:noProof/>
            <w:webHidden/>
          </w:rPr>
          <w:fldChar w:fldCharType="end"/>
        </w:r>
      </w:hyperlink>
    </w:p>
    <w:p w14:paraId="31B06F17" w14:textId="6638D13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6" w:history="1">
        <w:r w:rsidRPr="00B446ED">
          <w:rPr>
            <w:rStyle w:val="Hyperlink"/>
            <w:noProof/>
          </w:rPr>
          <w:t>8.2.8.5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_Toc68887486 \h </w:instrText>
        </w:r>
        <w:r>
          <w:rPr>
            <w:noProof/>
            <w:webHidden/>
          </w:rPr>
        </w:r>
        <w:r>
          <w:rPr>
            <w:noProof/>
            <w:webHidden/>
          </w:rPr>
          <w:fldChar w:fldCharType="separate"/>
        </w:r>
        <w:r>
          <w:rPr>
            <w:noProof/>
            <w:webHidden/>
          </w:rPr>
          <w:t>136</w:t>
        </w:r>
        <w:r>
          <w:rPr>
            <w:noProof/>
            <w:webHidden/>
          </w:rPr>
          <w:fldChar w:fldCharType="end"/>
        </w:r>
      </w:hyperlink>
    </w:p>
    <w:p w14:paraId="58A287AA" w14:textId="0501353F" w:rsidR="00F65AE1" w:rsidRDefault="00F65AE1">
      <w:pPr>
        <w:pStyle w:val="Verzeichnis3"/>
        <w:rPr>
          <w:rFonts w:asciiTheme="minorHAnsi" w:eastAsiaTheme="minorEastAsia" w:hAnsiTheme="minorHAnsi" w:cstheme="minorBidi"/>
          <w:noProof/>
          <w:sz w:val="22"/>
          <w:szCs w:val="22"/>
          <w:lang w:val="de-DE"/>
        </w:rPr>
      </w:pPr>
      <w:hyperlink w:anchor="_Toc68887487" w:history="1">
        <w:r w:rsidRPr="00B446ED">
          <w:rPr>
            <w:rStyle w:val="Hyperlink"/>
            <w:noProof/>
          </w:rPr>
          <w:t>8.2.9</w:t>
        </w:r>
        <w:r>
          <w:rPr>
            <w:rFonts w:asciiTheme="minorHAnsi" w:eastAsiaTheme="minorEastAsia" w:hAnsiTheme="minorHAnsi" w:cstheme="minorBidi"/>
            <w:noProof/>
            <w:sz w:val="22"/>
            <w:szCs w:val="22"/>
            <w:lang w:val="de-DE"/>
          </w:rPr>
          <w:tab/>
        </w:r>
        <w:r w:rsidRPr="00B446ED">
          <w:rPr>
            <w:rStyle w:val="Hyperlink"/>
            <w:noProof/>
          </w:rPr>
          <w:t>Overlap Weld</w:t>
        </w:r>
        <w:r>
          <w:rPr>
            <w:noProof/>
            <w:webHidden/>
          </w:rPr>
          <w:tab/>
        </w:r>
        <w:r>
          <w:rPr>
            <w:noProof/>
            <w:webHidden/>
          </w:rPr>
          <w:fldChar w:fldCharType="begin"/>
        </w:r>
        <w:r>
          <w:rPr>
            <w:noProof/>
            <w:webHidden/>
          </w:rPr>
          <w:instrText xml:space="preserve"> PAGEREF _Toc68887487 \h </w:instrText>
        </w:r>
        <w:r>
          <w:rPr>
            <w:noProof/>
            <w:webHidden/>
          </w:rPr>
        </w:r>
        <w:r>
          <w:rPr>
            <w:noProof/>
            <w:webHidden/>
          </w:rPr>
          <w:fldChar w:fldCharType="separate"/>
        </w:r>
        <w:r>
          <w:rPr>
            <w:noProof/>
            <w:webHidden/>
          </w:rPr>
          <w:t>136</w:t>
        </w:r>
        <w:r>
          <w:rPr>
            <w:noProof/>
            <w:webHidden/>
          </w:rPr>
          <w:fldChar w:fldCharType="end"/>
        </w:r>
      </w:hyperlink>
    </w:p>
    <w:p w14:paraId="6E3B7B71" w14:textId="04DCEB8E"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8" w:history="1">
        <w:r w:rsidRPr="00B446ED">
          <w:rPr>
            <w:rStyle w:val="Hyperlink"/>
            <w:noProof/>
          </w:rPr>
          <w:t>8.2.9.1</w:t>
        </w:r>
        <w:r>
          <w:rPr>
            <w:rFonts w:asciiTheme="minorHAnsi" w:eastAsiaTheme="minorEastAsia" w:hAnsiTheme="minorHAnsi" w:cstheme="minorBidi"/>
            <w:noProof/>
            <w:sz w:val="22"/>
            <w:szCs w:val="22"/>
            <w:lang w:val="de-DE"/>
          </w:rPr>
          <w:tab/>
        </w:r>
        <w:r w:rsidRPr="00B446ED">
          <w:rPr>
            <w:rStyle w:val="Hyperlink"/>
            <w:noProof/>
          </w:rPr>
          <w:t>Simple Overlap Weld</w:t>
        </w:r>
        <w:r>
          <w:rPr>
            <w:noProof/>
            <w:webHidden/>
          </w:rPr>
          <w:tab/>
        </w:r>
        <w:r>
          <w:rPr>
            <w:noProof/>
            <w:webHidden/>
          </w:rPr>
          <w:fldChar w:fldCharType="begin"/>
        </w:r>
        <w:r>
          <w:rPr>
            <w:noProof/>
            <w:webHidden/>
          </w:rPr>
          <w:instrText xml:space="preserve"> PAGEREF _Toc68887488 \h </w:instrText>
        </w:r>
        <w:r>
          <w:rPr>
            <w:noProof/>
            <w:webHidden/>
          </w:rPr>
        </w:r>
        <w:r>
          <w:rPr>
            <w:noProof/>
            <w:webHidden/>
          </w:rPr>
          <w:fldChar w:fldCharType="separate"/>
        </w:r>
        <w:r>
          <w:rPr>
            <w:noProof/>
            <w:webHidden/>
          </w:rPr>
          <w:t>137</w:t>
        </w:r>
        <w:r>
          <w:rPr>
            <w:noProof/>
            <w:webHidden/>
          </w:rPr>
          <w:fldChar w:fldCharType="end"/>
        </w:r>
      </w:hyperlink>
    </w:p>
    <w:p w14:paraId="7AFB9376" w14:textId="5DC1B81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89" w:history="1">
        <w:r w:rsidRPr="00B446ED">
          <w:rPr>
            <w:rStyle w:val="Hyperlink"/>
            <w:noProof/>
          </w:rPr>
          <w:t>8.2.9.2</w:t>
        </w:r>
        <w:r>
          <w:rPr>
            <w:rFonts w:asciiTheme="minorHAnsi" w:eastAsiaTheme="minorEastAsia" w:hAnsiTheme="minorHAnsi" w:cstheme="minorBidi"/>
            <w:noProof/>
            <w:sz w:val="22"/>
            <w:szCs w:val="22"/>
            <w:lang w:val="de-DE"/>
          </w:rPr>
          <w:tab/>
        </w:r>
        <w:r w:rsidRPr="00B446ED">
          <w:rPr>
            <w:rStyle w:val="Hyperlink"/>
            <w:noProof/>
          </w:rPr>
          <w:t>Single Sided Double Overlap Weld</w:t>
        </w:r>
        <w:r>
          <w:rPr>
            <w:noProof/>
            <w:webHidden/>
          </w:rPr>
          <w:tab/>
        </w:r>
        <w:r>
          <w:rPr>
            <w:noProof/>
            <w:webHidden/>
          </w:rPr>
          <w:fldChar w:fldCharType="begin"/>
        </w:r>
        <w:r>
          <w:rPr>
            <w:noProof/>
            <w:webHidden/>
          </w:rPr>
          <w:instrText xml:space="preserve"> PAGEREF _Toc68887489 \h </w:instrText>
        </w:r>
        <w:r>
          <w:rPr>
            <w:noProof/>
            <w:webHidden/>
          </w:rPr>
        </w:r>
        <w:r>
          <w:rPr>
            <w:noProof/>
            <w:webHidden/>
          </w:rPr>
          <w:fldChar w:fldCharType="separate"/>
        </w:r>
        <w:r>
          <w:rPr>
            <w:noProof/>
            <w:webHidden/>
          </w:rPr>
          <w:t>137</w:t>
        </w:r>
        <w:r>
          <w:rPr>
            <w:noProof/>
            <w:webHidden/>
          </w:rPr>
          <w:fldChar w:fldCharType="end"/>
        </w:r>
      </w:hyperlink>
    </w:p>
    <w:p w14:paraId="205507FC" w14:textId="335C04C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0" w:history="1">
        <w:r w:rsidRPr="00B446ED">
          <w:rPr>
            <w:rStyle w:val="Hyperlink"/>
            <w:noProof/>
          </w:rPr>
          <w:t>8.2.9.3</w:t>
        </w:r>
        <w:r>
          <w:rPr>
            <w:rFonts w:asciiTheme="minorHAnsi" w:eastAsiaTheme="minorEastAsia" w:hAnsiTheme="minorHAnsi" w:cstheme="minorBidi"/>
            <w:noProof/>
            <w:sz w:val="22"/>
            <w:szCs w:val="22"/>
            <w:lang w:val="de-DE"/>
          </w:rPr>
          <w:tab/>
        </w:r>
        <w:r w:rsidRPr="00B446ED">
          <w:rPr>
            <w:rStyle w:val="Hyperlink"/>
            <w:noProof/>
          </w:rPr>
          <w:t>Double Sided Double Overlap Weld</w:t>
        </w:r>
        <w:r>
          <w:rPr>
            <w:noProof/>
            <w:webHidden/>
          </w:rPr>
          <w:tab/>
        </w:r>
        <w:r>
          <w:rPr>
            <w:noProof/>
            <w:webHidden/>
          </w:rPr>
          <w:fldChar w:fldCharType="begin"/>
        </w:r>
        <w:r>
          <w:rPr>
            <w:noProof/>
            <w:webHidden/>
          </w:rPr>
          <w:instrText xml:space="preserve"> PAGEREF _Toc68887490 \h </w:instrText>
        </w:r>
        <w:r>
          <w:rPr>
            <w:noProof/>
            <w:webHidden/>
          </w:rPr>
        </w:r>
        <w:r>
          <w:rPr>
            <w:noProof/>
            <w:webHidden/>
          </w:rPr>
          <w:fldChar w:fldCharType="separate"/>
        </w:r>
        <w:r>
          <w:rPr>
            <w:noProof/>
            <w:webHidden/>
          </w:rPr>
          <w:t>138</w:t>
        </w:r>
        <w:r>
          <w:rPr>
            <w:noProof/>
            <w:webHidden/>
          </w:rPr>
          <w:fldChar w:fldCharType="end"/>
        </w:r>
      </w:hyperlink>
    </w:p>
    <w:p w14:paraId="79201A99" w14:textId="0AFB63C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1" w:history="1">
        <w:r w:rsidRPr="00B446ED">
          <w:rPr>
            <w:rStyle w:val="Hyperlink"/>
            <w:noProof/>
          </w:rPr>
          <w:t>8.2.9.4</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_Toc68887491 \h </w:instrText>
        </w:r>
        <w:r>
          <w:rPr>
            <w:noProof/>
            <w:webHidden/>
          </w:rPr>
        </w:r>
        <w:r>
          <w:rPr>
            <w:noProof/>
            <w:webHidden/>
          </w:rPr>
          <w:fldChar w:fldCharType="separate"/>
        </w:r>
        <w:r>
          <w:rPr>
            <w:noProof/>
            <w:webHidden/>
          </w:rPr>
          <w:t>139</w:t>
        </w:r>
        <w:r>
          <w:rPr>
            <w:noProof/>
            <w:webHidden/>
          </w:rPr>
          <w:fldChar w:fldCharType="end"/>
        </w:r>
      </w:hyperlink>
    </w:p>
    <w:p w14:paraId="5FA9476E" w14:textId="212F4C7B"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2" w:history="1">
        <w:r w:rsidRPr="00B446ED">
          <w:rPr>
            <w:rStyle w:val="Hyperlink"/>
            <w:noProof/>
          </w:rPr>
          <w:t>8.2.9.5</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_Toc68887492 \h </w:instrText>
        </w:r>
        <w:r>
          <w:rPr>
            <w:noProof/>
            <w:webHidden/>
          </w:rPr>
        </w:r>
        <w:r>
          <w:rPr>
            <w:noProof/>
            <w:webHidden/>
          </w:rPr>
          <w:fldChar w:fldCharType="separate"/>
        </w:r>
        <w:r>
          <w:rPr>
            <w:noProof/>
            <w:webHidden/>
          </w:rPr>
          <w:t>139</w:t>
        </w:r>
        <w:r>
          <w:rPr>
            <w:noProof/>
            <w:webHidden/>
          </w:rPr>
          <w:fldChar w:fldCharType="end"/>
        </w:r>
      </w:hyperlink>
    </w:p>
    <w:p w14:paraId="7C263DDE" w14:textId="32BF271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3" w:history="1">
        <w:r w:rsidRPr="00B446ED">
          <w:rPr>
            <w:rStyle w:val="Hyperlink"/>
            <w:noProof/>
          </w:rPr>
          <w:t>8.2.9.6</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_Toc68887493 \h </w:instrText>
        </w:r>
        <w:r>
          <w:rPr>
            <w:noProof/>
            <w:webHidden/>
          </w:rPr>
        </w:r>
        <w:r>
          <w:rPr>
            <w:noProof/>
            <w:webHidden/>
          </w:rPr>
          <w:fldChar w:fldCharType="separate"/>
        </w:r>
        <w:r>
          <w:rPr>
            <w:noProof/>
            <w:webHidden/>
          </w:rPr>
          <w:t>141</w:t>
        </w:r>
        <w:r>
          <w:rPr>
            <w:noProof/>
            <w:webHidden/>
          </w:rPr>
          <w:fldChar w:fldCharType="end"/>
        </w:r>
      </w:hyperlink>
    </w:p>
    <w:p w14:paraId="622077F7" w14:textId="6281081B" w:rsidR="00F65AE1" w:rsidRDefault="00F65AE1">
      <w:pPr>
        <w:pStyle w:val="Verzeichnis3"/>
        <w:rPr>
          <w:rFonts w:asciiTheme="minorHAnsi" w:eastAsiaTheme="minorEastAsia" w:hAnsiTheme="minorHAnsi" w:cstheme="minorBidi"/>
          <w:noProof/>
          <w:sz w:val="22"/>
          <w:szCs w:val="22"/>
          <w:lang w:val="de-DE"/>
        </w:rPr>
      </w:pPr>
      <w:hyperlink w:anchor="_Toc68887494" w:history="1">
        <w:r w:rsidRPr="00B446ED">
          <w:rPr>
            <w:rStyle w:val="Hyperlink"/>
            <w:noProof/>
          </w:rPr>
          <w:t>8.2.10</w:t>
        </w:r>
        <w:r>
          <w:rPr>
            <w:rFonts w:asciiTheme="minorHAnsi" w:eastAsiaTheme="minorEastAsia" w:hAnsiTheme="minorHAnsi" w:cstheme="minorBidi"/>
            <w:noProof/>
            <w:sz w:val="22"/>
            <w:szCs w:val="22"/>
            <w:lang w:val="de-DE"/>
          </w:rPr>
          <w:tab/>
        </w:r>
        <w:r w:rsidRPr="00B446ED">
          <w:rPr>
            <w:rStyle w:val="Hyperlink"/>
            <w:noProof/>
          </w:rPr>
          <w:t>Y-Joint</w:t>
        </w:r>
        <w:r>
          <w:rPr>
            <w:noProof/>
            <w:webHidden/>
          </w:rPr>
          <w:tab/>
        </w:r>
        <w:r>
          <w:rPr>
            <w:noProof/>
            <w:webHidden/>
          </w:rPr>
          <w:fldChar w:fldCharType="begin"/>
        </w:r>
        <w:r>
          <w:rPr>
            <w:noProof/>
            <w:webHidden/>
          </w:rPr>
          <w:instrText xml:space="preserve"> PAGEREF _Toc68887494 \h </w:instrText>
        </w:r>
        <w:r>
          <w:rPr>
            <w:noProof/>
            <w:webHidden/>
          </w:rPr>
        </w:r>
        <w:r>
          <w:rPr>
            <w:noProof/>
            <w:webHidden/>
          </w:rPr>
          <w:fldChar w:fldCharType="separate"/>
        </w:r>
        <w:r>
          <w:rPr>
            <w:noProof/>
            <w:webHidden/>
          </w:rPr>
          <w:t>141</w:t>
        </w:r>
        <w:r>
          <w:rPr>
            <w:noProof/>
            <w:webHidden/>
          </w:rPr>
          <w:fldChar w:fldCharType="end"/>
        </w:r>
      </w:hyperlink>
    </w:p>
    <w:p w14:paraId="12A72490" w14:textId="4B93424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5" w:history="1">
        <w:r w:rsidRPr="00B446ED">
          <w:rPr>
            <w:rStyle w:val="Hyperlink"/>
            <w:noProof/>
          </w:rPr>
          <w:t>8.2.10.1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_Toc68887495 \h </w:instrText>
        </w:r>
        <w:r>
          <w:rPr>
            <w:noProof/>
            <w:webHidden/>
          </w:rPr>
        </w:r>
        <w:r>
          <w:rPr>
            <w:noProof/>
            <w:webHidden/>
          </w:rPr>
          <w:fldChar w:fldCharType="separate"/>
        </w:r>
        <w:r>
          <w:rPr>
            <w:noProof/>
            <w:webHidden/>
          </w:rPr>
          <w:t>142</w:t>
        </w:r>
        <w:r>
          <w:rPr>
            <w:noProof/>
            <w:webHidden/>
          </w:rPr>
          <w:fldChar w:fldCharType="end"/>
        </w:r>
      </w:hyperlink>
    </w:p>
    <w:p w14:paraId="31325605" w14:textId="6F4754D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6" w:history="1">
        <w:r w:rsidRPr="00B446ED">
          <w:rPr>
            <w:rStyle w:val="Hyperlink"/>
            <w:noProof/>
          </w:rPr>
          <w:t>8.2.10.2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_Toc68887496 \h </w:instrText>
        </w:r>
        <w:r>
          <w:rPr>
            <w:noProof/>
            <w:webHidden/>
          </w:rPr>
        </w:r>
        <w:r>
          <w:rPr>
            <w:noProof/>
            <w:webHidden/>
          </w:rPr>
          <w:fldChar w:fldCharType="separate"/>
        </w:r>
        <w:r>
          <w:rPr>
            <w:noProof/>
            <w:webHidden/>
          </w:rPr>
          <w:t>142</w:t>
        </w:r>
        <w:r>
          <w:rPr>
            <w:noProof/>
            <w:webHidden/>
          </w:rPr>
          <w:fldChar w:fldCharType="end"/>
        </w:r>
      </w:hyperlink>
    </w:p>
    <w:p w14:paraId="731AD003" w14:textId="4A2680C3"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7" w:history="1">
        <w:r w:rsidRPr="00B446ED">
          <w:rPr>
            <w:rStyle w:val="Hyperlink"/>
            <w:noProof/>
          </w:rPr>
          <w:t>8.2.10.3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_Toc68887497 \h </w:instrText>
        </w:r>
        <w:r>
          <w:rPr>
            <w:noProof/>
            <w:webHidden/>
          </w:rPr>
        </w:r>
        <w:r>
          <w:rPr>
            <w:noProof/>
            <w:webHidden/>
          </w:rPr>
          <w:fldChar w:fldCharType="separate"/>
        </w:r>
        <w:r>
          <w:rPr>
            <w:noProof/>
            <w:webHidden/>
          </w:rPr>
          <w:t>142</w:t>
        </w:r>
        <w:r>
          <w:rPr>
            <w:noProof/>
            <w:webHidden/>
          </w:rPr>
          <w:fldChar w:fldCharType="end"/>
        </w:r>
      </w:hyperlink>
    </w:p>
    <w:p w14:paraId="66AAE6E4" w14:textId="3B4BC87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8" w:history="1">
        <w:r w:rsidRPr="00B446ED">
          <w:rPr>
            <w:rStyle w:val="Hyperlink"/>
            <w:noProof/>
          </w:rPr>
          <w:t>8.2.10.4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_Toc68887498 \h </w:instrText>
        </w:r>
        <w:r>
          <w:rPr>
            <w:noProof/>
            <w:webHidden/>
          </w:rPr>
        </w:r>
        <w:r>
          <w:rPr>
            <w:noProof/>
            <w:webHidden/>
          </w:rPr>
          <w:fldChar w:fldCharType="separate"/>
        </w:r>
        <w:r>
          <w:rPr>
            <w:noProof/>
            <w:webHidden/>
          </w:rPr>
          <w:t>143</w:t>
        </w:r>
        <w:r>
          <w:rPr>
            <w:noProof/>
            <w:webHidden/>
          </w:rPr>
          <w:fldChar w:fldCharType="end"/>
        </w:r>
      </w:hyperlink>
    </w:p>
    <w:p w14:paraId="4568B6EF" w14:textId="3179CA5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499" w:history="1">
        <w:r w:rsidRPr="00B446ED">
          <w:rPr>
            <w:rStyle w:val="Hyperlink"/>
            <w:noProof/>
          </w:rPr>
          <w:t>8.2.10.5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_Toc68887499 \h </w:instrText>
        </w:r>
        <w:r>
          <w:rPr>
            <w:noProof/>
            <w:webHidden/>
          </w:rPr>
        </w:r>
        <w:r>
          <w:rPr>
            <w:noProof/>
            <w:webHidden/>
          </w:rPr>
          <w:fldChar w:fldCharType="separate"/>
        </w:r>
        <w:r>
          <w:rPr>
            <w:noProof/>
            <w:webHidden/>
          </w:rPr>
          <w:t>145</w:t>
        </w:r>
        <w:r>
          <w:rPr>
            <w:noProof/>
            <w:webHidden/>
          </w:rPr>
          <w:fldChar w:fldCharType="end"/>
        </w:r>
      </w:hyperlink>
    </w:p>
    <w:p w14:paraId="5D3EBD33" w14:textId="025879E5" w:rsidR="00F65AE1" w:rsidRDefault="00F65AE1">
      <w:pPr>
        <w:pStyle w:val="Verzeichnis3"/>
        <w:rPr>
          <w:rFonts w:asciiTheme="minorHAnsi" w:eastAsiaTheme="minorEastAsia" w:hAnsiTheme="minorHAnsi" w:cstheme="minorBidi"/>
          <w:noProof/>
          <w:sz w:val="22"/>
          <w:szCs w:val="22"/>
          <w:lang w:val="de-DE"/>
        </w:rPr>
      </w:pPr>
      <w:hyperlink w:anchor="_Toc68887500" w:history="1">
        <w:r w:rsidRPr="00B446ED">
          <w:rPr>
            <w:rStyle w:val="Hyperlink"/>
            <w:noProof/>
          </w:rPr>
          <w:t>8.2.11</w:t>
        </w:r>
        <w:r>
          <w:rPr>
            <w:rFonts w:asciiTheme="minorHAnsi" w:eastAsiaTheme="minorEastAsia" w:hAnsiTheme="minorHAnsi" w:cstheme="minorBidi"/>
            <w:noProof/>
            <w:sz w:val="22"/>
            <w:szCs w:val="22"/>
            <w:lang w:val="de-DE"/>
          </w:rPr>
          <w:tab/>
        </w:r>
        <w:r w:rsidRPr="00B446ED">
          <w:rPr>
            <w:rStyle w:val="Hyperlink"/>
            <w:noProof/>
          </w:rPr>
          <w:t>K-Joint</w:t>
        </w:r>
        <w:r>
          <w:rPr>
            <w:noProof/>
            <w:webHidden/>
          </w:rPr>
          <w:tab/>
        </w:r>
        <w:r>
          <w:rPr>
            <w:noProof/>
            <w:webHidden/>
          </w:rPr>
          <w:fldChar w:fldCharType="begin"/>
        </w:r>
        <w:r>
          <w:rPr>
            <w:noProof/>
            <w:webHidden/>
          </w:rPr>
          <w:instrText xml:space="preserve"> PAGEREF _Toc68887500 \h </w:instrText>
        </w:r>
        <w:r>
          <w:rPr>
            <w:noProof/>
            <w:webHidden/>
          </w:rPr>
        </w:r>
        <w:r>
          <w:rPr>
            <w:noProof/>
            <w:webHidden/>
          </w:rPr>
          <w:fldChar w:fldCharType="separate"/>
        </w:r>
        <w:r>
          <w:rPr>
            <w:noProof/>
            <w:webHidden/>
          </w:rPr>
          <w:t>145</w:t>
        </w:r>
        <w:r>
          <w:rPr>
            <w:noProof/>
            <w:webHidden/>
          </w:rPr>
          <w:fldChar w:fldCharType="end"/>
        </w:r>
      </w:hyperlink>
    </w:p>
    <w:p w14:paraId="4AED2737" w14:textId="4E2C1D5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1" w:history="1">
        <w:r w:rsidRPr="00B446ED">
          <w:rPr>
            <w:rStyle w:val="Hyperlink"/>
            <w:noProof/>
          </w:rPr>
          <w:t>8.2.11.1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_Toc68887501 \h </w:instrText>
        </w:r>
        <w:r>
          <w:rPr>
            <w:noProof/>
            <w:webHidden/>
          </w:rPr>
        </w:r>
        <w:r>
          <w:rPr>
            <w:noProof/>
            <w:webHidden/>
          </w:rPr>
          <w:fldChar w:fldCharType="separate"/>
        </w:r>
        <w:r>
          <w:rPr>
            <w:noProof/>
            <w:webHidden/>
          </w:rPr>
          <w:t>145</w:t>
        </w:r>
        <w:r>
          <w:rPr>
            <w:noProof/>
            <w:webHidden/>
          </w:rPr>
          <w:fldChar w:fldCharType="end"/>
        </w:r>
      </w:hyperlink>
    </w:p>
    <w:p w14:paraId="07065315" w14:textId="7BE6FE05"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2" w:history="1">
        <w:r w:rsidRPr="00B446ED">
          <w:rPr>
            <w:rStyle w:val="Hyperlink"/>
            <w:noProof/>
          </w:rPr>
          <w:t>8.2.11.2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_Toc68887502 \h </w:instrText>
        </w:r>
        <w:r>
          <w:rPr>
            <w:noProof/>
            <w:webHidden/>
          </w:rPr>
        </w:r>
        <w:r>
          <w:rPr>
            <w:noProof/>
            <w:webHidden/>
          </w:rPr>
          <w:fldChar w:fldCharType="separate"/>
        </w:r>
        <w:r>
          <w:rPr>
            <w:noProof/>
            <w:webHidden/>
          </w:rPr>
          <w:t>145</w:t>
        </w:r>
        <w:r>
          <w:rPr>
            <w:noProof/>
            <w:webHidden/>
          </w:rPr>
          <w:fldChar w:fldCharType="end"/>
        </w:r>
      </w:hyperlink>
    </w:p>
    <w:p w14:paraId="18AE07E6" w14:textId="4A700E1A"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3" w:history="1">
        <w:r w:rsidRPr="00B446ED">
          <w:rPr>
            <w:rStyle w:val="Hyperlink"/>
            <w:noProof/>
          </w:rPr>
          <w:t>8.2.11.3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_Toc68887503 \h </w:instrText>
        </w:r>
        <w:r>
          <w:rPr>
            <w:noProof/>
            <w:webHidden/>
          </w:rPr>
        </w:r>
        <w:r>
          <w:rPr>
            <w:noProof/>
            <w:webHidden/>
          </w:rPr>
          <w:fldChar w:fldCharType="separate"/>
        </w:r>
        <w:r>
          <w:rPr>
            <w:noProof/>
            <w:webHidden/>
          </w:rPr>
          <w:t>146</w:t>
        </w:r>
        <w:r>
          <w:rPr>
            <w:noProof/>
            <w:webHidden/>
          </w:rPr>
          <w:fldChar w:fldCharType="end"/>
        </w:r>
      </w:hyperlink>
    </w:p>
    <w:p w14:paraId="6771D007" w14:textId="00E7B561"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4" w:history="1">
        <w:r w:rsidRPr="00B446ED">
          <w:rPr>
            <w:rStyle w:val="Hyperlink"/>
            <w:noProof/>
          </w:rPr>
          <w:t>8.2.11.4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_Toc68887504 \h </w:instrText>
        </w:r>
        <w:r>
          <w:rPr>
            <w:noProof/>
            <w:webHidden/>
          </w:rPr>
        </w:r>
        <w:r>
          <w:rPr>
            <w:noProof/>
            <w:webHidden/>
          </w:rPr>
          <w:fldChar w:fldCharType="separate"/>
        </w:r>
        <w:r>
          <w:rPr>
            <w:noProof/>
            <w:webHidden/>
          </w:rPr>
          <w:t>146</w:t>
        </w:r>
        <w:r>
          <w:rPr>
            <w:noProof/>
            <w:webHidden/>
          </w:rPr>
          <w:fldChar w:fldCharType="end"/>
        </w:r>
      </w:hyperlink>
    </w:p>
    <w:p w14:paraId="144695B4" w14:textId="0F9AE0FD"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5" w:history="1">
        <w:r w:rsidRPr="00B446ED">
          <w:rPr>
            <w:rStyle w:val="Hyperlink"/>
            <w:noProof/>
          </w:rPr>
          <w:t>8.2.11.5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_Toc68887505 \h </w:instrText>
        </w:r>
        <w:r>
          <w:rPr>
            <w:noProof/>
            <w:webHidden/>
          </w:rPr>
        </w:r>
        <w:r>
          <w:rPr>
            <w:noProof/>
            <w:webHidden/>
          </w:rPr>
          <w:fldChar w:fldCharType="separate"/>
        </w:r>
        <w:r>
          <w:rPr>
            <w:noProof/>
            <w:webHidden/>
          </w:rPr>
          <w:t>148</w:t>
        </w:r>
        <w:r>
          <w:rPr>
            <w:noProof/>
            <w:webHidden/>
          </w:rPr>
          <w:fldChar w:fldCharType="end"/>
        </w:r>
      </w:hyperlink>
    </w:p>
    <w:p w14:paraId="72E9E936" w14:textId="642FF9CA" w:rsidR="00F65AE1" w:rsidRDefault="00F65AE1">
      <w:pPr>
        <w:pStyle w:val="Verzeichnis3"/>
        <w:rPr>
          <w:rFonts w:asciiTheme="minorHAnsi" w:eastAsiaTheme="minorEastAsia" w:hAnsiTheme="minorHAnsi" w:cstheme="minorBidi"/>
          <w:noProof/>
          <w:sz w:val="22"/>
          <w:szCs w:val="22"/>
          <w:lang w:val="de-DE"/>
        </w:rPr>
      </w:pPr>
      <w:hyperlink w:anchor="_Toc68887506" w:history="1">
        <w:r w:rsidRPr="00B446ED">
          <w:rPr>
            <w:rStyle w:val="Hyperlink"/>
            <w:noProof/>
          </w:rPr>
          <w:t>8.2.12</w:t>
        </w:r>
        <w:r>
          <w:rPr>
            <w:rFonts w:asciiTheme="minorHAnsi" w:eastAsiaTheme="minorEastAsia" w:hAnsiTheme="minorHAnsi" w:cstheme="minorBidi"/>
            <w:noProof/>
            <w:sz w:val="22"/>
            <w:szCs w:val="22"/>
            <w:lang w:val="de-DE"/>
          </w:rPr>
          <w:tab/>
        </w:r>
        <w:r w:rsidRPr="00B446ED">
          <w:rPr>
            <w:rStyle w:val="Hyperlink"/>
            <w:noProof/>
          </w:rPr>
          <w:t>Cruciform Joint</w:t>
        </w:r>
        <w:r>
          <w:rPr>
            <w:noProof/>
            <w:webHidden/>
          </w:rPr>
          <w:tab/>
        </w:r>
        <w:r>
          <w:rPr>
            <w:noProof/>
            <w:webHidden/>
          </w:rPr>
          <w:fldChar w:fldCharType="begin"/>
        </w:r>
        <w:r>
          <w:rPr>
            <w:noProof/>
            <w:webHidden/>
          </w:rPr>
          <w:instrText xml:space="preserve"> PAGEREF _Toc68887506 \h </w:instrText>
        </w:r>
        <w:r>
          <w:rPr>
            <w:noProof/>
            <w:webHidden/>
          </w:rPr>
        </w:r>
        <w:r>
          <w:rPr>
            <w:noProof/>
            <w:webHidden/>
          </w:rPr>
          <w:fldChar w:fldCharType="separate"/>
        </w:r>
        <w:r>
          <w:rPr>
            <w:noProof/>
            <w:webHidden/>
          </w:rPr>
          <w:t>149</w:t>
        </w:r>
        <w:r>
          <w:rPr>
            <w:noProof/>
            <w:webHidden/>
          </w:rPr>
          <w:fldChar w:fldCharType="end"/>
        </w:r>
      </w:hyperlink>
    </w:p>
    <w:p w14:paraId="12A4C01F" w14:textId="6AA68208"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7" w:history="1">
        <w:r w:rsidRPr="00B446ED">
          <w:rPr>
            <w:rStyle w:val="Hyperlink"/>
            <w:noProof/>
          </w:rPr>
          <w:t>8.2.12.1</w:t>
        </w:r>
        <w:r>
          <w:rPr>
            <w:rFonts w:asciiTheme="minorHAnsi" w:eastAsiaTheme="minorEastAsia" w:hAnsiTheme="minorHAnsi" w:cstheme="minorBidi"/>
            <w:noProof/>
            <w:sz w:val="22"/>
            <w:szCs w:val="22"/>
            <w:lang w:val="de-DE"/>
          </w:rPr>
          <w:tab/>
        </w:r>
        <w:r w:rsidRPr="00B446ED">
          <w:rPr>
            <w:rStyle w:val="Hyperlink"/>
            <w:noProof/>
          </w:rPr>
          <w:t>Sheet Parameters</w:t>
        </w:r>
        <w:r>
          <w:rPr>
            <w:noProof/>
            <w:webHidden/>
          </w:rPr>
          <w:tab/>
        </w:r>
        <w:r>
          <w:rPr>
            <w:noProof/>
            <w:webHidden/>
          </w:rPr>
          <w:fldChar w:fldCharType="begin"/>
        </w:r>
        <w:r>
          <w:rPr>
            <w:noProof/>
            <w:webHidden/>
          </w:rPr>
          <w:instrText xml:space="preserve"> PAGEREF _Toc68887507 \h </w:instrText>
        </w:r>
        <w:r>
          <w:rPr>
            <w:noProof/>
            <w:webHidden/>
          </w:rPr>
        </w:r>
        <w:r>
          <w:rPr>
            <w:noProof/>
            <w:webHidden/>
          </w:rPr>
          <w:fldChar w:fldCharType="separate"/>
        </w:r>
        <w:r>
          <w:rPr>
            <w:noProof/>
            <w:webHidden/>
          </w:rPr>
          <w:t>149</w:t>
        </w:r>
        <w:r>
          <w:rPr>
            <w:noProof/>
            <w:webHidden/>
          </w:rPr>
          <w:fldChar w:fldCharType="end"/>
        </w:r>
      </w:hyperlink>
    </w:p>
    <w:p w14:paraId="556B1058" w14:textId="7CA94B9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8" w:history="1">
        <w:r w:rsidRPr="00B446ED">
          <w:rPr>
            <w:rStyle w:val="Hyperlink"/>
            <w:noProof/>
          </w:rPr>
          <w:t>8.2.12.2</w:t>
        </w:r>
        <w:r>
          <w:rPr>
            <w:rFonts w:asciiTheme="minorHAnsi" w:eastAsiaTheme="minorEastAsia" w:hAnsiTheme="minorHAnsi" w:cstheme="minorBidi"/>
            <w:noProof/>
            <w:sz w:val="22"/>
            <w:szCs w:val="22"/>
            <w:lang w:val="de-DE"/>
          </w:rPr>
          <w:tab/>
        </w:r>
        <w:r w:rsidRPr="00B446ED">
          <w:rPr>
            <w:rStyle w:val="Hyperlink"/>
            <w:noProof/>
          </w:rPr>
          <w:t>Weld Parameters</w:t>
        </w:r>
        <w:r>
          <w:rPr>
            <w:noProof/>
            <w:webHidden/>
          </w:rPr>
          <w:tab/>
        </w:r>
        <w:r>
          <w:rPr>
            <w:noProof/>
            <w:webHidden/>
          </w:rPr>
          <w:fldChar w:fldCharType="begin"/>
        </w:r>
        <w:r>
          <w:rPr>
            <w:noProof/>
            <w:webHidden/>
          </w:rPr>
          <w:instrText xml:space="preserve"> PAGEREF _Toc68887508 \h </w:instrText>
        </w:r>
        <w:r>
          <w:rPr>
            <w:noProof/>
            <w:webHidden/>
          </w:rPr>
        </w:r>
        <w:r>
          <w:rPr>
            <w:noProof/>
            <w:webHidden/>
          </w:rPr>
          <w:fldChar w:fldCharType="separate"/>
        </w:r>
        <w:r>
          <w:rPr>
            <w:noProof/>
            <w:webHidden/>
          </w:rPr>
          <w:t>149</w:t>
        </w:r>
        <w:r>
          <w:rPr>
            <w:noProof/>
            <w:webHidden/>
          </w:rPr>
          <w:fldChar w:fldCharType="end"/>
        </w:r>
      </w:hyperlink>
    </w:p>
    <w:p w14:paraId="075EEAD2" w14:textId="694C40E9"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09" w:history="1">
        <w:r w:rsidRPr="00B446ED">
          <w:rPr>
            <w:rStyle w:val="Hyperlink"/>
            <w:noProof/>
          </w:rPr>
          <w:t>8.2.12.3</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_Toc68887509 \h </w:instrText>
        </w:r>
        <w:r>
          <w:rPr>
            <w:noProof/>
            <w:webHidden/>
          </w:rPr>
        </w:r>
        <w:r>
          <w:rPr>
            <w:noProof/>
            <w:webHidden/>
          </w:rPr>
          <w:fldChar w:fldCharType="separate"/>
        </w:r>
        <w:r>
          <w:rPr>
            <w:noProof/>
            <w:webHidden/>
          </w:rPr>
          <w:t>150</w:t>
        </w:r>
        <w:r>
          <w:rPr>
            <w:noProof/>
            <w:webHidden/>
          </w:rPr>
          <w:fldChar w:fldCharType="end"/>
        </w:r>
      </w:hyperlink>
    </w:p>
    <w:p w14:paraId="5F632E83" w14:textId="47049324"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0" w:history="1">
        <w:r w:rsidRPr="00B446ED">
          <w:rPr>
            <w:rStyle w:val="Hyperlink"/>
            <w:noProof/>
          </w:rPr>
          <w:t>8.2.12.4</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_Toc68887510 \h </w:instrText>
        </w:r>
        <w:r>
          <w:rPr>
            <w:noProof/>
            <w:webHidden/>
          </w:rPr>
        </w:r>
        <w:r>
          <w:rPr>
            <w:noProof/>
            <w:webHidden/>
          </w:rPr>
          <w:fldChar w:fldCharType="separate"/>
        </w:r>
        <w:r>
          <w:rPr>
            <w:noProof/>
            <w:webHidden/>
          </w:rPr>
          <w:t>150</w:t>
        </w:r>
        <w:r>
          <w:rPr>
            <w:noProof/>
            <w:webHidden/>
          </w:rPr>
          <w:fldChar w:fldCharType="end"/>
        </w:r>
      </w:hyperlink>
    </w:p>
    <w:p w14:paraId="7AFC4894" w14:textId="67C0C7C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1" w:history="1">
        <w:r w:rsidRPr="00B446ED">
          <w:rPr>
            <w:rStyle w:val="Hyperlink"/>
            <w:noProof/>
          </w:rPr>
          <w:t>8.2.12.5</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_Toc68887511 \h </w:instrText>
        </w:r>
        <w:r>
          <w:rPr>
            <w:noProof/>
            <w:webHidden/>
          </w:rPr>
        </w:r>
        <w:r>
          <w:rPr>
            <w:noProof/>
            <w:webHidden/>
          </w:rPr>
          <w:fldChar w:fldCharType="separate"/>
        </w:r>
        <w:r>
          <w:rPr>
            <w:noProof/>
            <w:webHidden/>
          </w:rPr>
          <w:t>152</w:t>
        </w:r>
        <w:r>
          <w:rPr>
            <w:noProof/>
            <w:webHidden/>
          </w:rPr>
          <w:fldChar w:fldCharType="end"/>
        </w:r>
      </w:hyperlink>
    </w:p>
    <w:p w14:paraId="3B7952AC" w14:textId="17AB9579" w:rsidR="00F65AE1" w:rsidRDefault="00F65AE1">
      <w:pPr>
        <w:pStyle w:val="Verzeichnis3"/>
        <w:rPr>
          <w:rFonts w:asciiTheme="minorHAnsi" w:eastAsiaTheme="minorEastAsia" w:hAnsiTheme="minorHAnsi" w:cstheme="minorBidi"/>
          <w:noProof/>
          <w:sz w:val="22"/>
          <w:szCs w:val="22"/>
          <w:lang w:val="de-DE"/>
        </w:rPr>
      </w:pPr>
      <w:hyperlink w:anchor="_Toc68887512" w:history="1">
        <w:r w:rsidRPr="00B446ED">
          <w:rPr>
            <w:rStyle w:val="Hyperlink"/>
            <w:noProof/>
          </w:rPr>
          <w:t>8.2.13</w:t>
        </w:r>
        <w:r>
          <w:rPr>
            <w:rFonts w:asciiTheme="minorHAnsi" w:eastAsiaTheme="minorEastAsia" w:hAnsiTheme="minorHAnsi" w:cstheme="minorBidi"/>
            <w:noProof/>
            <w:sz w:val="22"/>
            <w:szCs w:val="22"/>
            <w:lang w:val="de-DE"/>
          </w:rPr>
          <w:tab/>
        </w:r>
        <w:r w:rsidRPr="00B446ED">
          <w:rPr>
            <w:rStyle w:val="Hyperlink"/>
            <w:noProof/>
          </w:rPr>
          <w:t>Flared Joint</w:t>
        </w:r>
        <w:r>
          <w:rPr>
            <w:noProof/>
            <w:webHidden/>
          </w:rPr>
          <w:tab/>
        </w:r>
        <w:r>
          <w:rPr>
            <w:noProof/>
            <w:webHidden/>
          </w:rPr>
          <w:fldChar w:fldCharType="begin"/>
        </w:r>
        <w:r>
          <w:rPr>
            <w:noProof/>
            <w:webHidden/>
          </w:rPr>
          <w:instrText xml:space="preserve"> PAGEREF _Toc68887512 \h </w:instrText>
        </w:r>
        <w:r>
          <w:rPr>
            <w:noProof/>
            <w:webHidden/>
          </w:rPr>
        </w:r>
        <w:r>
          <w:rPr>
            <w:noProof/>
            <w:webHidden/>
          </w:rPr>
          <w:fldChar w:fldCharType="separate"/>
        </w:r>
        <w:r>
          <w:rPr>
            <w:noProof/>
            <w:webHidden/>
          </w:rPr>
          <w:t>153</w:t>
        </w:r>
        <w:r>
          <w:rPr>
            <w:noProof/>
            <w:webHidden/>
          </w:rPr>
          <w:fldChar w:fldCharType="end"/>
        </w:r>
      </w:hyperlink>
    </w:p>
    <w:p w14:paraId="38656288" w14:textId="2D1AEC20"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3" w:history="1">
        <w:r w:rsidRPr="00B446ED">
          <w:rPr>
            <w:rStyle w:val="Hyperlink"/>
            <w:noProof/>
          </w:rPr>
          <w:t>8.2.13.1</w:t>
        </w:r>
        <w:r>
          <w:rPr>
            <w:rFonts w:asciiTheme="minorHAnsi" w:eastAsiaTheme="minorEastAsia" w:hAnsiTheme="minorHAnsi" w:cstheme="minorBidi"/>
            <w:noProof/>
            <w:sz w:val="22"/>
            <w:szCs w:val="22"/>
            <w:lang w:val="de-DE"/>
          </w:rPr>
          <w:tab/>
        </w:r>
        <w:r w:rsidRPr="00B446ED">
          <w:rPr>
            <w:rStyle w:val="Hyperlink"/>
            <w:noProof/>
          </w:rPr>
          <w:t>Attributes</w:t>
        </w:r>
        <w:r>
          <w:rPr>
            <w:noProof/>
            <w:webHidden/>
          </w:rPr>
          <w:tab/>
        </w:r>
        <w:r>
          <w:rPr>
            <w:noProof/>
            <w:webHidden/>
          </w:rPr>
          <w:fldChar w:fldCharType="begin"/>
        </w:r>
        <w:r>
          <w:rPr>
            <w:noProof/>
            <w:webHidden/>
          </w:rPr>
          <w:instrText xml:space="preserve"> PAGEREF _Toc68887513 \h </w:instrText>
        </w:r>
        <w:r>
          <w:rPr>
            <w:noProof/>
            <w:webHidden/>
          </w:rPr>
        </w:r>
        <w:r>
          <w:rPr>
            <w:noProof/>
            <w:webHidden/>
          </w:rPr>
          <w:fldChar w:fldCharType="separate"/>
        </w:r>
        <w:r>
          <w:rPr>
            <w:noProof/>
            <w:webHidden/>
          </w:rPr>
          <w:t>153</w:t>
        </w:r>
        <w:r>
          <w:rPr>
            <w:noProof/>
            <w:webHidden/>
          </w:rPr>
          <w:fldChar w:fldCharType="end"/>
        </w:r>
      </w:hyperlink>
    </w:p>
    <w:p w14:paraId="2481D147" w14:textId="404370D2"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4" w:history="1">
        <w:r w:rsidRPr="00B446ED">
          <w:rPr>
            <w:rStyle w:val="Hyperlink"/>
            <w:noProof/>
          </w:rPr>
          <w:t>8.2.13.2</w:t>
        </w:r>
        <w:r>
          <w:rPr>
            <w:rFonts w:asciiTheme="minorHAnsi" w:eastAsiaTheme="minorEastAsia" w:hAnsiTheme="minorHAnsi" w:cstheme="minorBidi"/>
            <w:noProof/>
            <w:sz w:val="22"/>
            <w:szCs w:val="22"/>
            <w:lang w:val="de-DE"/>
          </w:rPr>
          <w:tab/>
        </w:r>
        <w:r w:rsidRPr="00B446ED">
          <w:rPr>
            <w:rStyle w:val="Hyperlink"/>
            <w:noProof/>
          </w:rPr>
          <w:t>Element "weld_position"</w:t>
        </w:r>
        <w:r>
          <w:rPr>
            <w:noProof/>
            <w:webHidden/>
          </w:rPr>
          <w:tab/>
        </w:r>
        <w:r>
          <w:rPr>
            <w:noProof/>
            <w:webHidden/>
          </w:rPr>
          <w:fldChar w:fldCharType="begin"/>
        </w:r>
        <w:r>
          <w:rPr>
            <w:noProof/>
            <w:webHidden/>
          </w:rPr>
          <w:instrText xml:space="preserve"> PAGEREF _Toc68887514 \h </w:instrText>
        </w:r>
        <w:r>
          <w:rPr>
            <w:noProof/>
            <w:webHidden/>
          </w:rPr>
        </w:r>
        <w:r>
          <w:rPr>
            <w:noProof/>
            <w:webHidden/>
          </w:rPr>
          <w:fldChar w:fldCharType="separate"/>
        </w:r>
        <w:r>
          <w:rPr>
            <w:noProof/>
            <w:webHidden/>
          </w:rPr>
          <w:t>153</w:t>
        </w:r>
        <w:r>
          <w:rPr>
            <w:noProof/>
            <w:webHidden/>
          </w:rPr>
          <w:fldChar w:fldCharType="end"/>
        </w:r>
      </w:hyperlink>
    </w:p>
    <w:p w14:paraId="23464A6A" w14:textId="4ECF5A86" w:rsidR="00F65AE1" w:rsidRDefault="00F65AE1">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8887515" w:history="1">
        <w:r w:rsidRPr="00B446ED">
          <w:rPr>
            <w:rStyle w:val="Hyperlink"/>
            <w:noProof/>
          </w:rPr>
          <w:t>8.2.13.3</w:t>
        </w:r>
        <w:r>
          <w:rPr>
            <w:rFonts w:asciiTheme="minorHAnsi" w:eastAsiaTheme="minorEastAsia" w:hAnsiTheme="minorHAnsi" w:cstheme="minorBidi"/>
            <w:noProof/>
            <w:sz w:val="22"/>
            <w:szCs w:val="22"/>
            <w:lang w:val="de-DE"/>
          </w:rPr>
          <w:tab/>
        </w:r>
        <w:r w:rsidRPr="00B446ED">
          <w:rPr>
            <w:rStyle w:val="Hyperlink"/>
            <w:noProof/>
          </w:rPr>
          <w:t>Element "sheet_parameter"</w:t>
        </w:r>
        <w:r>
          <w:rPr>
            <w:noProof/>
            <w:webHidden/>
          </w:rPr>
          <w:tab/>
        </w:r>
        <w:r>
          <w:rPr>
            <w:noProof/>
            <w:webHidden/>
          </w:rPr>
          <w:fldChar w:fldCharType="begin"/>
        </w:r>
        <w:r>
          <w:rPr>
            <w:noProof/>
            <w:webHidden/>
          </w:rPr>
          <w:instrText xml:space="preserve"> PAGEREF _Toc68887515 \h </w:instrText>
        </w:r>
        <w:r>
          <w:rPr>
            <w:noProof/>
            <w:webHidden/>
          </w:rPr>
        </w:r>
        <w:r>
          <w:rPr>
            <w:noProof/>
            <w:webHidden/>
          </w:rPr>
          <w:fldChar w:fldCharType="separate"/>
        </w:r>
        <w:r>
          <w:rPr>
            <w:noProof/>
            <w:webHidden/>
          </w:rPr>
          <w:t>154</w:t>
        </w:r>
        <w:r>
          <w:rPr>
            <w:noProof/>
            <w:webHidden/>
          </w:rPr>
          <w:fldChar w:fldCharType="end"/>
        </w:r>
      </w:hyperlink>
    </w:p>
    <w:p w14:paraId="5AA19222" w14:textId="72721066"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6" w:history="1">
        <w:r w:rsidRPr="00B446ED">
          <w:rPr>
            <w:rStyle w:val="Hyperlink"/>
            <w:noProof/>
          </w:rPr>
          <w:t>8.3</w:t>
        </w:r>
        <w:r>
          <w:rPr>
            <w:rFonts w:asciiTheme="minorHAnsi" w:eastAsiaTheme="minorEastAsia" w:hAnsiTheme="minorHAnsi" w:cstheme="minorBidi"/>
            <w:b w:val="0"/>
            <w:bCs w:val="0"/>
            <w:noProof/>
            <w:sz w:val="22"/>
            <w:szCs w:val="22"/>
            <w:lang w:val="de-DE"/>
          </w:rPr>
          <w:tab/>
        </w:r>
        <w:r w:rsidRPr="00B446ED">
          <w:rPr>
            <w:rStyle w:val="Hyperlink"/>
            <w:noProof/>
          </w:rPr>
          <w:t>Adhesive Lines</w:t>
        </w:r>
        <w:r>
          <w:rPr>
            <w:noProof/>
            <w:webHidden/>
          </w:rPr>
          <w:tab/>
        </w:r>
        <w:r>
          <w:rPr>
            <w:noProof/>
            <w:webHidden/>
          </w:rPr>
          <w:fldChar w:fldCharType="begin"/>
        </w:r>
        <w:r>
          <w:rPr>
            <w:noProof/>
            <w:webHidden/>
          </w:rPr>
          <w:instrText xml:space="preserve"> PAGEREF _Toc68887516 \h </w:instrText>
        </w:r>
        <w:r>
          <w:rPr>
            <w:noProof/>
            <w:webHidden/>
          </w:rPr>
        </w:r>
        <w:r>
          <w:rPr>
            <w:noProof/>
            <w:webHidden/>
          </w:rPr>
          <w:fldChar w:fldCharType="separate"/>
        </w:r>
        <w:r>
          <w:rPr>
            <w:noProof/>
            <w:webHidden/>
          </w:rPr>
          <w:t>154</w:t>
        </w:r>
        <w:r>
          <w:rPr>
            <w:noProof/>
            <w:webHidden/>
          </w:rPr>
          <w:fldChar w:fldCharType="end"/>
        </w:r>
      </w:hyperlink>
    </w:p>
    <w:p w14:paraId="03700317" w14:textId="53C96CE7"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17" w:history="1">
        <w:r w:rsidRPr="00B446ED">
          <w:rPr>
            <w:rStyle w:val="Hyperlink"/>
            <w:noProof/>
          </w:rPr>
          <w:t>8.4</w:t>
        </w:r>
        <w:r>
          <w:rPr>
            <w:rFonts w:asciiTheme="minorHAnsi" w:eastAsiaTheme="minorEastAsia" w:hAnsiTheme="minorHAnsi" w:cstheme="minorBidi"/>
            <w:b w:val="0"/>
            <w:bCs w:val="0"/>
            <w:noProof/>
            <w:sz w:val="22"/>
            <w:szCs w:val="22"/>
            <w:lang w:val="de-DE"/>
          </w:rPr>
          <w:tab/>
        </w:r>
        <w:r w:rsidRPr="00B446ED">
          <w:rPr>
            <w:rStyle w:val="Hyperlink"/>
            <w:noProof/>
          </w:rPr>
          <w:t>Hemming Flanges</w:t>
        </w:r>
        <w:r>
          <w:rPr>
            <w:noProof/>
            <w:webHidden/>
          </w:rPr>
          <w:tab/>
        </w:r>
        <w:r>
          <w:rPr>
            <w:noProof/>
            <w:webHidden/>
          </w:rPr>
          <w:fldChar w:fldCharType="begin"/>
        </w:r>
        <w:r>
          <w:rPr>
            <w:noProof/>
            <w:webHidden/>
          </w:rPr>
          <w:instrText xml:space="preserve"> PAGEREF _Toc68887517 \h </w:instrText>
        </w:r>
        <w:r>
          <w:rPr>
            <w:noProof/>
            <w:webHidden/>
          </w:rPr>
        </w:r>
        <w:r>
          <w:rPr>
            <w:noProof/>
            <w:webHidden/>
          </w:rPr>
          <w:fldChar w:fldCharType="separate"/>
        </w:r>
        <w:r>
          <w:rPr>
            <w:noProof/>
            <w:webHidden/>
          </w:rPr>
          <w:t>156</w:t>
        </w:r>
        <w:r>
          <w:rPr>
            <w:noProof/>
            <w:webHidden/>
          </w:rPr>
          <w:fldChar w:fldCharType="end"/>
        </w:r>
      </w:hyperlink>
    </w:p>
    <w:p w14:paraId="7B332992" w14:textId="02CA4EE5" w:rsidR="00F65AE1" w:rsidRDefault="00F65AE1">
      <w:pPr>
        <w:pStyle w:val="Verzeichnis3"/>
        <w:rPr>
          <w:rFonts w:asciiTheme="minorHAnsi" w:eastAsiaTheme="minorEastAsia" w:hAnsiTheme="minorHAnsi" w:cstheme="minorBidi"/>
          <w:noProof/>
          <w:sz w:val="22"/>
          <w:szCs w:val="22"/>
          <w:lang w:val="de-DE"/>
        </w:rPr>
      </w:pPr>
      <w:hyperlink w:anchor="_Toc68887518" w:history="1">
        <w:r w:rsidRPr="00B446ED">
          <w:rPr>
            <w:rStyle w:val="Hyperlink"/>
            <w:noProof/>
          </w:rPr>
          <w:t>8.4.1</w:t>
        </w:r>
        <w:r>
          <w:rPr>
            <w:rFonts w:asciiTheme="minorHAnsi" w:eastAsiaTheme="minorEastAsia" w:hAnsiTheme="minorHAnsi" w:cstheme="minorBidi"/>
            <w:noProof/>
            <w:sz w:val="22"/>
            <w:szCs w:val="22"/>
            <w:lang w:val="de-DE"/>
          </w:rPr>
          <w:tab/>
        </w:r>
        <w:r w:rsidRPr="00B446ED">
          <w:rPr>
            <w:rStyle w:val="Hyperlink"/>
            <w:noProof/>
          </w:rPr>
          <w:t>Introduction</w:t>
        </w:r>
        <w:r>
          <w:rPr>
            <w:noProof/>
            <w:webHidden/>
          </w:rPr>
          <w:tab/>
        </w:r>
        <w:r>
          <w:rPr>
            <w:noProof/>
            <w:webHidden/>
          </w:rPr>
          <w:fldChar w:fldCharType="begin"/>
        </w:r>
        <w:r>
          <w:rPr>
            <w:noProof/>
            <w:webHidden/>
          </w:rPr>
          <w:instrText xml:space="preserve"> PAGEREF _Toc68887518 \h </w:instrText>
        </w:r>
        <w:r>
          <w:rPr>
            <w:noProof/>
            <w:webHidden/>
          </w:rPr>
        </w:r>
        <w:r>
          <w:rPr>
            <w:noProof/>
            <w:webHidden/>
          </w:rPr>
          <w:fldChar w:fldCharType="separate"/>
        </w:r>
        <w:r>
          <w:rPr>
            <w:noProof/>
            <w:webHidden/>
          </w:rPr>
          <w:t>156</w:t>
        </w:r>
        <w:r>
          <w:rPr>
            <w:noProof/>
            <w:webHidden/>
          </w:rPr>
          <w:fldChar w:fldCharType="end"/>
        </w:r>
      </w:hyperlink>
    </w:p>
    <w:p w14:paraId="74CECA49" w14:textId="27CCD077" w:rsidR="00F65AE1" w:rsidRDefault="00F65AE1">
      <w:pPr>
        <w:pStyle w:val="Verzeichnis3"/>
        <w:rPr>
          <w:rFonts w:asciiTheme="minorHAnsi" w:eastAsiaTheme="minorEastAsia" w:hAnsiTheme="minorHAnsi" w:cstheme="minorBidi"/>
          <w:noProof/>
          <w:sz w:val="22"/>
          <w:szCs w:val="22"/>
          <w:lang w:val="de-DE"/>
        </w:rPr>
      </w:pPr>
      <w:hyperlink w:anchor="_Toc68887519" w:history="1">
        <w:r w:rsidRPr="00B446ED">
          <w:rPr>
            <w:rStyle w:val="Hyperlink"/>
            <w:noProof/>
          </w:rPr>
          <w:t>8.4.2</w:t>
        </w:r>
        <w:r>
          <w:rPr>
            <w:rFonts w:asciiTheme="minorHAnsi" w:eastAsiaTheme="minorEastAsia" w:hAnsiTheme="minorHAnsi" w:cstheme="minorBidi"/>
            <w:noProof/>
            <w:sz w:val="22"/>
            <w:szCs w:val="22"/>
            <w:lang w:val="de-DE"/>
          </w:rPr>
          <w:tab/>
        </w:r>
        <w:r w:rsidRPr="00B446ED">
          <w:rPr>
            <w:rStyle w:val="Hyperlink"/>
            <w:noProof/>
          </w:rPr>
          <w:t xml:space="preserve">Definition of element </w:t>
        </w:r>
        <w:r w:rsidRPr="00B446E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_Toc68887519 \h </w:instrText>
        </w:r>
        <w:r>
          <w:rPr>
            <w:noProof/>
            <w:webHidden/>
          </w:rPr>
        </w:r>
        <w:r>
          <w:rPr>
            <w:noProof/>
            <w:webHidden/>
          </w:rPr>
          <w:fldChar w:fldCharType="separate"/>
        </w:r>
        <w:r>
          <w:rPr>
            <w:noProof/>
            <w:webHidden/>
          </w:rPr>
          <w:t>158</w:t>
        </w:r>
        <w:r>
          <w:rPr>
            <w:noProof/>
            <w:webHidden/>
          </w:rPr>
          <w:fldChar w:fldCharType="end"/>
        </w:r>
      </w:hyperlink>
    </w:p>
    <w:p w14:paraId="3C33434A" w14:textId="32F05760"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0" w:history="1">
        <w:r w:rsidRPr="00B446ED">
          <w:rPr>
            <w:rStyle w:val="Hyperlink"/>
            <w:noProof/>
          </w:rPr>
          <w:t>8.5</w:t>
        </w:r>
        <w:r>
          <w:rPr>
            <w:rFonts w:asciiTheme="minorHAnsi" w:eastAsiaTheme="minorEastAsia" w:hAnsiTheme="minorHAnsi" w:cstheme="minorBidi"/>
            <w:b w:val="0"/>
            <w:bCs w:val="0"/>
            <w:noProof/>
            <w:sz w:val="22"/>
            <w:szCs w:val="22"/>
            <w:lang w:val="de-DE"/>
          </w:rPr>
          <w:tab/>
        </w:r>
        <w:r w:rsidRPr="00B446ED">
          <w:rPr>
            <w:rStyle w:val="Hyperlink"/>
            <w:noProof/>
          </w:rPr>
          <w:t>Sequence Connections</w:t>
        </w:r>
        <w:r>
          <w:rPr>
            <w:noProof/>
            <w:webHidden/>
          </w:rPr>
          <w:tab/>
        </w:r>
        <w:r>
          <w:rPr>
            <w:noProof/>
            <w:webHidden/>
          </w:rPr>
          <w:fldChar w:fldCharType="begin"/>
        </w:r>
        <w:r>
          <w:rPr>
            <w:noProof/>
            <w:webHidden/>
          </w:rPr>
          <w:instrText xml:space="preserve"> PAGEREF _Toc68887520 \h </w:instrText>
        </w:r>
        <w:r>
          <w:rPr>
            <w:noProof/>
            <w:webHidden/>
          </w:rPr>
        </w:r>
        <w:r>
          <w:rPr>
            <w:noProof/>
            <w:webHidden/>
          </w:rPr>
          <w:fldChar w:fldCharType="separate"/>
        </w:r>
        <w:r>
          <w:rPr>
            <w:noProof/>
            <w:webHidden/>
          </w:rPr>
          <w:t>161</w:t>
        </w:r>
        <w:r>
          <w:rPr>
            <w:noProof/>
            <w:webHidden/>
          </w:rPr>
          <w:fldChar w:fldCharType="end"/>
        </w:r>
      </w:hyperlink>
    </w:p>
    <w:p w14:paraId="15A92F99" w14:textId="55A770D1" w:rsidR="00F65AE1" w:rsidRDefault="00F65AE1">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8887521" w:history="1">
        <w:r w:rsidRPr="00B446ED">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B446ED">
          <w:rPr>
            <w:rStyle w:val="Hyperlink"/>
            <w:noProof/>
          </w:rPr>
          <w:t>2D connections</w:t>
        </w:r>
        <w:r>
          <w:rPr>
            <w:noProof/>
            <w:webHidden/>
          </w:rPr>
          <w:tab/>
        </w:r>
        <w:r>
          <w:rPr>
            <w:noProof/>
            <w:webHidden/>
          </w:rPr>
          <w:fldChar w:fldCharType="begin"/>
        </w:r>
        <w:r>
          <w:rPr>
            <w:noProof/>
            <w:webHidden/>
          </w:rPr>
          <w:instrText xml:space="preserve"> PAGEREF _Toc68887521 \h </w:instrText>
        </w:r>
        <w:r>
          <w:rPr>
            <w:noProof/>
            <w:webHidden/>
          </w:rPr>
        </w:r>
        <w:r>
          <w:rPr>
            <w:noProof/>
            <w:webHidden/>
          </w:rPr>
          <w:fldChar w:fldCharType="separate"/>
        </w:r>
        <w:r>
          <w:rPr>
            <w:noProof/>
            <w:webHidden/>
          </w:rPr>
          <w:t>164</w:t>
        </w:r>
        <w:r>
          <w:rPr>
            <w:noProof/>
            <w:webHidden/>
          </w:rPr>
          <w:fldChar w:fldCharType="end"/>
        </w:r>
      </w:hyperlink>
    </w:p>
    <w:p w14:paraId="1693BF86" w14:textId="6028794B"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2" w:history="1">
        <w:r w:rsidRPr="00B446ED">
          <w:rPr>
            <w:rStyle w:val="Hyperlink"/>
            <w:noProof/>
          </w:rPr>
          <w:t>9.1</w:t>
        </w:r>
        <w:r>
          <w:rPr>
            <w:rFonts w:asciiTheme="minorHAnsi" w:eastAsiaTheme="minorEastAsia" w:hAnsiTheme="minorHAnsi" w:cstheme="minorBidi"/>
            <w:b w:val="0"/>
            <w:bCs w:val="0"/>
            <w:noProof/>
            <w:sz w:val="22"/>
            <w:szCs w:val="22"/>
            <w:lang w:val="de-DE"/>
          </w:rPr>
          <w:tab/>
        </w:r>
        <w:r w:rsidRPr="00B446ED">
          <w:rPr>
            <w:rStyle w:val="Hyperlink"/>
            <w:noProof/>
          </w:rPr>
          <w:t>Generic Definitions</w:t>
        </w:r>
        <w:r>
          <w:rPr>
            <w:noProof/>
            <w:webHidden/>
          </w:rPr>
          <w:tab/>
        </w:r>
        <w:r>
          <w:rPr>
            <w:noProof/>
            <w:webHidden/>
          </w:rPr>
          <w:fldChar w:fldCharType="begin"/>
        </w:r>
        <w:r>
          <w:rPr>
            <w:noProof/>
            <w:webHidden/>
          </w:rPr>
          <w:instrText xml:space="preserve"> PAGEREF _Toc68887522 \h </w:instrText>
        </w:r>
        <w:r>
          <w:rPr>
            <w:noProof/>
            <w:webHidden/>
          </w:rPr>
        </w:r>
        <w:r>
          <w:rPr>
            <w:noProof/>
            <w:webHidden/>
          </w:rPr>
          <w:fldChar w:fldCharType="separate"/>
        </w:r>
        <w:r>
          <w:rPr>
            <w:noProof/>
            <w:webHidden/>
          </w:rPr>
          <w:t>164</w:t>
        </w:r>
        <w:r>
          <w:rPr>
            <w:noProof/>
            <w:webHidden/>
          </w:rPr>
          <w:fldChar w:fldCharType="end"/>
        </w:r>
      </w:hyperlink>
    </w:p>
    <w:p w14:paraId="3D274156" w14:textId="11179AB6" w:rsidR="00F65AE1" w:rsidRDefault="00F65AE1">
      <w:pPr>
        <w:pStyle w:val="Verzeichnis3"/>
        <w:rPr>
          <w:rFonts w:asciiTheme="minorHAnsi" w:eastAsiaTheme="minorEastAsia" w:hAnsiTheme="minorHAnsi" w:cstheme="minorBidi"/>
          <w:noProof/>
          <w:sz w:val="22"/>
          <w:szCs w:val="22"/>
          <w:lang w:val="de-DE"/>
        </w:rPr>
      </w:pPr>
      <w:hyperlink w:anchor="_Toc68887523" w:history="1">
        <w:r w:rsidRPr="00B446ED">
          <w:rPr>
            <w:rStyle w:val="Hyperlink"/>
            <w:noProof/>
          </w:rPr>
          <w:t>9.1.1</w:t>
        </w:r>
        <w:r>
          <w:rPr>
            <w:rFonts w:asciiTheme="minorHAnsi" w:eastAsiaTheme="minorEastAsia" w:hAnsiTheme="minorHAnsi" w:cstheme="minorBidi"/>
            <w:noProof/>
            <w:sz w:val="22"/>
            <w:szCs w:val="22"/>
            <w:lang w:val="de-DE"/>
          </w:rPr>
          <w:tab/>
        </w:r>
        <w:r w:rsidRPr="00B446ED">
          <w:rPr>
            <w:rStyle w:val="Hyperlink"/>
            <w:noProof/>
          </w:rPr>
          <w:t>Identification</w:t>
        </w:r>
        <w:r>
          <w:rPr>
            <w:noProof/>
            <w:webHidden/>
          </w:rPr>
          <w:tab/>
        </w:r>
        <w:r>
          <w:rPr>
            <w:noProof/>
            <w:webHidden/>
          </w:rPr>
          <w:fldChar w:fldCharType="begin"/>
        </w:r>
        <w:r>
          <w:rPr>
            <w:noProof/>
            <w:webHidden/>
          </w:rPr>
          <w:instrText xml:space="preserve"> PAGEREF _Toc68887523 \h </w:instrText>
        </w:r>
        <w:r>
          <w:rPr>
            <w:noProof/>
            <w:webHidden/>
          </w:rPr>
        </w:r>
        <w:r>
          <w:rPr>
            <w:noProof/>
            <w:webHidden/>
          </w:rPr>
          <w:fldChar w:fldCharType="separate"/>
        </w:r>
        <w:r>
          <w:rPr>
            <w:noProof/>
            <w:webHidden/>
          </w:rPr>
          <w:t>164</w:t>
        </w:r>
        <w:r>
          <w:rPr>
            <w:noProof/>
            <w:webHidden/>
          </w:rPr>
          <w:fldChar w:fldCharType="end"/>
        </w:r>
      </w:hyperlink>
    </w:p>
    <w:p w14:paraId="260248ED" w14:textId="2D7B90B9" w:rsidR="00F65AE1" w:rsidRDefault="00F65AE1">
      <w:pPr>
        <w:pStyle w:val="Verzeichnis3"/>
        <w:rPr>
          <w:rFonts w:asciiTheme="minorHAnsi" w:eastAsiaTheme="minorEastAsia" w:hAnsiTheme="minorHAnsi" w:cstheme="minorBidi"/>
          <w:noProof/>
          <w:sz w:val="22"/>
          <w:szCs w:val="22"/>
          <w:lang w:val="de-DE"/>
        </w:rPr>
      </w:pPr>
      <w:hyperlink w:anchor="_Toc68887524" w:history="1">
        <w:r w:rsidRPr="00B446ED">
          <w:rPr>
            <w:rStyle w:val="Hyperlink"/>
            <w:noProof/>
          </w:rPr>
          <w:t>9.1.2</w:t>
        </w:r>
        <w:r>
          <w:rPr>
            <w:rFonts w:asciiTheme="minorHAnsi" w:eastAsiaTheme="minorEastAsia" w:hAnsiTheme="minorHAnsi" w:cstheme="minorBidi"/>
            <w:noProof/>
            <w:sz w:val="22"/>
            <w:szCs w:val="22"/>
            <w:lang w:val="de-DE"/>
          </w:rPr>
          <w:tab/>
        </w:r>
        <w:r w:rsidRPr="00B446ED">
          <w:rPr>
            <w:rStyle w:val="Hyperlink"/>
            <w:noProof/>
          </w:rPr>
          <w:t>Connection Face</w:t>
        </w:r>
        <w:r>
          <w:rPr>
            <w:noProof/>
            <w:webHidden/>
          </w:rPr>
          <w:tab/>
        </w:r>
        <w:r>
          <w:rPr>
            <w:noProof/>
            <w:webHidden/>
          </w:rPr>
          <w:fldChar w:fldCharType="begin"/>
        </w:r>
        <w:r>
          <w:rPr>
            <w:noProof/>
            <w:webHidden/>
          </w:rPr>
          <w:instrText xml:space="preserve"> PAGEREF _Toc68887524 \h </w:instrText>
        </w:r>
        <w:r>
          <w:rPr>
            <w:noProof/>
            <w:webHidden/>
          </w:rPr>
        </w:r>
        <w:r>
          <w:rPr>
            <w:noProof/>
            <w:webHidden/>
          </w:rPr>
          <w:fldChar w:fldCharType="separate"/>
        </w:r>
        <w:r>
          <w:rPr>
            <w:noProof/>
            <w:webHidden/>
          </w:rPr>
          <w:t>164</w:t>
        </w:r>
        <w:r>
          <w:rPr>
            <w:noProof/>
            <w:webHidden/>
          </w:rPr>
          <w:fldChar w:fldCharType="end"/>
        </w:r>
      </w:hyperlink>
    </w:p>
    <w:p w14:paraId="40B466EB" w14:textId="04BE11AD" w:rsidR="00F65AE1" w:rsidRDefault="00F65AE1">
      <w:pPr>
        <w:pStyle w:val="Verzeichnis3"/>
        <w:rPr>
          <w:rFonts w:asciiTheme="minorHAnsi" w:eastAsiaTheme="minorEastAsia" w:hAnsiTheme="minorHAnsi" w:cstheme="minorBidi"/>
          <w:noProof/>
          <w:sz w:val="22"/>
          <w:szCs w:val="22"/>
          <w:lang w:val="de-DE"/>
        </w:rPr>
      </w:pPr>
      <w:hyperlink w:anchor="_Toc68887525" w:history="1">
        <w:r w:rsidRPr="00B446ED">
          <w:rPr>
            <w:rStyle w:val="Hyperlink"/>
            <w:noProof/>
          </w:rPr>
          <w:t>9.1.3</w:t>
        </w:r>
        <w:r>
          <w:rPr>
            <w:rFonts w:asciiTheme="minorHAnsi" w:eastAsiaTheme="minorEastAsia" w:hAnsiTheme="minorHAnsi" w:cstheme="minorBidi"/>
            <w:noProof/>
            <w:sz w:val="22"/>
            <w:szCs w:val="22"/>
            <w:lang w:val="de-DE"/>
          </w:rPr>
          <w:tab/>
        </w:r>
        <w:r w:rsidRPr="00B446ED">
          <w:rPr>
            <w:rStyle w:val="Hyperlink"/>
            <w:noProof/>
          </w:rPr>
          <w:t>Type Specification</w:t>
        </w:r>
        <w:r>
          <w:rPr>
            <w:noProof/>
            <w:webHidden/>
          </w:rPr>
          <w:tab/>
        </w:r>
        <w:r>
          <w:rPr>
            <w:noProof/>
            <w:webHidden/>
          </w:rPr>
          <w:fldChar w:fldCharType="begin"/>
        </w:r>
        <w:r>
          <w:rPr>
            <w:noProof/>
            <w:webHidden/>
          </w:rPr>
          <w:instrText xml:space="preserve"> PAGEREF _Toc68887525 \h </w:instrText>
        </w:r>
        <w:r>
          <w:rPr>
            <w:noProof/>
            <w:webHidden/>
          </w:rPr>
        </w:r>
        <w:r>
          <w:rPr>
            <w:noProof/>
            <w:webHidden/>
          </w:rPr>
          <w:fldChar w:fldCharType="separate"/>
        </w:r>
        <w:r>
          <w:rPr>
            <w:noProof/>
            <w:webHidden/>
          </w:rPr>
          <w:t>166</w:t>
        </w:r>
        <w:r>
          <w:rPr>
            <w:noProof/>
            <w:webHidden/>
          </w:rPr>
          <w:fldChar w:fldCharType="end"/>
        </w:r>
      </w:hyperlink>
    </w:p>
    <w:p w14:paraId="63DD0F66" w14:textId="51F113E5"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6" w:history="1">
        <w:r w:rsidRPr="00B446ED">
          <w:rPr>
            <w:rStyle w:val="Hyperlink"/>
            <w:noProof/>
          </w:rPr>
          <w:t>9.2</w:t>
        </w:r>
        <w:r>
          <w:rPr>
            <w:rFonts w:asciiTheme="minorHAnsi" w:eastAsiaTheme="minorEastAsia" w:hAnsiTheme="minorHAnsi" w:cstheme="minorBidi"/>
            <w:b w:val="0"/>
            <w:bCs w:val="0"/>
            <w:noProof/>
            <w:sz w:val="22"/>
            <w:szCs w:val="22"/>
            <w:lang w:val="de-DE"/>
          </w:rPr>
          <w:tab/>
        </w:r>
        <w:r w:rsidRPr="00B446ED">
          <w:rPr>
            <w:rStyle w:val="Hyperlink"/>
            <w:noProof/>
          </w:rPr>
          <w:t>Adhesive Faces</w:t>
        </w:r>
        <w:r>
          <w:rPr>
            <w:noProof/>
            <w:webHidden/>
          </w:rPr>
          <w:tab/>
        </w:r>
        <w:r>
          <w:rPr>
            <w:noProof/>
            <w:webHidden/>
          </w:rPr>
          <w:fldChar w:fldCharType="begin"/>
        </w:r>
        <w:r>
          <w:rPr>
            <w:noProof/>
            <w:webHidden/>
          </w:rPr>
          <w:instrText xml:space="preserve"> PAGEREF _Toc68887526 \h </w:instrText>
        </w:r>
        <w:r>
          <w:rPr>
            <w:noProof/>
            <w:webHidden/>
          </w:rPr>
        </w:r>
        <w:r>
          <w:rPr>
            <w:noProof/>
            <w:webHidden/>
          </w:rPr>
          <w:fldChar w:fldCharType="separate"/>
        </w:r>
        <w:r>
          <w:rPr>
            <w:noProof/>
            <w:webHidden/>
          </w:rPr>
          <w:t>167</w:t>
        </w:r>
        <w:r>
          <w:rPr>
            <w:noProof/>
            <w:webHidden/>
          </w:rPr>
          <w:fldChar w:fldCharType="end"/>
        </w:r>
      </w:hyperlink>
    </w:p>
    <w:p w14:paraId="32A4A794" w14:textId="0BD498D3"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27" w:history="1">
        <w:r w:rsidRPr="00B446ED">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B446ED">
          <w:rPr>
            <w:rStyle w:val="Hyperlink"/>
            <w:noProof/>
          </w:rPr>
          <w:t>Future extensions</w:t>
        </w:r>
        <w:r>
          <w:rPr>
            <w:noProof/>
            <w:webHidden/>
          </w:rPr>
          <w:tab/>
        </w:r>
        <w:r>
          <w:rPr>
            <w:noProof/>
            <w:webHidden/>
          </w:rPr>
          <w:fldChar w:fldCharType="begin"/>
        </w:r>
        <w:r>
          <w:rPr>
            <w:noProof/>
            <w:webHidden/>
          </w:rPr>
          <w:instrText xml:space="preserve"> PAGEREF _Toc68887527 \h </w:instrText>
        </w:r>
        <w:r>
          <w:rPr>
            <w:noProof/>
            <w:webHidden/>
          </w:rPr>
        </w:r>
        <w:r>
          <w:rPr>
            <w:noProof/>
            <w:webHidden/>
          </w:rPr>
          <w:fldChar w:fldCharType="separate"/>
        </w:r>
        <w:r>
          <w:rPr>
            <w:noProof/>
            <w:webHidden/>
          </w:rPr>
          <w:t>169</w:t>
        </w:r>
        <w:r>
          <w:rPr>
            <w:noProof/>
            <w:webHidden/>
          </w:rPr>
          <w:fldChar w:fldCharType="end"/>
        </w:r>
      </w:hyperlink>
    </w:p>
    <w:p w14:paraId="71BDA557" w14:textId="7DF2D96A"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8" w:history="1">
        <w:r w:rsidRPr="00B446ED">
          <w:rPr>
            <w:rStyle w:val="Hyperlink"/>
            <w:noProof/>
          </w:rPr>
          <w:t>10.1</w:t>
        </w:r>
        <w:r>
          <w:rPr>
            <w:rFonts w:asciiTheme="minorHAnsi" w:eastAsiaTheme="minorEastAsia" w:hAnsiTheme="minorHAnsi" w:cstheme="minorBidi"/>
            <w:b w:val="0"/>
            <w:bCs w:val="0"/>
            <w:noProof/>
            <w:sz w:val="22"/>
            <w:szCs w:val="22"/>
            <w:lang w:val="de-DE"/>
          </w:rPr>
          <w:tab/>
        </w:r>
        <w:r w:rsidRPr="00B446ED">
          <w:rPr>
            <w:rStyle w:val="Hyperlink"/>
            <w:noProof/>
          </w:rPr>
          <w:t>Additional parameters for spot and seam welds</w:t>
        </w:r>
        <w:r>
          <w:rPr>
            <w:noProof/>
            <w:webHidden/>
          </w:rPr>
          <w:tab/>
        </w:r>
        <w:r>
          <w:rPr>
            <w:noProof/>
            <w:webHidden/>
          </w:rPr>
          <w:fldChar w:fldCharType="begin"/>
        </w:r>
        <w:r>
          <w:rPr>
            <w:noProof/>
            <w:webHidden/>
          </w:rPr>
          <w:instrText xml:space="preserve"> PAGEREF _Toc68887528 \h </w:instrText>
        </w:r>
        <w:r>
          <w:rPr>
            <w:noProof/>
            <w:webHidden/>
          </w:rPr>
        </w:r>
        <w:r>
          <w:rPr>
            <w:noProof/>
            <w:webHidden/>
          </w:rPr>
          <w:fldChar w:fldCharType="separate"/>
        </w:r>
        <w:r>
          <w:rPr>
            <w:noProof/>
            <w:webHidden/>
          </w:rPr>
          <w:t>169</w:t>
        </w:r>
        <w:r>
          <w:rPr>
            <w:noProof/>
            <w:webHidden/>
          </w:rPr>
          <w:fldChar w:fldCharType="end"/>
        </w:r>
      </w:hyperlink>
    </w:p>
    <w:p w14:paraId="137CECE0" w14:textId="753A4F18" w:rsidR="00F65AE1" w:rsidRDefault="00F65AE1">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8887529" w:history="1">
        <w:r w:rsidRPr="00B446ED">
          <w:rPr>
            <w:rStyle w:val="Hyperlink"/>
            <w:noProof/>
          </w:rPr>
          <w:t>10.2</w:t>
        </w:r>
        <w:r>
          <w:rPr>
            <w:rFonts w:asciiTheme="minorHAnsi" w:eastAsiaTheme="minorEastAsia" w:hAnsiTheme="minorHAnsi" w:cstheme="minorBidi"/>
            <w:b w:val="0"/>
            <w:bCs w:val="0"/>
            <w:noProof/>
            <w:sz w:val="22"/>
            <w:szCs w:val="22"/>
            <w:lang w:val="de-DE"/>
          </w:rPr>
          <w:tab/>
        </w:r>
        <w:r w:rsidRPr="00B446ED">
          <w:rPr>
            <w:rStyle w:val="Hyperlink"/>
            <w:noProof/>
          </w:rPr>
          <w:t>Other relevant and new joint types</w:t>
        </w:r>
        <w:r>
          <w:rPr>
            <w:noProof/>
            <w:webHidden/>
          </w:rPr>
          <w:tab/>
        </w:r>
        <w:r>
          <w:rPr>
            <w:noProof/>
            <w:webHidden/>
          </w:rPr>
          <w:fldChar w:fldCharType="begin"/>
        </w:r>
        <w:r>
          <w:rPr>
            <w:noProof/>
            <w:webHidden/>
          </w:rPr>
          <w:instrText xml:space="preserve"> PAGEREF _Toc68887529 \h </w:instrText>
        </w:r>
        <w:r>
          <w:rPr>
            <w:noProof/>
            <w:webHidden/>
          </w:rPr>
        </w:r>
        <w:r>
          <w:rPr>
            <w:noProof/>
            <w:webHidden/>
          </w:rPr>
          <w:fldChar w:fldCharType="separate"/>
        </w:r>
        <w:r>
          <w:rPr>
            <w:noProof/>
            <w:webHidden/>
          </w:rPr>
          <w:t>169</w:t>
        </w:r>
        <w:r>
          <w:rPr>
            <w:noProof/>
            <w:webHidden/>
          </w:rPr>
          <w:fldChar w:fldCharType="end"/>
        </w:r>
      </w:hyperlink>
    </w:p>
    <w:p w14:paraId="3A980100" w14:textId="1028E134"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0" w:history="1">
        <w:r w:rsidRPr="00B446E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B446ED">
          <w:rPr>
            <w:rStyle w:val="Hyperlink"/>
            <w:noProof/>
          </w:rPr>
          <w:t>Disclaimer</w:t>
        </w:r>
        <w:r>
          <w:rPr>
            <w:noProof/>
            <w:webHidden/>
          </w:rPr>
          <w:tab/>
        </w:r>
        <w:r>
          <w:rPr>
            <w:noProof/>
            <w:webHidden/>
          </w:rPr>
          <w:fldChar w:fldCharType="begin"/>
        </w:r>
        <w:r>
          <w:rPr>
            <w:noProof/>
            <w:webHidden/>
          </w:rPr>
          <w:instrText xml:space="preserve"> PAGEREF _Toc68887530 \h </w:instrText>
        </w:r>
        <w:r>
          <w:rPr>
            <w:noProof/>
            <w:webHidden/>
          </w:rPr>
        </w:r>
        <w:r>
          <w:rPr>
            <w:noProof/>
            <w:webHidden/>
          </w:rPr>
          <w:fldChar w:fldCharType="separate"/>
        </w:r>
        <w:r>
          <w:rPr>
            <w:noProof/>
            <w:webHidden/>
          </w:rPr>
          <w:t>170</w:t>
        </w:r>
        <w:r>
          <w:rPr>
            <w:noProof/>
            <w:webHidden/>
          </w:rPr>
          <w:fldChar w:fldCharType="end"/>
        </w:r>
      </w:hyperlink>
    </w:p>
    <w:p w14:paraId="746B3C9B" w14:textId="3D4FA962" w:rsidR="00F65AE1" w:rsidRDefault="00F65AE1">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8887531" w:history="1">
        <w:r w:rsidRPr="00B446E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B446ED">
          <w:rPr>
            <w:rStyle w:val="Hyperlink"/>
            <w:noProof/>
          </w:rPr>
          <w:t>References</w:t>
        </w:r>
        <w:r>
          <w:rPr>
            <w:noProof/>
            <w:webHidden/>
          </w:rPr>
          <w:tab/>
        </w:r>
        <w:r>
          <w:rPr>
            <w:noProof/>
            <w:webHidden/>
          </w:rPr>
          <w:fldChar w:fldCharType="begin"/>
        </w:r>
        <w:r>
          <w:rPr>
            <w:noProof/>
            <w:webHidden/>
          </w:rPr>
          <w:instrText xml:space="preserve"> PAGEREF _Toc68887531 \h </w:instrText>
        </w:r>
        <w:r>
          <w:rPr>
            <w:noProof/>
            <w:webHidden/>
          </w:rPr>
        </w:r>
        <w:r>
          <w:rPr>
            <w:noProof/>
            <w:webHidden/>
          </w:rPr>
          <w:fldChar w:fldCharType="separate"/>
        </w:r>
        <w:r>
          <w:rPr>
            <w:noProof/>
            <w:webHidden/>
          </w:rPr>
          <w:t>171</w:t>
        </w:r>
        <w:r>
          <w:rPr>
            <w:noProof/>
            <w:webHidden/>
          </w:rPr>
          <w:fldChar w:fldCharType="end"/>
        </w:r>
      </w:hyperlink>
    </w:p>
    <w:p w14:paraId="1B3DA069" w14:textId="5100FDD2"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CE7080">
      <w:pPr>
        <w:pStyle w:val="Listenabsatz"/>
        <w:numPr>
          <w:ilvl w:val="0"/>
          <w:numId w:val="53"/>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597EA69A" w14:textId="369C82B3" w:rsidR="00F65AE1"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8887532" w:history="1">
        <w:r w:rsidR="00F65AE1" w:rsidRPr="003868F2">
          <w:rPr>
            <w:rStyle w:val="Hyperlink"/>
            <w:noProof/>
          </w:rPr>
          <w:t>Figure 1: Seam weld as 1</w:t>
        </w:r>
        <w:r w:rsidR="00F65AE1" w:rsidRPr="003868F2">
          <w:rPr>
            <w:rStyle w:val="Hyperlink"/>
            <w:noProof/>
          </w:rPr>
          <w:noBreakHyphen/>
          <w:t>dimensional joint</w:t>
        </w:r>
        <w:r w:rsidR="00F65AE1">
          <w:rPr>
            <w:noProof/>
            <w:webHidden/>
          </w:rPr>
          <w:tab/>
        </w:r>
        <w:r w:rsidR="00F65AE1">
          <w:rPr>
            <w:noProof/>
            <w:webHidden/>
          </w:rPr>
          <w:fldChar w:fldCharType="begin"/>
        </w:r>
        <w:r w:rsidR="00F65AE1">
          <w:rPr>
            <w:noProof/>
            <w:webHidden/>
          </w:rPr>
          <w:instrText xml:space="preserve"> PAGEREF _Toc68887532 \h </w:instrText>
        </w:r>
        <w:r w:rsidR="00F65AE1">
          <w:rPr>
            <w:noProof/>
            <w:webHidden/>
          </w:rPr>
        </w:r>
        <w:r w:rsidR="00F65AE1">
          <w:rPr>
            <w:noProof/>
            <w:webHidden/>
          </w:rPr>
          <w:fldChar w:fldCharType="separate"/>
        </w:r>
        <w:r w:rsidR="00F65AE1">
          <w:rPr>
            <w:noProof/>
            <w:webHidden/>
          </w:rPr>
          <w:t>24</w:t>
        </w:r>
        <w:r w:rsidR="00F65AE1">
          <w:rPr>
            <w:noProof/>
            <w:webHidden/>
          </w:rPr>
          <w:fldChar w:fldCharType="end"/>
        </w:r>
      </w:hyperlink>
    </w:p>
    <w:p w14:paraId="6ACA4CCA" w14:textId="3729B6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3" w:history="1">
        <w:r w:rsidRPr="003868F2">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_Toc68887533 \h </w:instrText>
        </w:r>
        <w:r>
          <w:rPr>
            <w:noProof/>
            <w:webHidden/>
          </w:rPr>
        </w:r>
        <w:r>
          <w:rPr>
            <w:noProof/>
            <w:webHidden/>
          </w:rPr>
          <w:fldChar w:fldCharType="separate"/>
        </w:r>
        <w:r>
          <w:rPr>
            <w:noProof/>
            <w:webHidden/>
          </w:rPr>
          <w:t>25</w:t>
        </w:r>
        <w:r>
          <w:rPr>
            <w:noProof/>
            <w:webHidden/>
          </w:rPr>
          <w:fldChar w:fldCharType="end"/>
        </w:r>
      </w:hyperlink>
    </w:p>
    <w:p w14:paraId="6DF0E255" w14:textId="16DCB54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4" w:history="1">
        <w:r w:rsidRPr="003868F2">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_Toc68887534 \h </w:instrText>
        </w:r>
        <w:r>
          <w:rPr>
            <w:noProof/>
            <w:webHidden/>
          </w:rPr>
        </w:r>
        <w:r>
          <w:rPr>
            <w:noProof/>
            <w:webHidden/>
          </w:rPr>
          <w:fldChar w:fldCharType="separate"/>
        </w:r>
        <w:r>
          <w:rPr>
            <w:noProof/>
            <w:webHidden/>
          </w:rPr>
          <w:t>25</w:t>
        </w:r>
        <w:r>
          <w:rPr>
            <w:noProof/>
            <w:webHidden/>
          </w:rPr>
          <w:fldChar w:fldCharType="end"/>
        </w:r>
      </w:hyperlink>
    </w:p>
    <w:p w14:paraId="4D27C7F2" w14:textId="11009C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5" w:history="1">
        <w:r w:rsidRPr="003868F2">
          <w:rPr>
            <w:rStyle w:val="Hyperlink"/>
            <w:noProof/>
          </w:rPr>
          <w:t>Figure 4: The Development Process</w:t>
        </w:r>
        <w:r>
          <w:rPr>
            <w:noProof/>
            <w:webHidden/>
          </w:rPr>
          <w:tab/>
        </w:r>
        <w:r>
          <w:rPr>
            <w:noProof/>
            <w:webHidden/>
          </w:rPr>
          <w:fldChar w:fldCharType="begin"/>
        </w:r>
        <w:r>
          <w:rPr>
            <w:noProof/>
            <w:webHidden/>
          </w:rPr>
          <w:instrText xml:space="preserve"> PAGEREF _Toc68887535 \h </w:instrText>
        </w:r>
        <w:r>
          <w:rPr>
            <w:noProof/>
            <w:webHidden/>
          </w:rPr>
        </w:r>
        <w:r>
          <w:rPr>
            <w:noProof/>
            <w:webHidden/>
          </w:rPr>
          <w:fldChar w:fldCharType="separate"/>
        </w:r>
        <w:r>
          <w:rPr>
            <w:noProof/>
            <w:webHidden/>
          </w:rPr>
          <w:t>26</w:t>
        </w:r>
        <w:r>
          <w:rPr>
            <w:noProof/>
            <w:webHidden/>
          </w:rPr>
          <w:fldChar w:fldCharType="end"/>
        </w:r>
      </w:hyperlink>
    </w:p>
    <w:p w14:paraId="0A2E6C81" w14:textId="3608248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6" w:history="1">
        <w:r w:rsidRPr="003868F2">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_Toc68887536 \h </w:instrText>
        </w:r>
        <w:r>
          <w:rPr>
            <w:noProof/>
            <w:webHidden/>
          </w:rPr>
        </w:r>
        <w:r>
          <w:rPr>
            <w:noProof/>
            <w:webHidden/>
          </w:rPr>
          <w:fldChar w:fldCharType="separate"/>
        </w:r>
        <w:r>
          <w:rPr>
            <w:noProof/>
            <w:webHidden/>
          </w:rPr>
          <w:t>26</w:t>
        </w:r>
        <w:r>
          <w:rPr>
            <w:noProof/>
            <w:webHidden/>
          </w:rPr>
          <w:fldChar w:fldCharType="end"/>
        </w:r>
      </w:hyperlink>
    </w:p>
    <w:p w14:paraId="32053F52" w14:textId="3818C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7" w:history="1">
        <w:r w:rsidRPr="003868F2">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_Toc68887537 \h </w:instrText>
        </w:r>
        <w:r>
          <w:rPr>
            <w:noProof/>
            <w:webHidden/>
          </w:rPr>
        </w:r>
        <w:r>
          <w:rPr>
            <w:noProof/>
            <w:webHidden/>
          </w:rPr>
          <w:fldChar w:fldCharType="separate"/>
        </w:r>
        <w:r>
          <w:rPr>
            <w:noProof/>
            <w:webHidden/>
          </w:rPr>
          <w:t>31</w:t>
        </w:r>
        <w:r>
          <w:rPr>
            <w:noProof/>
            <w:webHidden/>
          </w:rPr>
          <w:fldChar w:fldCharType="end"/>
        </w:r>
      </w:hyperlink>
    </w:p>
    <w:p w14:paraId="0E5AF7F2" w14:textId="75A786E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0" w:anchor="_Toc68887538" w:history="1">
        <w:r w:rsidRPr="003868F2">
          <w:rPr>
            <w:rStyle w:val="Hyperlink"/>
            <w:noProof/>
          </w:rPr>
          <w:t>Figure 7: special topologies</w:t>
        </w:r>
        <w:r>
          <w:rPr>
            <w:noProof/>
            <w:webHidden/>
          </w:rPr>
          <w:tab/>
        </w:r>
        <w:r>
          <w:rPr>
            <w:noProof/>
            <w:webHidden/>
          </w:rPr>
          <w:fldChar w:fldCharType="begin"/>
        </w:r>
        <w:r>
          <w:rPr>
            <w:noProof/>
            <w:webHidden/>
          </w:rPr>
          <w:instrText xml:space="preserve"> PAGEREF _Toc68887538 \h </w:instrText>
        </w:r>
        <w:r>
          <w:rPr>
            <w:noProof/>
            <w:webHidden/>
          </w:rPr>
        </w:r>
        <w:r>
          <w:rPr>
            <w:noProof/>
            <w:webHidden/>
          </w:rPr>
          <w:fldChar w:fldCharType="separate"/>
        </w:r>
        <w:r>
          <w:rPr>
            <w:noProof/>
            <w:webHidden/>
          </w:rPr>
          <w:t>41</w:t>
        </w:r>
        <w:r>
          <w:rPr>
            <w:noProof/>
            <w:webHidden/>
          </w:rPr>
          <w:fldChar w:fldCharType="end"/>
        </w:r>
      </w:hyperlink>
    </w:p>
    <w:p w14:paraId="52E6B982" w14:textId="76C825D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39" w:history="1">
        <w:r w:rsidRPr="003868F2">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_Toc68887539 \h </w:instrText>
        </w:r>
        <w:r>
          <w:rPr>
            <w:noProof/>
            <w:webHidden/>
          </w:rPr>
        </w:r>
        <w:r>
          <w:rPr>
            <w:noProof/>
            <w:webHidden/>
          </w:rPr>
          <w:fldChar w:fldCharType="separate"/>
        </w:r>
        <w:r>
          <w:rPr>
            <w:noProof/>
            <w:webHidden/>
          </w:rPr>
          <w:t>60</w:t>
        </w:r>
        <w:r>
          <w:rPr>
            <w:noProof/>
            <w:webHidden/>
          </w:rPr>
          <w:fldChar w:fldCharType="end"/>
        </w:r>
      </w:hyperlink>
    </w:p>
    <w:p w14:paraId="78678BB6" w14:textId="46D72C8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0" w:history="1">
        <w:r w:rsidRPr="003868F2">
          <w:rPr>
            <w:rStyle w:val="Hyperlink"/>
            <w:noProof/>
          </w:rPr>
          <w:t>Figure 9: Rivet head types</w:t>
        </w:r>
        <w:r>
          <w:rPr>
            <w:noProof/>
            <w:webHidden/>
          </w:rPr>
          <w:tab/>
        </w:r>
        <w:r>
          <w:rPr>
            <w:noProof/>
            <w:webHidden/>
          </w:rPr>
          <w:fldChar w:fldCharType="begin"/>
        </w:r>
        <w:r>
          <w:rPr>
            <w:noProof/>
            <w:webHidden/>
          </w:rPr>
          <w:instrText xml:space="preserve"> PAGEREF _Toc68887540 \h </w:instrText>
        </w:r>
        <w:r>
          <w:rPr>
            <w:noProof/>
            <w:webHidden/>
          </w:rPr>
        </w:r>
        <w:r>
          <w:rPr>
            <w:noProof/>
            <w:webHidden/>
          </w:rPr>
          <w:fldChar w:fldCharType="separate"/>
        </w:r>
        <w:r>
          <w:rPr>
            <w:noProof/>
            <w:webHidden/>
          </w:rPr>
          <w:t>63</w:t>
        </w:r>
        <w:r>
          <w:rPr>
            <w:noProof/>
            <w:webHidden/>
          </w:rPr>
          <w:fldChar w:fldCharType="end"/>
        </w:r>
      </w:hyperlink>
    </w:p>
    <w:p w14:paraId="3767BD01" w14:textId="416AE5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1" w:history="1">
        <w:r w:rsidRPr="003868F2">
          <w:rPr>
            <w:rStyle w:val="Hyperlink"/>
            <w:noProof/>
          </w:rPr>
          <w:t>Figure 10: Cross Section of a blind rivet</w:t>
        </w:r>
        <w:r>
          <w:rPr>
            <w:noProof/>
            <w:webHidden/>
          </w:rPr>
          <w:tab/>
        </w:r>
        <w:r>
          <w:rPr>
            <w:noProof/>
            <w:webHidden/>
          </w:rPr>
          <w:fldChar w:fldCharType="begin"/>
        </w:r>
        <w:r>
          <w:rPr>
            <w:noProof/>
            <w:webHidden/>
          </w:rPr>
          <w:instrText xml:space="preserve"> PAGEREF _Toc68887541 \h </w:instrText>
        </w:r>
        <w:r>
          <w:rPr>
            <w:noProof/>
            <w:webHidden/>
          </w:rPr>
        </w:r>
        <w:r>
          <w:rPr>
            <w:noProof/>
            <w:webHidden/>
          </w:rPr>
          <w:fldChar w:fldCharType="separate"/>
        </w:r>
        <w:r>
          <w:rPr>
            <w:noProof/>
            <w:webHidden/>
          </w:rPr>
          <w:t>65</w:t>
        </w:r>
        <w:r>
          <w:rPr>
            <w:noProof/>
            <w:webHidden/>
          </w:rPr>
          <w:fldChar w:fldCharType="end"/>
        </w:r>
      </w:hyperlink>
    </w:p>
    <w:p w14:paraId="21CA9AD1" w14:textId="4046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2" w:history="1">
        <w:r w:rsidRPr="003868F2">
          <w:rPr>
            <w:rStyle w:val="Hyperlink"/>
            <w:noProof/>
          </w:rPr>
          <w:t>Figure 11: Thick and Thin Assembling</w:t>
        </w:r>
        <w:r>
          <w:rPr>
            <w:noProof/>
            <w:webHidden/>
          </w:rPr>
          <w:tab/>
        </w:r>
        <w:r>
          <w:rPr>
            <w:noProof/>
            <w:webHidden/>
          </w:rPr>
          <w:fldChar w:fldCharType="begin"/>
        </w:r>
        <w:r>
          <w:rPr>
            <w:noProof/>
            <w:webHidden/>
          </w:rPr>
          <w:instrText xml:space="preserve"> PAGEREF _Toc68887542 \h </w:instrText>
        </w:r>
        <w:r>
          <w:rPr>
            <w:noProof/>
            <w:webHidden/>
          </w:rPr>
        </w:r>
        <w:r>
          <w:rPr>
            <w:noProof/>
            <w:webHidden/>
          </w:rPr>
          <w:fldChar w:fldCharType="separate"/>
        </w:r>
        <w:r>
          <w:rPr>
            <w:noProof/>
            <w:webHidden/>
          </w:rPr>
          <w:t>65</w:t>
        </w:r>
        <w:r>
          <w:rPr>
            <w:noProof/>
            <w:webHidden/>
          </w:rPr>
          <w:fldChar w:fldCharType="end"/>
        </w:r>
      </w:hyperlink>
    </w:p>
    <w:p w14:paraId="74A21A64" w14:textId="229C22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3" w:history="1">
        <w:r w:rsidRPr="003868F2">
          <w:rPr>
            <w:rStyle w:val="Hyperlink"/>
            <w:noProof/>
          </w:rPr>
          <w:t>Figure 12: Fastening Soft and Hard</w:t>
        </w:r>
        <w:r>
          <w:rPr>
            <w:noProof/>
            <w:webHidden/>
          </w:rPr>
          <w:tab/>
        </w:r>
        <w:r>
          <w:rPr>
            <w:noProof/>
            <w:webHidden/>
          </w:rPr>
          <w:fldChar w:fldCharType="begin"/>
        </w:r>
        <w:r>
          <w:rPr>
            <w:noProof/>
            <w:webHidden/>
          </w:rPr>
          <w:instrText xml:space="preserve"> PAGEREF _Toc68887543 \h </w:instrText>
        </w:r>
        <w:r>
          <w:rPr>
            <w:noProof/>
            <w:webHidden/>
          </w:rPr>
        </w:r>
        <w:r>
          <w:rPr>
            <w:noProof/>
            <w:webHidden/>
          </w:rPr>
          <w:fldChar w:fldCharType="separate"/>
        </w:r>
        <w:r>
          <w:rPr>
            <w:noProof/>
            <w:webHidden/>
          </w:rPr>
          <w:t>66</w:t>
        </w:r>
        <w:r>
          <w:rPr>
            <w:noProof/>
            <w:webHidden/>
          </w:rPr>
          <w:fldChar w:fldCharType="end"/>
        </w:r>
      </w:hyperlink>
    </w:p>
    <w:p w14:paraId="09DB5FB3" w14:textId="0EB150E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4" w:history="1">
        <w:r w:rsidRPr="003868F2">
          <w:rPr>
            <w:rStyle w:val="Hyperlink"/>
            <w:noProof/>
          </w:rPr>
          <w:t>Figure 13: Cross Section of a Self-Piercing Rivet</w:t>
        </w:r>
        <w:r>
          <w:rPr>
            <w:noProof/>
            <w:webHidden/>
          </w:rPr>
          <w:tab/>
        </w:r>
        <w:r>
          <w:rPr>
            <w:noProof/>
            <w:webHidden/>
          </w:rPr>
          <w:fldChar w:fldCharType="begin"/>
        </w:r>
        <w:r>
          <w:rPr>
            <w:noProof/>
            <w:webHidden/>
          </w:rPr>
          <w:instrText xml:space="preserve"> PAGEREF _Toc68887544 \h </w:instrText>
        </w:r>
        <w:r>
          <w:rPr>
            <w:noProof/>
            <w:webHidden/>
          </w:rPr>
        </w:r>
        <w:r>
          <w:rPr>
            <w:noProof/>
            <w:webHidden/>
          </w:rPr>
          <w:fldChar w:fldCharType="separate"/>
        </w:r>
        <w:r>
          <w:rPr>
            <w:noProof/>
            <w:webHidden/>
          </w:rPr>
          <w:t>67</w:t>
        </w:r>
        <w:r>
          <w:rPr>
            <w:noProof/>
            <w:webHidden/>
          </w:rPr>
          <w:fldChar w:fldCharType="end"/>
        </w:r>
      </w:hyperlink>
    </w:p>
    <w:p w14:paraId="3FF302C3" w14:textId="26A377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5" w:history="1">
        <w:r w:rsidRPr="003868F2">
          <w:rPr>
            <w:rStyle w:val="Hyperlink"/>
            <w:noProof/>
          </w:rPr>
          <w:t>Figure 14: S</w:t>
        </w:r>
        <w:r w:rsidRPr="003868F2">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_Toc68887545 \h </w:instrText>
        </w:r>
        <w:r>
          <w:rPr>
            <w:noProof/>
            <w:webHidden/>
          </w:rPr>
        </w:r>
        <w:r>
          <w:rPr>
            <w:noProof/>
            <w:webHidden/>
          </w:rPr>
          <w:fldChar w:fldCharType="separate"/>
        </w:r>
        <w:r>
          <w:rPr>
            <w:noProof/>
            <w:webHidden/>
          </w:rPr>
          <w:t>67</w:t>
        </w:r>
        <w:r>
          <w:rPr>
            <w:noProof/>
            <w:webHidden/>
          </w:rPr>
          <w:fldChar w:fldCharType="end"/>
        </w:r>
      </w:hyperlink>
    </w:p>
    <w:p w14:paraId="68BDB72C" w14:textId="540576B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6" w:history="1">
        <w:r w:rsidRPr="003868F2">
          <w:rPr>
            <w:rStyle w:val="Hyperlink"/>
            <w:noProof/>
          </w:rPr>
          <w:t>Figure 15: Dimensions of Solid Rivets</w:t>
        </w:r>
        <w:r>
          <w:rPr>
            <w:noProof/>
            <w:webHidden/>
          </w:rPr>
          <w:tab/>
        </w:r>
        <w:r>
          <w:rPr>
            <w:noProof/>
            <w:webHidden/>
          </w:rPr>
          <w:fldChar w:fldCharType="begin"/>
        </w:r>
        <w:r>
          <w:rPr>
            <w:noProof/>
            <w:webHidden/>
          </w:rPr>
          <w:instrText xml:space="preserve"> PAGEREF _Toc68887546 \h </w:instrText>
        </w:r>
        <w:r>
          <w:rPr>
            <w:noProof/>
            <w:webHidden/>
          </w:rPr>
        </w:r>
        <w:r>
          <w:rPr>
            <w:noProof/>
            <w:webHidden/>
          </w:rPr>
          <w:fldChar w:fldCharType="separate"/>
        </w:r>
        <w:r>
          <w:rPr>
            <w:noProof/>
            <w:webHidden/>
          </w:rPr>
          <w:t>69</w:t>
        </w:r>
        <w:r>
          <w:rPr>
            <w:noProof/>
            <w:webHidden/>
          </w:rPr>
          <w:fldChar w:fldCharType="end"/>
        </w:r>
      </w:hyperlink>
    </w:p>
    <w:p w14:paraId="51290600" w14:textId="01BCCE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7" w:history="1">
        <w:r w:rsidRPr="003868F2">
          <w:rPr>
            <w:rStyle w:val="Hyperlink"/>
            <w:noProof/>
          </w:rPr>
          <w:t>Figure 16: Clinch allowance of solid rivet</w:t>
        </w:r>
        <w:r>
          <w:rPr>
            <w:noProof/>
            <w:webHidden/>
          </w:rPr>
          <w:tab/>
        </w:r>
        <w:r>
          <w:rPr>
            <w:noProof/>
            <w:webHidden/>
          </w:rPr>
          <w:fldChar w:fldCharType="begin"/>
        </w:r>
        <w:r>
          <w:rPr>
            <w:noProof/>
            <w:webHidden/>
          </w:rPr>
          <w:instrText xml:space="preserve"> PAGEREF _Toc68887547 \h </w:instrText>
        </w:r>
        <w:r>
          <w:rPr>
            <w:noProof/>
            <w:webHidden/>
          </w:rPr>
        </w:r>
        <w:r>
          <w:rPr>
            <w:noProof/>
            <w:webHidden/>
          </w:rPr>
          <w:fldChar w:fldCharType="separate"/>
        </w:r>
        <w:r>
          <w:rPr>
            <w:noProof/>
            <w:webHidden/>
          </w:rPr>
          <w:t>70</w:t>
        </w:r>
        <w:r>
          <w:rPr>
            <w:noProof/>
            <w:webHidden/>
          </w:rPr>
          <w:fldChar w:fldCharType="end"/>
        </w:r>
      </w:hyperlink>
    </w:p>
    <w:p w14:paraId="2DD800DF" w14:textId="5D45DA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8" w:history="1">
        <w:r w:rsidRPr="003868F2">
          <w:rPr>
            <w:rStyle w:val="Hyperlink"/>
            <w:noProof/>
          </w:rPr>
          <w:t>Figure 17: Cross section of a SWOP Rivet</w:t>
        </w:r>
        <w:r>
          <w:rPr>
            <w:noProof/>
            <w:webHidden/>
          </w:rPr>
          <w:tab/>
        </w:r>
        <w:r>
          <w:rPr>
            <w:noProof/>
            <w:webHidden/>
          </w:rPr>
          <w:fldChar w:fldCharType="begin"/>
        </w:r>
        <w:r>
          <w:rPr>
            <w:noProof/>
            <w:webHidden/>
          </w:rPr>
          <w:instrText xml:space="preserve"> PAGEREF _Toc68887548 \h </w:instrText>
        </w:r>
        <w:r>
          <w:rPr>
            <w:noProof/>
            <w:webHidden/>
          </w:rPr>
        </w:r>
        <w:r>
          <w:rPr>
            <w:noProof/>
            <w:webHidden/>
          </w:rPr>
          <w:fldChar w:fldCharType="separate"/>
        </w:r>
        <w:r>
          <w:rPr>
            <w:noProof/>
            <w:webHidden/>
          </w:rPr>
          <w:t>71</w:t>
        </w:r>
        <w:r>
          <w:rPr>
            <w:noProof/>
            <w:webHidden/>
          </w:rPr>
          <w:fldChar w:fldCharType="end"/>
        </w:r>
      </w:hyperlink>
    </w:p>
    <w:p w14:paraId="52A640CE" w14:textId="5A8E50A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49" w:history="1">
        <w:r w:rsidRPr="003868F2">
          <w:rPr>
            <w:rStyle w:val="Hyperlink"/>
            <w:noProof/>
          </w:rPr>
          <w:t>Figure 18 Clinchnietbolzen types</w:t>
        </w:r>
        <w:r>
          <w:rPr>
            <w:noProof/>
            <w:webHidden/>
          </w:rPr>
          <w:tab/>
        </w:r>
        <w:r>
          <w:rPr>
            <w:noProof/>
            <w:webHidden/>
          </w:rPr>
          <w:fldChar w:fldCharType="begin"/>
        </w:r>
        <w:r>
          <w:rPr>
            <w:noProof/>
            <w:webHidden/>
          </w:rPr>
          <w:instrText xml:space="preserve"> PAGEREF _Toc68887549 \h </w:instrText>
        </w:r>
        <w:r>
          <w:rPr>
            <w:noProof/>
            <w:webHidden/>
          </w:rPr>
        </w:r>
        <w:r>
          <w:rPr>
            <w:noProof/>
            <w:webHidden/>
          </w:rPr>
          <w:fldChar w:fldCharType="separate"/>
        </w:r>
        <w:r>
          <w:rPr>
            <w:noProof/>
            <w:webHidden/>
          </w:rPr>
          <w:t>73</w:t>
        </w:r>
        <w:r>
          <w:rPr>
            <w:noProof/>
            <w:webHidden/>
          </w:rPr>
          <w:fldChar w:fldCharType="end"/>
        </w:r>
      </w:hyperlink>
    </w:p>
    <w:p w14:paraId="4F10F7DA" w14:textId="16652A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0" w:history="1">
        <w:r w:rsidRPr="003868F2">
          <w:rPr>
            <w:rStyle w:val="Hyperlink"/>
            <w:noProof/>
          </w:rPr>
          <w:t>Figure 19 Clinch Rivet Stud: Ball stud</w:t>
        </w:r>
        <w:r>
          <w:rPr>
            <w:noProof/>
            <w:webHidden/>
          </w:rPr>
          <w:tab/>
        </w:r>
        <w:r>
          <w:rPr>
            <w:noProof/>
            <w:webHidden/>
          </w:rPr>
          <w:fldChar w:fldCharType="begin"/>
        </w:r>
        <w:r>
          <w:rPr>
            <w:noProof/>
            <w:webHidden/>
          </w:rPr>
          <w:instrText xml:space="preserve"> PAGEREF _Toc68887550 \h </w:instrText>
        </w:r>
        <w:r>
          <w:rPr>
            <w:noProof/>
            <w:webHidden/>
          </w:rPr>
        </w:r>
        <w:r>
          <w:rPr>
            <w:noProof/>
            <w:webHidden/>
          </w:rPr>
          <w:fldChar w:fldCharType="separate"/>
        </w:r>
        <w:r>
          <w:rPr>
            <w:noProof/>
            <w:webHidden/>
          </w:rPr>
          <w:t>73</w:t>
        </w:r>
        <w:r>
          <w:rPr>
            <w:noProof/>
            <w:webHidden/>
          </w:rPr>
          <w:fldChar w:fldCharType="end"/>
        </w:r>
      </w:hyperlink>
    </w:p>
    <w:p w14:paraId="590137F1" w14:textId="76ECC5F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1" w:history="1">
        <w:r w:rsidRPr="003868F2">
          <w:rPr>
            <w:rStyle w:val="Hyperlink"/>
            <w:noProof/>
          </w:rPr>
          <w:t>Figure 20: Bolts and Screws</w:t>
        </w:r>
        <w:r>
          <w:rPr>
            <w:noProof/>
            <w:webHidden/>
          </w:rPr>
          <w:tab/>
        </w:r>
        <w:r>
          <w:rPr>
            <w:noProof/>
            <w:webHidden/>
          </w:rPr>
          <w:fldChar w:fldCharType="begin"/>
        </w:r>
        <w:r>
          <w:rPr>
            <w:noProof/>
            <w:webHidden/>
          </w:rPr>
          <w:instrText xml:space="preserve"> PAGEREF _Toc68887551 \h </w:instrText>
        </w:r>
        <w:r>
          <w:rPr>
            <w:noProof/>
            <w:webHidden/>
          </w:rPr>
        </w:r>
        <w:r>
          <w:rPr>
            <w:noProof/>
            <w:webHidden/>
          </w:rPr>
          <w:fldChar w:fldCharType="separate"/>
        </w:r>
        <w:r>
          <w:rPr>
            <w:noProof/>
            <w:webHidden/>
          </w:rPr>
          <w:t>75</w:t>
        </w:r>
        <w:r>
          <w:rPr>
            <w:noProof/>
            <w:webHidden/>
          </w:rPr>
          <w:fldChar w:fldCharType="end"/>
        </w:r>
      </w:hyperlink>
    </w:p>
    <w:p w14:paraId="1ECBF8E9" w14:textId="5763C9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2" w:history="1">
        <w:r w:rsidRPr="003868F2">
          <w:rPr>
            <w:rStyle w:val="Hyperlink"/>
            <w:noProof/>
          </w:rPr>
          <w:t>Figure 21: Different Screw Forms</w:t>
        </w:r>
        <w:r>
          <w:rPr>
            <w:noProof/>
            <w:webHidden/>
          </w:rPr>
          <w:tab/>
        </w:r>
        <w:r>
          <w:rPr>
            <w:noProof/>
            <w:webHidden/>
          </w:rPr>
          <w:fldChar w:fldCharType="begin"/>
        </w:r>
        <w:r>
          <w:rPr>
            <w:noProof/>
            <w:webHidden/>
          </w:rPr>
          <w:instrText xml:space="preserve"> PAGEREF _Toc68887552 \h </w:instrText>
        </w:r>
        <w:r>
          <w:rPr>
            <w:noProof/>
            <w:webHidden/>
          </w:rPr>
        </w:r>
        <w:r>
          <w:rPr>
            <w:noProof/>
            <w:webHidden/>
          </w:rPr>
          <w:fldChar w:fldCharType="separate"/>
        </w:r>
        <w:r>
          <w:rPr>
            <w:noProof/>
            <w:webHidden/>
          </w:rPr>
          <w:t>76</w:t>
        </w:r>
        <w:r>
          <w:rPr>
            <w:noProof/>
            <w:webHidden/>
          </w:rPr>
          <w:fldChar w:fldCharType="end"/>
        </w:r>
      </w:hyperlink>
    </w:p>
    <w:p w14:paraId="1218CCC0" w14:textId="597157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3" w:history="1">
        <w:r w:rsidRPr="003868F2">
          <w:rPr>
            <w:rStyle w:val="Hyperlink"/>
            <w:noProof/>
          </w:rPr>
          <w:t>Figure 22: Definition of Length and Head Sizes</w:t>
        </w:r>
        <w:r>
          <w:rPr>
            <w:noProof/>
            <w:webHidden/>
          </w:rPr>
          <w:tab/>
        </w:r>
        <w:r>
          <w:rPr>
            <w:noProof/>
            <w:webHidden/>
          </w:rPr>
          <w:fldChar w:fldCharType="begin"/>
        </w:r>
        <w:r>
          <w:rPr>
            <w:noProof/>
            <w:webHidden/>
          </w:rPr>
          <w:instrText xml:space="preserve"> PAGEREF _Toc68887553 \h </w:instrText>
        </w:r>
        <w:r>
          <w:rPr>
            <w:noProof/>
            <w:webHidden/>
          </w:rPr>
        </w:r>
        <w:r>
          <w:rPr>
            <w:noProof/>
            <w:webHidden/>
          </w:rPr>
          <w:fldChar w:fldCharType="separate"/>
        </w:r>
        <w:r>
          <w:rPr>
            <w:noProof/>
            <w:webHidden/>
          </w:rPr>
          <w:t>76</w:t>
        </w:r>
        <w:r>
          <w:rPr>
            <w:noProof/>
            <w:webHidden/>
          </w:rPr>
          <w:fldChar w:fldCharType="end"/>
        </w:r>
      </w:hyperlink>
    </w:p>
    <w:p w14:paraId="5C73ADE0" w14:textId="27E215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4" w:history="1">
        <w:r w:rsidRPr="003868F2">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_Toc68887554 \h </w:instrText>
        </w:r>
        <w:r>
          <w:rPr>
            <w:noProof/>
            <w:webHidden/>
          </w:rPr>
        </w:r>
        <w:r>
          <w:rPr>
            <w:noProof/>
            <w:webHidden/>
          </w:rPr>
          <w:fldChar w:fldCharType="separate"/>
        </w:r>
        <w:r>
          <w:rPr>
            <w:noProof/>
            <w:webHidden/>
          </w:rPr>
          <w:t>76</w:t>
        </w:r>
        <w:r>
          <w:rPr>
            <w:noProof/>
            <w:webHidden/>
          </w:rPr>
          <w:fldChar w:fldCharType="end"/>
        </w:r>
      </w:hyperlink>
    </w:p>
    <w:p w14:paraId="5CE25931" w14:textId="0BB76C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5" w:history="1">
        <w:r w:rsidRPr="003868F2">
          <w:rPr>
            <w:rStyle w:val="Hyperlink"/>
            <w:noProof/>
          </w:rPr>
          <w:t>Figure 24: Bolt with welded nut</w:t>
        </w:r>
        <w:r>
          <w:rPr>
            <w:noProof/>
            <w:webHidden/>
          </w:rPr>
          <w:tab/>
        </w:r>
        <w:r>
          <w:rPr>
            <w:noProof/>
            <w:webHidden/>
          </w:rPr>
          <w:fldChar w:fldCharType="begin"/>
        </w:r>
        <w:r>
          <w:rPr>
            <w:noProof/>
            <w:webHidden/>
          </w:rPr>
          <w:instrText xml:space="preserve"> PAGEREF _Toc68887555 \h </w:instrText>
        </w:r>
        <w:r>
          <w:rPr>
            <w:noProof/>
            <w:webHidden/>
          </w:rPr>
        </w:r>
        <w:r>
          <w:rPr>
            <w:noProof/>
            <w:webHidden/>
          </w:rPr>
          <w:fldChar w:fldCharType="separate"/>
        </w:r>
        <w:r>
          <w:rPr>
            <w:noProof/>
            <w:webHidden/>
          </w:rPr>
          <w:t>87</w:t>
        </w:r>
        <w:r>
          <w:rPr>
            <w:noProof/>
            <w:webHidden/>
          </w:rPr>
          <w:fldChar w:fldCharType="end"/>
        </w:r>
      </w:hyperlink>
    </w:p>
    <w:p w14:paraId="72849F70" w14:textId="23B146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6" w:history="1">
        <w:r w:rsidRPr="003868F2">
          <w:rPr>
            <w:rStyle w:val="Hyperlink"/>
            <w:noProof/>
          </w:rPr>
          <w:t>Figure 25: Bolt with free nut</w:t>
        </w:r>
        <w:r>
          <w:rPr>
            <w:noProof/>
            <w:webHidden/>
          </w:rPr>
          <w:tab/>
        </w:r>
        <w:r>
          <w:rPr>
            <w:noProof/>
            <w:webHidden/>
          </w:rPr>
          <w:fldChar w:fldCharType="begin"/>
        </w:r>
        <w:r>
          <w:rPr>
            <w:noProof/>
            <w:webHidden/>
          </w:rPr>
          <w:instrText xml:space="preserve"> PAGEREF _Toc68887556 \h </w:instrText>
        </w:r>
        <w:r>
          <w:rPr>
            <w:noProof/>
            <w:webHidden/>
          </w:rPr>
        </w:r>
        <w:r>
          <w:rPr>
            <w:noProof/>
            <w:webHidden/>
          </w:rPr>
          <w:fldChar w:fldCharType="separate"/>
        </w:r>
        <w:r>
          <w:rPr>
            <w:noProof/>
            <w:webHidden/>
          </w:rPr>
          <w:t>87</w:t>
        </w:r>
        <w:r>
          <w:rPr>
            <w:noProof/>
            <w:webHidden/>
          </w:rPr>
          <w:fldChar w:fldCharType="end"/>
        </w:r>
      </w:hyperlink>
    </w:p>
    <w:p w14:paraId="64E58871" w14:textId="0BF99C1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7" w:history="1">
        <w:r w:rsidRPr="003868F2">
          <w:rPr>
            <w:rStyle w:val="Hyperlink"/>
            <w:noProof/>
          </w:rPr>
          <w:t>Figure 26: Screw</w:t>
        </w:r>
        <w:r>
          <w:rPr>
            <w:noProof/>
            <w:webHidden/>
          </w:rPr>
          <w:tab/>
        </w:r>
        <w:r>
          <w:rPr>
            <w:noProof/>
            <w:webHidden/>
          </w:rPr>
          <w:fldChar w:fldCharType="begin"/>
        </w:r>
        <w:r>
          <w:rPr>
            <w:noProof/>
            <w:webHidden/>
          </w:rPr>
          <w:instrText xml:space="preserve"> PAGEREF _Toc68887557 \h </w:instrText>
        </w:r>
        <w:r>
          <w:rPr>
            <w:noProof/>
            <w:webHidden/>
          </w:rPr>
        </w:r>
        <w:r>
          <w:rPr>
            <w:noProof/>
            <w:webHidden/>
          </w:rPr>
          <w:fldChar w:fldCharType="separate"/>
        </w:r>
        <w:r>
          <w:rPr>
            <w:noProof/>
            <w:webHidden/>
          </w:rPr>
          <w:t>88</w:t>
        </w:r>
        <w:r>
          <w:rPr>
            <w:noProof/>
            <w:webHidden/>
          </w:rPr>
          <w:fldChar w:fldCharType="end"/>
        </w:r>
      </w:hyperlink>
    </w:p>
    <w:p w14:paraId="54B04186" w14:textId="7245221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8" w:history="1">
        <w:r w:rsidRPr="003868F2">
          <w:rPr>
            <w:rStyle w:val="Hyperlink"/>
            <w:noProof/>
          </w:rPr>
          <w:t>Figure 27: Welded stud with free nut</w:t>
        </w:r>
        <w:r>
          <w:rPr>
            <w:noProof/>
            <w:webHidden/>
          </w:rPr>
          <w:tab/>
        </w:r>
        <w:r>
          <w:rPr>
            <w:noProof/>
            <w:webHidden/>
          </w:rPr>
          <w:fldChar w:fldCharType="begin"/>
        </w:r>
        <w:r>
          <w:rPr>
            <w:noProof/>
            <w:webHidden/>
          </w:rPr>
          <w:instrText xml:space="preserve"> PAGEREF _Toc68887558 \h </w:instrText>
        </w:r>
        <w:r>
          <w:rPr>
            <w:noProof/>
            <w:webHidden/>
          </w:rPr>
        </w:r>
        <w:r>
          <w:rPr>
            <w:noProof/>
            <w:webHidden/>
          </w:rPr>
          <w:fldChar w:fldCharType="separate"/>
        </w:r>
        <w:r>
          <w:rPr>
            <w:noProof/>
            <w:webHidden/>
          </w:rPr>
          <w:t>88</w:t>
        </w:r>
        <w:r>
          <w:rPr>
            <w:noProof/>
            <w:webHidden/>
          </w:rPr>
          <w:fldChar w:fldCharType="end"/>
        </w:r>
      </w:hyperlink>
    </w:p>
    <w:p w14:paraId="08CE8FCB" w14:textId="4F85FF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59" w:history="1">
        <w:r w:rsidRPr="003868F2">
          <w:rPr>
            <w:rStyle w:val="Hyperlink"/>
            <w:noProof/>
          </w:rPr>
          <w:t>Figure 28: Plain stud</w:t>
        </w:r>
        <w:r>
          <w:rPr>
            <w:noProof/>
            <w:webHidden/>
          </w:rPr>
          <w:tab/>
        </w:r>
        <w:r>
          <w:rPr>
            <w:noProof/>
            <w:webHidden/>
          </w:rPr>
          <w:fldChar w:fldCharType="begin"/>
        </w:r>
        <w:r>
          <w:rPr>
            <w:noProof/>
            <w:webHidden/>
          </w:rPr>
          <w:instrText xml:space="preserve"> PAGEREF _Toc68887559 \h </w:instrText>
        </w:r>
        <w:r>
          <w:rPr>
            <w:noProof/>
            <w:webHidden/>
          </w:rPr>
        </w:r>
        <w:r>
          <w:rPr>
            <w:noProof/>
            <w:webHidden/>
          </w:rPr>
          <w:fldChar w:fldCharType="separate"/>
        </w:r>
        <w:r>
          <w:rPr>
            <w:noProof/>
            <w:webHidden/>
          </w:rPr>
          <w:t>89</w:t>
        </w:r>
        <w:r>
          <w:rPr>
            <w:noProof/>
            <w:webHidden/>
          </w:rPr>
          <w:fldChar w:fldCharType="end"/>
        </w:r>
      </w:hyperlink>
    </w:p>
    <w:p w14:paraId="776F179D" w14:textId="54614EC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0" w:history="1">
        <w:r w:rsidRPr="003868F2">
          <w:rPr>
            <w:rStyle w:val="Hyperlink"/>
            <w:noProof/>
          </w:rPr>
          <w:t>Figure 29: Process of Flow Drill Screwing</w:t>
        </w:r>
        <w:r>
          <w:rPr>
            <w:noProof/>
            <w:webHidden/>
          </w:rPr>
          <w:tab/>
        </w:r>
        <w:r>
          <w:rPr>
            <w:noProof/>
            <w:webHidden/>
          </w:rPr>
          <w:fldChar w:fldCharType="begin"/>
        </w:r>
        <w:r>
          <w:rPr>
            <w:noProof/>
            <w:webHidden/>
          </w:rPr>
          <w:instrText xml:space="preserve"> PAGEREF _Toc68887560 \h </w:instrText>
        </w:r>
        <w:r>
          <w:rPr>
            <w:noProof/>
            <w:webHidden/>
          </w:rPr>
        </w:r>
        <w:r>
          <w:rPr>
            <w:noProof/>
            <w:webHidden/>
          </w:rPr>
          <w:fldChar w:fldCharType="separate"/>
        </w:r>
        <w:r>
          <w:rPr>
            <w:noProof/>
            <w:webHidden/>
          </w:rPr>
          <w:t>90</w:t>
        </w:r>
        <w:r>
          <w:rPr>
            <w:noProof/>
            <w:webHidden/>
          </w:rPr>
          <w:fldChar w:fldCharType="end"/>
        </w:r>
      </w:hyperlink>
    </w:p>
    <w:p w14:paraId="7BE9DD10" w14:textId="5EC46E7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1" w:history="1">
        <w:r w:rsidRPr="003868F2">
          <w:rPr>
            <w:rStyle w:val="Hyperlink"/>
            <w:noProof/>
          </w:rPr>
          <w:t>Figure 30: Measures of applied FDS</w:t>
        </w:r>
        <w:r>
          <w:rPr>
            <w:noProof/>
            <w:webHidden/>
          </w:rPr>
          <w:tab/>
        </w:r>
        <w:r>
          <w:rPr>
            <w:noProof/>
            <w:webHidden/>
          </w:rPr>
          <w:fldChar w:fldCharType="begin"/>
        </w:r>
        <w:r>
          <w:rPr>
            <w:noProof/>
            <w:webHidden/>
          </w:rPr>
          <w:instrText xml:space="preserve"> PAGEREF _Toc68887561 \h </w:instrText>
        </w:r>
        <w:r>
          <w:rPr>
            <w:noProof/>
            <w:webHidden/>
          </w:rPr>
        </w:r>
        <w:r>
          <w:rPr>
            <w:noProof/>
            <w:webHidden/>
          </w:rPr>
          <w:fldChar w:fldCharType="separate"/>
        </w:r>
        <w:r>
          <w:rPr>
            <w:noProof/>
            <w:webHidden/>
          </w:rPr>
          <w:t>91</w:t>
        </w:r>
        <w:r>
          <w:rPr>
            <w:noProof/>
            <w:webHidden/>
          </w:rPr>
          <w:fldChar w:fldCharType="end"/>
        </w:r>
      </w:hyperlink>
    </w:p>
    <w:p w14:paraId="55D2B8E8" w14:textId="2A62FC7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2" w:history="1">
        <w:r w:rsidRPr="003868F2">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_Toc68887562 \h </w:instrText>
        </w:r>
        <w:r>
          <w:rPr>
            <w:noProof/>
            <w:webHidden/>
          </w:rPr>
        </w:r>
        <w:r>
          <w:rPr>
            <w:noProof/>
            <w:webHidden/>
          </w:rPr>
          <w:fldChar w:fldCharType="separate"/>
        </w:r>
        <w:r>
          <w:rPr>
            <w:noProof/>
            <w:webHidden/>
          </w:rPr>
          <w:t>91</w:t>
        </w:r>
        <w:r>
          <w:rPr>
            <w:noProof/>
            <w:webHidden/>
          </w:rPr>
          <w:fldChar w:fldCharType="end"/>
        </w:r>
      </w:hyperlink>
    </w:p>
    <w:p w14:paraId="100C6D22" w14:textId="6AF681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3" w:history="1">
        <w:r w:rsidRPr="003868F2">
          <w:rPr>
            <w:rStyle w:val="Hyperlink"/>
            <w:noProof/>
          </w:rPr>
          <w:t>Figure 32: Pilot hole on sheet metal</w:t>
        </w:r>
        <w:r>
          <w:rPr>
            <w:noProof/>
            <w:webHidden/>
          </w:rPr>
          <w:tab/>
        </w:r>
        <w:r>
          <w:rPr>
            <w:noProof/>
            <w:webHidden/>
          </w:rPr>
          <w:fldChar w:fldCharType="begin"/>
        </w:r>
        <w:r>
          <w:rPr>
            <w:noProof/>
            <w:webHidden/>
          </w:rPr>
          <w:instrText xml:space="preserve"> PAGEREF _Toc68887563 \h </w:instrText>
        </w:r>
        <w:r>
          <w:rPr>
            <w:noProof/>
            <w:webHidden/>
          </w:rPr>
        </w:r>
        <w:r>
          <w:rPr>
            <w:noProof/>
            <w:webHidden/>
          </w:rPr>
          <w:fldChar w:fldCharType="separate"/>
        </w:r>
        <w:r>
          <w:rPr>
            <w:noProof/>
            <w:webHidden/>
          </w:rPr>
          <w:t>92</w:t>
        </w:r>
        <w:r>
          <w:rPr>
            <w:noProof/>
            <w:webHidden/>
          </w:rPr>
          <w:fldChar w:fldCharType="end"/>
        </w:r>
      </w:hyperlink>
    </w:p>
    <w:p w14:paraId="47C36474" w14:textId="6C0EC9B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4" w:history="1">
        <w:r w:rsidRPr="003868F2">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_Toc68887564 \h </w:instrText>
        </w:r>
        <w:r>
          <w:rPr>
            <w:noProof/>
            <w:webHidden/>
          </w:rPr>
        </w:r>
        <w:r>
          <w:rPr>
            <w:noProof/>
            <w:webHidden/>
          </w:rPr>
          <w:fldChar w:fldCharType="separate"/>
        </w:r>
        <w:r>
          <w:rPr>
            <w:noProof/>
            <w:webHidden/>
          </w:rPr>
          <w:t>93</w:t>
        </w:r>
        <w:r>
          <w:rPr>
            <w:noProof/>
            <w:webHidden/>
          </w:rPr>
          <w:fldChar w:fldCharType="end"/>
        </w:r>
      </w:hyperlink>
    </w:p>
    <w:p w14:paraId="2DF18B56" w14:textId="74A29D2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5" w:history="1">
        <w:r w:rsidRPr="003868F2">
          <w:rPr>
            <w:rStyle w:val="Hyperlink"/>
            <w:noProof/>
          </w:rPr>
          <w:t>Figure 34: Clinch Joint Dimensions</w:t>
        </w:r>
        <w:r>
          <w:rPr>
            <w:noProof/>
            <w:webHidden/>
          </w:rPr>
          <w:tab/>
        </w:r>
        <w:r>
          <w:rPr>
            <w:noProof/>
            <w:webHidden/>
          </w:rPr>
          <w:fldChar w:fldCharType="begin"/>
        </w:r>
        <w:r>
          <w:rPr>
            <w:noProof/>
            <w:webHidden/>
          </w:rPr>
          <w:instrText xml:space="preserve"> PAGEREF _Toc68887565 \h </w:instrText>
        </w:r>
        <w:r>
          <w:rPr>
            <w:noProof/>
            <w:webHidden/>
          </w:rPr>
        </w:r>
        <w:r>
          <w:rPr>
            <w:noProof/>
            <w:webHidden/>
          </w:rPr>
          <w:fldChar w:fldCharType="separate"/>
        </w:r>
        <w:r>
          <w:rPr>
            <w:noProof/>
            <w:webHidden/>
          </w:rPr>
          <w:t>94</w:t>
        </w:r>
        <w:r>
          <w:rPr>
            <w:noProof/>
            <w:webHidden/>
          </w:rPr>
          <w:fldChar w:fldCharType="end"/>
        </w:r>
      </w:hyperlink>
    </w:p>
    <w:p w14:paraId="267B29E0" w14:textId="4280AC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6" w:history="1">
        <w:r w:rsidRPr="003868F2">
          <w:rPr>
            <w:rStyle w:val="Hyperlink"/>
            <w:noProof/>
          </w:rPr>
          <w:t>Figure 35: TOX (left) and BTM’s Tog-L-Loc system</w:t>
        </w:r>
        <w:r>
          <w:rPr>
            <w:noProof/>
            <w:webHidden/>
          </w:rPr>
          <w:tab/>
        </w:r>
        <w:r>
          <w:rPr>
            <w:noProof/>
            <w:webHidden/>
          </w:rPr>
          <w:fldChar w:fldCharType="begin"/>
        </w:r>
        <w:r>
          <w:rPr>
            <w:noProof/>
            <w:webHidden/>
          </w:rPr>
          <w:instrText xml:space="preserve"> PAGEREF _Toc68887566 \h </w:instrText>
        </w:r>
        <w:r>
          <w:rPr>
            <w:noProof/>
            <w:webHidden/>
          </w:rPr>
        </w:r>
        <w:r>
          <w:rPr>
            <w:noProof/>
            <w:webHidden/>
          </w:rPr>
          <w:fldChar w:fldCharType="separate"/>
        </w:r>
        <w:r>
          <w:rPr>
            <w:noProof/>
            <w:webHidden/>
          </w:rPr>
          <w:t>94</w:t>
        </w:r>
        <w:r>
          <w:rPr>
            <w:noProof/>
            <w:webHidden/>
          </w:rPr>
          <w:fldChar w:fldCharType="end"/>
        </w:r>
      </w:hyperlink>
    </w:p>
    <w:p w14:paraId="5E0242BA" w14:textId="6A788A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7" w:history="1">
        <w:r w:rsidRPr="003868F2">
          <w:rPr>
            <w:rStyle w:val="Hyperlink"/>
            <w:noProof/>
          </w:rPr>
          <w:t>Figure 36: Cross Section of a Heat Stake</w:t>
        </w:r>
        <w:r>
          <w:rPr>
            <w:noProof/>
            <w:webHidden/>
          </w:rPr>
          <w:tab/>
        </w:r>
        <w:r>
          <w:rPr>
            <w:noProof/>
            <w:webHidden/>
          </w:rPr>
          <w:fldChar w:fldCharType="begin"/>
        </w:r>
        <w:r>
          <w:rPr>
            <w:noProof/>
            <w:webHidden/>
          </w:rPr>
          <w:instrText xml:space="preserve"> PAGEREF _Toc68887567 \h </w:instrText>
        </w:r>
        <w:r>
          <w:rPr>
            <w:noProof/>
            <w:webHidden/>
          </w:rPr>
        </w:r>
        <w:r>
          <w:rPr>
            <w:noProof/>
            <w:webHidden/>
          </w:rPr>
          <w:fldChar w:fldCharType="separate"/>
        </w:r>
        <w:r>
          <w:rPr>
            <w:noProof/>
            <w:webHidden/>
          </w:rPr>
          <w:t>97</w:t>
        </w:r>
        <w:r>
          <w:rPr>
            <w:noProof/>
            <w:webHidden/>
          </w:rPr>
          <w:fldChar w:fldCharType="end"/>
        </w:r>
      </w:hyperlink>
    </w:p>
    <w:p w14:paraId="17C6B6EF" w14:textId="264844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8" w:history="1">
        <w:r w:rsidRPr="003868F2">
          <w:rPr>
            <w:rStyle w:val="Hyperlink"/>
            <w:noProof/>
          </w:rPr>
          <w:t>Figure 37: A "Hairpin Clip"</w:t>
        </w:r>
        <w:r>
          <w:rPr>
            <w:noProof/>
            <w:webHidden/>
          </w:rPr>
          <w:tab/>
        </w:r>
        <w:r>
          <w:rPr>
            <w:noProof/>
            <w:webHidden/>
          </w:rPr>
          <w:fldChar w:fldCharType="begin"/>
        </w:r>
        <w:r>
          <w:rPr>
            <w:noProof/>
            <w:webHidden/>
          </w:rPr>
          <w:instrText xml:space="preserve"> PAGEREF _Toc68887568 \h </w:instrText>
        </w:r>
        <w:r>
          <w:rPr>
            <w:noProof/>
            <w:webHidden/>
          </w:rPr>
        </w:r>
        <w:r>
          <w:rPr>
            <w:noProof/>
            <w:webHidden/>
          </w:rPr>
          <w:fldChar w:fldCharType="separate"/>
        </w:r>
        <w:r>
          <w:rPr>
            <w:noProof/>
            <w:webHidden/>
          </w:rPr>
          <w:t>99</w:t>
        </w:r>
        <w:r>
          <w:rPr>
            <w:noProof/>
            <w:webHidden/>
          </w:rPr>
          <w:fldChar w:fldCharType="end"/>
        </w:r>
      </w:hyperlink>
    </w:p>
    <w:p w14:paraId="3D64AEBD" w14:textId="00C43A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69" w:history="1">
        <w:r w:rsidRPr="003868F2">
          <w:rPr>
            <w:rStyle w:val="Hyperlink"/>
            <w:noProof/>
          </w:rPr>
          <w:t>Figure 38: Internal and External Circlips</w:t>
        </w:r>
        <w:r>
          <w:rPr>
            <w:noProof/>
            <w:webHidden/>
          </w:rPr>
          <w:tab/>
        </w:r>
        <w:r>
          <w:rPr>
            <w:noProof/>
            <w:webHidden/>
          </w:rPr>
          <w:fldChar w:fldCharType="begin"/>
        </w:r>
        <w:r>
          <w:rPr>
            <w:noProof/>
            <w:webHidden/>
          </w:rPr>
          <w:instrText xml:space="preserve"> PAGEREF _Toc68887569 \h </w:instrText>
        </w:r>
        <w:r>
          <w:rPr>
            <w:noProof/>
            <w:webHidden/>
          </w:rPr>
        </w:r>
        <w:r>
          <w:rPr>
            <w:noProof/>
            <w:webHidden/>
          </w:rPr>
          <w:fldChar w:fldCharType="separate"/>
        </w:r>
        <w:r>
          <w:rPr>
            <w:noProof/>
            <w:webHidden/>
          </w:rPr>
          <w:t>99</w:t>
        </w:r>
        <w:r>
          <w:rPr>
            <w:noProof/>
            <w:webHidden/>
          </w:rPr>
          <w:fldChar w:fldCharType="end"/>
        </w:r>
      </w:hyperlink>
    </w:p>
    <w:p w14:paraId="5A90602D" w14:textId="6F366DD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0" w:history="1">
        <w:r w:rsidRPr="003868F2">
          <w:rPr>
            <w:rStyle w:val="Hyperlink"/>
            <w:noProof/>
          </w:rPr>
          <w:t>Figure 39: Clips Pushed into a Hole</w:t>
        </w:r>
        <w:r>
          <w:rPr>
            <w:noProof/>
            <w:webHidden/>
          </w:rPr>
          <w:tab/>
        </w:r>
        <w:r>
          <w:rPr>
            <w:noProof/>
            <w:webHidden/>
          </w:rPr>
          <w:fldChar w:fldCharType="begin"/>
        </w:r>
        <w:r>
          <w:rPr>
            <w:noProof/>
            <w:webHidden/>
          </w:rPr>
          <w:instrText xml:space="preserve"> PAGEREF _Toc68887570 \h </w:instrText>
        </w:r>
        <w:r>
          <w:rPr>
            <w:noProof/>
            <w:webHidden/>
          </w:rPr>
        </w:r>
        <w:r>
          <w:rPr>
            <w:noProof/>
            <w:webHidden/>
          </w:rPr>
          <w:fldChar w:fldCharType="separate"/>
        </w:r>
        <w:r>
          <w:rPr>
            <w:noProof/>
            <w:webHidden/>
          </w:rPr>
          <w:t>99</w:t>
        </w:r>
        <w:r>
          <w:rPr>
            <w:noProof/>
            <w:webHidden/>
          </w:rPr>
          <w:fldChar w:fldCharType="end"/>
        </w:r>
      </w:hyperlink>
    </w:p>
    <w:p w14:paraId="6FC67E2E" w14:textId="4BF175E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1" w:history="1">
        <w:r w:rsidRPr="003868F2">
          <w:rPr>
            <w:rStyle w:val="Hyperlink"/>
            <w:noProof/>
          </w:rPr>
          <w:t>Figure 40: Clips Sliding onto a Flat Surface</w:t>
        </w:r>
        <w:r>
          <w:rPr>
            <w:noProof/>
            <w:webHidden/>
          </w:rPr>
          <w:tab/>
        </w:r>
        <w:r>
          <w:rPr>
            <w:noProof/>
            <w:webHidden/>
          </w:rPr>
          <w:fldChar w:fldCharType="begin"/>
        </w:r>
        <w:r>
          <w:rPr>
            <w:noProof/>
            <w:webHidden/>
          </w:rPr>
          <w:instrText xml:space="preserve"> PAGEREF _Toc68887571 \h </w:instrText>
        </w:r>
        <w:r>
          <w:rPr>
            <w:noProof/>
            <w:webHidden/>
          </w:rPr>
        </w:r>
        <w:r>
          <w:rPr>
            <w:noProof/>
            <w:webHidden/>
          </w:rPr>
          <w:fldChar w:fldCharType="separate"/>
        </w:r>
        <w:r>
          <w:rPr>
            <w:noProof/>
            <w:webHidden/>
          </w:rPr>
          <w:t>99</w:t>
        </w:r>
        <w:r>
          <w:rPr>
            <w:noProof/>
            <w:webHidden/>
          </w:rPr>
          <w:fldChar w:fldCharType="end"/>
        </w:r>
      </w:hyperlink>
    </w:p>
    <w:p w14:paraId="2CE390C4" w14:textId="09CBF53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2" w:history="1">
        <w:r w:rsidRPr="003868F2">
          <w:rPr>
            <w:rStyle w:val="Hyperlink"/>
            <w:noProof/>
          </w:rPr>
          <w:t>Figure 41: RIVTAC</w:t>
        </w:r>
        <w:r w:rsidRPr="003868F2">
          <w:rPr>
            <w:rStyle w:val="Hyperlink"/>
            <w:rFonts w:cs="Calibri"/>
            <w:noProof/>
          </w:rPr>
          <w:t>®</w:t>
        </w:r>
        <w:r w:rsidRPr="003868F2">
          <w:rPr>
            <w:rStyle w:val="Hyperlink"/>
            <w:noProof/>
          </w:rPr>
          <w:t xml:space="preserve"> Nail</w:t>
        </w:r>
        <w:r>
          <w:rPr>
            <w:noProof/>
            <w:webHidden/>
          </w:rPr>
          <w:tab/>
        </w:r>
        <w:r>
          <w:rPr>
            <w:noProof/>
            <w:webHidden/>
          </w:rPr>
          <w:fldChar w:fldCharType="begin"/>
        </w:r>
        <w:r>
          <w:rPr>
            <w:noProof/>
            <w:webHidden/>
          </w:rPr>
          <w:instrText xml:space="preserve"> PAGEREF _Toc68887572 \h </w:instrText>
        </w:r>
        <w:r>
          <w:rPr>
            <w:noProof/>
            <w:webHidden/>
          </w:rPr>
        </w:r>
        <w:r>
          <w:rPr>
            <w:noProof/>
            <w:webHidden/>
          </w:rPr>
          <w:fldChar w:fldCharType="separate"/>
        </w:r>
        <w:r>
          <w:rPr>
            <w:noProof/>
            <w:webHidden/>
          </w:rPr>
          <w:t>101</w:t>
        </w:r>
        <w:r>
          <w:rPr>
            <w:noProof/>
            <w:webHidden/>
          </w:rPr>
          <w:fldChar w:fldCharType="end"/>
        </w:r>
      </w:hyperlink>
    </w:p>
    <w:p w14:paraId="313571F7" w14:textId="1B638E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3" w:history="1">
        <w:r w:rsidRPr="003868F2">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_Toc68887573 \h </w:instrText>
        </w:r>
        <w:r>
          <w:rPr>
            <w:noProof/>
            <w:webHidden/>
          </w:rPr>
        </w:r>
        <w:r>
          <w:rPr>
            <w:noProof/>
            <w:webHidden/>
          </w:rPr>
          <w:fldChar w:fldCharType="separate"/>
        </w:r>
        <w:r>
          <w:rPr>
            <w:noProof/>
            <w:webHidden/>
          </w:rPr>
          <w:t>102</w:t>
        </w:r>
        <w:r>
          <w:rPr>
            <w:noProof/>
            <w:webHidden/>
          </w:rPr>
          <w:fldChar w:fldCharType="end"/>
        </w:r>
      </w:hyperlink>
    </w:p>
    <w:p w14:paraId="6A61E47F" w14:textId="1177B9C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4" w:history="1">
        <w:r w:rsidRPr="003868F2">
          <w:rPr>
            <w:rStyle w:val="Hyperlink"/>
            <w:noProof/>
          </w:rPr>
          <w:t>Figure 43: Process of Rotation Joining (ROTAV)</w:t>
        </w:r>
        <w:r>
          <w:rPr>
            <w:noProof/>
            <w:webHidden/>
          </w:rPr>
          <w:tab/>
        </w:r>
        <w:r>
          <w:rPr>
            <w:noProof/>
            <w:webHidden/>
          </w:rPr>
          <w:fldChar w:fldCharType="begin"/>
        </w:r>
        <w:r>
          <w:rPr>
            <w:noProof/>
            <w:webHidden/>
          </w:rPr>
          <w:instrText xml:space="preserve"> PAGEREF _Toc68887574 \h </w:instrText>
        </w:r>
        <w:r>
          <w:rPr>
            <w:noProof/>
            <w:webHidden/>
          </w:rPr>
        </w:r>
        <w:r>
          <w:rPr>
            <w:noProof/>
            <w:webHidden/>
          </w:rPr>
          <w:fldChar w:fldCharType="separate"/>
        </w:r>
        <w:r>
          <w:rPr>
            <w:noProof/>
            <w:webHidden/>
          </w:rPr>
          <w:t>105</w:t>
        </w:r>
        <w:r>
          <w:rPr>
            <w:noProof/>
            <w:webHidden/>
          </w:rPr>
          <w:fldChar w:fldCharType="end"/>
        </w:r>
      </w:hyperlink>
    </w:p>
    <w:p w14:paraId="4887DF30" w14:textId="79B56A7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5" w:history="1">
        <w:r w:rsidRPr="003868F2">
          <w:rPr>
            <w:rStyle w:val="Hyperlink"/>
            <w:noProof/>
          </w:rPr>
          <w:t>Figure 44: ROTAV connecting aluminum and steel sheets</w:t>
        </w:r>
        <w:r>
          <w:rPr>
            <w:noProof/>
            <w:webHidden/>
          </w:rPr>
          <w:tab/>
        </w:r>
        <w:r>
          <w:rPr>
            <w:noProof/>
            <w:webHidden/>
          </w:rPr>
          <w:fldChar w:fldCharType="begin"/>
        </w:r>
        <w:r>
          <w:rPr>
            <w:noProof/>
            <w:webHidden/>
          </w:rPr>
          <w:instrText xml:space="preserve"> PAGEREF _Toc68887575 \h </w:instrText>
        </w:r>
        <w:r>
          <w:rPr>
            <w:noProof/>
            <w:webHidden/>
          </w:rPr>
        </w:r>
        <w:r>
          <w:rPr>
            <w:noProof/>
            <w:webHidden/>
          </w:rPr>
          <w:fldChar w:fldCharType="separate"/>
        </w:r>
        <w:r>
          <w:rPr>
            <w:noProof/>
            <w:webHidden/>
          </w:rPr>
          <w:t>106</w:t>
        </w:r>
        <w:r>
          <w:rPr>
            <w:noProof/>
            <w:webHidden/>
          </w:rPr>
          <w:fldChar w:fldCharType="end"/>
        </w:r>
      </w:hyperlink>
    </w:p>
    <w:p w14:paraId="1F8A025D" w14:textId="5F959A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6" w:history="1">
        <w:r w:rsidRPr="003868F2">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_Toc68887576 \h </w:instrText>
        </w:r>
        <w:r>
          <w:rPr>
            <w:noProof/>
            <w:webHidden/>
          </w:rPr>
        </w:r>
        <w:r>
          <w:rPr>
            <w:noProof/>
            <w:webHidden/>
          </w:rPr>
          <w:fldChar w:fldCharType="separate"/>
        </w:r>
        <w:r>
          <w:rPr>
            <w:noProof/>
            <w:webHidden/>
          </w:rPr>
          <w:t>113</w:t>
        </w:r>
        <w:r>
          <w:rPr>
            <w:noProof/>
            <w:webHidden/>
          </w:rPr>
          <w:fldChar w:fldCharType="end"/>
        </w:r>
      </w:hyperlink>
    </w:p>
    <w:p w14:paraId="0C898008" w14:textId="25A60C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7" w:history="1">
        <w:r w:rsidRPr="003868F2">
          <w:rPr>
            <w:rStyle w:val="Hyperlink"/>
            <w:noProof/>
          </w:rPr>
          <w:t>Figure 46: Longitudinal stiffener, top view</w:t>
        </w:r>
        <w:r>
          <w:rPr>
            <w:noProof/>
            <w:webHidden/>
          </w:rPr>
          <w:tab/>
        </w:r>
        <w:r>
          <w:rPr>
            <w:noProof/>
            <w:webHidden/>
          </w:rPr>
          <w:fldChar w:fldCharType="begin"/>
        </w:r>
        <w:r>
          <w:rPr>
            <w:noProof/>
            <w:webHidden/>
          </w:rPr>
          <w:instrText xml:space="preserve"> PAGEREF _Toc68887577 \h </w:instrText>
        </w:r>
        <w:r>
          <w:rPr>
            <w:noProof/>
            <w:webHidden/>
          </w:rPr>
        </w:r>
        <w:r>
          <w:rPr>
            <w:noProof/>
            <w:webHidden/>
          </w:rPr>
          <w:fldChar w:fldCharType="separate"/>
        </w:r>
        <w:r>
          <w:rPr>
            <w:noProof/>
            <w:webHidden/>
          </w:rPr>
          <w:t>113</w:t>
        </w:r>
        <w:r>
          <w:rPr>
            <w:noProof/>
            <w:webHidden/>
          </w:rPr>
          <w:fldChar w:fldCharType="end"/>
        </w:r>
      </w:hyperlink>
    </w:p>
    <w:p w14:paraId="12016902" w14:textId="4F8599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8" w:history="1">
        <w:r w:rsidRPr="003868F2">
          <w:rPr>
            <w:rStyle w:val="Hyperlink"/>
            <w:noProof/>
          </w:rPr>
          <w:t>Figure 47: Seam weld types and attributes</w:t>
        </w:r>
        <w:r>
          <w:rPr>
            <w:noProof/>
            <w:webHidden/>
          </w:rPr>
          <w:tab/>
        </w:r>
        <w:r>
          <w:rPr>
            <w:noProof/>
            <w:webHidden/>
          </w:rPr>
          <w:fldChar w:fldCharType="begin"/>
        </w:r>
        <w:r>
          <w:rPr>
            <w:noProof/>
            <w:webHidden/>
          </w:rPr>
          <w:instrText xml:space="preserve"> PAGEREF _Toc68887578 \h </w:instrText>
        </w:r>
        <w:r>
          <w:rPr>
            <w:noProof/>
            <w:webHidden/>
          </w:rPr>
        </w:r>
        <w:r>
          <w:rPr>
            <w:noProof/>
            <w:webHidden/>
          </w:rPr>
          <w:fldChar w:fldCharType="separate"/>
        </w:r>
        <w:r>
          <w:rPr>
            <w:noProof/>
            <w:webHidden/>
          </w:rPr>
          <w:t>115</w:t>
        </w:r>
        <w:r>
          <w:rPr>
            <w:noProof/>
            <w:webHidden/>
          </w:rPr>
          <w:fldChar w:fldCharType="end"/>
        </w:r>
      </w:hyperlink>
    </w:p>
    <w:p w14:paraId="5B262ABF" w14:textId="469BA02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79" w:history="1">
        <w:r w:rsidRPr="003868F2">
          <w:rPr>
            <w:rStyle w:val="Hyperlink"/>
            <w:noProof/>
          </w:rPr>
          <w:t>Figure 48: χMCF Structure of a Seam Weld (</w:t>
        </w:r>
        <w:r w:rsidRPr="003868F2">
          <w:rPr>
            <w:rStyle w:val="Hyperlink"/>
            <w:i/>
            <w:noProof/>
          </w:rPr>
          <w:t>connection_1d</w:t>
        </w:r>
        <w:r w:rsidRPr="003868F2">
          <w:rPr>
            <w:rStyle w:val="Hyperlink"/>
            <w:noProof/>
          </w:rPr>
          <w:t>)</w:t>
        </w:r>
        <w:r>
          <w:rPr>
            <w:noProof/>
            <w:webHidden/>
          </w:rPr>
          <w:tab/>
        </w:r>
        <w:r>
          <w:rPr>
            <w:noProof/>
            <w:webHidden/>
          </w:rPr>
          <w:fldChar w:fldCharType="begin"/>
        </w:r>
        <w:r>
          <w:rPr>
            <w:noProof/>
            <w:webHidden/>
          </w:rPr>
          <w:instrText xml:space="preserve"> PAGEREF _Toc68887579 \h </w:instrText>
        </w:r>
        <w:r>
          <w:rPr>
            <w:noProof/>
            <w:webHidden/>
          </w:rPr>
        </w:r>
        <w:r>
          <w:rPr>
            <w:noProof/>
            <w:webHidden/>
          </w:rPr>
          <w:fldChar w:fldCharType="separate"/>
        </w:r>
        <w:r>
          <w:rPr>
            <w:noProof/>
            <w:webHidden/>
          </w:rPr>
          <w:t>116</w:t>
        </w:r>
        <w:r>
          <w:rPr>
            <w:noProof/>
            <w:webHidden/>
          </w:rPr>
          <w:fldChar w:fldCharType="end"/>
        </w:r>
      </w:hyperlink>
    </w:p>
    <w:p w14:paraId="6242C3FE" w14:textId="5DAFA7C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0" w:history="1">
        <w:r w:rsidRPr="003868F2">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_Toc68887580 \h </w:instrText>
        </w:r>
        <w:r>
          <w:rPr>
            <w:noProof/>
            <w:webHidden/>
          </w:rPr>
        </w:r>
        <w:r>
          <w:rPr>
            <w:noProof/>
            <w:webHidden/>
          </w:rPr>
          <w:fldChar w:fldCharType="separate"/>
        </w:r>
        <w:r>
          <w:rPr>
            <w:noProof/>
            <w:webHidden/>
          </w:rPr>
          <w:t>119</w:t>
        </w:r>
        <w:r>
          <w:rPr>
            <w:noProof/>
            <w:webHidden/>
          </w:rPr>
          <w:fldChar w:fldCharType="end"/>
        </w:r>
      </w:hyperlink>
    </w:p>
    <w:p w14:paraId="3665C29D" w14:textId="0C45FD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1" w:history="1">
        <w:r w:rsidRPr="003868F2">
          <w:rPr>
            <w:rStyle w:val="Hyperlink"/>
            <w:noProof/>
          </w:rPr>
          <w:t>Figure 50: Welding Position of a Y-Joint</w:t>
        </w:r>
        <w:r>
          <w:rPr>
            <w:noProof/>
            <w:webHidden/>
          </w:rPr>
          <w:tab/>
        </w:r>
        <w:r>
          <w:rPr>
            <w:noProof/>
            <w:webHidden/>
          </w:rPr>
          <w:fldChar w:fldCharType="begin"/>
        </w:r>
        <w:r>
          <w:rPr>
            <w:noProof/>
            <w:webHidden/>
          </w:rPr>
          <w:instrText xml:space="preserve"> PAGEREF _Toc68887581 \h </w:instrText>
        </w:r>
        <w:r>
          <w:rPr>
            <w:noProof/>
            <w:webHidden/>
          </w:rPr>
        </w:r>
        <w:r>
          <w:rPr>
            <w:noProof/>
            <w:webHidden/>
          </w:rPr>
          <w:fldChar w:fldCharType="separate"/>
        </w:r>
        <w:r>
          <w:rPr>
            <w:noProof/>
            <w:webHidden/>
          </w:rPr>
          <w:t>121</w:t>
        </w:r>
        <w:r>
          <w:rPr>
            <w:noProof/>
            <w:webHidden/>
          </w:rPr>
          <w:fldChar w:fldCharType="end"/>
        </w:r>
      </w:hyperlink>
    </w:p>
    <w:p w14:paraId="78E7C49E" w14:textId="7F46EB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582" w:history="1">
        <w:r w:rsidRPr="003868F2">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_Toc68887582 \h </w:instrText>
        </w:r>
        <w:r>
          <w:rPr>
            <w:noProof/>
            <w:webHidden/>
          </w:rPr>
        </w:r>
        <w:r>
          <w:rPr>
            <w:noProof/>
            <w:webHidden/>
          </w:rPr>
          <w:fldChar w:fldCharType="separate"/>
        </w:r>
        <w:r>
          <w:rPr>
            <w:noProof/>
            <w:webHidden/>
          </w:rPr>
          <w:t>122</w:t>
        </w:r>
        <w:r>
          <w:rPr>
            <w:noProof/>
            <w:webHidden/>
          </w:rPr>
          <w:fldChar w:fldCharType="end"/>
        </w:r>
      </w:hyperlink>
    </w:p>
    <w:p w14:paraId="6E6EDB74" w14:textId="764F11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1" w:anchor="_Toc68887583" w:history="1">
        <w:r w:rsidRPr="003868F2">
          <w:rPr>
            <w:rStyle w:val="Hyperlink"/>
            <w:noProof/>
          </w:rPr>
          <w:t>Figure 52: Butt Joint Sheet Layout</w:t>
        </w:r>
        <w:r>
          <w:rPr>
            <w:noProof/>
            <w:webHidden/>
          </w:rPr>
          <w:tab/>
        </w:r>
        <w:r>
          <w:rPr>
            <w:noProof/>
            <w:webHidden/>
          </w:rPr>
          <w:fldChar w:fldCharType="begin"/>
        </w:r>
        <w:r>
          <w:rPr>
            <w:noProof/>
            <w:webHidden/>
          </w:rPr>
          <w:instrText xml:space="preserve"> PAGEREF _Toc68887583 \h </w:instrText>
        </w:r>
        <w:r>
          <w:rPr>
            <w:noProof/>
            <w:webHidden/>
          </w:rPr>
        </w:r>
        <w:r>
          <w:rPr>
            <w:noProof/>
            <w:webHidden/>
          </w:rPr>
          <w:fldChar w:fldCharType="separate"/>
        </w:r>
        <w:r>
          <w:rPr>
            <w:noProof/>
            <w:webHidden/>
          </w:rPr>
          <w:t>125</w:t>
        </w:r>
        <w:r>
          <w:rPr>
            <w:noProof/>
            <w:webHidden/>
          </w:rPr>
          <w:fldChar w:fldCharType="end"/>
        </w:r>
      </w:hyperlink>
    </w:p>
    <w:p w14:paraId="2DE5ED4C" w14:textId="54CF89A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2" w:anchor="_Toc68887584" w:history="1">
        <w:r w:rsidRPr="003868F2">
          <w:rPr>
            <w:rStyle w:val="Hyperlink"/>
            <w:noProof/>
          </w:rPr>
          <w:t>Figure 53: Butt Joint Weld parameters</w:t>
        </w:r>
        <w:r>
          <w:rPr>
            <w:noProof/>
            <w:webHidden/>
          </w:rPr>
          <w:tab/>
        </w:r>
        <w:r>
          <w:rPr>
            <w:noProof/>
            <w:webHidden/>
          </w:rPr>
          <w:fldChar w:fldCharType="begin"/>
        </w:r>
        <w:r>
          <w:rPr>
            <w:noProof/>
            <w:webHidden/>
          </w:rPr>
          <w:instrText xml:space="preserve"> PAGEREF _Toc68887584 \h </w:instrText>
        </w:r>
        <w:r>
          <w:rPr>
            <w:noProof/>
            <w:webHidden/>
          </w:rPr>
        </w:r>
        <w:r>
          <w:rPr>
            <w:noProof/>
            <w:webHidden/>
          </w:rPr>
          <w:fldChar w:fldCharType="separate"/>
        </w:r>
        <w:r>
          <w:rPr>
            <w:noProof/>
            <w:webHidden/>
          </w:rPr>
          <w:t>125</w:t>
        </w:r>
        <w:r>
          <w:rPr>
            <w:noProof/>
            <w:webHidden/>
          </w:rPr>
          <w:fldChar w:fldCharType="end"/>
        </w:r>
      </w:hyperlink>
    </w:p>
    <w:p w14:paraId="68CD55B2" w14:textId="644168C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3" w:anchor="_Toc68887585" w:history="1">
        <w:r w:rsidRPr="003868F2">
          <w:rPr>
            <w:rStyle w:val="Hyperlink"/>
            <w:noProof/>
          </w:rPr>
          <w:t>Figure 54: Corner Weld Sheet Layout</w:t>
        </w:r>
        <w:r>
          <w:rPr>
            <w:noProof/>
            <w:webHidden/>
          </w:rPr>
          <w:tab/>
        </w:r>
        <w:r>
          <w:rPr>
            <w:noProof/>
            <w:webHidden/>
          </w:rPr>
          <w:fldChar w:fldCharType="begin"/>
        </w:r>
        <w:r>
          <w:rPr>
            <w:noProof/>
            <w:webHidden/>
          </w:rPr>
          <w:instrText xml:space="preserve"> PAGEREF _Toc68887585 \h </w:instrText>
        </w:r>
        <w:r>
          <w:rPr>
            <w:noProof/>
            <w:webHidden/>
          </w:rPr>
        </w:r>
        <w:r>
          <w:rPr>
            <w:noProof/>
            <w:webHidden/>
          </w:rPr>
          <w:fldChar w:fldCharType="separate"/>
        </w:r>
        <w:r>
          <w:rPr>
            <w:noProof/>
            <w:webHidden/>
          </w:rPr>
          <w:t>128</w:t>
        </w:r>
        <w:r>
          <w:rPr>
            <w:noProof/>
            <w:webHidden/>
          </w:rPr>
          <w:fldChar w:fldCharType="end"/>
        </w:r>
      </w:hyperlink>
    </w:p>
    <w:p w14:paraId="285D8CBF" w14:textId="3DC9491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4" w:anchor="_Toc68887586" w:history="1">
        <w:r w:rsidRPr="003868F2">
          <w:rPr>
            <w:rStyle w:val="Hyperlink"/>
            <w:noProof/>
          </w:rPr>
          <w:t>Figure 55: Corner Weld Parameters</w:t>
        </w:r>
        <w:r>
          <w:rPr>
            <w:noProof/>
            <w:webHidden/>
          </w:rPr>
          <w:tab/>
        </w:r>
        <w:r>
          <w:rPr>
            <w:noProof/>
            <w:webHidden/>
          </w:rPr>
          <w:fldChar w:fldCharType="begin"/>
        </w:r>
        <w:r>
          <w:rPr>
            <w:noProof/>
            <w:webHidden/>
          </w:rPr>
          <w:instrText xml:space="preserve"> PAGEREF _Toc68887586 \h </w:instrText>
        </w:r>
        <w:r>
          <w:rPr>
            <w:noProof/>
            <w:webHidden/>
          </w:rPr>
        </w:r>
        <w:r>
          <w:rPr>
            <w:noProof/>
            <w:webHidden/>
          </w:rPr>
          <w:fldChar w:fldCharType="separate"/>
        </w:r>
        <w:r>
          <w:rPr>
            <w:noProof/>
            <w:webHidden/>
          </w:rPr>
          <w:t>128</w:t>
        </w:r>
        <w:r>
          <w:rPr>
            <w:noProof/>
            <w:webHidden/>
          </w:rPr>
          <w:fldChar w:fldCharType="end"/>
        </w:r>
      </w:hyperlink>
    </w:p>
    <w:p w14:paraId="27ED3143" w14:textId="0FC5F23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5" w:anchor="_Toc68887587" w:history="1">
        <w:r w:rsidRPr="003868F2">
          <w:rPr>
            <w:rStyle w:val="Hyperlink"/>
            <w:noProof/>
          </w:rPr>
          <w:t>Figure 57: Double Corner Weld Parameters</w:t>
        </w:r>
        <w:r>
          <w:rPr>
            <w:noProof/>
            <w:webHidden/>
          </w:rPr>
          <w:tab/>
        </w:r>
        <w:r>
          <w:rPr>
            <w:noProof/>
            <w:webHidden/>
          </w:rPr>
          <w:fldChar w:fldCharType="begin"/>
        </w:r>
        <w:r>
          <w:rPr>
            <w:noProof/>
            <w:webHidden/>
          </w:rPr>
          <w:instrText xml:space="preserve"> PAGEREF _Toc68887587 \h </w:instrText>
        </w:r>
        <w:r>
          <w:rPr>
            <w:noProof/>
            <w:webHidden/>
          </w:rPr>
        </w:r>
        <w:r>
          <w:rPr>
            <w:noProof/>
            <w:webHidden/>
          </w:rPr>
          <w:fldChar w:fldCharType="separate"/>
        </w:r>
        <w:r>
          <w:rPr>
            <w:noProof/>
            <w:webHidden/>
          </w:rPr>
          <w:t>129</w:t>
        </w:r>
        <w:r>
          <w:rPr>
            <w:noProof/>
            <w:webHidden/>
          </w:rPr>
          <w:fldChar w:fldCharType="end"/>
        </w:r>
      </w:hyperlink>
    </w:p>
    <w:p w14:paraId="5187A1D1" w14:textId="0D028B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6" w:anchor="_Toc68887588" w:history="1">
        <w:r w:rsidRPr="003868F2">
          <w:rPr>
            <w:rStyle w:val="Hyperlink"/>
            <w:noProof/>
          </w:rPr>
          <w:t>Figure 57: Corner Weld Sheet Layout</w:t>
        </w:r>
        <w:r>
          <w:rPr>
            <w:noProof/>
            <w:webHidden/>
          </w:rPr>
          <w:tab/>
        </w:r>
        <w:r>
          <w:rPr>
            <w:noProof/>
            <w:webHidden/>
          </w:rPr>
          <w:fldChar w:fldCharType="begin"/>
        </w:r>
        <w:r>
          <w:rPr>
            <w:noProof/>
            <w:webHidden/>
          </w:rPr>
          <w:instrText xml:space="preserve"> PAGEREF _Toc68887588 \h </w:instrText>
        </w:r>
        <w:r>
          <w:rPr>
            <w:noProof/>
            <w:webHidden/>
          </w:rPr>
        </w:r>
        <w:r>
          <w:rPr>
            <w:noProof/>
            <w:webHidden/>
          </w:rPr>
          <w:fldChar w:fldCharType="separate"/>
        </w:r>
        <w:r>
          <w:rPr>
            <w:noProof/>
            <w:webHidden/>
          </w:rPr>
          <w:t>129</w:t>
        </w:r>
        <w:r>
          <w:rPr>
            <w:noProof/>
            <w:webHidden/>
          </w:rPr>
          <w:fldChar w:fldCharType="end"/>
        </w:r>
      </w:hyperlink>
    </w:p>
    <w:p w14:paraId="5B57BDE5" w14:textId="0CA9B86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7" w:anchor="_Toc68887589" w:history="1">
        <w:r w:rsidRPr="003868F2">
          <w:rPr>
            <w:rStyle w:val="Hyperlink"/>
            <w:noProof/>
          </w:rPr>
          <w:t>Figure 58: Edge Weld Sheet Layout</w:t>
        </w:r>
        <w:r>
          <w:rPr>
            <w:noProof/>
            <w:webHidden/>
          </w:rPr>
          <w:tab/>
        </w:r>
        <w:r>
          <w:rPr>
            <w:noProof/>
            <w:webHidden/>
          </w:rPr>
          <w:fldChar w:fldCharType="begin"/>
        </w:r>
        <w:r>
          <w:rPr>
            <w:noProof/>
            <w:webHidden/>
          </w:rPr>
          <w:instrText xml:space="preserve"> PAGEREF _Toc68887589 \h </w:instrText>
        </w:r>
        <w:r>
          <w:rPr>
            <w:noProof/>
            <w:webHidden/>
          </w:rPr>
        </w:r>
        <w:r>
          <w:rPr>
            <w:noProof/>
            <w:webHidden/>
          </w:rPr>
          <w:fldChar w:fldCharType="separate"/>
        </w:r>
        <w:r>
          <w:rPr>
            <w:noProof/>
            <w:webHidden/>
          </w:rPr>
          <w:t>132</w:t>
        </w:r>
        <w:r>
          <w:rPr>
            <w:noProof/>
            <w:webHidden/>
          </w:rPr>
          <w:fldChar w:fldCharType="end"/>
        </w:r>
      </w:hyperlink>
    </w:p>
    <w:p w14:paraId="501CD468" w14:textId="2B65E2E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8" w:anchor="_Toc68887590" w:history="1">
        <w:r w:rsidRPr="003868F2">
          <w:rPr>
            <w:rStyle w:val="Hyperlink"/>
            <w:noProof/>
          </w:rPr>
          <w:t>Figure 59: Edge Weld parameters</w:t>
        </w:r>
        <w:r>
          <w:rPr>
            <w:noProof/>
            <w:webHidden/>
          </w:rPr>
          <w:tab/>
        </w:r>
        <w:r>
          <w:rPr>
            <w:noProof/>
            <w:webHidden/>
          </w:rPr>
          <w:fldChar w:fldCharType="begin"/>
        </w:r>
        <w:r>
          <w:rPr>
            <w:noProof/>
            <w:webHidden/>
          </w:rPr>
          <w:instrText xml:space="preserve"> PAGEREF _Toc68887590 \h </w:instrText>
        </w:r>
        <w:r>
          <w:rPr>
            <w:noProof/>
            <w:webHidden/>
          </w:rPr>
        </w:r>
        <w:r>
          <w:rPr>
            <w:noProof/>
            <w:webHidden/>
          </w:rPr>
          <w:fldChar w:fldCharType="separate"/>
        </w:r>
        <w:r>
          <w:rPr>
            <w:noProof/>
            <w:webHidden/>
          </w:rPr>
          <w:t>132</w:t>
        </w:r>
        <w:r>
          <w:rPr>
            <w:noProof/>
            <w:webHidden/>
          </w:rPr>
          <w:fldChar w:fldCharType="end"/>
        </w:r>
      </w:hyperlink>
    </w:p>
    <w:p w14:paraId="7D0D67EE" w14:textId="254EEA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19" w:anchor="_Toc68887591" w:history="1">
        <w:r w:rsidRPr="003868F2">
          <w:rPr>
            <w:rStyle w:val="Hyperlink"/>
            <w:noProof/>
          </w:rPr>
          <w:t>Figure 61: I-Weld Sheet Layout</w:t>
        </w:r>
        <w:r>
          <w:rPr>
            <w:noProof/>
            <w:webHidden/>
          </w:rPr>
          <w:tab/>
        </w:r>
        <w:r>
          <w:rPr>
            <w:noProof/>
            <w:webHidden/>
          </w:rPr>
          <w:fldChar w:fldCharType="begin"/>
        </w:r>
        <w:r>
          <w:rPr>
            <w:noProof/>
            <w:webHidden/>
          </w:rPr>
          <w:instrText xml:space="preserve"> PAGEREF _Toc68887591 \h </w:instrText>
        </w:r>
        <w:r>
          <w:rPr>
            <w:noProof/>
            <w:webHidden/>
          </w:rPr>
        </w:r>
        <w:r>
          <w:rPr>
            <w:noProof/>
            <w:webHidden/>
          </w:rPr>
          <w:fldChar w:fldCharType="separate"/>
        </w:r>
        <w:r>
          <w:rPr>
            <w:noProof/>
            <w:webHidden/>
          </w:rPr>
          <w:t>135</w:t>
        </w:r>
        <w:r>
          <w:rPr>
            <w:noProof/>
            <w:webHidden/>
          </w:rPr>
          <w:fldChar w:fldCharType="end"/>
        </w:r>
      </w:hyperlink>
    </w:p>
    <w:p w14:paraId="0659009D" w14:textId="466ED37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0" w:anchor="_Toc68887592" w:history="1">
        <w:r w:rsidRPr="003868F2">
          <w:rPr>
            <w:rStyle w:val="Hyperlink"/>
            <w:noProof/>
          </w:rPr>
          <w:t>Figure 61: I-Weld Parameters</w:t>
        </w:r>
        <w:r>
          <w:rPr>
            <w:noProof/>
            <w:webHidden/>
          </w:rPr>
          <w:tab/>
        </w:r>
        <w:r>
          <w:rPr>
            <w:noProof/>
            <w:webHidden/>
          </w:rPr>
          <w:fldChar w:fldCharType="begin"/>
        </w:r>
        <w:r>
          <w:rPr>
            <w:noProof/>
            <w:webHidden/>
          </w:rPr>
          <w:instrText xml:space="preserve"> PAGEREF _Toc68887592 \h </w:instrText>
        </w:r>
        <w:r>
          <w:rPr>
            <w:noProof/>
            <w:webHidden/>
          </w:rPr>
        </w:r>
        <w:r>
          <w:rPr>
            <w:noProof/>
            <w:webHidden/>
          </w:rPr>
          <w:fldChar w:fldCharType="separate"/>
        </w:r>
        <w:r>
          <w:rPr>
            <w:noProof/>
            <w:webHidden/>
          </w:rPr>
          <w:t>135</w:t>
        </w:r>
        <w:r>
          <w:rPr>
            <w:noProof/>
            <w:webHidden/>
          </w:rPr>
          <w:fldChar w:fldCharType="end"/>
        </w:r>
      </w:hyperlink>
    </w:p>
    <w:p w14:paraId="1F7930EC" w14:textId="317272C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1" w:anchor="_Toc68887593" w:history="1">
        <w:r w:rsidRPr="003868F2">
          <w:rPr>
            <w:rStyle w:val="Hyperlink"/>
            <w:noProof/>
          </w:rPr>
          <w:t>Figure 62: Overlap Weld Sheet Layout</w:t>
        </w:r>
        <w:r>
          <w:rPr>
            <w:noProof/>
            <w:webHidden/>
          </w:rPr>
          <w:tab/>
        </w:r>
        <w:r>
          <w:rPr>
            <w:noProof/>
            <w:webHidden/>
          </w:rPr>
          <w:fldChar w:fldCharType="begin"/>
        </w:r>
        <w:r>
          <w:rPr>
            <w:noProof/>
            <w:webHidden/>
          </w:rPr>
          <w:instrText xml:space="preserve"> PAGEREF _Toc68887593 \h </w:instrText>
        </w:r>
        <w:r>
          <w:rPr>
            <w:noProof/>
            <w:webHidden/>
          </w:rPr>
        </w:r>
        <w:r>
          <w:rPr>
            <w:noProof/>
            <w:webHidden/>
          </w:rPr>
          <w:fldChar w:fldCharType="separate"/>
        </w:r>
        <w:r>
          <w:rPr>
            <w:noProof/>
            <w:webHidden/>
          </w:rPr>
          <w:t>137</w:t>
        </w:r>
        <w:r>
          <w:rPr>
            <w:noProof/>
            <w:webHidden/>
          </w:rPr>
          <w:fldChar w:fldCharType="end"/>
        </w:r>
      </w:hyperlink>
    </w:p>
    <w:p w14:paraId="075695D2" w14:textId="17DC5B1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2" w:anchor="_Toc68887594" w:history="1">
        <w:r w:rsidRPr="003868F2">
          <w:rPr>
            <w:rStyle w:val="Hyperlink"/>
            <w:noProof/>
          </w:rPr>
          <w:t>Figure 63: Overlap Weld Parameters</w:t>
        </w:r>
        <w:r>
          <w:rPr>
            <w:noProof/>
            <w:webHidden/>
          </w:rPr>
          <w:tab/>
        </w:r>
        <w:r>
          <w:rPr>
            <w:noProof/>
            <w:webHidden/>
          </w:rPr>
          <w:fldChar w:fldCharType="begin"/>
        </w:r>
        <w:r>
          <w:rPr>
            <w:noProof/>
            <w:webHidden/>
          </w:rPr>
          <w:instrText xml:space="preserve"> PAGEREF _Toc68887594 \h </w:instrText>
        </w:r>
        <w:r>
          <w:rPr>
            <w:noProof/>
            <w:webHidden/>
          </w:rPr>
        </w:r>
        <w:r>
          <w:rPr>
            <w:noProof/>
            <w:webHidden/>
          </w:rPr>
          <w:fldChar w:fldCharType="separate"/>
        </w:r>
        <w:r>
          <w:rPr>
            <w:noProof/>
            <w:webHidden/>
          </w:rPr>
          <w:t>137</w:t>
        </w:r>
        <w:r>
          <w:rPr>
            <w:noProof/>
            <w:webHidden/>
          </w:rPr>
          <w:fldChar w:fldCharType="end"/>
        </w:r>
      </w:hyperlink>
    </w:p>
    <w:p w14:paraId="1FBE42BA" w14:textId="19C474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3" w:anchor="_Toc68887595" w:history="1">
        <w:r w:rsidRPr="003868F2">
          <w:rPr>
            <w:rStyle w:val="Hyperlink"/>
            <w:noProof/>
          </w:rPr>
          <w:t>Figure 64: Single Sided Double Overlap Weld</w:t>
        </w:r>
        <w:r>
          <w:rPr>
            <w:noProof/>
            <w:webHidden/>
          </w:rPr>
          <w:tab/>
        </w:r>
        <w:r>
          <w:rPr>
            <w:noProof/>
            <w:webHidden/>
          </w:rPr>
          <w:fldChar w:fldCharType="begin"/>
        </w:r>
        <w:r>
          <w:rPr>
            <w:noProof/>
            <w:webHidden/>
          </w:rPr>
          <w:instrText xml:space="preserve"> PAGEREF _Toc68887595 \h </w:instrText>
        </w:r>
        <w:r>
          <w:rPr>
            <w:noProof/>
            <w:webHidden/>
          </w:rPr>
        </w:r>
        <w:r>
          <w:rPr>
            <w:noProof/>
            <w:webHidden/>
          </w:rPr>
          <w:fldChar w:fldCharType="separate"/>
        </w:r>
        <w:r>
          <w:rPr>
            <w:noProof/>
            <w:webHidden/>
          </w:rPr>
          <w:t>138</w:t>
        </w:r>
        <w:r>
          <w:rPr>
            <w:noProof/>
            <w:webHidden/>
          </w:rPr>
          <w:fldChar w:fldCharType="end"/>
        </w:r>
      </w:hyperlink>
    </w:p>
    <w:p w14:paraId="61129E34" w14:textId="40AFC35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4" w:anchor="_Toc68887596" w:history="1">
        <w:r w:rsidRPr="003868F2">
          <w:rPr>
            <w:rStyle w:val="Hyperlink"/>
            <w:noProof/>
          </w:rPr>
          <w:t>Figure 65: Overlap Weld Parameters</w:t>
        </w:r>
        <w:r>
          <w:rPr>
            <w:noProof/>
            <w:webHidden/>
          </w:rPr>
          <w:tab/>
        </w:r>
        <w:r>
          <w:rPr>
            <w:noProof/>
            <w:webHidden/>
          </w:rPr>
          <w:fldChar w:fldCharType="begin"/>
        </w:r>
        <w:r>
          <w:rPr>
            <w:noProof/>
            <w:webHidden/>
          </w:rPr>
          <w:instrText xml:space="preserve"> PAGEREF _Toc68887596 \h </w:instrText>
        </w:r>
        <w:r>
          <w:rPr>
            <w:noProof/>
            <w:webHidden/>
          </w:rPr>
        </w:r>
        <w:r>
          <w:rPr>
            <w:noProof/>
            <w:webHidden/>
          </w:rPr>
          <w:fldChar w:fldCharType="separate"/>
        </w:r>
        <w:r>
          <w:rPr>
            <w:noProof/>
            <w:webHidden/>
          </w:rPr>
          <w:t>138</w:t>
        </w:r>
        <w:r>
          <w:rPr>
            <w:noProof/>
            <w:webHidden/>
          </w:rPr>
          <w:fldChar w:fldCharType="end"/>
        </w:r>
      </w:hyperlink>
    </w:p>
    <w:p w14:paraId="224C196B" w14:textId="63AD8F0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5" w:anchor="_Toc68887597" w:history="1">
        <w:r w:rsidRPr="003868F2">
          <w:rPr>
            <w:rStyle w:val="Hyperlink"/>
            <w:noProof/>
          </w:rPr>
          <w:t>Figure 66: Double Sided Double Overlap Weld</w:t>
        </w:r>
        <w:r>
          <w:rPr>
            <w:noProof/>
            <w:webHidden/>
          </w:rPr>
          <w:tab/>
        </w:r>
        <w:r>
          <w:rPr>
            <w:noProof/>
            <w:webHidden/>
          </w:rPr>
          <w:fldChar w:fldCharType="begin"/>
        </w:r>
        <w:r>
          <w:rPr>
            <w:noProof/>
            <w:webHidden/>
          </w:rPr>
          <w:instrText xml:space="preserve"> PAGEREF _Toc68887597 \h </w:instrText>
        </w:r>
        <w:r>
          <w:rPr>
            <w:noProof/>
            <w:webHidden/>
          </w:rPr>
        </w:r>
        <w:r>
          <w:rPr>
            <w:noProof/>
            <w:webHidden/>
          </w:rPr>
          <w:fldChar w:fldCharType="separate"/>
        </w:r>
        <w:r>
          <w:rPr>
            <w:noProof/>
            <w:webHidden/>
          </w:rPr>
          <w:t>138</w:t>
        </w:r>
        <w:r>
          <w:rPr>
            <w:noProof/>
            <w:webHidden/>
          </w:rPr>
          <w:fldChar w:fldCharType="end"/>
        </w:r>
      </w:hyperlink>
    </w:p>
    <w:p w14:paraId="5C77E042" w14:textId="7EB3CA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6" w:anchor="_Toc68887598" w:history="1">
        <w:r w:rsidRPr="003868F2">
          <w:rPr>
            <w:rStyle w:val="Hyperlink"/>
            <w:noProof/>
          </w:rPr>
          <w:t>Figure 67: Parameters of Double Sided Double Overlap Weld</w:t>
        </w:r>
        <w:r>
          <w:rPr>
            <w:noProof/>
            <w:webHidden/>
          </w:rPr>
          <w:tab/>
        </w:r>
        <w:r>
          <w:rPr>
            <w:noProof/>
            <w:webHidden/>
          </w:rPr>
          <w:fldChar w:fldCharType="begin"/>
        </w:r>
        <w:r>
          <w:rPr>
            <w:noProof/>
            <w:webHidden/>
          </w:rPr>
          <w:instrText xml:space="preserve"> PAGEREF _Toc68887598 \h </w:instrText>
        </w:r>
        <w:r>
          <w:rPr>
            <w:noProof/>
            <w:webHidden/>
          </w:rPr>
        </w:r>
        <w:r>
          <w:rPr>
            <w:noProof/>
            <w:webHidden/>
          </w:rPr>
          <w:fldChar w:fldCharType="separate"/>
        </w:r>
        <w:r>
          <w:rPr>
            <w:noProof/>
            <w:webHidden/>
          </w:rPr>
          <w:t>139</w:t>
        </w:r>
        <w:r>
          <w:rPr>
            <w:noProof/>
            <w:webHidden/>
          </w:rPr>
          <w:fldChar w:fldCharType="end"/>
        </w:r>
      </w:hyperlink>
    </w:p>
    <w:p w14:paraId="7DE31B44" w14:textId="677695F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7" w:anchor="_Toc68887599" w:history="1">
        <w:r w:rsidRPr="003868F2">
          <w:rPr>
            <w:rStyle w:val="Hyperlink"/>
            <w:noProof/>
          </w:rPr>
          <w:t>Figure 69: Y-Joint Sheet Layout</w:t>
        </w:r>
        <w:r>
          <w:rPr>
            <w:noProof/>
            <w:webHidden/>
          </w:rPr>
          <w:tab/>
        </w:r>
        <w:r>
          <w:rPr>
            <w:noProof/>
            <w:webHidden/>
          </w:rPr>
          <w:fldChar w:fldCharType="begin"/>
        </w:r>
        <w:r>
          <w:rPr>
            <w:noProof/>
            <w:webHidden/>
          </w:rPr>
          <w:instrText xml:space="preserve"> PAGEREF _Toc68887599 \h </w:instrText>
        </w:r>
        <w:r>
          <w:rPr>
            <w:noProof/>
            <w:webHidden/>
          </w:rPr>
        </w:r>
        <w:r>
          <w:rPr>
            <w:noProof/>
            <w:webHidden/>
          </w:rPr>
          <w:fldChar w:fldCharType="separate"/>
        </w:r>
        <w:r>
          <w:rPr>
            <w:noProof/>
            <w:webHidden/>
          </w:rPr>
          <w:t>142</w:t>
        </w:r>
        <w:r>
          <w:rPr>
            <w:noProof/>
            <w:webHidden/>
          </w:rPr>
          <w:fldChar w:fldCharType="end"/>
        </w:r>
      </w:hyperlink>
    </w:p>
    <w:p w14:paraId="0C99F100" w14:textId="2AD3FDD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8" w:anchor="_Toc68887600" w:history="1">
        <w:r w:rsidRPr="003868F2">
          <w:rPr>
            <w:rStyle w:val="Hyperlink"/>
            <w:noProof/>
          </w:rPr>
          <w:t>Figure 69: Parameters of Y-Joint Weld</w:t>
        </w:r>
        <w:r>
          <w:rPr>
            <w:noProof/>
            <w:webHidden/>
          </w:rPr>
          <w:tab/>
        </w:r>
        <w:r>
          <w:rPr>
            <w:noProof/>
            <w:webHidden/>
          </w:rPr>
          <w:fldChar w:fldCharType="begin"/>
        </w:r>
        <w:r>
          <w:rPr>
            <w:noProof/>
            <w:webHidden/>
          </w:rPr>
          <w:instrText xml:space="preserve"> PAGEREF _Toc68887600 \h </w:instrText>
        </w:r>
        <w:r>
          <w:rPr>
            <w:noProof/>
            <w:webHidden/>
          </w:rPr>
        </w:r>
        <w:r>
          <w:rPr>
            <w:noProof/>
            <w:webHidden/>
          </w:rPr>
          <w:fldChar w:fldCharType="separate"/>
        </w:r>
        <w:r>
          <w:rPr>
            <w:noProof/>
            <w:webHidden/>
          </w:rPr>
          <w:t>142</w:t>
        </w:r>
        <w:r>
          <w:rPr>
            <w:noProof/>
            <w:webHidden/>
          </w:rPr>
          <w:fldChar w:fldCharType="end"/>
        </w:r>
      </w:hyperlink>
    </w:p>
    <w:p w14:paraId="08BF32B1" w14:textId="40E7CA9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29" w:anchor="_Toc68887601" w:history="1">
        <w:r w:rsidRPr="003868F2">
          <w:rPr>
            <w:rStyle w:val="Hyperlink"/>
            <w:noProof/>
          </w:rPr>
          <w:t>Figure 70: K-Joint Sheet Layout</w:t>
        </w:r>
        <w:r>
          <w:rPr>
            <w:noProof/>
            <w:webHidden/>
          </w:rPr>
          <w:tab/>
        </w:r>
        <w:r>
          <w:rPr>
            <w:noProof/>
            <w:webHidden/>
          </w:rPr>
          <w:fldChar w:fldCharType="begin"/>
        </w:r>
        <w:r>
          <w:rPr>
            <w:noProof/>
            <w:webHidden/>
          </w:rPr>
          <w:instrText xml:space="preserve"> PAGEREF _Toc68887601 \h </w:instrText>
        </w:r>
        <w:r>
          <w:rPr>
            <w:noProof/>
            <w:webHidden/>
          </w:rPr>
        </w:r>
        <w:r>
          <w:rPr>
            <w:noProof/>
            <w:webHidden/>
          </w:rPr>
          <w:fldChar w:fldCharType="separate"/>
        </w:r>
        <w:r>
          <w:rPr>
            <w:noProof/>
            <w:webHidden/>
          </w:rPr>
          <w:t>145</w:t>
        </w:r>
        <w:r>
          <w:rPr>
            <w:noProof/>
            <w:webHidden/>
          </w:rPr>
          <w:fldChar w:fldCharType="end"/>
        </w:r>
      </w:hyperlink>
    </w:p>
    <w:p w14:paraId="2A0871CA" w14:textId="1E8AE74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0" w:anchor="_Toc68887602" w:history="1">
        <w:r w:rsidRPr="003868F2">
          <w:rPr>
            <w:rStyle w:val="Hyperlink"/>
            <w:noProof/>
          </w:rPr>
          <w:t>Figure 71: Parameters of K-Joint Weld</w:t>
        </w:r>
        <w:r>
          <w:rPr>
            <w:noProof/>
            <w:webHidden/>
          </w:rPr>
          <w:tab/>
        </w:r>
        <w:r>
          <w:rPr>
            <w:noProof/>
            <w:webHidden/>
          </w:rPr>
          <w:fldChar w:fldCharType="begin"/>
        </w:r>
        <w:r>
          <w:rPr>
            <w:noProof/>
            <w:webHidden/>
          </w:rPr>
          <w:instrText xml:space="preserve"> PAGEREF _Toc68887602 \h </w:instrText>
        </w:r>
        <w:r>
          <w:rPr>
            <w:noProof/>
            <w:webHidden/>
          </w:rPr>
        </w:r>
        <w:r>
          <w:rPr>
            <w:noProof/>
            <w:webHidden/>
          </w:rPr>
          <w:fldChar w:fldCharType="separate"/>
        </w:r>
        <w:r>
          <w:rPr>
            <w:noProof/>
            <w:webHidden/>
          </w:rPr>
          <w:t>145</w:t>
        </w:r>
        <w:r>
          <w:rPr>
            <w:noProof/>
            <w:webHidden/>
          </w:rPr>
          <w:fldChar w:fldCharType="end"/>
        </w:r>
      </w:hyperlink>
    </w:p>
    <w:p w14:paraId="210222C8" w14:textId="313D12A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1" w:anchor="_Toc68887603" w:history="1">
        <w:r w:rsidRPr="003868F2">
          <w:rPr>
            <w:rStyle w:val="Hyperlink"/>
            <w:noProof/>
          </w:rPr>
          <w:t>Figure 72: Cruciform Joint Sheet Layout</w:t>
        </w:r>
        <w:r>
          <w:rPr>
            <w:noProof/>
            <w:webHidden/>
          </w:rPr>
          <w:tab/>
        </w:r>
        <w:r>
          <w:rPr>
            <w:noProof/>
            <w:webHidden/>
          </w:rPr>
          <w:fldChar w:fldCharType="begin"/>
        </w:r>
        <w:r>
          <w:rPr>
            <w:noProof/>
            <w:webHidden/>
          </w:rPr>
          <w:instrText xml:space="preserve"> PAGEREF _Toc68887603 \h </w:instrText>
        </w:r>
        <w:r>
          <w:rPr>
            <w:noProof/>
            <w:webHidden/>
          </w:rPr>
        </w:r>
        <w:r>
          <w:rPr>
            <w:noProof/>
            <w:webHidden/>
          </w:rPr>
          <w:fldChar w:fldCharType="separate"/>
        </w:r>
        <w:r>
          <w:rPr>
            <w:noProof/>
            <w:webHidden/>
          </w:rPr>
          <w:t>149</w:t>
        </w:r>
        <w:r>
          <w:rPr>
            <w:noProof/>
            <w:webHidden/>
          </w:rPr>
          <w:fldChar w:fldCharType="end"/>
        </w:r>
      </w:hyperlink>
    </w:p>
    <w:p w14:paraId="69FD28AC" w14:textId="05CA5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2" w:anchor="_Toc68887604" w:history="1">
        <w:r w:rsidRPr="003868F2">
          <w:rPr>
            <w:rStyle w:val="Hyperlink"/>
            <w:noProof/>
          </w:rPr>
          <w:t>Figure 73: Parameters of Cruciform Joint</w:t>
        </w:r>
        <w:r>
          <w:rPr>
            <w:noProof/>
            <w:webHidden/>
          </w:rPr>
          <w:tab/>
        </w:r>
        <w:r>
          <w:rPr>
            <w:noProof/>
            <w:webHidden/>
          </w:rPr>
          <w:fldChar w:fldCharType="begin"/>
        </w:r>
        <w:r>
          <w:rPr>
            <w:noProof/>
            <w:webHidden/>
          </w:rPr>
          <w:instrText xml:space="preserve"> PAGEREF _Toc68887604 \h </w:instrText>
        </w:r>
        <w:r>
          <w:rPr>
            <w:noProof/>
            <w:webHidden/>
          </w:rPr>
        </w:r>
        <w:r>
          <w:rPr>
            <w:noProof/>
            <w:webHidden/>
          </w:rPr>
          <w:fldChar w:fldCharType="separate"/>
        </w:r>
        <w:r>
          <w:rPr>
            <w:noProof/>
            <w:webHidden/>
          </w:rPr>
          <w:t>149</w:t>
        </w:r>
        <w:r>
          <w:rPr>
            <w:noProof/>
            <w:webHidden/>
          </w:rPr>
          <w:fldChar w:fldCharType="end"/>
        </w:r>
      </w:hyperlink>
    </w:p>
    <w:p w14:paraId="300E3C68" w14:textId="741FD80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3" w:anchor="_Toc68887605" w:history="1">
        <w:r w:rsidRPr="003868F2">
          <w:rPr>
            <w:rStyle w:val="Hyperlink"/>
            <w:noProof/>
          </w:rPr>
          <w:t>Figure 74: Flared Joint Sheet Layout</w:t>
        </w:r>
        <w:r>
          <w:rPr>
            <w:noProof/>
            <w:webHidden/>
          </w:rPr>
          <w:tab/>
        </w:r>
        <w:r>
          <w:rPr>
            <w:noProof/>
            <w:webHidden/>
          </w:rPr>
          <w:fldChar w:fldCharType="begin"/>
        </w:r>
        <w:r>
          <w:rPr>
            <w:noProof/>
            <w:webHidden/>
          </w:rPr>
          <w:instrText xml:space="preserve"> PAGEREF _Toc68887605 \h </w:instrText>
        </w:r>
        <w:r>
          <w:rPr>
            <w:noProof/>
            <w:webHidden/>
          </w:rPr>
        </w:r>
        <w:r>
          <w:rPr>
            <w:noProof/>
            <w:webHidden/>
          </w:rPr>
          <w:fldChar w:fldCharType="separate"/>
        </w:r>
        <w:r>
          <w:rPr>
            <w:noProof/>
            <w:webHidden/>
          </w:rPr>
          <w:t>153</w:t>
        </w:r>
        <w:r>
          <w:rPr>
            <w:noProof/>
            <w:webHidden/>
          </w:rPr>
          <w:fldChar w:fldCharType="end"/>
        </w:r>
      </w:hyperlink>
    </w:p>
    <w:p w14:paraId="2D30272B" w14:textId="1FD75DE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r:id="rId34" w:anchor="_Toc68887606" w:history="1">
        <w:r w:rsidRPr="003868F2">
          <w:rPr>
            <w:rStyle w:val="Hyperlink"/>
            <w:noProof/>
          </w:rPr>
          <w:t>Figure 75: Parameters of Flared Joint Weld</w:t>
        </w:r>
        <w:r>
          <w:rPr>
            <w:noProof/>
            <w:webHidden/>
          </w:rPr>
          <w:tab/>
        </w:r>
        <w:r>
          <w:rPr>
            <w:noProof/>
            <w:webHidden/>
          </w:rPr>
          <w:fldChar w:fldCharType="begin"/>
        </w:r>
        <w:r>
          <w:rPr>
            <w:noProof/>
            <w:webHidden/>
          </w:rPr>
          <w:instrText xml:space="preserve"> PAGEREF _Toc68887606 \h </w:instrText>
        </w:r>
        <w:r>
          <w:rPr>
            <w:noProof/>
            <w:webHidden/>
          </w:rPr>
        </w:r>
        <w:r>
          <w:rPr>
            <w:noProof/>
            <w:webHidden/>
          </w:rPr>
          <w:fldChar w:fldCharType="separate"/>
        </w:r>
        <w:r>
          <w:rPr>
            <w:noProof/>
            <w:webHidden/>
          </w:rPr>
          <w:t>153</w:t>
        </w:r>
        <w:r>
          <w:rPr>
            <w:noProof/>
            <w:webHidden/>
          </w:rPr>
          <w:fldChar w:fldCharType="end"/>
        </w:r>
      </w:hyperlink>
    </w:p>
    <w:p w14:paraId="2B5B57BE" w14:textId="57CE256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7" w:history="1">
        <w:r w:rsidRPr="003868F2">
          <w:rPr>
            <w:rStyle w:val="Hyperlink"/>
            <w:noProof/>
          </w:rPr>
          <w:t>Figure 76: The Three Regions of a Hemming</w:t>
        </w:r>
        <w:r>
          <w:rPr>
            <w:noProof/>
            <w:webHidden/>
          </w:rPr>
          <w:tab/>
        </w:r>
        <w:r>
          <w:rPr>
            <w:noProof/>
            <w:webHidden/>
          </w:rPr>
          <w:fldChar w:fldCharType="begin"/>
        </w:r>
        <w:r>
          <w:rPr>
            <w:noProof/>
            <w:webHidden/>
          </w:rPr>
          <w:instrText xml:space="preserve"> PAGEREF _Toc68887607 \h </w:instrText>
        </w:r>
        <w:r>
          <w:rPr>
            <w:noProof/>
            <w:webHidden/>
          </w:rPr>
        </w:r>
        <w:r>
          <w:rPr>
            <w:noProof/>
            <w:webHidden/>
          </w:rPr>
          <w:fldChar w:fldCharType="separate"/>
        </w:r>
        <w:r>
          <w:rPr>
            <w:noProof/>
            <w:webHidden/>
          </w:rPr>
          <w:t>156</w:t>
        </w:r>
        <w:r>
          <w:rPr>
            <w:noProof/>
            <w:webHidden/>
          </w:rPr>
          <w:fldChar w:fldCharType="end"/>
        </w:r>
      </w:hyperlink>
    </w:p>
    <w:p w14:paraId="6A41D38F" w14:textId="09CC86A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8" w:history="1">
        <w:r w:rsidRPr="003868F2">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_Toc68887608 \h </w:instrText>
        </w:r>
        <w:r>
          <w:rPr>
            <w:noProof/>
            <w:webHidden/>
          </w:rPr>
        </w:r>
        <w:r>
          <w:rPr>
            <w:noProof/>
            <w:webHidden/>
          </w:rPr>
          <w:fldChar w:fldCharType="separate"/>
        </w:r>
        <w:r>
          <w:rPr>
            <w:noProof/>
            <w:webHidden/>
          </w:rPr>
          <w:t>157</w:t>
        </w:r>
        <w:r>
          <w:rPr>
            <w:noProof/>
            <w:webHidden/>
          </w:rPr>
          <w:fldChar w:fldCharType="end"/>
        </w:r>
      </w:hyperlink>
    </w:p>
    <w:p w14:paraId="7A5E1659" w14:textId="34CE49D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09" w:history="1">
        <w:r w:rsidRPr="003868F2">
          <w:rPr>
            <w:rStyle w:val="Hyperlink"/>
            <w:noProof/>
          </w:rPr>
          <w:t>Figure 78: Adhesive Path Differs from Root Path</w:t>
        </w:r>
        <w:r>
          <w:rPr>
            <w:noProof/>
            <w:webHidden/>
          </w:rPr>
          <w:tab/>
        </w:r>
        <w:r>
          <w:rPr>
            <w:noProof/>
            <w:webHidden/>
          </w:rPr>
          <w:fldChar w:fldCharType="begin"/>
        </w:r>
        <w:r>
          <w:rPr>
            <w:noProof/>
            <w:webHidden/>
          </w:rPr>
          <w:instrText xml:space="preserve"> PAGEREF _Toc68887609 \h </w:instrText>
        </w:r>
        <w:r>
          <w:rPr>
            <w:noProof/>
            <w:webHidden/>
          </w:rPr>
        </w:r>
        <w:r>
          <w:rPr>
            <w:noProof/>
            <w:webHidden/>
          </w:rPr>
          <w:fldChar w:fldCharType="separate"/>
        </w:r>
        <w:r>
          <w:rPr>
            <w:noProof/>
            <w:webHidden/>
          </w:rPr>
          <w:t>157</w:t>
        </w:r>
        <w:r>
          <w:rPr>
            <w:noProof/>
            <w:webHidden/>
          </w:rPr>
          <w:fldChar w:fldCharType="end"/>
        </w:r>
      </w:hyperlink>
    </w:p>
    <w:p w14:paraId="068C48C6" w14:textId="59F6023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0" w:history="1">
        <w:r w:rsidRPr="003868F2">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_Toc68887610 \h </w:instrText>
        </w:r>
        <w:r>
          <w:rPr>
            <w:noProof/>
            <w:webHidden/>
          </w:rPr>
        </w:r>
        <w:r>
          <w:rPr>
            <w:noProof/>
            <w:webHidden/>
          </w:rPr>
          <w:fldChar w:fldCharType="separate"/>
        </w:r>
        <w:r>
          <w:rPr>
            <w:noProof/>
            <w:webHidden/>
          </w:rPr>
          <w:t>158</w:t>
        </w:r>
        <w:r>
          <w:rPr>
            <w:noProof/>
            <w:webHidden/>
          </w:rPr>
          <w:fldChar w:fldCharType="end"/>
        </w:r>
      </w:hyperlink>
    </w:p>
    <w:p w14:paraId="4ED091E5" w14:textId="68A8EE0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1" w:history="1">
        <w:r w:rsidRPr="003868F2">
          <w:rPr>
            <w:rStyle w:val="Hyperlink"/>
            <w:noProof/>
          </w:rPr>
          <w:t>Figure 80: Sequence without margin</w:t>
        </w:r>
        <w:r>
          <w:rPr>
            <w:noProof/>
            <w:webHidden/>
          </w:rPr>
          <w:tab/>
        </w:r>
        <w:r>
          <w:rPr>
            <w:noProof/>
            <w:webHidden/>
          </w:rPr>
          <w:fldChar w:fldCharType="begin"/>
        </w:r>
        <w:r>
          <w:rPr>
            <w:noProof/>
            <w:webHidden/>
          </w:rPr>
          <w:instrText xml:space="preserve"> PAGEREF _Toc68887611 \h </w:instrText>
        </w:r>
        <w:r>
          <w:rPr>
            <w:noProof/>
            <w:webHidden/>
          </w:rPr>
        </w:r>
        <w:r>
          <w:rPr>
            <w:noProof/>
            <w:webHidden/>
          </w:rPr>
          <w:fldChar w:fldCharType="separate"/>
        </w:r>
        <w:r>
          <w:rPr>
            <w:noProof/>
            <w:webHidden/>
          </w:rPr>
          <w:t>161</w:t>
        </w:r>
        <w:r>
          <w:rPr>
            <w:noProof/>
            <w:webHidden/>
          </w:rPr>
          <w:fldChar w:fldCharType="end"/>
        </w:r>
      </w:hyperlink>
    </w:p>
    <w:p w14:paraId="3279E059" w14:textId="6C9A5D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2" w:history="1">
        <w:r w:rsidRPr="003868F2">
          <w:rPr>
            <w:rStyle w:val="Hyperlink"/>
            <w:noProof/>
          </w:rPr>
          <w:t>Figure 81: Sequence with margin and spacing</w:t>
        </w:r>
        <w:r>
          <w:rPr>
            <w:noProof/>
            <w:webHidden/>
          </w:rPr>
          <w:tab/>
        </w:r>
        <w:r>
          <w:rPr>
            <w:noProof/>
            <w:webHidden/>
          </w:rPr>
          <w:fldChar w:fldCharType="begin"/>
        </w:r>
        <w:r>
          <w:rPr>
            <w:noProof/>
            <w:webHidden/>
          </w:rPr>
          <w:instrText xml:space="preserve"> PAGEREF _Toc68887612 \h </w:instrText>
        </w:r>
        <w:r>
          <w:rPr>
            <w:noProof/>
            <w:webHidden/>
          </w:rPr>
        </w:r>
        <w:r>
          <w:rPr>
            <w:noProof/>
            <w:webHidden/>
          </w:rPr>
          <w:fldChar w:fldCharType="separate"/>
        </w:r>
        <w:r>
          <w:rPr>
            <w:noProof/>
            <w:webHidden/>
          </w:rPr>
          <w:t>161</w:t>
        </w:r>
        <w:r>
          <w:rPr>
            <w:noProof/>
            <w:webHidden/>
          </w:rPr>
          <w:fldChar w:fldCharType="end"/>
        </w:r>
      </w:hyperlink>
    </w:p>
    <w:p w14:paraId="08A08E3A" w14:textId="7F1502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3" w:history="1">
        <w:r w:rsidRPr="003868F2">
          <w:rPr>
            <w:rStyle w:val="Hyperlink"/>
            <w:noProof/>
          </w:rPr>
          <w:t>Figure 82: Margin relaxation</w:t>
        </w:r>
        <w:r>
          <w:rPr>
            <w:noProof/>
            <w:webHidden/>
          </w:rPr>
          <w:tab/>
        </w:r>
        <w:r>
          <w:rPr>
            <w:noProof/>
            <w:webHidden/>
          </w:rPr>
          <w:fldChar w:fldCharType="begin"/>
        </w:r>
        <w:r>
          <w:rPr>
            <w:noProof/>
            <w:webHidden/>
          </w:rPr>
          <w:instrText xml:space="preserve"> PAGEREF _Toc68887613 \h </w:instrText>
        </w:r>
        <w:r>
          <w:rPr>
            <w:noProof/>
            <w:webHidden/>
          </w:rPr>
        </w:r>
        <w:r>
          <w:rPr>
            <w:noProof/>
            <w:webHidden/>
          </w:rPr>
          <w:fldChar w:fldCharType="separate"/>
        </w:r>
        <w:r>
          <w:rPr>
            <w:noProof/>
            <w:webHidden/>
          </w:rPr>
          <w:t>161</w:t>
        </w:r>
        <w:r>
          <w:rPr>
            <w:noProof/>
            <w:webHidden/>
          </w:rPr>
          <w:fldChar w:fldCharType="end"/>
        </w:r>
      </w:hyperlink>
    </w:p>
    <w:p w14:paraId="127CFD06" w14:textId="1A8478D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4" w:history="1">
        <w:r w:rsidRPr="003868F2">
          <w:rPr>
            <w:rStyle w:val="Hyperlink"/>
            <w:noProof/>
          </w:rPr>
          <w:t>Figure 83: Spacing relaxation</w:t>
        </w:r>
        <w:r>
          <w:rPr>
            <w:noProof/>
            <w:webHidden/>
          </w:rPr>
          <w:tab/>
        </w:r>
        <w:r>
          <w:rPr>
            <w:noProof/>
            <w:webHidden/>
          </w:rPr>
          <w:fldChar w:fldCharType="begin"/>
        </w:r>
        <w:r>
          <w:rPr>
            <w:noProof/>
            <w:webHidden/>
          </w:rPr>
          <w:instrText xml:space="preserve"> PAGEREF _Toc68887614 \h </w:instrText>
        </w:r>
        <w:r>
          <w:rPr>
            <w:noProof/>
            <w:webHidden/>
          </w:rPr>
        </w:r>
        <w:r>
          <w:rPr>
            <w:noProof/>
            <w:webHidden/>
          </w:rPr>
          <w:fldChar w:fldCharType="separate"/>
        </w:r>
        <w:r>
          <w:rPr>
            <w:noProof/>
            <w:webHidden/>
          </w:rPr>
          <w:t>161</w:t>
        </w:r>
        <w:r>
          <w:rPr>
            <w:noProof/>
            <w:webHidden/>
          </w:rPr>
          <w:fldChar w:fldCharType="end"/>
        </w:r>
      </w:hyperlink>
    </w:p>
    <w:p w14:paraId="60037A43" w14:textId="3978D5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5" w:history="1">
        <w:r w:rsidRPr="003868F2">
          <w:rPr>
            <w:rStyle w:val="Hyperlink"/>
            <w:noProof/>
          </w:rPr>
          <w:t>Figure 84: Picture of an adhesive face</w:t>
        </w:r>
        <w:r>
          <w:rPr>
            <w:noProof/>
            <w:webHidden/>
          </w:rPr>
          <w:tab/>
        </w:r>
        <w:r>
          <w:rPr>
            <w:noProof/>
            <w:webHidden/>
          </w:rPr>
          <w:fldChar w:fldCharType="begin"/>
        </w:r>
        <w:r>
          <w:rPr>
            <w:noProof/>
            <w:webHidden/>
          </w:rPr>
          <w:instrText xml:space="preserve"> PAGEREF _Toc68887615 \h </w:instrText>
        </w:r>
        <w:r>
          <w:rPr>
            <w:noProof/>
            <w:webHidden/>
          </w:rPr>
        </w:r>
        <w:r>
          <w:rPr>
            <w:noProof/>
            <w:webHidden/>
          </w:rPr>
          <w:fldChar w:fldCharType="separate"/>
        </w:r>
        <w:r>
          <w:rPr>
            <w:noProof/>
            <w:webHidden/>
          </w:rPr>
          <w:t>167</w:t>
        </w:r>
        <w:r>
          <w:rPr>
            <w:noProof/>
            <w:webHidden/>
          </w:rPr>
          <w:fldChar w:fldCharType="end"/>
        </w:r>
      </w:hyperlink>
    </w:p>
    <w:p w14:paraId="65DF9CB6" w14:textId="0076473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5EE72C00" w14:textId="7FF752BA" w:rsidR="00F65AE1"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8887616" w:history="1">
        <w:r w:rsidR="00F65AE1" w:rsidRPr="001508C6">
          <w:rPr>
            <w:rStyle w:val="Hyperlink"/>
            <w:noProof/>
          </w:rPr>
          <w:t xml:space="preserve">Table 1: Nested elements of element </w:t>
        </w:r>
        <w:r w:rsidR="00F65AE1" w:rsidRPr="001508C6">
          <w:rPr>
            <w:rStyle w:val="Hyperlink"/>
            <w:rFonts w:ascii="Courier New" w:hAnsi="Courier New" w:cs="Courier New"/>
            <w:i/>
            <w:noProof/>
          </w:rPr>
          <w:t>&lt;xmcf/&gt;</w:t>
        </w:r>
        <w:r w:rsidR="00F65AE1">
          <w:rPr>
            <w:noProof/>
            <w:webHidden/>
          </w:rPr>
          <w:tab/>
        </w:r>
        <w:r w:rsidR="00F65AE1">
          <w:rPr>
            <w:noProof/>
            <w:webHidden/>
          </w:rPr>
          <w:fldChar w:fldCharType="begin"/>
        </w:r>
        <w:r w:rsidR="00F65AE1">
          <w:rPr>
            <w:noProof/>
            <w:webHidden/>
          </w:rPr>
          <w:instrText xml:space="preserve"> PAGEREF _Toc68887616 \h </w:instrText>
        </w:r>
        <w:r w:rsidR="00F65AE1">
          <w:rPr>
            <w:noProof/>
            <w:webHidden/>
          </w:rPr>
        </w:r>
        <w:r w:rsidR="00F65AE1">
          <w:rPr>
            <w:noProof/>
            <w:webHidden/>
          </w:rPr>
          <w:fldChar w:fldCharType="separate"/>
        </w:r>
        <w:r w:rsidR="00F65AE1">
          <w:rPr>
            <w:noProof/>
            <w:webHidden/>
          </w:rPr>
          <w:t>32</w:t>
        </w:r>
        <w:r w:rsidR="00F65AE1">
          <w:rPr>
            <w:noProof/>
            <w:webHidden/>
          </w:rPr>
          <w:fldChar w:fldCharType="end"/>
        </w:r>
      </w:hyperlink>
    </w:p>
    <w:p w14:paraId="658FF1B6" w14:textId="6E6133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7" w:history="1">
        <w:r w:rsidRPr="001508C6">
          <w:rPr>
            <w:rStyle w:val="Hyperlink"/>
            <w:noProof/>
          </w:rPr>
          <w:t>Table 2: XML-specification of</w:t>
        </w:r>
        <w:r w:rsidRPr="001508C6">
          <w:rPr>
            <w:rStyle w:val="Hyperlink"/>
            <w:i/>
            <w:noProof/>
          </w:rPr>
          <w:t xml:space="preserve"> </w:t>
        </w:r>
        <w:r w:rsidRPr="001508C6">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_Toc68887617 \h </w:instrText>
        </w:r>
        <w:r>
          <w:rPr>
            <w:noProof/>
            <w:webHidden/>
          </w:rPr>
        </w:r>
        <w:r>
          <w:rPr>
            <w:noProof/>
            <w:webHidden/>
          </w:rPr>
          <w:fldChar w:fldCharType="separate"/>
        </w:r>
        <w:r>
          <w:rPr>
            <w:noProof/>
            <w:webHidden/>
          </w:rPr>
          <w:t>33</w:t>
        </w:r>
        <w:r>
          <w:rPr>
            <w:noProof/>
            <w:webHidden/>
          </w:rPr>
          <w:fldChar w:fldCharType="end"/>
        </w:r>
      </w:hyperlink>
    </w:p>
    <w:p w14:paraId="5E38BAAB" w14:textId="34CE1F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8" w:history="1">
        <w:r w:rsidRPr="001508C6">
          <w:rPr>
            <w:rStyle w:val="Hyperlink"/>
            <w:noProof/>
          </w:rPr>
          <w:t xml:space="preserve">Table 3: XML-specification of </w:t>
        </w:r>
        <w:r w:rsidRPr="001508C6">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_Toc68887618 \h </w:instrText>
        </w:r>
        <w:r>
          <w:rPr>
            <w:noProof/>
            <w:webHidden/>
          </w:rPr>
        </w:r>
        <w:r>
          <w:rPr>
            <w:noProof/>
            <w:webHidden/>
          </w:rPr>
          <w:fldChar w:fldCharType="separate"/>
        </w:r>
        <w:r>
          <w:rPr>
            <w:noProof/>
            <w:webHidden/>
          </w:rPr>
          <w:t>35</w:t>
        </w:r>
        <w:r>
          <w:rPr>
            <w:noProof/>
            <w:webHidden/>
          </w:rPr>
          <w:fldChar w:fldCharType="end"/>
        </w:r>
      </w:hyperlink>
    </w:p>
    <w:p w14:paraId="415E0D02" w14:textId="304EDF4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19" w:history="1">
        <w:r w:rsidRPr="001508C6">
          <w:rPr>
            <w:rStyle w:val="Hyperlink"/>
            <w:noProof/>
          </w:rPr>
          <w:t xml:space="preserve">Table 4: XML-specification of element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_Toc68887619 \h </w:instrText>
        </w:r>
        <w:r>
          <w:rPr>
            <w:noProof/>
            <w:webHidden/>
          </w:rPr>
        </w:r>
        <w:r>
          <w:rPr>
            <w:noProof/>
            <w:webHidden/>
          </w:rPr>
          <w:fldChar w:fldCharType="separate"/>
        </w:r>
        <w:r>
          <w:rPr>
            <w:noProof/>
            <w:webHidden/>
          </w:rPr>
          <w:t>37</w:t>
        </w:r>
        <w:r>
          <w:rPr>
            <w:noProof/>
            <w:webHidden/>
          </w:rPr>
          <w:fldChar w:fldCharType="end"/>
        </w:r>
      </w:hyperlink>
    </w:p>
    <w:p w14:paraId="5025EC3A" w14:textId="3597FFF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0" w:history="1">
        <w:r w:rsidRPr="001508C6">
          <w:rPr>
            <w:rStyle w:val="Hyperlink"/>
            <w:noProof/>
          </w:rPr>
          <w:t xml:space="preserve">Table 5: Nested elements of the child element of </w:t>
        </w:r>
        <w:r w:rsidRPr="001508C6">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_Toc68887620 \h </w:instrText>
        </w:r>
        <w:r>
          <w:rPr>
            <w:noProof/>
            <w:webHidden/>
          </w:rPr>
        </w:r>
        <w:r>
          <w:rPr>
            <w:noProof/>
            <w:webHidden/>
          </w:rPr>
          <w:fldChar w:fldCharType="separate"/>
        </w:r>
        <w:r>
          <w:rPr>
            <w:noProof/>
            <w:webHidden/>
          </w:rPr>
          <w:t>37</w:t>
        </w:r>
        <w:r>
          <w:rPr>
            <w:noProof/>
            <w:webHidden/>
          </w:rPr>
          <w:fldChar w:fldCharType="end"/>
        </w:r>
      </w:hyperlink>
    </w:p>
    <w:p w14:paraId="59E4597E" w14:textId="75B0AF8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1" w:history="1">
        <w:r w:rsidRPr="001508C6">
          <w:rPr>
            <w:rStyle w:val="Hyperlink"/>
            <w:noProof/>
          </w:rPr>
          <w:t xml:space="preserve">Table 6: Attributes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_Toc68887621 \h </w:instrText>
        </w:r>
        <w:r>
          <w:rPr>
            <w:noProof/>
            <w:webHidden/>
          </w:rPr>
        </w:r>
        <w:r>
          <w:rPr>
            <w:noProof/>
            <w:webHidden/>
          </w:rPr>
          <w:fldChar w:fldCharType="separate"/>
        </w:r>
        <w:r>
          <w:rPr>
            <w:noProof/>
            <w:webHidden/>
          </w:rPr>
          <w:t>38</w:t>
        </w:r>
        <w:r>
          <w:rPr>
            <w:noProof/>
            <w:webHidden/>
          </w:rPr>
          <w:fldChar w:fldCharType="end"/>
        </w:r>
      </w:hyperlink>
    </w:p>
    <w:p w14:paraId="284A0A3F" w14:textId="3DE5BE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2" w:history="1">
        <w:r w:rsidRPr="001508C6">
          <w:rPr>
            <w:rStyle w:val="Hyperlink"/>
            <w:noProof/>
          </w:rPr>
          <w:t xml:space="preserve">Table 7: Nested elements of element </w:t>
        </w:r>
        <w:r w:rsidRPr="001508C6">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_Toc68887622 \h </w:instrText>
        </w:r>
        <w:r>
          <w:rPr>
            <w:noProof/>
            <w:webHidden/>
          </w:rPr>
        </w:r>
        <w:r>
          <w:rPr>
            <w:noProof/>
            <w:webHidden/>
          </w:rPr>
          <w:fldChar w:fldCharType="separate"/>
        </w:r>
        <w:r>
          <w:rPr>
            <w:noProof/>
            <w:webHidden/>
          </w:rPr>
          <w:t>39</w:t>
        </w:r>
        <w:r>
          <w:rPr>
            <w:noProof/>
            <w:webHidden/>
          </w:rPr>
          <w:fldChar w:fldCharType="end"/>
        </w:r>
      </w:hyperlink>
    </w:p>
    <w:p w14:paraId="3B77D3B3" w14:textId="004ADFE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3" w:history="1">
        <w:r w:rsidRPr="001508C6">
          <w:rPr>
            <w:rStyle w:val="Hyperlink"/>
            <w:noProof/>
          </w:rPr>
          <w:t xml:space="preserve">Table 8: Nested elements of </w:t>
        </w:r>
        <w:r w:rsidRPr="001508C6">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_Toc68887623 \h </w:instrText>
        </w:r>
        <w:r>
          <w:rPr>
            <w:noProof/>
            <w:webHidden/>
          </w:rPr>
        </w:r>
        <w:r>
          <w:rPr>
            <w:noProof/>
            <w:webHidden/>
          </w:rPr>
          <w:fldChar w:fldCharType="separate"/>
        </w:r>
        <w:r>
          <w:rPr>
            <w:noProof/>
            <w:webHidden/>
          </w:rPr>
          <w:t>39</w:t>
        </w:r>
        <w:r>
          <w:rPr>
            <w:noProof/>
            <w:webHidden/>
          </w:rPr>
          <w:fldChar w:fldCharType="end"/>
        </w:r>
      </w:hyperlink>
    </w:p>
    <w:p w14:paraId="7F01586F" w14:textId="35C6696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4" w:history="1">
        <w:r w:rsidRPr="001508C6">
          <w:rPr>
            <w:rStyle w:val="Hyperlink"/>
            <w:noProof/>
          </w:rPr>
          <w:t xml:space="preserve">Table 9: Attributes of element </w:t>
        </w:r>
        <w:r w:rsidRPr="001508C6">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_Toc68887624 \h </w:instrText>
        </w:r>
        <w:r>
          <w:rPr>
            <w:noProof/>
            <w:webHidden/>
          </w:rPr>
        </w:r>
        <w:r>
          <w:rPr>
            <w:noProof/>
            <w:webHidden/>
          </w:rPr>
          <w:fldChar w:fldCharType="separate"/>
        </w:r>
        <w:r>
          <w:rPr>
            <w:noProof/>
            <w:webHidden/>
          </w:rPr>
          <w:t>40</w:t>
        </w:r>
        <w:r>
          <w:rPr>
            <w:noProof/>
            <w:webHidden/>
          </w:rPr>
          <w:fldChar w:fldCharType="end"/>
        </w:r>
      </w:hyperlink>
    </w:p>
    <w:p w14:paraId="71AA956E" w14:textId="60789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5" w:history="1">
        <w:r w:rsidRPr="001508C6">
          <w:rPr>
            <w:rStyle w:val="Hyperlink"/>
            <w:noProof/>
          </w:rPr>
          <w:t xml:space="preserve">Table 10: Attributes of element </w:t>
        </w:r>
        <w:r w:rsidRPr="001508C6">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_Toc68887625 \h </w:instrText>
        </w:r>
        <w:r>
          <w:rPr>
            <w:noProof/>
            <w:webHidden/>
          </w:rPr>
        </w:r>
        <w:r>
          <w:rPr>
            <w:noProof/>
            <w:webHidden/>
          </w:rPr>
          <w:fldChar w:fldCharType="separate"/>
        </w:r>
        <w:r>
          <w:rPr>
            <w:noProof/>
            <w:webHidden/>
          </w:rPr>
          <w:t>40</w:t>
        </w:r>
        <w:r>
          <w:rPr>
            <w:noProof/>
            <w:webHidden/>
          </w:rPr>
          <w:fldChar w:fldCharType="end"/>
        </w:r>
      </w:hyperlink>
    </w:p>
    <w:p w14:paraId="38338796" w14:textId="4CF99AE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6" w:history="1">
        <w:r w:rsidRPr="001508C6">
          <w:rPr>
            <w:rStyle w:val="Hyperlink"/>
            <w:noProof/>
          </w:rPr>
          <w:t xml:space="preserve">Table 11: Nested elements of </w:t>
        </w:r>
        <w:r w:rsidRPr="001508C6">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_Toc68887626 \h </w:instrText>
        </w:r>
        <w:r>
          <w:rPr>
            <w:noProof/>
            <w:webHidden/>
          </w:rPr>
        </w:r>
        <w:r>
          <w:rPr>
            <w:noProof/>
            <w:webHidden/>
          </w:rPr>
          <w:fldChar w:fldCharType="separate"/>
        </w:r>
        <w:r>
          <w:rPr>
            <w:noProof/>
            <w:webHidden/>
          </w:rPr>
          <w:t>42</w:t>
        </w:r>
        <w:r>
          <w:rPr>
            <w:noProof/>
            <w:webHidden/>
          </w:rPr>
          <w:fldChar w:fldCharType="end"/>
        </w:r>
      </w:hyperlink>
    </w:p>
    <w:p w14:paraId="2BE54B41" w14:textId="204E9CD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7" w:history="1">
        <w:r w:rsidRPr="001508C6">
          <w:rPr>
            <w:rStyle w:val="Hyperlink"/>
            <w:noProof/>
          </w:rPr>
          <w:t>Table 12: Attributes of &lt;stacking&gt;</w:t>
        </w:r>
        <w:r>
          <w:rPr>
            <w:noProof/>
            <w:webHidden/>
          </w:rPr>
          <w:tab/>
        </w:r>
        <w:r>
          <w:rPr>
            <w:noProof/>
            <w:webHidden/>
          </w:rPr>
          <w:fldChar w:fldCharType="begin"/>
        </w:r>
        <w:r>
          <w:rPr>
            <w:noProof/>
            <w:webHidden/>
          </w:rPr>
          <w:instrText xml:space="preserve"> PAGEREF _Toc68887627 \h </w:instrText>
        </w:r>
        <w:r>
          <w:rPr>
            <w:noProof/>
            <w:webHidden/>
          </w:rPr>
        </w:r>
        <w:r>
          <w:rPr>
            <w:noProof/>
            <w:webHidden/>
          </w:rPr>
          <w:fldChar w:fldCharType="separate"/>
        </w:r>
        <w:r>
          <w:rPr>
            <w:noProof/>
            <w:webHidden/>
          </w:rPr>
          <w:t>42</w:t>
        </w:r>
        <w:r>
          <w:rPr>
            <w:noProof/>
            <w:webHidden/>
          </w:rPr>
          <w:fldChar w:fldCharType="end"/>
        </w:r>
      </w:hyperlink>
    </w:p>
    <w:p w14:paraId="1684B437" w14:textId="0B2CD0D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8" w:history="1">
        <w:r w:rsidRPr="001508C6">
          <w:rPr>
            <w:rStyle w:val="Hyperlink"/>
            <w:noProof/>
          </w:rPr>
          <w:t>Table 13: Attributes of &lt;level&gt;</w:t>
        </w:r>
        <w:r>
          <w:rPr>
            <w:noProof/>
            <w:webHidden/>
          </w:rPr>
          <w:tab/>
        </w:r>
        <w:r>
          <w:rPr>
            <w:noProof/>
            <w:webHidden/>
          </w:rPr>
          <w:fldChar w:fldCharType="begin"/>
        </w:r>
        <w:r>
          <w:rPr>
            <w:noProof/>
            <w:webHidden/>
          </w:rPr>
          <w:instrText xml:space="preserve"> PAGEREF _Toc68887628 \h </w:instrText>
        </w:r>
        <w:r>
          <w:rPr>
            <w:noProof/>
            <w:webHidden/>
          </w:rPr>
        </w:r>
        <w:r>
          <w:rPr>
            <w:noProof/>
            <w:webHidden/>
          </w:rPr>
          <w:fldChar w:fldCharType="separate"/>
        </w:r>
        <w:r>
          <w:rPr>
            <w:noProof/>
            <w:webHidden/>
          </w:rPr>
          <w:t>42</w:t>
        </w:r>
        <w:r>
          <w:rPr>
            <w:noProof/>
            <w:webHidden/>
          </w:rPr>
          <w:fldChar w:fldCharType="end"/>
        </w:r>
      </w:hyperlink>
    </w:p>
    <w:p w14:paraId="7C024CE9" w14:textId="6D0EB7C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29" w:history="1">
        <w:r w:rsidRPr="001508C6">
          <w:rPr>
            <w:rStyle w:val="Hyperlink"/>
            <w:noProof/>
          </w:rPr>
          <w:t xml:space="preserve">Table 14: Nested elements of element </w:t>
        </w:r>
        <w:r w:rsidRPr="001508C6">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_Toc68887629 \h </w:instrText>
        </w:r>
        <w:r>
          <w:rPr>
            <w:noProof/>
            <w:webHidden/>
          </w:rPr>
        </w:r>
        <w:r>
          <w:rPr>
            <w:noProof/>
            <w:webHidden/>
          </w:rPr>
          <w:fldChar w:fldCharType="separate"/>
        </w:r>
        <w:r>
          <w:rPr>
            <w:noProof/>
            <w:webHidden/>
          </w:rPr>
          <w:t>44</w:t>
        </w:r>
        <w:r>
          <w:rPr>
            <w:noProof/>
            <w:webHidden/>
          </w:rPr>
          <w:fldChar w:fldCharType="end"/>
        </w:r>
      </w:hyperlink>
    </w:p>
    <w:p w14:paraId="7F4D89EA" w14:textId="7508305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0" w:history="1">
        <w:r w:rsidRPr="001508C6">
          <w:rPr>
            <w:rStyle w:val="Hyperlink"/>
            <w:noProof/>
          </w:rPr>
          <w:t xml:space="preserve">Table 15: Nested elements of element </w:t>
        </w:r>
        <w:r w:rsidRPr="001508C6">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_Toc68887630 \h </w:instrText>
        </w:r>
        <w:r>
          <w:rPr>
            <w:noProof/>
            <w:webHidden/>
          </w:rPr>
        </w:r>
        <w:r>
          <w:rPr>
            <w:noProof/>
            <w:webHidden/>
          </w:rPr>
          <w:fldChar w:fldCharType="separate"/>
        </w:r>
        <w:r>
          <w:rPr>
            <w:noProof/>
            <w:webHidden/>
          </w:rPr>
          <w:t>44</w:t>
        </w:r>
        <w:r>
          <w:rPr>
            <w:noProof/>
            <w:webHidden/>
          </w:rPr>
          <w:fldChar w:fldCharType="end"/>
        </w:r>
      </w:hyperlink>
    </w:p>
    <w:p w14:paraId="5CB0DF33" w14:textId="7C36C29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1" w:history="1">
        <w:r w:rsidRPr="001508C6">
          <w:rPr>
            <w:rStyle w:val="Hyperlink"/>
            <w:noProof/>
          </w:rPr>
          <w:t xml:space="preserve">Table 16: Attributes of element </w:t>
        </w:r>
        <w:r w:rsidRPr="001508C6">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_Toc68887631 \h </w:instrText>
        </w:r>
        <w:r>
          <w:rPr>
            <w:noProof/>
            <w:webHidden/>
          </w:rPr>
        </w:r>
        <w:r>
          <w:rPr>
            <w:noProof/>
            <w:webHidden/>
          </w:rPr>
          <w:fldChar w:fldCharType="separate"/>
        </w:r>
        <w:r>
          <w:rPr>
            <w:noProof/>
            <w:webHidden/>
          </w:rPr>
          <w:t>45</w:t>
        </w:r>
        <w:r>
          <w:rPr>
            <w:noProof/>
            <w:webHidden/>
          </w:rPr>
          <w:fldChar w:fldCharType="end"/>
        </w:r>
      </w:hyperlink>
    </w:p>
    <w:p w14:paraId="086F97D9" w14:textId="0BDC446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2" w:history="1">
        <w:r w:rsidRPr="001508C6">
          <w:rPr>
            <w:rStyle w:val="Hyperlink"/>
            <w:noProof/>
          </w:rPr>
          <w:t xml:space="preserve">Table 17: Attributes of element </w:t>
        </w:r>
        <w:r w:rsidRPr="001508C6">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_Toc68887632 \h </w:instrText>
        </w:r>
        <w:r>
          <w:rPr>
            <w:noProof/>
            <w:webHidden/>
          </w:rPr>
        </w:r>
        <w:r>
          <w:rPr>
            <w:noProof/>
            <w:webHidden/>
          </w:rPr>
          <w:fldChar w:fldCharType="separate"/>
        </w:r>
        <w:r>
          <w:rPr>
            <w:noProof/>
            <w:webHidden/>
          </w:rPr>
          <w:t>46</w:t>
        </w:r>
        <w:r>
          <w:rPr>
            <w:noProof/>
            <w:webHidden/>
          </w:rPr>
          <w:fldChar w:fldCharType="end"/>
        </w:r>
      </w:hyperlink>
    </w:p>
    <w:p w14:paraId="3C211E06" w14:textId="67E891A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3" w:history="1">
        <w:r w:rsidRPr="001508C6">
          <w:rPr>
            <w:rStyle w:val="Hyperlink"/>
            <w:noProof/>
          </w:rPr>
          <w:t xml:space="preserve">Table 18: Nested elements of element </w:t>
        </w:r>
        <w:r w:rsidRPr="001508C6">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_Toc68887633 \h </w:instrText>
        </w:r>
        <w:r>
          <w:rPr>
            <w:noProof/>
            <w:webHidden/>
          </w:rPr>
        </w:r>
        <w:r>
          <w:rPr>
            <w:noProof/>
            <w:webHidden/>
          </w:rPr>
          <w:fldChar w:fldCharType="separate"/>
        </w:r>
        <w:r>
          <w:rPr>
            <w:noProof/>
            <w:webHidden/>
          </w:rPr>
          <w:t>46</w:t>
        </w:r>
        <w:r>
          <w:rPr>
            <w:noProof/>
            <w:webHidden/>
          </w:rPr>
          <w:fldChar w:fldCharType="end"/>
        </w:r>
      </w:hyperlink>
    </w:p>
    <w:p w14:paraId="5D899CE0" w14:textId="5A17D92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4" w:history="1">
        <w:r w:rsidRPr="001508C6">
          <w:rPr>
            <w:rStyle w:val="Hyperlink"/>
            <w:noProof/>
          </w:rPr>
          <w:t xml:space="preserve">Table 19: Nested elements of element </w:t>
        </w:r>
        <w:r w:rsidRPr="001508C6">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_Toc68887634 \h </w:instrText>
        </w:r>
        <w:r>
          <w:rPr>
            <w:noProof/>
            <w:webHidden/>
          </w:rPr>
        </w:r>
        <w:r>
          <w:rPr>
            <w:noProof/>
            <w:webHidden/>
          </w:rPr>
          <w:fldChar w:fldCharType="separate"/>
        </w:r>
        <w:r>
          <w:rPr>
            <w:noProof/>
            <w:webHidden/>
          </w:rPr>
          <w:t>50</w:t>
        </w:r>
        <w:r>
          <w:rPr>
            <w:noProof/>
            <w:webHidden/>
          </w:rPr>
          <w:fldChar w:fldCharType="end"/>
        </w:r>
      </w:hyperlink>
    </w:p>
    <w:p w14:paraId="03542F45" w14:textId="1EC1532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5" w:history="1">
        <w:r w:rsidRPr="001508C6">
          <w:rPr>
            <w:rStyle w:val="Hyperlink"/>
            <w:noProof/>
          </w:rPr>
          <w:t xml:space="preserve">Table 20: Attributes of </w:t>
        </w:r>
        <w:r w:rsidRPr="001508C6">
          <w:rPr>
            <w:rStyle w:val="Hyperlink"/>
            <w:rFonts w:ascii="Courier New" w:hAnsi="Courier New" w:cs="Courier New"/>
            <w:i/>
            <w:noProof/>
          </w:rPr>
          <w:t>&lt;custom_attributes/&gt;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_Toc68887635 \h </w:instrText>
        </w:r>
        <w:r>
          <w:rPr>
            <w:noProof/>
            <w:webHidden/>
          </w:rPr>
        </w:r>
        <w:r>
          <w:rPr>
            <w:noProof/>
            <w:webHidden/>
          </w:rPr>
          <w:fldChar w:fldCharType="separate"/>
        </w:r>
        <w:r>
          <w:rPr>
            <w:noProof/>
            <w:webHidden/>
          </w:rPr>
          <w:t>50</w:t>
        </w:r>
        <w:r>
          <w:rPr>
            <w:noProof/>
            <w:webHidden/>
          </w:rPr>
          <w:fldChar w:fldCharType="end"/>
        </w:r>
      </w:hyperlink>
    </w:p>
    <w:p w14:paraId="4FA62123" w14:textId="7CB1EC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6" w:history="1">
        <w:r w:rsidRPr="001508C6">
          <w:rPr>
            <w:rStyle w:val="Hyperlink"/>
            <w:noProof/>
          </w:rPr>
          <w:t xml:space="preserve">Table 21: Nested elements of element </w:t>
        </w:r>
        <w:r w:rsidRPr="001508C6">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_Toc68887636 \h </w:instrText>
        </w:r>
        <w:r>
          <w:rPr>
            <w:noProof/>
            <w:webHidden/>
          </w:rPr>
        </w:r>
        <w:r>
          <w:rPr>
            <w:noProof/>
            <w:webHidden/>
          </w:rPr>
          <w:fldChar w:fldCharType="separate"/>
        </w:r>
        <w:r>
          <w:rPr>
            <w:noProof/>
            <w:webHidden/>
          </w:rPr>
          <w:t>51</w:t>
        </w:r>
        <w:r>
          <w:rPr>
            <w:noProof/>
            <w:webHidden/>
          </w:rPr>
          <w:fldChar w:fldCharType="end"/>
        </w:r>
      </w:hyperlink>
    </w:p>
    <w:p w14:paraId="335228F7" w14:textId="049E9AF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7" w:history="1">
        <w:r w:rsidRPr="001508C6">
          <w:rPr>
            <w:rStyle w:val="Hyperlink"/>
            <w:noProof/>
          </w:rPr>
          <w:t xml:space="preserve">Table 22: Attributes of </w:t>
        </w:r>
        <w:r w:rsidRPr="001508C6">
          <w:rPr>
            <w:rStyle w:val="Hyperlink"/>
            <w:rFonts w:ascii="Courier New" w:hAnsi="Courier New" w:cs="Courier New"/>
            <w:i/>
            <w:noProof/>
          </w:rPr>
          <w:t>&lt;string/&gt;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_Toc68887637 \h </w:instrText>
        </w:r>
        <w:r>
          <w:rPr>
            <w:noProof/>
            <w:webHidden/>
          </w:rPr>
        </w:r>
        <w:r>
          <w:rPr>
            <w:noProof/>
            <w:webHidden/>
          </w:rPr>
          <w:fldChar w:fldCharType="separate"/>
        </w:r>
        <w:r>
          <w:rPr>
            <w:noProof/>
            <w:webHidden/>
          </w:rPr>
          <w:t>51</w:t>
        </w:r>
        <w:r>
          <w:rPr>
            <w:noProof/>
            <w:webHidden/>
          </w:rPr>
          <w:fldChar w:fldCharType="end"/>
        </w:r>
      </w:hyperlink>
    </w:p>
    <w:p w14:paraId="71FA4FC3" w14:textId="21E2DE4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8" w:history="1">
        <w:r w:rsidRPr="001508C6">
          <w:rPr>
            <w:rStyle w:val="Hyperlink"/>
            <w:noProof/>
          </w:rPr>
          <w:t xml:space="preserve">Table 23: Attributes of </w:t>
        </w:r>
        <w:r w:rsidRPr="001508C6">
          <w:rPr>
            <w:rStyle w:val="Hyperlink"/>
            <w:rFonts w:ascii="Courier New" w:hAnsi="Courier New" w:cs="Courier New"/>
            <w:i/>
            <w:noProof/>
          </w:rPr>
          <w:t>&lt;real/&gt;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_Toc68887638 \h </w:instrText>
        </w:r>
        <w:r>
          <w:rPr>
            <w:noProof/>
            <w:webHidden/>
          </w:rPr>
        </w:r>
        <w:r>
          <w:rPr>
            <w:noProof/>
            <w:webHidden/>
          </w:rPr>
          <w:fldChar w:fldCharType="separate"/>
        </w:r>
        <w:r>
          <w:rPr>
            <w:noProof/>
            <w:webHidden/>
          </w:rPr>
          <w:t>51</w:t>
        </w:r>
        <w:r>
          <w:rPr>
            <w:noProof/>
            <w:webHidden/>
          </w:rPr>
          <w:fldChar w:fldCharType="end"/>
        </w:r>
      </w:hyperlink>
    </w:p>
    <w:p w14:paraId="2AD2E959" w14:textId="3A54CA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39" w:history="1">
        <w:r w:rsidRPr="001508C6">
          <w:rPr>
            <w:rStyle w:val="Hyperlink"/>
            <w:noProof/>
          </w:rPr>
          <w:t xml:space="preserve">Table 24: Attributes of </w:t>
        </w:r>
        <w:r w:rsidRPr="001508C6">
          <w:rPr>
            <w:rStyle w:val="Hyperlink"/>
            <w:rFonts w:ascii="Courier New" w:hAnsi="Courier New" w:cs="Courier New"/>
            <w:i/>
            <w:noProof/>
          </w:rPr>
          <w:t>&lt;integer/&gt;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_Toc68887639 \h </w:instrText>
        </w:r>
        <w:r>
          <w:rPr>
            <w:noProof/>
            <w:webHidden/>
          </w:rPr>
        </w:r>
        <w:r>
          <w:rPr>
            <w:noProof/>
            <w:webHidden/>
          </w:rPr>
          <w:fldChar w:fldCharType="separate"/>
        </w:r>
        <w:r>
          <w:rPr>
            <w:noProof/>
            <w:webHidden/>
          </w:rPr>
          <w:t>51</w:t>
        </w:r>
        <w:r>
          <w:rPr>
            <w:noProof/>
            <w:webHidden/>
          </w:rPr>
          <w:fldChar w:fldCharType="end"/>
        </w:r>
      </w:hyperlink>
    </w:p>
    <w:p w14:paraId="784EB865" w14:textId="01FB1D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0" w:history="1">
        <w:r w:rsidRPr="001508C6">
          <w:rPr>
            <w:rStyle w:val="Hyperlink"/>
            <w:noProof/>
          </w:rPr>
          <w:t xml:space="preserve">Table 25: Attributes of </w:t>
        </w:r>
        <w:r w:rsidRPr="001508C6">
          <w:rPr>
            <w:rStyle w:val="Hyperlink"/>
            <w:rFonts w:ascii="Courier New" w:hAnsi="Courier New" w:cs="Courier New"/>
            <w:i/>
            <w:noProof/>
          </w:rPr>
          <w:t>&lt;string_list/&gt;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_Toc68887640 \h </w:instrText>
        </w:r>
        <w:r>
          <w:rPr>
            <w:noProof/>
            <w:webHidden/>
          </w:rPr>
        </w:r>
        <w:r>
          <w:rPr>
            <w:noProof/>
            <w:webHidden/>
          </w:rPr>
          <w:fldChar w:fldCharType="separate"/>
        </w:r>
        <w:r>
          <w:rPr>
            <w:noProof/>
            <w:webHidden/>
          </w:rPr>
          <w:t>51</w:t>
        </w:r>
        <w:r>
          <w:rPr>
            <w:noProof/>
            <w:webHidden/>
          </w:rPr>
          <w:fldChar w:fldCharType="end"/>
        </w:r>
      </w:hyperlink>
    </w:p>
    <w:p w14:paraId="7F04FC50" w14:textId="02645A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1" w:history="1">
        <w:r w:rsidRPr="001508C6">
          <w:rPr>
            <w:rStyle w:val="Hyperlink"/>
            <w:noProof/>
          </w:rPr>
          <w:t xml:space="preserve">Table 26: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string_list</w:t>
        </w:r>
        <w:r w:rsidRPr="001508C6">
          <w:rPr>
            <w:rStyle w:val="Hyperlink"/>
            <w:noProof/>
          </w:rPr>
          <w:t>/&gt;</w:t>
        </w:r>
        <w:r>
          <w:rPr>
            <w:noProof/>
            <w:webHidden/>
          </w:rPr>
          <w:tab/>
        </w:r>
        <w:r>
          <w:rPr>
            <w:noProof/>
            <w:webHidden/>
          </w:rPr>
          <w:fldChar w:fldCharType="begin"/>
        </w:r>
        <w:r>
          <w:rPr>
            <w:noProof/>
            <w:webHidden/>
          </w:rPr>
          <w:instrText xml:space="preserve"> PAGEREF _Toc68887641 \h </w:instrText>
        </w:r>
        <w:r>
          <w:rPr>
            <w:noProof/>
            <w:webHidden/>
          </w:rPr>
        </w:r>
        <w:r>
          <w:rPr>
            <w:noProof/>
            <w:webHidden/>
          </w:rPr>
          <w:fldChar w:fldCharType="separate"/>
        </w:r>
        <w:r>
          <w:rPr>
            <w:noProof/>
            <w:webHidden/>
          </w:rPr>
          <w:t>52</w:t>
        </w:r>
        <w:r>
          <w:rPr>
            <w:noProof/>
            <w:webHidden/>
          </w:rPr>
          <w:fldChar w:fldCharType="end"/>
        </w:r>
      </w:hyperlink>
    </w:p>
    <w:p w14:paraId="7D50928D" w14:textId="328D3EA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2" w:history="1">
        <w:r w:rsidRPr="001508C6">
          <w:rPr>
            <w:rStyle w:val="Hyperlink"/>
            <w:noProof/>
          </w:rPr>
          <w:t xml:space="preserve">Table 27: Attributes of </w:t>
        </w:r>
        <w:r w:rsidRPr="001508C6">
          <w:rPr>
            <w:rStyle w:val="Hyperlink"/>
            <w:rFonts w:ascii="Courier New" w:hAnsi="Courier New" w:cs="Courier New"/>
            <w:i/>
            <w:noProof/>
          </w:rPr>
          <w:t>&lt;real_list/&gt;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_Toc68887642 \h </w:instrText>
        </w:r>
        <w:r>
          <w:rPr>
            <w:noProof/>
            <w:webHidden/>
          </w:rPr>
        </w:r>
        <w:r>
          <w:rPr>
            <w:noProof/>
            <w:webHidden/>
          </w:rPr>
          <w:fldChar w:fldCharType="separate"/>
        </w:r>
        <w:r>
          <w:rPr>
            <w:noProof/>
            <w:webHidden/>
          </w:rPr>
          <w:t>52</w:t>
        </w:r>
        <w:r>
          <w:rPr>
            <w:noProof/>
            <w:webHidden/>
          </w:rPr>
          <w:fldChar w:fldCharType="end"/>
        </w:r>
      </w:hyperlink>
    </w:p>
    <w:p w14:paraId="1713376B" w14:textId="3D165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3" w:history="1">
        <w:r w:rsidRPr="001508C6">
          <w:rPr>
            <w:rStyle w:val="Hyperlink"/>
            <w:noProof/>
          </w:rPr>
          <w:t xml:space="preserve">Table 28: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_Toc68887643 \h </w:instrText>
        </w:r>
        <w:r>
          <w:rPr>
            <w:noProof/>
            <w:webHidden/>
          </w:rPr>
        </w:r>
        <w:r>
          <w:rPr>
            <w:noProof/>
            <w:webHidden/>
          </w:rPr>
          <w:fldChar w:fldCharType="separate"/>
        </w:r>
        <w:r>
          <w:rPr>
            <w:noProof/>
            <w:webHidden/>
          </w:rPr>
          <w:t>52</w:t>
        </w:r>
        <w:r>
          <w:rPr>
            <w:noProof/>
            <w:webHidden/>
          </w:rPr>
          <w:fldChar w:fldCharType="end"/>
        </w:r>
      </w:hyperlink>
    </w:p>
    <w:p w14:paraId="5741B1A7" w14:textId="1AC9DB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4" w:history="1">
        <w:r w:rsidRPr="001508C6">
          <w:rPr>
            <w:rStyle w:val="Hyperlink"/>
            <w:noProof/>
          </w:rPr>
          <w:t xml:space="preserve">Table 29: Attributes of </w:t>
        </w:r>
        <w:r w:rsidRPr="001508C6">
          <w:rPr>
            <w:rStyle w:val="Hyperlink"/>
            <w:rFonts w:ascii="Courier New" w:hAnsi="Courier New" w:cs="Courier New"/>
            <w:i/>
            <w:noProof/>
          </w:rPr>
          <w:t>&lt;int_list/&gt;</w:t>
        </w:r>
        <w:r w:rsidRPr="001508C6">
          <w:rPr>
            <w:rStyle w:val="Hyperlink"/>
            <w:noProof/>
          </w:rPr>
          <w:t xml:space="preserve"> element</w:t>
        </w:r>
        <w:r>
          <w:rPr>
            <w:noProof/>
            <w:webHidden/>
          </w:rPr>
          <w:tab/>
        </w:r>
        <w:r>
          <w:rPr>
            <w:noProof/>
            <w:webHidden/>
          </w:rPr>
          <w:fldChar w:fldCharType="begin"/>
        </w:r>
        <w:r>
          <w:rPr>
            <w:noProof/>
            <w:webHidden/>
          </w:rPr>
          <w:instrText xml:space="preserve"> PAGEREF _Toc68887644 \h </w:instrText>
        </w:r>
        <w:r>
          <w:rPr>
            <w:noProof/>
            <w:webHidden/>
          </w:rPr>
        </w:r>
        <w:r>
          <w:rPr>
            <w:noProof/>
            <w:webHidden/>
          </w:rPr>
          <w:fldChar w:fldCharType="separate"/>
        </w:r>
        <w:r>
          <w:rPr>
            <w:noProof/>
            <w:webHidden/>
          </w:rPr>
          <w:t>52</w:t>
        </w:r>
        <w:r>
          <w:rPr>
            <w:noProof/>
            <w:webHidden/>
          </w:rPr>
          <w:fldChar w:fldCharType="end"/>
        </w:r>
      </w:hyperlink>
    </w:p>
    <w:p w14:paraId="0E492CD6" w14:textId="446841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5" w:history="1">
        <w:r w:rsidRPr="001508C6">
          <w:rPr>
            <w:rStyle w:val="Hyperlink"/>
            <w:noProof/>
          </w:rPr>
          <w:t xml:space="preserve">Table 30: Attributes of </w:t>
        </w:r>
        <w:r w:rsidRPr="001508C6">
          <w:rPr>
            <w:rStyle w:val="Hyperlink"/>
            <w:rFonts w:ascii="Courier New" w:hAnsi="Courier New" w:cs="Courier New"/>
            <w:i/>
            <w:noProof/>
          </w:rPr>
          <w:t>&lt;value/&gt;</w:t>
        </w:r>
        <w:r w:rsidRPr="001508C6">
          <w:rPr>
            <w:rStyle w:val="Hyperlink"/>
            <w:noProof/>
          </w:rPr>
          <w:t xml:space="preserve"> element inside &lt;</w:t>
        </w:r>
        <w:r w:rsidRPr="001508C6">
          <w:rPr>
            <w:rStyle w:val="Hyperlink"/>
            <w:rFonts w:ascii="Courier New" w:hAnsi="Courier New" w:cs="Courier New"/>
            <w:i/>
            <w:noProof/>
          </w:rPr>
          <w:t>real_list/</w:t>
        </w:r>
        <w:r w:rsidRPr="001508C6">
          <w:rPr>
            <w:rStyle w:val="Hyperlink"/>
            <w:noProof/>
          </w:rPr>
          <w:t>&gt;</w:t>
        </w:r>
        <w:r>
          <w:rPr>
            <w:noProof/>
            <w:webHidden/>
          </w:rPr>
          <w:tab/>
        </w:r>
        <w:r>
          <w:rPr>
            <w:noProof/>
            <w:webHidden/>
          </w:rPr>
          <w:fldChar w:fldCharType="begin"/>
        </w:r>
        <w:r>
          <w:rPr>
            <w:noProof/>
            <w:webHidden/>
          </w:rPr>
          <w:instrText xml:space="preserve"> PAGEREF _Toc68887645 \h </w:instrText>
        </w:r>
        <w:r>
          <w:rPr>
            <w:noProof/>
            <w:webHidden/>
          </w:rPr>
        </w:r>
        <w:r>
          <w:rPr>
            <w:noProof/>
            <w:webHidden/>
          </w:rPr>
          <w:fldChar w:fldCharType="separate"/>
        </w:r>
        <w:r>
          <w:rPr>
            <w:noProof/>
            <w:webHidden/>
          </w:rPr>
          <w:t>52</w:t>
        </w:r>
        <w:r>
          <w:rPr>
            <w:noProof/>
            <w:webHidden/>
          </w:rPr>
          <w:fldChar w:fldCharType="end"/>
        </w:r>
      </w:hyperlink>
    </w:p>
    <w:p w14:paraId="2849C710" w14:textId="07CEA8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6" w:history="1">
        <w:r w:rsidRPr="001508C6">
          <w:rPr>
            <w:rStyle w:val="Hyperlink"/>
            <w:noProof/>
          </w:rPr>
          <w:t xml:space="preserve">Table 31: Attributes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_Toc68887646 \h </w:instrText>
        </w:r>
        <w:r>
          <w:rPr>
            <w:noProof/>
            <w:webHidden/>
          </w:rPr>
        </w:r>
        <w:r>
          <w:rPr>
            <w:noProof/>
            <w:webHidden/>
          </w:rPr>
          <w:fldChar w:fldCharType="separate"/>
        </w:r>
        <w:r>
          <w:rPr>
            <w:noProof/>
            <w:webHidden/>
          </w:rPr>
          <w:t>56</w:t>
        </w:r>
        <w:r>
          <w:rPr>
            <w:noProof/>
            <w:webHidden/>
          </w:rPr>
          <w:fldChar w:fldCharType="end"/>
        </w:r>
      </w:hyperlink>
    </w:p>
    <w:p w14:paraId="316688EE" w14:textId="2FBC459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7" w:history="1">
        <w:r w:rsidRPr="001508C6">
          <w:rPr>
            <w:rStyle w:val="Hyperlink"/>
            <w:noProof/>
          </w:rPr>
          <w:t xml:space="preserve">Table 32: Text values of element </w:t>
        </w:r>
        <w:r w:rsidRPr="001508C6">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_Toc68887647 \h </w:instrText>
        </w:r>
        <w:r>
          <w:rPr>
            <w:noProof/>
            <w:webHidden/>
          </w:rPr>
        </w:r>
        <w:r>
          <w:rPr>
            <w:noProof/>
            <w:webHidden/>
          </w:rPr>
          <w:fldChar w:fldCharType="separate"/>
        </w:r>
        <w:r>
          <w:rPr>
            <w:noProof/>
            <w:webHidden/>
          </w:rPr>
          <w:t>57</w:t>
        </w:r>
        <w:r>
          <w:rPr>
            <w:noProof/>
            <w:webHidden/>
          </w:rPr>
          <w:fldChar w:fldCharType="end"/>
        </w:r>
      </w:hyperlink>
    </w:p>
    <w:p w14:paraId="459FDD50" w14:textId="11981F8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8" w:history="1">
        <w:r w:rsidRPr="001508C6">
          <w:rPr>
            <w:rStyle w:val="Hyperlink"/>
            <w:noProof/>
          </w:rPr>
          <w:t xml:space="preserve">Table 33: Attributes of elements </w:t>
        </w:r>
        <w:r w:rsidRPr="001508C6">
          <w:rPr>
            <w:rStyle w:val="Hyperlink"/>
            <w:rFonts w:ascii="Courier New" w:hAnsi="Courier New" w:cs="Courier New"/>
            <w:i/>
            <w:noProof/>
            <w:highlight w:val="white"/>
          </w:rPr>
          <w:t>&lt;normal_direction</w:t>
        </w:r>
        <w:r w:rsidRPr="001508C6">
          <w:rPr>
            <w:rStyle w:val="Hyperlink"/>
            <w:rFonts w:ascii="Courier New" w:hAnsi="Courier New" w:cs="Courier New"/>
            <w:i/>
            <w:noProof/>
          </w:rPr>
          <w:t>/&gt;</w:t>
        </w:r>
        <w:r w:rsidRPr="001508C6">
          <w:rPr>
            <w:rStyle w:val="Hyperlink"/>
            <w:noProof/>
          </w:rPr>
          <w:t xml:space="preserve"> &amp; </w:t>
        </w:r>
        <w:r w:rsidRPr="001508C6">
          <w:rPr>
            <w:rStyle w:val="Hyperlink"/>
            <w:rFonts w:ascii="Courier New" w:hAnsi="Courier New" w:cs="Courier New"/>
            <w:i/>
            <w:noProof/>
            <w:highlight w:val="white"/>
          </w:rPr>
          <w:t>&lt;tangential_direction</w:t>
        </w:r>
        <w:r w:rsidRPr="001508C6">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_Toc68887648 \h </w:instrText>
        </w:r>
        <w:r>
          <w:rPr>
            <w:noProof/>
            <w:webHidden/>
          </w:rPr>
        </w:r>
        <w:r>
          <w:rPr>
            <w:noProof/>
            <w:webHidden/>
          </w:rPr>
          <w:fldChar w:fldCharType="separate"/>
        </w:r>
        <w:r>
          <w:rPr>
            <w:noProof/>
            <w:webHidden/>
          </w:rPr>
          <w:t>57</w:t>
        </w:r>
        <w:r>
          <w:rPr>
            <w:noProof/>
            <w:webHidden/>
          </w:rPr>
          <w:fldChar w:fldCharType="end"/>
        </w:r>
      </w:hyperlink>
    </w:p>
    <w:p w14:paraId="20FA3183" w14:textId="5CA70F7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49" w:history="1">
        <w:r w:rsidRPr="001508C6">
          <w:rPr>
            <w:rStyle w:val="Hyperlink"/>
            <w:noProof/>
          </w:rPr>
          <w:t xml:space="preserve">Table 34: Nested elements of element </w:t>
        </w:r>
        <w:r w:rsidRPr="001508C6">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_Toc68887649 \h </w:instrText>
        </w:r>
        <w:r>
          <w:rPr>
            <w:noProof/>
            <w:webHidden/>
          </w:rPr>
        </w:r>
        <w:r>
          <w:rPr>
            <w:noProof/>
            <w:webHidden/>
          </w:rPr>
          <w:fldChar w:fldCharType="separate"/>
        </w:r>
        <w:r>
          <w:rPr>
            <w:noProof/>
            <w:webHidden/>
          </w:rPr>
          <w:t>58</w:t>
        </w:r>
        <w:r>
          <w:rPr>
            <w:noProof/>
            <w:webHidden/>
          </w:rPr>
          <w:fldChar w:fldCharType="end"/>
        </w:r>
      </w:hyperlink>
    </w:p>
    <w:p w14:paraId="394A3433" w14:textId="7A57BE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0" w:history="1">
        <w:r w:rsidRPr="001508C6">
          <w:rPr>
            <w:rStyle w:val="Hyperlink"/>
            <w:noProof/>
          </w:rPr>
          <w:t>Table 35: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_Toc68887650 \h </w:instrText>
        </w:r>
        <w:r>
          <w:rPr>
            <w:noProof/>
            <w:webHidden/>
          </w:rPr>
        </w:r>
        <w:r>
          <w:rPr>
            <w:noProof/>
            <w:webHidden/>
          </w:rPr>
          <w:fldChar w:fldCharType="separate"/>
        </w:r>
        <w:r>
          <w:rPr>
            <w:noProof/>
            <w:webHidden/>
          </w:rPr>
          <w:t>59</w:t>
        </w:r>
        <w:r>
          <w:rPr>
            <w:noProof/>
            <w:webHidden/>
          </w:rPr>
          <w:fldChar w:fldCharType="end"/>
        </w:r>
      </w:hyperlink>
    </w:p>
    <w:p w14:paraId="6EC1588C" w14:textId="2ABBDD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1" w:history="1">
        <w:r w:rsidRPr="001508C6">
          <w:rPr>
            <w:rStyle w:val="Hyperlink"/>
            <w:noProof/>
          </w:rPr>
          <w:t>Table 36: Attributes of element</w:t>
        </w:r>
        <w:r w:rsidRPr="001508C6">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_Toc68887651 \h </w:instrText>
        </w:r>
        <w:r>
          <w:rPr>
            <w:noProof/>
            <w:webHidden/>
          </w:rPr>
        </w:r>
        <w:r>
          <w:rPr>
            <w:noProof/>
            <w:webHidden/>
          </w:rPr>
          <w:fldChar w:fldCharType="separate"/>
        </w:r>
        <w:r>
          <w:rPr>
            <w:noProof/>
            <w:webHidden/>
          </w:rPr>
          <w:t>59</w:t>
        </w:r>
        <w:r>
          <w:rPr>
            <w:noProof/>
            <w:webHidden/>
          </w:rPr>
          <w:fldChar w:fldCharType="end"/>
        </w:r>
      </w:hyperlink>
    </w:p>
    <w:p w14:paraId="0A6EF2C4" w14:textId="4FD997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2" w:history="1">
        <w:r w:rsidRPr="001508C6">
          <w:rPr>
            <w:rStyle w:val="Hyperlink"/>
            <w:noProof/>
          </w:rPr>
          <w:t>Table 37: Nested elements of</w:t>
        </w:r>
        <w:r w:rsidRPr="001508C6">
          <w:rPr>
            <w:rStyle w:val="Hyperlink"/>
            <w:rFonts w:ascii="Courier New" w:hAnsi="Courier New" w:cs="Courier New"/>
            <w:i/>
            <w:noProof/>
          </w:rPr>
          <w:t xml:space="preserve"> &lt;connection_0d/&gt;</w:t>
        </w:r>
        <w:r w:rsidRPr="001508C6">
          <w:rPr>
            <w:rStyle w:val="Hyperlink"/>
            <w:rFonts w:cstheme="minorHAnsi"/>
            <w:noProof/>
          </w:rPr>
          <w:t xml:space="preserve"> for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_Toc68887652 \h </w:instrText>
        </w:r>
        <w:r>
          <w:rPr>
            <w:noProof/>
            <w:webHidden/>
          </w:rPr>
        </w:r>
        <w:r>
          <w:rPr>
            <w:noProof/>
            <w:webHidden/>
          </w:rPr>
          <w:fldChar w:fldCharType="separate"/>
        </w:r>
        <w:r>
          <w:rPr>
            <w:noProof/>
            <w:webHidden/>
          </w:rPr>
          <w:t>60</w:t>
        </w:r>
        <w:r>
          <w:rPr>
            <w:noProof/>
            <w:webHidden/>
          </w:rPr>
          <w:fldChar w:fldCharType="end"/>
        </w:r>
      </w:hyperlink>
    </w:p>
    <w:p w14:paraId="5D63FF13" w14:textId="74829FD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3" w:history="1">
        <w:r w:rsidRPr="001508C6">
          <w:rPr>
            <w:rStyle w:val="Hyperlink"/>
            <w:noProof/>
          </w:rPr>
          <w:t xml:space="preserve">Table 38: Attributes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_Toc68887653 \h </w:instrText>
        </w:r>
        <w:r>
          <w:rPr>
            <w:noProof/>
            <w:webHidden/>
          </w:rPr>
        </w:r>
        <w:r>
          <w:rPr>
            <w:noProof/>
            <w:webHidden/>
          </w:rPr>
          <w:fldChar w:fldCharType="separate"/>
        </w:r>
        <w:r>
          <w:rPr>
            <w:noProof/>
            <w:webHidden/>
          </w:rPr>
          <w:t>61</w:t>
        </w:r>
        <w:r>
          <w:rPr>
            <w:noProof/>
            <w:webHidden/>
          </w:rPr>
          <w:fldChar w:fldCharType="end"/>
        </w:r>
      </w:hyperlink>
    </w:p>
    <w:p w14:paraId="603D6CBE" w14:textId="42CBCE1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4" w:history="1">
        <w:r w:rsidRPr="001508C6">
          <w:rPr>
            <w:rStyle w:val="Hyperlink"/>
            <w:noProof/>
          </w:rPr>
          <w:t xml:space="preserve">Table 39: Nested elements of element </w:t>
        </w:r>
        <w:r w:rsidRPr="001508C6">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_Toc68887654 \h </w:instrText>
        </w:r>
        <w:r>
          <w:rPr>
            <w:noProof/>
            <w:webHidden/>
          </w:rPr>
        </w:r>
        <w:r>
          <w:rPr>
            <w:noProof/>
            <w:webHidden/>
          </w:rPr>
          <w:fldChar w:fldCharType="separate"/>
        </w:r>
        <w:r>
          <w:rPr>
            <w:noProof/>
            <w:webHidden/>
          </w:rPr>
          <w:t>61</w:t>
        </w:r>
        <w:r>
          <w:rPr>
            <w:noProof/>
            <w:webHidden/>
          </w:rPr>
          <w:fldChar w:fldCharType="end"/>
        </w:r>
      </w:hyperlink>
    </w:p>
    <w:p w14:paraId="2F81A3FE" w14:textId="1074E22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5" w:history="1">
        <w:r w:rsidRPr="001508C6">
          <w:rPr>
            <w:rStyle w:val="Hyperlink"/>
            <w:noProof/>
          </w:rPr>
          <w:t xml:space="preserve">Table 40: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_Toc68887655 \h </w:instrText>
        </w:r>
        <w:r>
          <w:rPr>
            <w:noProof/>
            <w:webHidden/>
          </w:rPr>
        </w:r>
        <w:r>
          <w:rPr>
            <w:noProof/>
            <w:webHidden/>
          </w:rPr>
          <w:fldChar w:fldCharType="separate"/>
        </w:r>
        <w:r>
          <w:rPr>
            <w:noProof/>
            <w:webHidden/>
          </w:rPr>
          <w:t>62</w:t>
        </w:r>
        <w:r>
          <w:rPr>
            <w:noProof/>
            <w:webHidden/>
          </w:rPr>
          <w:fldChar w:fldCharType="end"/>
        </w:r>
      </w:hyperlink>
    </w:p>
    <w:p w14:paraId="1B7D217D" w14:textId="5B6FF0F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6" w:history="1">
        <w:r w:rsidRPr="001508C6">
          <w:rPr>
            <w:rStyle w:val="Hyperlink"/>
            <w:noProof/>
          </w:rPr>
          <w:t xml:space="preserve">Table 41: Attributes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_Toc68887656 \h </w:instrText>
        </w:r>
        <w:r>
          <w:rPr>
            <w:noProof/>
            <w:webHidden/>
          </w:rPr>
        </w:r>
        <w:r>
          <w:rPr>
            <w:noProof/>
            <w:webHidden/>
          </w:rPr>
          <w:fldChar w:fldCharType="separate"/>
        </w:r>
        <w:r>
          <w:rPr>
            <w:noProof/>
            <w:webHidden/>
          </w:rPr>
          <w:t>63</w:t>
        </w:r>
        <w:r>
          <w:rPr>
            <w:noProof/>
            <w:webHidden/>
          </w:rPr>
          <w:fldChar w:fldCharType="end"/>
        </w:r>
      </w:hyperlink>
    </w:p>
    <w:p w14:paraId="2A7A8690" w14:textId="215B2A0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7" w:history="1">
        <w:r w:rsidRPr="001508C6">
          <w:rPr>
            <w:rStyle w:val="Hyperlink"/>
            <w:noProof/>
          </w:rPr>
          <w:t xml:space="preserve">Table 42: Nested elements of element </w:t>
        </w:r>
        <w:r w:rsidRPr="001508C6">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_Toc68887657 \h </w:instrText>
        </w:r>
        <w:r>
          <w:rPr>
            <w:noProof/>
            <w:webHidden/>
          </w:rPr>
        </w:r>
        <w:r>
          <w:rPr>
            <w:noProof/>
            <w:webHidden/>
          </w:rPr>
          <w:fldChar w:fldCharType="separate"/>
        </w:r>
        <w:r>
          <w:rPr>
            <w:noProof/>
            <w:webHidden/>
          </w:rPr>
          <w:t>63</w:t>
        </w:r>
        <w:r>
          <w:rPr>
            <w:noProof/>
            <w:webHidden/>
          </w:rPr>
          <w:fldChar w:fldCharType="end"/>
        </w:r>
      </w:hyperlink>
    </w:p>
    <w:p w14:paraId="39890719" w14:textId="2C3333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8" w:history="1">
        <w:r w:rsidRPr="001508C6">
          <w:rPr>
            <w:rStyle w:val="Hyperlink"/>
            <w:noProof/>
          </w:rPr>
          <w:t xml:space="preserve">Table 43: Attributes of element </w:t>
        </w:r>
        <w:r w:rsidRPr="001508C6">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_Toc68887658 \h </w:instrText>
        </w:r>
        <w:r>
          <w:rPr>
            <w:noProof/>
            <w:webHidden/>
          </w:rPr>
        </w:r>
        <w:r>
          <w:rPr>
            <w:noProof/>
            <w:webHidden/>
          </w:rPr>
          <w:fldChar w:fldCharType="separate"/>
        </w:r>
        <w:r>
          <w:rPr>
            <w:noProof/>
            <w:webHidden/>
          </w:rPr>
          <w:t>64</w:t>
        </w:r>
        <w:r>
          <w:rPr>
            <w:noProof/>
            <w:webHidden/>
          </w:rPr>
          <w:fldChar w:fldCharType="end"/>
        </w:r>
      </w:hyperlink>
    </w:p>
    <w:p w14:paraId="58E21A2E" w14:textId="4E8C367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59" w:history="1">
        <w:r w:rsidRPr="001508C6">
          <w:rPr>
            <w:rStyle w:val="Hyperlink"/>
            <w:noProof/>
          </w:rPr>
          <w:t xml:space="preserve">Table 44: Attributes of element </w:t>
        </w:r>
        <w:r w:rsidRPr="001508C6">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_Toc68887659 \h </w:instrText>
        </w:r>
        <w:r>
          <w:rPr>
            <w:noProof/>
            <w:webHidden/>
          </w:rPr>
        </w:r>
        <w:r>
          <w:rPr>
            <w:noProof/>
            <w:webHidden/>
          </w:rPr>
          <w:fldChar w:fldCharType="separate"/>
        </w:r>
        <w:r>
          <w:rPr>
            <w:noProof/>
            <w:webHidden/>
          </w:rPr>
          <w:t>68</w:t>
        </w:r>
        <w:r>
          <w:rPr>
            <w:noProof/>
            <w:webHidden/>
          </w:rPr>
          <w:fldChar w:fldCharType="end"/>
        </w:r>
      </w:hyperlink>
    </w:p>
    <w:p w14:paraId="75133737" w14:textId="692451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0" w:history="1">
        <w:r w:rsidRPr="001508C6">
          <w:rPr>
            <w:rStyle w:val="Hyperlink"/>
            <w:noProof/>
          </w:rPr>
          <w:t>Table 45: Pictures of all Solid Rivets</w:t>
        </w:r>
        <w:r>
          <w:rPr>
            <w:noProof/>
            <w:webHidden/>
          </w:rPr>
          <w:tab/>
        </w:r>
        <w:r>
          <w:rPr>
            <w:noProof/>
            <w:webHidden/>
          </w:rPr>
          <w:fldChar w:fldCharType="begin"/>
        </w:r>
        <w:r>
          <w:rPr>
            <w:noProof/>
            <w:webHidden/>
          </w:rPr>
          <w:instrText xml:space="preserve"> PAGEREF _Toc68887660 \h </w:instrText>
        </w:r>
        <w:r>
          <w:rPr>
            <w:noProof/>
            <w:webHidden/>
          </w:rPr>
        </w:r>
        <w:r>
          <w:rPr>
            <w:noProof/>
            <w:webHidden/>
          </w:rPr>
          <w:fldChar w:fldCharType="separate"/>
        </w:r>
        <w:r>
          <w:rPr>
            <w:noProof/>
            <w:webHidden/>
          </w:rPr>
          <w:t>69</w:t>
        </w:r>
        <w:r>
          <w:rPr>
            <w:noProof/>
            <w:webHidden/>
          </w:rPr>
          <w:fldChar w:fldCharType="end"/>
        </w:r>
      </w:hyperlink>
    </w:p>
    <w:p w14:paraId="7D3A3762" w14:textId="749BB5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1" w:history="1">
        <w:r w:rsidRPr="001508C6">
          <w:rPr>
            <w:rStyle w:val="Hyperlink"/>
            <w:noProof/>
          </w:rPr>
          <w:t xml:space="preserve">Table 46: Attributes of element </w:t>
        </w:r>
        <w:r w:rsidRPr="001508C6">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_Toc68887661 \h </w:instrText>
        </w:r>
        <w:r>
          <w:rPr>
            <w:noProof/>
            <w:webHidden/>
          </w:rPr>
        </w:r>
        <w:r>
          <w:rPr>
            <w:noProof/>
            <w:webHidden/>
          </w:rPr>
          <w:fldChar w:fldCharType="separate"/>
        </w:r>
        <w:r>
          <w:rPr>
            <w:noProof/>
            <w:webHidden/>
          </w:rPr>
          <w:t>70</w:t>
        </w:r>
        <w:r>
          <w:rPr>
            <w:noProof/>
            <w:webHidden/>
          </w:rPr>
          <w:fldChar w:fldCharType="end"/>
        </w:r>
      </w:hyperlink>
    </w:p>
    <w:p w14:paraId="3D6B94ED" w14:textId="2EC09DE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2" w:history="1">
        <w:r w:rsidRPr="001508C6">
          <w:rPr>
            <w:rStyle w:val="Hyperlink"/>
            <w:noProof/>
          </w:rPr>
          <w:t xml:space="preserve">Table 47: Attributes of element </w:t>
        </w:r>
        <w:r w:rsidRPr="001508C6">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_Toc68887662 \h </w:instrText>
        </w:r>
        <w:r>
          <w:rPr>
            <w:noProof/>
            <w:webHidden/>
          </w:rPr>
        </w:r>
        <w:r>
          <w:rPr>
            <w:noProof/>
            <w:webHidden/>
          </w:rPr>
          <w:fldChar w:fldCharType="separate"/>
        </w:r>
        <w:r>
          <w:rPr>
            <w:noProof/>
            <w:webHidden/>
          </w:rPr>
          <w:t>72</w:t>
        </w:r>
        <w:r>
          <w:rPr>
            <w:noProof/>
            <w:webHidden/>
          </w:rPr>
          <w:fldChar w:fldCharType="end"/>
        </w:r>
      </w:hyperlink>
    </w:p>
    <w:p w14:paraId="633D1858" w14:textId="6BA915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3" w:history="1">
        <w:r w:rsidRPr="001508C6">
          <w:rPr>
            <w:rStyle w:val="Hyperlink"/>
            <w:noProof/>
          </w:rPr>
          <w:t xml:space="preserve">Table 48: Attributes of element </w:t>
        </w:r>
        <w:r w:rsidRPr="001508C6">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_Toc68887663 \h </w:instrText>
        </w:r>
        <w:r>
          <w:rPr>
            <w:noProof/>
            <w:webHidden/>
          </w:rPr>
        </w:r>
        <w:r>
          <w:rPr>
            <w:noProof/>
            <w:webHidden/>
          </w:rPr>
          <w:fldChar w:fldCharType="separate"/>
        </w:r>
        <w:r>
          <w:rPr>
            <w:noProof/>
            <w:webHidden/>
          </w:rPr>
          <w:t>73</w:t>
        </w:r>
        <w:r>
          <w:rPr>
            <w:noProof/>
            <w:webHidden/>
          </w:rPr>
          <w:fldChar w:fldCharType="end"/>
        </w:r>
      </w:hyperlink>
    </w:p>
    <w:p w14:paraId="39DBD66A" w14:textId="0D46BE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4" w:history="1">
        <w:r w:rsidRPr="001508C6">
          <w:rPr>
            <w:rStyle w:val="Hyperlink"/>
            <w:noProof/>
          </w:rPr>
          <w:t xml:space="preserve">Table 49: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_Toc68887664 \h </w:instrText>
        </w:r>
        <w:r>
          <w:rPr>
            <w:noProof/>
            <w:webHidden/>
          </w:rPr>
        </w:r>
        <w:r>
          <w:rPr>
            <w:noProof/>
            <w:webHidden/>
          </w:rPr>
          <w:fldChar w:fldCharType="separate"/>
        </w:r>
        <w:r>
          <w:rPr>
            <w:noProof/>
            <w:webHidden/>
          </w:rPr>
          <w:t>80</w:t>
        </w:r>
        <w:r>
          <w:rPr>
            <w:noProof/>
            <w:webHidden/>
          </w:rPr>
          <w:fldChar w:fldCharType="end"/>
        </w:r>
      </w:hyperlink>
    </w:p>
    <w:p w14:paraId="41BD704F" w14:textId="3C0B25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5" w:history="1">
        <w:r w:rsidRPr="001508C6">
          <w:rPr>
            <w:rStyle w:val="Hyperlink"/>
            <w:noProof/>
          </w:rPr>
          <w:t xml:space="preserve">Table 50: Attributes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_Toc68887665 \h </w:instrText>
        </w:r>
        <w:r>
          <w:rPr>
            <w:noProof/>
            <w:webHidden/>
          </w:rPr>
        </w:r>
        <w:r>
          <w:rPr>
            <w:noProof/>
            <w:webHidden/>
          </w:rPr>
          <w:fldChar w:fldCharType="separate"/>
        </w:r>
        <w:r>
          <w:rPr>
            <w:noProof/>
            <w:webHidden/>
          </w:rPr>
          <w:t>81</w:t>
        </w:r>
        <w:r>
          <w:rPr>
            <w:noProof/>
            <w:webHidden/>
          </w:rPr>
          <w:fldChar w:fldCharType="end"/>
        </w:r>
      </w:hyperlink>
    </w:p>
    <w:p w14:paraId="1B8A4B56" w14:textId="5435DE6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6" w:history="1">
        <w:r w:rsidRPr="001508C6">
          <w:rPr>
            <w:rStyle w:val="Hyperlink"/>
            <w:noProof/>
          </w:rPr>
          <w:t xml:space="preserve">Table 51: Nested elements of element </w:t>
        </w:r>
        <w:r w:rsidRPr="001508C6">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_Toc68887666 \h </w:instrText>
        </w:r>
        <w:r>
          <w:rPr>
            <w:noProof/>
            <w:webHidden/>
          </w:rPr>
        </w:r>
        <w:r>
          <w:rPr>
            <w:noProof/>
            <w:webHidden/>
          </w:rPr>
          <w:fldChar w:fldCharType="separate"/>
        </w:r>
        <w:r>
          <w:rPr>
            <w:noProof/>
            <w:webHidden/>
          </w:rPr>
          <w:t>82</w:t>
        </w:r>
        <w:r>
          <w:rPr>
            <w:noProof/>
            <w:webHidden/>
          </w:rPr>
          <w:fldChar w:fldCharType="end"/>
        </w:r>
      </w:hyperlink>
    </w:p>
    <w:p w14:paraId="2378E468" w14:textId="4333F3F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7" w:history="1">
        <w:r w:rsidRPr="001508C6">
          <w:rPr>
            <w:rStyle w:val="Hyperlink"/>
            <w:noProof/>
          </w:rPr>
          <w:t xml:space="preserve">Table 52: Attributes of element </w:t>
        </w:r>
        <w:r w:rsidRPr="001508C6">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_Toc68887667 \h </w:instrText>
        </w:r>
        <w:r>
          <w:rPr>
            <w:noProof/>
            <w:webHidden/>
          </w:rPr>
        </w:r>
        <w:r>
          <w:rPr>
            <w:noProof/>
            <w:webHidden/>
          </w:rPr>
          <w:fldChar w:fldCharType="separate"/>
        </w:r>
        <w:r>
          <w:rPr>
            <w:noProof/>
            <w:webHidden/>
          </w:rPr>
          <w:t>82</w:t>
        </w:r>
        <w:r>
          <w:rPr>
            <w:noProof/>
            <w:webHidden/>
          </w:rPr>
          <w:fldChar w:fldCharType="end"/>
        </w:r>
      </w:hyperlink>
    </w:p>
    <w:p w14:paraId="6FDF2C2A" w14:textId="0494A55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8" w:history="1">
        <w:r w:rsidRPr="001508C6">
          <w:rPr>
            <w:rStyle w:val="Hyperlink"/>
            <w:noProof/>
          </w:rPr>
          <w:t xml:space="preserve">Table 53: Attributes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_Toc68887668 \h </w:instrText>
        </w:r>
        <w:r>
          <w:rPr>
            <w:noProof/>
            <w:webHidden/>
          </w:rPr>
        </w:r>
        <w:r>
          <w:rPr>
            <w:noProof/>
            <w:webHidden/>
          </w:rPr>
          <w:fldChar w:fldCharType="separate"/>
        </w:r>
        <w:r>
          <w:rPr>
            <w:noProof/>
            <w:webHidden/>
          </w:rPr>
          <w:t>83</w:t>
        </w:r>
        <w:r>
          <w:rPr>
            <w:noProof/>
            <w:webHidden/>
          </w:rPr>
          <w:fldChar w:fldCharType="end"/>
        </w:r>
      </w:hyperlink>
    </w:p>
    <w:p w14:paraId="5FAE44E9" w14:textId="7E07D9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69" w:history="1">
        <w:r w:rsidRPr="001508C6">
          <w:rPr>
            <w:rStyle w:val="Hyperlink"/>
            <w:noProof/>
          </w:rPr>
          <w:t xml:space="preserve">Table 54: Nested elements of element </w:t>
        </w:r>
        <w:r w:rsidRPr="001508C6">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_Toc68887669 \h </w:instrText>
        </w:r>
        <w:r>
          <w:rPr>
            <w:noProof/>
            <w:webHidden/>
          </w:rPr>
        </w:r>
        <w:r>
          <w:rPr>
            <w:noProof/>
            <w:webHidden/>
          </w:rPr>
          <w:fldChar w:fldCharType="separate"/>
        </w:r>
        <w:r>
          <w:rPr>
            <w:noProof/>
            <w:webHidden/>
          </w:rPr>
          <w:t>84</w:t>
        </w:r>
        <w:r>
          <w:rPr>
            <w:noProof/>
            <w:webHidden/>
          </w:rPr>
          <w:fldChar w:fldCharType="end"/>
        </w:r>
      </w:hyperlink>
    </w:p>
    <w:p w14:paraId="3B969003" w14:textId="1B52A7B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0" w:history="1">
        <w:r w:rsidRPr="001508C6">
          <w:rPr>
            <w:rStyle w:val="Hyperlink"/>
            <w:noProof/>
          </w:rPr>
          <w:t xml:space="preserve">Table 55: Attributes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_Toc68887670 \h </w:instrText>
        </w:r>
        <w:r>
          <w:rPr>
            <w:noProof/>
            <w:webHidden/>
          </w:rPr>
        </w:r>
        <w:r>
          <w:rPr>
            <w:noProof/>
            <w:webHidden/>
          </w:rPr>
          <w:fldChar w:fldCharType="separate"/>
        </w:r>
        <w:r>
          <w:rPr>
            <w:noProof/>
            <w:webHidden/>
          </w:rPr>
          <w:t>84</w:t>
        </w:r>
        <w:r>
          <w:rPr>
            <w:noProof/>
            <w:webHidden/>
          </w:rPr>
          <w:fldChar w:fldCharType="end"/>
        </w:r>
      </w:hyperlink>
    </w:p>
    <w:p w14:paraId="1A1F961D" w14:textId="4BE3F6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1" w:history="1">
        <w:r w:rsidRPr="001508C6">
          <w:rPr>
            <w:rStyle w:val="Hyperlink"/>
            <w:noProof/>
          </w:rPr>
          <w:t xml:space="preserve">Table 56: Nested elements of element </w:t>
        </w:r>
        <w:r w:rsidRPr="001508C6">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_Toc68887671 \h </w:instrText>
        </w:r>
        <w:r>
          <w:rPr>
            <w:noProof/>
            <w:webHidden/>
          </w:rPr>
        </w:r>
        <w:r>
          <w:rPr>
            <w:noProof/>
            <w:webHidden/>
          </w:rPr>
          <w:fldChar w:fldCharType="separate"/>
        </w:r>
        <w:r>
          <w:rPr>
            <w:noProof/>
            <w:webHidden/>
          </w:rPr>
          <w:t>85</w:t>
        </w:r>
        <w:r>
          <w:rPr>
            <w:noProof/>
            <w:webHidden/>
          </w:rPr>
          <w:fldChar w:fldCharType="end"/>
        </w:r>
      </w:hyperlink>
    </w:p>
    <w:p w14:paraId="48CE93E7" w14:textId="202CE83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2" w:history="1">
        <w:r w:rsidRPr="001508C6">
          <w:rPr>
            <w:rStyle w:val="Hyperlink"/>
            <w:noProof/>
          </w:rPr>
          <w:t xml:space="preserve">Table 57: Attributes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_Toc68887672 \h </w:instrText>
        </w:r>
        <w:r>
          <w:rPr>
            <w:noProof/>
            <w:webHidden/>
          </w:rPr>
        </w:r>
        <w:r>
          <w:rPr>
            <w:noProof/>
            <w:webHidden/>
          </w:rPr>
          <w:fldChar w:fldCharType="separate"/>
        </w:r>
        <w:r>
          <w:rPr>
            <w:noProof/>
            <w:webHidden/>
          </w:rPr>
          <w:t>89</w:t>
        </w:r>
        <w:r>
          <w:rPr>
            <w:noProof/>
            <w:webHidden/>
          </w:rPr>
          <w:fldChar w:fldCharType="end"/>
        </w:r>
      </w:hyperlink>
    </w:p>
    <w:p w14:paraId="380CD5B1" w14:textId="28618C6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3" w:history="1">
        <w:r w:rsidRPr="001508C6">
          <w:rPr>
            <w:rStyle w:val="Hyperlink"/>
            <w:noProof/>
          </w:rPr>
          <w:t xml:space="preserve">Table 58: Nested elements of element </w:t>
        </w:r>
        <w:r w:rsidRPr="001508C6">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_Toc68887673 \h </w:instrText>
        </w:r>
        <w:r>
          <w:rPr>
            <w:noProof/>
            <w:webHidden/>
          </w:rPr>
        </w:r>
        <w:r>
          <w:rPr>
            <w:noProof/>
            <w:webHidden/>
          </w:rPr>
          <w:fldChar w:fldCharType="separate"/>
        </w:r>
        <w:r>
          <w:rPr>
            <w:noProof/>
            <w:webHidden/>
          </w:rPr>
          <w:t>89</w:t>
        </w:r>
        <w:r>
          <w:rPr>
            <w:noProof/>
            <w:webHidden/>
          </w:rPr>
          <w:fldChar w:fldCharType="end"/>
        </w:r>
      </w:hyperlink>
    </w:p>
    <w:p w14:paraId="5F6EB9CC" w14:textId="5EF3349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4" w:history="1">
        <w:r w:rsidRPr="001508C6">
          <w:rPr>
            <w:rStyle w:val="Hyperlink"/>
            <w:noProof/>
          </w:rPr>
          <w:t xml:space="preserve">Table 59: Attributes of element </w:t>
        </w:r>
        <w:r w:rsidRPr="001508C6">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_Toc68887674 \h </w:instrText>
        </w:r>
        <w:r>
          <w:rPr>
            <w:noProof/>
            <w:webHidden/>
          </w:rPr>
        </w:r>
        <w:r>
          <w:rPr>
            <w:noProof/>
            <w:webHidden/>
          </w:rPr>
          <w:fldChar w:fldCharType="separate"/>
        </w:r>
        <w:r>
          <w:rPr>
            <w:noProof/>
            <w:webHidden/>
          </w:rPr>
          <w:t>91</w:t>
        </w:r>
        <w:r>
          <w:rPr>
            <w:noProof/>
            <w:webHidden/>
          </w:rPr>
          <w:fldChar w:fldCharType="end"/>
        </w:r>
      </w:hyperlink>
    </w:p>
    <w:p w14:paraId="35DAA06D" w14:textId="4796EB1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5" w:history="1">
        <w:r w:rsidRPr="001508C6">
          <w:rPr>
            <w:rStyle w:val="Hyperlink"/>
            <w:noProof/>
          </w:rPr>
          <w:t xml:space="preserve">Table 60: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_Toc68887675 \h </w:instrText>
        </w:r>
        <w:r>
          <w:rPr>
            <w:noProof/>
            <w:webHidden/>
          </w:rPr>
        </w:r>
        <w:r>
          <w:rPr>
            <w:noProof/>
            <w:webHidden/>
          </w:rPr>
          <w:fldChar w:fldCharType="separate"/>
        </w:r>
        <w:r>
          <w:rPr>
            <w:noProof/>
            <w:webHidden/>
          </w:rPr>
          <w:t>92</w:t>
        </w:r>
        <w:r>
          <w:rPr>
            <w:noProof/>
            <w:webHidden/>
          </w:rPr>
          <w:fldChar w:fldCharType="end"/>
        </w:r>
      </w:hyperlink>
    </w:p>
    <w:p w14:paraId="1F493CDB" w14:textId="7DD193F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6" w:history="1">
        <w:r w:rsidRPr="001508C6">
          <w:rPr>
            <w:rStyle w:val="Hyperlink"/>
            <w:noProof/>
          </w:rPr>
          <w:t xml:space="preserve">Table 61: Attributes of element </w:t>
        </w:r>
        <w:r w:rsidRPr="001508C6">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_Toc68887676 \h </w:instrText>
        </w:r>
        <w:r>
          <w:rPr>
            <w:noProof/>
            <w:webHidden/>
          </w:rPr>
        </w:r>
        <w:r>
          <w:rPr>
            <w:noProof/>
            <w:webHidden/>
          </w:rPr>
          <w:fldChar w:fldCharType="separate"/>
        </w:r>
        <w:r>
          <w:rPr>
            <w:noProof/>
            <w:webHidden/>
          </w:rPr>
          <w:t>93</w:t>
        </w:r>
        <w:r>
          <w:rPr>
            <w:noProof/>
            <w:webHidden/>
          </w:rPr>
          <w:fldChar w:fldCharType="end"/>
        </w:r>
      </w:hyperlink>
    </w:p>
    <w:p w14:paraId="57B06D6E" w14:textId="58494E3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7" w:history="1">
        <w:r w:rsidRPr="001508C6">
          <w:rPr>
            <w:rStyle w:val="Hyperlink"/>
            <w:noProof/>
          </w:rPr>
          <w:t xml:space="preserve">Table 62: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_Toc68887677 \h </w:instrText>
        </w:r>
        <w:r>
          <w:rPr>
            <w:noProof/>
            <w:webHidden/>
          </w:rPr>
        </w:r>
        <w:r>
          <w:rPr>
            <w:noProof/>
            <w:webHidden/>
          </w:rPr>
          <w:fldChar w:fldCharType="separate"/>
        </w:r>
        <w:r>
          <w:rPr>
            <w:noProof/>
            <w:webHidden/>
          </w:rPr>
          <w:t>95</w:t>
        </w:r>
        <w:r>
          <w:rPr>
            <w:noProof/>
            <w:webHidden/>
          </w:rPr>
          <w:fldChar w:fldCharType="end"/>
        </w:r>
      </w:hyperlink>
    </w:p>
    <w:p w14:paraId="266306EE" w14:textId="6E106E9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8" w:history="1">
        <w:r w:rsidRPr="001508C6">
          <w:rPr>
            <w:rStyle w:val="Hyperlink"/>
            <w:noProof/>
          </w:rPr>
          <w:t xml:space="preserve">Table 63: Attributes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_Toc68887678 \h </w:instrText>
        </w:r>
        <w:r>
          <w:rPr>
            <w:noProof/>
            <w:webHidden/>
          </w:rPr>
        </w:r>
        <w:r>
          <w:rPr>
            <w:noProof/>
            <w:webHidden/>
          </w:rPr>
          <w:fldChar w:fldCharType="separate"/>
        </w:r>
        <w:r>
          <w:rPr>
            <w:noProof/>
            <w:webHidden/>
          </w:rPr>
          <w:t>95</w:t>
        </w:r>
        <w:r>
          <w:rPr>
            <w:noProof/>
            <w:webHidden/>
          </w:rPr>
          <w:fldChar w:fldCharType="end"/>
        </w:r>
      </w:hyperlink>
    </w:p>
    <w:p w14:paraId="400D9680" w14:textId="6039F93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79" w:history="1">
        <w:r w:rsidRPr="001508C6">
          <w:rPr>
            <w:rStyle w:val="Hyperlink"/>
            <w:noProof/>
          </w:rPr>
          <w:t xml:space="preserve">Table 64: Nested elements of element </w:t>
        </w:r>
        <w:r w:rsidRPr="001508C6">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_Toc68887679 \h </w:instrText>
        </w:r>
        <w:r>
          <w:rPr>
            <w:noProof/>
            <w:webHidden/>
          </w:rPr>
        </w:r>
        <w:r>
          <w:rPr>
            <w:noProof/>
            <w:webHidden/>
          </w:rPr>
          <w:fldChar w:fldCharType="separate"/>
        </w:r>
        <w:r>
          <w:rPr>
            <w:noProof/>
            <w:webHidden/>
          </w:rPr>
          <w:t>96</w:t>
        </w:r>
        <w:r>
          <w:rPr>
            <w:noProof/>
            <w:webHidden/>
          </w:rPr>
          <w:fldChar w:fldCharType="end"/>
        </w:r>
      </w:hyperlink>
    </w:p>
    <w:p w14:paraId="6453959F" w14:textId="793998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0" w:history="1">
        <w:r w:rsidRPr="001508C6">
          <w:rPr>
            <w:rStyle w:val="Hyperlink"/>
            <w:noProof/>
          </w:rPr>
          <w:t xml:space="preserve">Table 65: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_Toc68887680 \h </w:instrText>
        </w:r>
        <w:r>
          <w:rPr>
            <w:noProof/>
            <w:webHidden/>
          </w:rPr>
        </w:r>
        <w:r>
          <w:rPr>
            <w:noProof/>
            <w:webHidden/>
          </w:rPr>
          <w:fldChar w:fldCharType="separate"/>
        </w:r>
        <w:r>
          <w:rPr>
            <w:noProof/>
            <w:webHidden/>
          </w:rPr>
          <w:t>97</w:t>
        </w:r>
        <w:r>
          <w:rPr>
            <w:noProof/>
            <w:webHidden/>
          </w:rPr>
          <w:fldChar w:fldCharType="end"/>
        </w:r>
      </w:hyperlink>
    </w:p>
    <w:p w14:paraId="759FEEE4" w14:textId="1F0B4EC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1" w:history="1">
        <w:r w:rsidRPr="001508C6">
          <w:rPr>
            <w:rStyle w:val="Hyperlink"/>
            <w:noProof/>
          </w:rPr>
          <w:t xml:space="preserve">Table 66: Attributes of element </w:t>
        </w:r>
        <w:r w:rsidRPr="001508C6">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_Toc68887681 \h </w:instrText>
        </w:r>
        <w:r>
          <w:rPr>
            <w:noProof/>
            <w:webHidden/>
          </w:rPr>
        </w:r>
        <w:r>
          <w:rPr>
            <w:noProof/>
            <w:webHidden/>
          </w:rPr>
          <w:fldChar w:fldCharType="separate"/>
        </w:r>
        <w:r>
          <w:rPr>
            <w:noProof/>
            <w:webHidden/>
          </w:rPr>
          <w:t>97</w:t>
        </w:r>
        <w:r>
          <w:rPr>
            <w:noProof/>
            <w:webHidden/>
          </w:rPr>
          <w:fldChar w:fldCharType="end"/>
        </w:r>
      </w:hyperlink>
    </w:p>
    <w:p w14:paraId="139CA3E1" w14:textId="22960A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2" w:history="1">
        <w:r w:rsidRPr="001508C6">
          <w:rPr>
            <w:rStyle w:val="Hyperlink"/>
            <w:noProof/>
          </w:rPr>
          <w:t xml:space="preserve">Table 67: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_Toc68887682 \h </w:instrText>
        </w:r>
        <w:r>
          <w:rPr>
            <w:noProof/>
            <w:webHidden/>
          </w:rPr>
        </w:r>
        <w:r>
          <w:rPr>
            <w:noProof/>
            <w:webHidden/>
          </w:rPr>
          <w:fldChar w:fldCharType="separate"/>
        </w:r>
        <w:r>
          <w:rPr>
            <w:noProof/>
            <w:webHidden/>
          </w:rPr>
          <w:t>99</w:t>
        </w:r>
        <w:r>
          <w:rPr>
            <w:noProof/>
            <w:webHidden/>
          </w:rPr>
          <w:fldChar w:fldCharType="end"/>
        </w:r>
      </w:hyperlink>
    </w:p>
    <w:p w14:paraId="7B47BCBC" w14:textId="30F1624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3" w:history="1">
        <w:r w:rsidRPr="001508C6">
          <w:rPr>
            <w:rStyle w:val="Hyperlink"/>
            <w:noProof/>
          </w:rPr>
          <w:t xml:space="preserve">Table 68: Attributes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_Toc68887683 \h </w:instrText>
        </w:r>
        <w:r>
          <w:rPr>
            <w:noProof/>
            <w:webHidden/>
          </w:rPr>
        </w:r>
        <w:r>
          <w:rPr>
            <w:noProof/>
            <w:webHidden/>
          </w:rPr>
          <w:fldChar w:fldCharType="separate"/>
        </w:r>
        <w:r>
          <w:rPr>
            <w:noProof/>
            <w:webHidden/>
          </w:rPr>
          <w:t>100</w:t>
        </w:r>
        <w:r>
          <w:rPr>
            <w:noProof/>
            <w:webHidden/>
          </w:rPr>
          <w:fldChar w:fldCharType="end"/>
        </w:r>
      </w:hyperlink>
    </w:p>
    <w:p w14:paraId="0A207BE0" w14:textId="6C0720F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4" w:history="1">
        <w:r w:rsidRPr="001508C6">
          <w:rPr>
            <w:rStyle w:val="Hyperlink"/>
            <w:noProof/>
          </w:rPr>
          <w:t xml:space="preserve">Table 69: Nested elements of element </w:t>
        </w:r>
        <w:r w:rsidRPr="001508C6">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_Toc68887684 \h </w:instrText>
        </w:r>
        <w:r>
          <w:rPr>
            <w:noProof/>
            <w:webHidden/>
          </w:rPr>
        </w:r>
        <w:r>
          <w:rPr>
            <w:noProof/>
            <w:webHidden/>
          </w:rPr>
          <w:fldChar w:fldCharType="separate"/>
        </w:r>
        <w:r>
          <w:rPr>
            <w:noProof/>
            <w:webHidden/>
          </w:rPr>
          <w:t>101</w:t>
        </w:r>
        <w:r>
          <w:rPr>
            <w:noProof/>
            <w:webHidden/>
          </w:rPr>
          <w:fldChar w:fldCharType="end"/>
        </w:r>
      </w:hyperlink>
    </w:p>
    <w:p w14:paraId="1B3CF25B" w14:textId="05891A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5" w:history="1">
        <w:r w:rsidRPr="001508C6">
          <w:rPr>
            <w:rStyle w:val="Hyperlink"/>
            <w:noProof/>
          </w:rPr>
          <w:t xml:space="preserve">Table 70: Nested elements of </w:t>
        </w:r>
        <w:r w:rsidRPr="001508C6">
          <w:rPr>
            <w:rStyle w:val="Hyperlink"/>
            <w:rFonts w:ascii="Courier New" w:hAnsi="Courier New" w:cs="Courier New"/>
            <w:i/>
            <w:noProof/>
          </w:rPr>
          <w:t>&lt;connection_0d/&gt;</w:t>
        </w:r>
        <w:r w:rsidRPr="001508C6">
          <w:rPr>
            <w:rStyle w:val="Hyperlink"/>
            <w:noProof/>
          </w:rPr>
          <w:t xml:space="preserve"> for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_Toc68887685 \h </w:instrText>
        </w:r>
        <w:r>
          <w:rPr>
            <w:noProof/>
            <w:webHidden/>
          </w:rPr>
        </w:r>
        <w:r>
          <w:rPr>
            <w:noProof/>
            <w:webHidden/>
          </w:rPr>
          <w:fldChar w:fldCharType="separate"/>
        </w:r>
        <w:r>
          <w:rPr>
            <w:noProof/>
            <w:webHidden/>
          </w:rPr>
          <w:t>102</w:t>
        </w:r>
        <w:r>
          <w:rPr>
            <w:noProof/>
            <w:webHidden/>
          </w:rPr>
          <w:fldChar w:fldCharType="end"/>
        </w:r>
      </w:hyperlink>
    </w:p>
    <w:p w14:paraId="0C2A4675" w14:textId="217247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6" w:history="1">
        <w:r w:rsidRPr="001508C6">
          <w:rPr>
            <w:rStyle w:val="Hyperlink"/>
            <w:noProof/>
          </w:rPr>
          <w:t xml:space="preserve">Table 71: Attributes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_Toc68887686 \h </w:instrText>
        </w:r>
        <w:r>
          <w:rPr>
            <w:noProof/>
            <w:webHidden/>
          </w:rPr>
        </w:r>
        <w:r>
          <w:rPr>
            <w:noProof/>
            <w:webHidden/>
          </w:rPr>
          <w:fldChar w:fldCharType="separate"/>
        </w:r>
        <w:r>
          <w:rPr>
            <w:noProof/>
            <w:webHidden/>
          </w:rPr>
          <w:t>102</w:t>
        </w:r>
        <w:r>
          <w:rPr>
            <w:noProof/>
            <w:webHidden/>
          </w:rPr>
          <w:fldChar w:fldCharType="end"/>
        </w:r>
      </w:hyperlink>
    </w:p>
    <w:p w14:paraId="4CDDAF39" w14:textId="721F6F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7" w:history="1">
        <w:r w:rsidRPr="001508C6">
          <w:rPr>
            <w:rStyle w:val="Hyperlink"/>
            <w:noProof/>
          </w:rPr>
          <w:t xml:space="preserve">Table 72: Nested elements of element </w:t>
        </w:r>
        <w:r w:rsidRPr="001508C6">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_Toc68887687 \h </w:instrText>
        </w:r>
        <w:r>
          <w:rPr>
            <w:noProof/>
            <w:webHidden/>
          </w:rPr>
        </w:r>
        <w:r>
          <w:rPr>
            <w:noProof/>
            <w:webHidden/>
          </w:rPr>
          <w:fldChar w:fldCharType="separate"/>
        </w:r>
        <w:r>
          <w:rPr>
            <w:noProof/>
            <w:webHidden/>
          </w:rPr>
          <w:t>104</w:t>
        </w:r>
        <w:r>
          <w:rPr>
            <w:noProof/>
            <w:webHidden/>
          </w:rPr>
          <w:fldChar w:fldCharType="end"/>
        </w:r>
      </w:hyperlink>
    </w:p>
    <w:p w14:paraId="6F980ACD" w14:textId="1378901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8" w:history="1">
        <w:r w:rsidRPr="001508C6">
          <w:rPr>
            <w:rStyle w:val="Hyperlink"/>
            <w:noProof/>
          </w:rPr>
          <w:t xml:space="preserve">Table 73: Nested elements of </w:t>
        </w:r>
        <w:r w:rsidRPr="001508C6">
          <w:rPr>
            <w:rStyle w:val="Hyperlink"/>
            <w:rFonts w:ascii="Courier New" w:hAnsi="Courier New" w:cs="Courier New"/>
            <w:i/>
            <w:noProof/>
          </w:rPr>
          <w:t>&lt;connection_0d/&gt;</w:t>
        </w:r>
        <w:r w:rsidRPr="001508C6">
          <w:rPr>
            <w:rStyle w:val="Hyperlink"/>
            <w:rFonts w:cstheme="minorHAnsi"/>
            <w:noProof/>
          </w:rPr>
          <w:t xml:space="preserve"> for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_Toc68887688 \h </w:instrText>
        </w:r>
        <w:r>
          <w:rPr>
            <w:noProof/>
            <w:webHidden/>
          </w:rPr>
        </w:r>
        <w:r>
          <w:rPr>
            <w:noProof/>
            <w:webHidden/>
          </w:rPr>
          <w:fldChar w:fldCharType="separate"/>
        </w:r>
        <w:r>
          <w:rPr>
            <w:noProof/>
            <w:webHidden/>
          </w:rPr>
          <w:t>104</w:t>
        </w:r>
        <w:r>
          <w:rPr>
            <w:noProof/>
            <w:webHidden/>
          </w:rPr>
          <w:fldChar w:fldCharType="end"/>
        </w:r>
      </w:hyperlink>
    </w:p>
    <w:p w14:paraId="36E3464C" w14:textId="28FF621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89" w:history="1">
        <w:r w:rsidRPr="001508C6">
          <w:rPr>
            <w:rStyle w:val="Hyperlink"/>
            <w:noProof/>
          </w:rPr>
          <w:t>Table 74: Attributes of element &lt;rotation_joint/&gt;</w:t>
        </w:r>
        <w:r>
          <w:rPr>
            <w:noProof/>
            <w:webHidden/>
          </w:rPr>
          <w:tab/>
        </w:r>
        <w:r>
          <w:rPr>
            <w:noProof/>
            <w:webHidden/>
          </w:rPr>
          <w:fldChar w:fldCharType="begin"/>
        </w:r>
        <w:r>
          <w:rPr>
            <w:noProof/>
            <w:webHidden/>
          </w:rPr>
          <w:instrText xml:space="preserve"> PAGEREF _Toc68887689 \h </w:instrText>
        </w:r>
        <w:r>
          <w:rPr>
            <w:noProof/>
            <w:webHidden/>
          </w:rPr>
        </w:r>
        <w:r>
          <w:rPr>
            <w:noProof/>
            <w:webHidden/>
          </w:rPr>
          <w:fldChar w:fldCharType="separate"/>
        </w:r>
        <w:r>
          <w:rPr>
            <w:noProof/>
            <w:webHidden/>
          </w:rPr>
          <w:t>104</w:t>
        </w:r>
        <w:r>
          <w:rPr>
            <w:noProof/>
            <w:webHidden/>
          </w:rPr>
          <w:fldChar w:fldCharType="end"/>
        </w:r>
      </w:hyperlink>
    </w:p>
    <w:p w14:paraId="480C93C5" w14:textId="4FBB63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0" w:history="1">
        <w:r w:rsidRPr="001508C6">
          <w:rPr>
            <w:rStyle w:val="Hyperlink"/>
            <w:noProof/>
          </w:rPr>
          <w:t xml:space="preserve">Table 75: Nested elements of element </w:t>
        </w:r>
        <w:r w:rsidRPr="001508C6">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_Toc68887690 \h </w:instrText>
        </w:r>
        <w:r>
          <w:rPr>
            <w:noProof/>
            <w:webHidden/>
          </w:rPr>
        </w:r>
        <w:r>
          <w:rPr>
            <w:noProof/>
            <w:webHidden/>
          </w:rPr>
          <w:fldChar w:fldCharType="separate"/>
        </w:r>
        <w:r>
          <w:rPr>
            <w:noProof/>
            <w:webHidden/>
          </w:rPr>
          <w:t>105</w:t>
        </w:r>
        <w:r>
          <w:rPr>
            <w:noProof/>
            <w:webHidden/>
          </w:rPr>
          <w:fldChar w:fldCharType="end"/>
        </w:r>
      </w:hyperlink>
    </w:p>
    <w:p w14:paraId="258DD551" w14:textId="54B4DA5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1" w:history="1">
        <w:r w:rsidRPr="001508C6">
          <w:rPr>
            <w:rStyle w:val="Hyperlink"/>
            <w:noProof/>
          </w:rPr>
          <w:t xml:space="preserve">Table 76: Attributes of element </w:t>
        </w:r>
        <w:r w:rsidRPr="001508C6">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_Toc68887691 \h </w:instrText>
        </w:r>
        <w:r>
          <w:rPr>
            <w:noProof/>
            <w:webHidden/>
          </w:rPr>
        </w:r>
        <w:r>
          <w:rPr>
            <w:noProof/>
            <w:webHidden/>
          </w:rPr>
          <w:fldChar w:fldCharType="separate"/>
        </w:r>
        <w:r>
          <w:rPr>
            <w:noProof/>
            <w:webHidden/>
          </w:rPr>
          <w:t>106</w:t>
        </w:r>
        <w:r>
          <w:rPr>
            <w:noProof/>
            <w:webHidden/>
          </w:rPr>
          <w:fldChar w:fldCharType="end"/>
        </w:r>
      </w:hyperlink>
    </w:p>
    <w:p w14:paraId="4D3D5BB7" w14:textId="4DA4E4E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2" w:history="1">
        <w:r w:rsidRPr="001508C6">
          <w:rPr>
            <w:rStyle w:val="Hyperlink"/>
            <w:noProof/>
          </w:rPr>
          <w:t xml:space="preserve">Table 77: Attributes of element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_Toc68887692 \h </w:instrText>
        </w:r>
        <w:r>
          <w:rPr>
            <w:noProof/>
            <w:webHidden/>
          </w:rPr>
        </w:r>
        <w:r>
          <w:rPr>
            <w:noProof/>
            <w:webHidden/>
          </w:rPr>
          <w:fldChar w:fldCharType="separate"/>
        </w:r>
        <w:r>
          <w:rPr>
            <w:noProof/>
            <w:webHidden/>
          </w:rPr>
          <w:t>108</w:t>
        </w:r>
        <w:r>
          <w:rPr>
            <w:noProof/>
            <w:webHidden/>
          </w:rPr>
          <w:fldChar w:fldCharType="end"/>
        </w:r>
      </w:hyperlink>
    </w:p>
    <w:p w14:paraId="45F46CC6" w14:textId="5AF752F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3" w:history="1">
        <w:r w:rsidRPr="001508C6">
          <w:rPr>
            <w:rStyle w:val="Hyperlink"/>
            <w:noProof/>
          </w:rPr>
          <w:t xml:space="preserve">Table 78: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_Toc68887693 \h </w:instrText>
        </w:r>
        <w:r>
          <w:rPr>
            <w:noProof/>
            <w:webHidden/>
          </w:rPr>
        </w:r>
        <w:r>
          <w:rPr>
            <w:noProof/>
            <w:webHidden/>
          </w:rPr>
          <w:fldChar w:fldCharType="separate"/>
        </w:r>
        <w:r>
          <w:rPr>
            <w:noProof/>
            <w:webHidden/>
          </w:rPr>
          <w:t>108</w:t>
        </w:r>
        <w:r>
          <w:rPr>
            <w:noProof/>
            <w:webHidden/>
          </w:rPr>
          <w:fldChar w:fldCharType="end"/>
        </w:r>
      </w:hyperlink>
    </w:p>
    <w:p w14:paraId="4CFDB3FB" w14:textId="6DAEB14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4" w:history="1">
        <w:r w:rsidRPr="001508C6">
          <w:rPr>
            <w:rStyle w:val="Hyperlink"/>
            <w:noProof/>
          </w:rPr>
          <w:t xml:space="preserve">Table 79: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_Toc68887694 \h </w:instrText>
        </w:r>
        <w:r>
          <w:rPr>
            <w:noProof/>
            <w:webHidden/>
          </w:rPr>
        </w:r>
        <w:r>
          <w:rPr>
            <w:noProof/>
            <w:webHidden/>
          </w:rPr>
          <w:fldChar w:fldCharType="separate"/>
        </w:r>
        <w:r>
          <w:rPr>
            <w:noProof/>
            <w:webHidden/>
          </w:rPr>
          <w:t>109</w:t>
        </w:r>
        <w:r>
          <w:rPr>
            <w:noProof/>
            <w:webHidden/>
          </w:rPr>
          <w:fldChar w:fldCharType="end"/>
        </w:r>
      </w:hyperlink>
    </w:p>
    <w:p w14:paraId="3BEE8C09" w14:textId="5228395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5" w:history="1">
        <w:r w:rsidRPr="001508C6">
          <w:rPr>
            <w:rStyle w:val="Hyperlink"/>
            <w:noProof/>
          </w:rPr>
          <w:t xml:space="preserve">Table 80: Attributes of element </w:t>
        </w:r>
        <w:r w:rsidRPr="001508C6">
          <w:rPr>
            <w:rStyle w:val="Hyperlink"/>
            <w:rFonts w:ascii="Courier New" w:hAnsi="Courier New" w:cs="Courier New"/>
            <w:i/>
            <w:noProof/>
          </w:rPr>
          <w:t>&lt;segment/&gt;</w:t>
        </w:r>
        <w:r>
          <w:rPr>
            <w:noProof/>
            <w:webHidden/>
          </w:rPr>
          <w:tab/>
        </w:r>
        <w:r>
          <w:rPr>
            <w:noProof/>
            <w:webHidden/>
          </w:rPr>
          <w:fldChar w:fldCharType="begin"/>
        </w:r>
        <w:r>
          <w:rPr>
            <w:noProof/>
            <w:webHidden/>
          </w:rPr>
          <w:instrText xml:space="preserve"> PAGEREF _Toc68887695 \h </w:instrText>
        </w:r>
        <w:r>
          <w:rPr>
            <w:noProof/>
            <w:webHidden/>
          </w:rPr>
        </w:r>
        <w:r>
          <w:rPr>
            <w:noProof/>
            <w:webHidden/>
          </w:rPr>
          <w:fldChar w:fldCharType="separate"/>
        </w:r>
        <w:r>
          <w:rPr>
            <w:noProof/>
            <w:webHidden/>
          </w:rPr>
          <w:t>110</w:t>
        </w:r>
        <w:r>
          <w:rPr>
            <w:noProof/>
            <w:webHidden/>
          </w:rPr>
          <w:fldChar w:fldCharType="end"/>
        </w:r>
      </w:hyperlink>
    </w:p>
    <w:p w14:paraId="497F05AB" w14:textId="7412E04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6" w:history="1">
        <w:r w:rsidRPr="001508C6">
          <w:rPr>
            <w:rStyle w:val="Hyperlink"/>
            <w:noProof/>
          </w:rPr>
          <w:t xml:space="preserve">Table 81: Attributes of element </w:t>
        </w:r>
        <w:r w:rsidRPr="001508C6">
          <w:rPr>
            <w:rStyle w:val="Hyperlink"/>
            <w:rFonts w:ascii="Courier New" w:hAnsi="Courier New" w:cs="Courier New"/>
            <w:i/>
            <w:noProof/>
          </w:rPr>
          <w:t>&lt;regular_segments/&gt;</w:t>
        </w:r>
        <w:r>
          <w:rPr>
            <w:noProof/>
            <w:webHidden/>
          </w:rPr>
          <w:tab/>
        </w:r>
        <w:r>
          <w:rPr>
            <w:noProof/>
            <w:webHidden/>
          </w:rPr>
          <w:fldChar w:fldCharType="begin"/>
        </w:r>
        <w:r>
          <w:rPr>
            <w:noProof/>
            <w:webHidden/>
          </w:rPr>
          <w:instrText xml:space="preserve"> PAGEREF _Toc68887696 \h </w:instrText>
        </w:r>
        <w:r>
          <w:rPr>
            <w:noProof/>
            <w:webHidden/>
          </w:rPr>
        </w:r>
        <w:r>
          <w:rPr>
            <w:noProof/>
            <w:webHidden/>
          </w:rPr>
          <w:fldChar w:fldCharType="separate"/>
        </w:r>
        <w:r>
          <w:rPr>
            <w:noProof/>
            <w:webHidden/>
          </w:rPr>
          <w:t>111</w:t>
        </w:r>
        <w:r>
          <w:rPr>
            <w:noProof/>
            <w:webHidden/>
          </w:rPr>
          <w:fldChar w:fldCharType="end"/>
        </w:r>
      </w:hyperlink>
    </w:p>
    <w:p w14:paraId="29094724" w14:textId="7D17550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7" w:history="1">
        <w:r w:rsidRPr="001508C6">
          <w:rPr>
            <w:rStyle w:val="Hyperlink"/>
            <w:noProof/>
          </w:rPr>
          <w:t xml:space="preserve">Table 82: Nested elements of element </w:t>
        </w:r>
        <w:r w:rsidRPr="001508C6">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_Toc68887697 \h </w:instrText>
        </w:r>
        <w:r>
          <w:rPr>
            <w:noProof/>
            <w:webHidden/>
          </w:rPr>
        </w:r>
        <w:r>
          <w:rPr>
            <w:noProof/>
            <w:webHidden/>
          </w:rPr>
          <w:fldChar w:fldCharType="separate"/>
        </w:r>
        <w:r>
          <w:rPr>
            <w:noProof/>
            <w:webHidden/>
          </w:rPr>
          <w:t>113</w:t>
        </w:r>
        <w:r>
          <w:rPr>
            <w:noProof/>
            <w:webHidden/>
          </w:rPr>
          <w:fldChar w:fldCharType="end"/>
        </w:r>
      </w:hyperlink>
    </w:p>
    <w:p w14:paraId="63FAF7A2" w14:textId="087D7F3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8" w:history="1">
        <w:r w:rsidRPr="001508C6">
          <w:rPr>
            <w:rStyle w:val="Hyperlink"/>
            <w:noProof/>
          </w:rPr>
          <w:t xml:space="preserve">Table 83: Attributes of element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_Toc68887698 \h </w:instrText>
        </w:r>
        <w:r>
          <w:rPr>
            <w:noProof/>
            <w:webHidden/>
          </w:rPr>
        </w:r>
        <w:r>
          <w:rPr>
            <w:noProof/>
            <w:webHidden/>
          </w:rPr>
          <w:fldChar w:fldCharType="separate"/>
        </w:r>
        <w:r>
          <w:rPr>
            <w:noProof/>
            <w:webHidden/>
          </w:rPr>
          <w:t>116</w:t>
        </w:r>
        <w:r>
          <w:rPr>
            <w:noProof/>
            <w:webHidden/>
          </w:rPr>
          <w:fldChar w:fldCharType="end"/>
        </w:r>
      </w:hyperlink>
    </w:p>
    <w:p w14:paraId="2DFAED9A" w14:textId="7D7C447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699" w:history="1">
        <w:r w:rsidRPr="001508C6">
          <w:rPr>
            <w:rStyle w:val="Hyperlink"/>
            <w:noProof/>
          </w:rPr>
          <w:t xml:space="preserve">Table 84: Nested elements of element </w:t>
        </w:r>
        <w:r w:rsidRPr="001508C6">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_Toc68887699 \h </w:instrText>
        </w:r>
        <w:r>
          <w:rPr>
            <w:noProof/>
            <w:webHidden/>
          </w:rPr>
        </w:r>
        <w:r>
          <w:rPr>
            <w:noProof/>
            <w:webHidden/>
          </w:rPr>
          <w:fldChar w:fldCharType="separate"/>
        </w:r>
        <w:r>
          <w:rPr>
            <w:noProof/>
            <w:webHidden/>
          </w:rPr>
          <w:t>117</w:t>
        </w:r>
        <w:r>
          <w:rPr>
            <w:noProof/>
            <w:webHidden/>
          </w:rPr>
          <w:fldChar w:fldCharType="end"/>
        </w:r>
      </w:hyperlink>
    </w:p>
    <w:p w14:paraId="0E79E811" w14:textId="5C2E3E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0" w:history="1">
        <w:r w:rsidRPr="001508C6">
          <w:rPr>
            <w:rStyle w:val="Hyperlink"/>
            <w:noProof/>
          </w:rPr>
          <w:t xml:space="preserve">Table 85: Attributes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_Toc68887700 \h </w:instrText>
        </w:r>
        <w:r>
          <w:rPr>
            <w:noProof/>
            <w:webHidden/>
          </w:rPr>
        </w:r>
        <w:r>
          <w:rPr>
            <w:noProof/>
            <w:webHidden/>
          </w:rPr>
          <w:fldChar w:fldCharType="separate"/>
        </w:r>
        <w:r>
          <w:rPr>
            <w:noProof/>
            <w:webHidden/>
          </w:rPr>
          <w:t>118</w:t>
        </w:r>
        <w:r>
          <w:rPr>
            <w:noProof/>
            <w:webHidden/>
          </w:rPr>
          <w:fldChar w:fldCharType="end"/>
        </w:r>
      </w:hyperlink>
    </w:p>
    <w:p w14:paraId="75C893B6" w14:textId="18B6F43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1" w:history="1">
        <w:r w:rsidRPr="001508C6">
          <w:rPr>
            <w:rStyle w:val="Hyperlink"/>
            <w:noProof/>
          </w:rPr>
          <w:t xml:space="preserve">Table 86: Nested elements of element </w:t>
        </w:r>
        <w:r w:rsidRPr="001508C6">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_Toc68887701 \h </w:instrText>
        </w:r>
        <w:r>
          <w:rPr>
            <w:noProof/>
            <w:webHidden/>
          </w:rPr>
        </w:r>
        <w:r>
          <w:rPr>
            <w:noProof/>
            <w:webHidden/>
          </w:rPr>
          <w:fldChar w:fldCharType="separate"/>
        </w:r>
        <w:r>
          <w:rPr>
            <w:noProof/>
            <w:webHidden/>
          </w:rPr>
          <w:t>118</w:t>
        </w:r>
        <w:r>
          <w:rPr>
            <w:noProof/>
            <w:webHidden/>
          </w:rPr>
          <w:fldChar w:fldCharType="end"/>
        </w:r>
      </w:hyperlink>
    </w:p>
    <w:p w14:paraId="2AD7AE85" w14:textId="69371F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2" w:history="1">
        <w:r w:rsidRPr="001508C6">
          <w:rPr>
            <w:rStyle w:val="Hyperlink"/>
            <w:noProof/>
          </w:rPr>
          <w:t xml:space="preserve">Table 87: Attributes of element </w:t>
        </w:r>
        <w:r w:rsidRPr="001508C6">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_Toc68887702 \h </w:instrText>
        </w:r>
        <w:r>
          <w:rPr>
            <w:noProof/>
            <w:webHidden/>
          </w:rPr>
        </w:r>
        <w:r>
          <w:rPr>
            <w:noProof/>
            <w:webHidden/>
          </w:rPr>
          <w:fldChar w:fldCharType="separate"/>
        </w:r>
        <w:r>
          <w:rPr>
            <w:noProof/>
            <w:webHidden/>
          </w:rPr>
          <w:t>120</w:t>
        </w:r>
        <w:r>
          <w:rPr>
            <w:noProof/>
            <w:webHidden/>
          </w:rPr>
          <w:fldChar w:fldCharType="end"/>
        </w:r>
      </w:hyperlink>
    </w:p>
    <w:p w14:paraId="2F4EF278" w14:textId="33D77F87"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3" w:history="1">
        <w:r w:rsidRPr="001508C6">
          <w:rPr>
            <w:rStyle w:val="Hyperlink"/>
            <w:noProof/>
          </w:rPr>
          <w:t xml:space="preserve">Table 88: Attributes of element </w:t>
        </w:r>
        <w:r w:rsidRPr="001508C6">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_Toc68887703 \h </w:instrText>
        </w:r>
        <w:r>
          <w:rPr>
            <w:noProof/>
            <w:webHidden/>
          </w:rPr>
        </w:r>
        <w:r>
          <w:rPr>
            <w:noProof/>
            <w:webHidden/>
          </w:rPr>
          <w:fldChar w:fldCharType="separate"/>
        </w:r>
        <w:r>
          <w:rPr>
            <w:noProof/>
            <w:webHidden/>
          </w:rPr>
          <w:t>121</w:t>
        </w:r>
        <w:r>
          <w:rPr>
            <w:noProof/>
            <w:webHidden/>
          </w:rPr>
          <w:fldChar w:fldCharType="end"/>
        </w:r>
      </w:hyperlink>
    </w:p>
    <w:p w14:paraId="02B8AA62" w14:textId="4BB9C24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4" w:history="1">
        <w:r w:rsidRPr="001508C6">
          <w:rPr>
            <w:rStyle w:val="Hyperlink"/>
            <w:noProof/>
          </w:rPr>
          <w:t>Table 89: Default values of attribute "filler", dependent from attribute "technology"</w:t>
        </w:r>
        <w:r>
          <w:rPr>
            <w:noProof/>
            <w:webHidden/>
          </w:rPr>
          <w:tab/>
        </w:r>
        <w:r>
          <w:rPr>
            <w:noProof/>
            <w:webHidden/>
          </w:rPr>
          <w:fldChar w:fldCharType="begin"/>
        </w:r>
        <w:r>
          <w:rPr>
            <w:noProof/>
            <w:webHidden/>
          </w:rPr>
          <w:instrText xml:space="preserve"> PAGEREF _Toc68887704 \h </w:instrText>
        </w:r>
        <w:r>
          <w:rPr>
            <w:noProof/>
            <w:webHidden/>
          </w:rPr>
        </w:r>
        <w:r>
          <w:rPr>
            <w:noProof/>
            <w:webHidden/>
          </w:rPr>
          <w:fldChar w:fldCharType="separate"/>
        </w:r>
        <w:r>
          <w:rPr>
            <w:noProof/>
            <w:webHidden/>
          </w:rPr>
          <w:t>124</w:t>
        </w:r>
        <w:r>
          <w:rPr>
            <w:noProof/>
            <w:webHidden/>
          </w:rPr>
          <w:fldChar w:fldCharType="end"/>
        </w:r>
      </w:hyperlink>
    </w:p>
    <w:p w14:paraId="016D1B57" w14:textId="0AF84C9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5" w:history="1">
        <w:r w:rsidRPr="001508C6">
          <w:rPr>
            <w:rStyle w:val="Hyperlink"/>
            <w:noProof/>
          </w:rPr>
          <w:t>Table 90: Parameters of Butt Joint Weld</w:t>
        </w:r>
        <w:r>
          <w:rPr>
            <w:noProof/>
            <w:webHidden/>
          </w:rPr>
          <w:tab/>
        </w:r>
        <w:r>
          <w:rPr>
            <w:noProof/>
            <w:webHidden/>
          </w:rPr>
          <w:fldChar w:fldCharType="begin"/>
        </w:r>
        <w:r>
          <w:rPr>
            <w:noProof/>
            <w:webHidden/>
          </w:rPr>
          <w:instrText xml:space="preserve"> PAGEREF _Toc68887705 \h </w:instrText>
        </w:r>
        <w:r>
          <w:rPr>
            <w:noProof/>
            <w:webHidden/>
          </w:rPr>
        </w:r>
        <w:r>
          <w:rPr>
            <w:noProof/>
            <w:webHidden/>
          </w:rPr>
          <w:fldChar w:fldCharType="separate"/>
        </w:r>
        <w:r>
          <w:rPr>
            <w:noProof/>
            <w:webHidden/>
          </w:rPr>
          <w:t>125</w:t>
        </w:r>
        <w:r>
          <w:rPr>
            <w:noProof/>
            <w:webHidden/>
          </w:rPr>
          <w:fldChar w:fldCharType="end"/>
        </w:r>
      </w:hyperlink>
    </w:p>
    <w:p w14:paraId="51BE92C0" w14:textId="0D758AB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6" w:history="1">
        <w:r w:rsidRPr="001508C6">
          <w:rPr>
            <w:rStyle w:val="Hyperlink"/>
            <w:noProof/>
          </w:rPr>
          <w:t xml:space="preserve">Table 91: Attributes of element </w:t>
        </w:r>
        <w:r w:rsidRPr="001508C6">
          <w:rPr>
            <w:rStyle w:val="Hyperlink"/>
            <w:rFonts w:ascii="Courier New" w:hAnsi="Courier New" w:cs="Courier New"/>
            <w:i/>
            <w:noProof/>
            <w:kern w:val="22"/>
          </w:rPr>
          <w:t>&lt;weld_position/&gt;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_Toc68887706 \h </w:instrText>
        </w:r>
        <w:r>
          <w:rPr>
            <w:noProof/>
            <w:webHidden/>
          </w:rPr>
        </w:r>
        <w:r>
          <w:rPr>
            <w:noProof/>
            <w:webHidden/>
          </w:rPr>
          <w:fldChar w:fldCharType="separate"/>
        </w:r>
        <w:r>
          <w:rPr>
            <w:noProof/>
            <w:webHidden/>
          </w:rPr>
          <w:t>126</w:t>
        </w:r>
        <w:r>
          <w:rPr>
            <w:noProof/>
            <w:webHidden/>
          </w:rPr>
          <w:fldChar w:fldCharType="end"/>
        </w:r>
      </w:hyperlink>
    </w:p>
    <w:p w14:paraId="1710BECA" w14:textId="744E1AE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7" w:history="1">
        <w:r w:rsidRPr="001508C6">
          <w:rPr>
            <w:rStyle w:val="Hyperlink"/>
            <w:noProof/>
          </w:rPr>
          <w:t xml:space="preserve">Table 92: Attributes of element </w:t>
        </w:r>
        <w:r w:rsidRPr="001508C6">
          <w:rPr>
            <w:rStyle w:val="Hyperlink"/>
            <w:rFonts w:ascii="Courier New" w:hAnsi="Courier New" w:cs="Courier New"/>
            <w:i/>
            <w:noProof/>
            <w:kern w:val="22"/>
          </w:rPr>
          <w:t>&lt;sheet_parameter/&gt;</w:t>
        </w:r>
        <w:r w:rsidRPr="001508C6">
          <w:rPr>
            <w:rStyle w:val="Hyperlink"/>
            <w:noProof/>
          </w:rPr>
          <w:t xml:space="preserve"> for Butt Joint</w:t>
        </w:r>
        <w:r>
          <w:rPr>
            <w:noProof/>
            <w:webHidden/>
          </w:rPr>
          <w:tab/>
        </w:r>
        <w:r>
          <w:rPr>
            <w:noProof/>
            <w:webHidden/>
          </w:rPr>
          <w:fldChar w:fldCharType="begin"/>
        </w:r>
        <w:r>
          <w:rPr>
            <w:noProof/>
            <w:webHidden/>
          </w:rPr>
          <w:instrText xml:space="preserve"> PAGEREF _Toc68887707 \h </w:instrText>
        </w:r>
        <w:r>
          <w:rPr>
            <w:noProof/>
            <w:webHidden/>
          </w:rPr>
        </w:r>
        <w:r>
          <w:rPr>
            <w:noProof/>
            <w:webHidden/>
          </w:rPr>
          <w:fldChar w:fldCharType="separate"/>
        </w:r>
        <w:r>
          <w:rPr>
            <w:noProof/>
            <w:webHidden/>
          </w:rPr>
          <w:t>127</w:t>
        </w:r>
        <w:r>
          <w:rPr>
            <w:noProof/>
            <w:webHidden/>
          </w:rPr>
          <w:fldChar w:fldCharType="end"/>
        </w:r>
      </w:hyperlink>
    </w:p>
    <w:p w14:paraId="78741974" w14:textId="757D34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8" w:history="1">
        <w:r w:rsidRPr="001508C6">
          <w:rPr>
            <w:rStyle w:val="Hyperlink"/>
            <w:noProof/>
          </w:rPr>
          <w:t>Table 93: Parameters of Simple Corner Weld</w:t>
        </w:r>
        <w:r>
          <w:rPr>
            <w:noProof/>
            <w:webHidden/>
          </w:rPr>
          <w:tab/>
        </w:r>
        <w:r>
          <w:rPr>
            <w:noProof/>
            <w:webHidden/>
          </w:rPr>
          <w:fldChar w:fldCharType="begin"/>
        </w:r>
        <w:r>
          <w:rPr>
            <w:noProof/>
            <w:webHidden/>
          </w:rPr>
          <w:instrText xml:space="preserve"> PAGEREF _Toc68887708 \h </w:instrText>
        </w:r>
        <w:r>
          <w:rPr>
            <w:noProof/>
            <w:webHidden/>
          </w:rPr>
        </w:r>
        <w:r>
          <w:rPr>
            <w:noProof/>
            <w:webHidden/>
          </w:rPr>
          <w:fldChar w:fldCharType="separate"/>
        </w:r>
        <w:r>
          <w:rPr>
            <w:noProof/>
            <w:webHidden/>
          </w:rPr>
          <w:t>128</w:t>
        </w:r>
        <w:r>
          <w:rPr>
            <w:noProof/>
            <w:webHidden/>
          </w:rPr>
          <w:fldChar w:fldCharType="end"/>
        </w:r>
      </w:hyperlink>
    </w:p>
    <w:p w14:paraId="190181B0" w14:textId="4A84AA8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09" w:history="1">
        <w:r w:rsidRPr="001508C6">
          <w:rPr>
            <w:rStyle w:val="Hyperlink"/>
            <w:noProof/>
          </w:rPr>
          <w:t>Table 94: Parameters of Double Corner Weld</w:t>
        </w:r>
        <w:r>
          <w:rPr>
            <w:noProof/>
            <w:webHidden/>
          </w:rPr>
          <w:tab/>
        </w:r>
        <w:r>
          <w:rPr>
            <w:noProof/>
            <w:webHidden/>
          </w:rPr>
          <w:fldChar w:fldCharType="begin"/>
        </w:r>
        <w:r>
          <w:rPr>
            <w:noProof/>
            <w:webHidden/>
          </w:rPr>
          <w:instrText xml:space="preserve"> PAGEREF _Toc68887709 \h </w:instrText>
        </w:r>
        <w:r>
          <w:rPr>
            <w:noProof/>
            <w:webHidden/>
          </w:rPr>
        </w:r>
        <w:r>
          <w:rPr>
            <w:noProof/>
            <w:webHidden/>
          </w:rPr>
          <w:fldChar w:fldCharType="separate"/>
        </w:r>
        <w:r>
          <w:rPr>
            <w:noProof/>
            <w:webHidden/>
          </w:rPr>
          <w:t>129</w:t>
        </w:r>
        <w:r>
          <w:rPr>
            <w:noProof/>
            <w:webHidden/>
          </w:rPr>
          <w:fldChar w:fldCharType="end"/>
        </w:r>
      </w:hyperlink>
    </w:p>
    <w:p w14:paraId="69D8EADE" w14:textId="56F581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0" w:history="1">
        <w:r w:rsidRPr="001508C6">
          <w:rPr>
            <w:rStyle w:val="Hyperlink"/>
            <w:noProof/>
          </w:rPr>
          <w:t xml:space="preserve">Table 95: Attributes of element </w:t>
        </w:r>
        <w:r w:rsidRPr="001508C6">
          <w:rPr>
            <w:rStyle w:val="Hyperlink"/>
            <w:rFonts w:ascii="Courier New" w:hAnsi="Courier New" w:cs="Courier New"/>
            <w:i/>
            <w:noProof/>
          </w:rPr>
          <w:t>&lt;weld_position/&gt;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_Toc68887710 \h </w:instrText>
        </w:r>
        <w:r>
          <w:rPr>
            <w:noProof/>
            <w:webHidden/>
          </w:rPr>
        </w:r>
        <w:r>
          <w:rPr>
            <w:noProof/>
            <w:webHidden/>
          </w:rPr>
          <w:fldChar w:fldCharType="separate"/>
        </w:r>
        <w:r>
          <w:rPr>
            <w:noProof/>
            <w:webHidden/>
          </w:rPr>
          <w:t>130</w:t>
        </w:r>
        <w:r>
          <w:rPr>
            <w:noProof/>
            <w:webHidden/>
          </w:rPr>
          <w:fldChar w:fldCharType="end"/>
        </w:r>
      </w:hyperlink>
    </w:p>
    <w:p w14:paraId="41B72DC0" w14:textId="771B255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1" w:history="1">
        <w:r w:rsidRPr="001508C6">
          <w:rPr>
            <w:rStyle w:val="Hyperlink"/>
            <w:noProof/>
          </w:rPr>
          <w:t xml:space="preserve">Table 96: Values of Attribute </w:t>
        </w:r>
        <w:r w:rsidRPr="001508C6">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_Toc68887711 \h </w:instrText>
        </w:r>
        <w:r>
          <w:rPr>
            <w:noProof/>
            <w:webHidden/>
          </w:rPr>
        </w:r>
        <w:r>
          <w:rPr>
            <w:noProof/>
            <w:webHidden/>
          </w:rPr>
          <w:fldChar w:fldCharType="separate"/>
        </w:r>
        <w:r>
          <w:rPr>
            <w:noProof/>
            <w:webHidden/>
          </w:rPr>
          <w:t>131</w:t>
        </w:r>
        <w:r>
          <w:rPr>
            <w:noProof/>
            <w:webHidden/>
          </w:rPr>
          <w:fldChar w:fldCharType="end"/>
        </w:r>
      </w:hyperlink>
    </w:p>
    <w:p w14:paraId="2B62F631" w14:textId="5CDD865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2" w:history="1">
        <w:r w:rsidRPr="001508C6">
          <w:rPr>
            <w:rStyle w:val="Hyperlink"/>
            <w:noProof/>
          </w:rPr>
          <w:t xml:space="preserve">Table 97: Values of Attribute </w:t>
        </w:r>
        <w:r w:rsidRPr="001508C6">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_Toc68887712 \h </w:instrText>
        </w:r>
        <w:r>
          <w:rPr>
            <w:noProof/>
            <w:webHidden/>
          </w:rPr>
        </w:r>
        <w:r>
          <w:rPr>
            <w:noProof/>
            <w:webHidden/>
          </w:rPr>
          <w:fldChar w:fldCharType="separate"/>
        </w:r>
        <w:r>
          <w:rPr>
            <w:noProof/>
            <w:webHidden/>
          </w:rPr>
          <w:t>131</w:t>
        </w:r>
        <w:r>
          <w:rPr>
            <w:noProof/>
            <w:webHidden/>
          </w:rPr>
          <w:fldChar w:fldCharType="end"/>
        </w:r>
      </w:hyperlink>
    </w:p>
    <w:p w14:paraId="0E8B8EAB" w14:textId="18AA547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3" w:history="1">
        <w:r w:rsidRPr="001508C6">
          <w:rPr>
            <w:rStyle w:val="Hyperlink"/>
            <w:noProof/>
          </w:rPr>
          <w:t xml:space="preserve">Table 98: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_Toc68887713 \h </w:instrText>
        </w:r>
        <w:r>
          <w:rPr>
            <w:noProof/>
            <w:webHidden/>
          </w:rPr>
        </w:r>
        <w:r>
          <w:rPr>
            <w:noProof/>
            <w:webHidden/>
          </w:rPr>
          <w:fldChar w:fldCharType="separate"/>
        </w:r>
        <w:r>
          <w:rPr>
            <w:noProof/>
            <w:webHidden/>
          </w:rPr>
          <w:t>132</w:t>
        </w:r>
        <w:r>
          <w:rPr>
            <w:noProof/>
            <w:webHidden/>
          </w:rPr>
          <w:fldChar w:fldCharType="end"/>
        </w:r>
      </w:hyperlink>
    </w:p>
    <w:p w14:paraId="1AECF9EF" w14:textId="073D55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4" w:history="1">
        <w:r w:rsidRPr="001508C6">
          <w:rPr>
            <w:rStyle w:val="Hyperlink"/>
            <w:noProof/>
          </w:rPr>
          <w:t>Table 99: Parameters of Edge Weld</w:t>
        </w:r>
        <w:r>
          <w:rPr>
            <w:noProof/>
            <w:webHidden/>
          </w:rPr>
          <w:tab/>
        </w:r>
        <w:r>
          <w:rPr>
            <w:noProof/>
            <w:webHidden/>
          </w:rPr>
          <w:fldChar w:fldCharType="begin"/>
        </w:r>
        <w:r>
          <w:rPr>
            <w:noProof/>
            <w:webHidden/>
          </w:rPr>
          <w:instrText xml:space="preserve"> PAGEREF _Toc68887714 \h </w:instrText>
        </w:r>
        <w:r>
          <w:rPr>
            <w:noProof/>
            <w:webHidden/>
          </w:rPr>
        </w:r>
        <w:r>
          <w:rPr>
            <w:noProof/>
            <w:webHidden/>
          </w:rPr>
          <w:fldChar w:fldCharType="separate"/>
        </w:r>
        <w:r>
          <w:rPr>
            <w:noProof/>
            <w:webHidden/>
          </w:rPr>
          <w:t>132</w:t>
        </w:r>
        <w:r>
          <w:rPr>
            <w:noProof/>
            <w:webHidden/>
          </w:rPr>
          <w:fldChar w:fldCharType="end"/>
        </w:r>
      </w:hyperlink>
    </w:p>
    <w:p w14:paraId="103D0810" w14:textId="70FF632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5" w:history="1">
        <w:r w:rsidRPr="001508C6">
          <w:rPr>
            <w:rStyle w:val="Hyperlink"/>
            <w:noProof/>
          </w:rPr>
          <w:t xml:space="preserve">Table 100: Attributes of element </w:t>
        </w:r>
        <w:r w:rsidRPr="001508C6">
          <w:rPr>
            <w:rStyle w:val="Hyperlink"/>
            <w:rFonts w:ascii="Courier New" w:hAnsi="Courier New" w:cs="Courier New"/>
            <w:i/>
            <w:noProof/>
            <w:kern w:val="22"/>
          </w:rPr>
          <w:t>&lt;weld_position/&gt;</w:t>
        </w:r>
        <w:r w:rsidRPr="001508C6">
          <w:rPr>
            <w:rStyle w:val="Hyperlink"/>
            <w:noProof/>
          </w:rPr>
          <w:t xml:space="preserve"> for Edge Weld</w:t>
        </w:r>
        <w:r>
          <w:rPr>
            <w:noProof/>
            <w:webHidden/>
          </w:rPr>
          <w:tab/>
        </w:r>
        <w:r>
          <w:rPr>
            <w:noProof/>
            <w:webHidden/>
          </w:rPr>
          <w:fldChar w:fldCharType="begin"/>
        </w:r>
        <w:r>
          <w:rPr>
            <w:noProof/>
            <w:webHidden/>
          </w:rPr>
          <w:instrText xml:space="preserve"> PAGEREF _Toc68887715 \h </w:instrText>
        </w:r>
        <w:r>
          <w:rPr>
            <w:noProof/>
            <w:webHidden/>
          </w:rPr>
        </w:r>
        <w:r>
          <w:rPr>
            <w:noProof/>
            <w:webHidden/>
          </w:rPr>
          <w:fldChar w:fldCharType="separate"/>
        </w:r>
        <w:r>
          <w:rPr>
            <w:noProof/>
            <w:webHidden/>
          </w:rPr>
          <w:t>133</w:t>
        </w:r>
        <w:r>
          <w:rPr>
            <w:noProof/>
            <w:webHidden/>
          </w:rPr>
          <w:fldChar w:fldCharType="end"/>
        </w:r>
      </w:hyperlink>
    </w:p>
    <w:p w14:paraId="106B172C" w14:textId="41004CD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6" w:history="1">
        <w:r w:rsidRPr="001508C6">
          <w:rPr>
            <w:rStyle w:val="Hyperlink"/>
            <w:noProof/>
          </w:rPr>
          <w:t xml:space="preserve">Table 101: Attributes of element </w:t>
        </w:r>
        <w:r w:rsidRPr="001508C6">
          <w:rPr>
            <w:rStyle w:val="Hyperlink"/>
            <w:rFonts w:ascii="Courier New" w:hAnsi="Courier New" w:cs="Courier New"/>
            <w:i/>
            <w:noProof/>
            <w:kern w:val="22"/>
          </w:rPr>
          <w:t>&lt;sheet_parameter/&gt;</w:t>
        </w:r>
        <w:r w:rsidRPr="001508C6">
          <w:rPr>
            <w:rStyle w:val="Hyperlink"/>
            <w:noProof/>
          </w:rPr>
          <w:t xml:space="preserve"> for Corner Weld</w:t>
        </w:r>
        <w:r>
          <w:rPr>
            <w:noProof/>
            <w:webHidden/>
          </w:rPr>
          <w:tab/>
        </w:r>
        <w:r>
          <w:rPr>
            <w:noProof/>
            <w:webHidden/>
          </w:rPr>
          <w:fldChar w:fldCharType="begin"/>
        </w:r>
        <w:r>
          <w:rPr>
            <w:noProof/>
            <w:webHidden/>
          </w:rPr>
          <w:instrText xml:space="preserve"> PAGEREF _Toc68887716 \h </w:instrText>
        </w:r>
        <w:r>
          <w:rPr>
            <w:noProof/>
            <w:webHidden/>
          </w:rPr>
        </w:r>
        <w:r>
          <w:rPr>
            <w:noProof/>
            <w:webHidden/>
          </w:rPr>
          <w:fldChar w:fldCharType="separate"/>
        </w:r>
        <w:r>
          <w:rPr>
            <w:noProof/>
            <w:webHidden/>
          </w:rPr>
          <w:t>134</w:t>
        </w:r>
        <w:r>
          <w:rPr>
            <w:noProof/>
            <w:webHidden/>
          </w:rPr>
          <w:fldChar w:fldCharType="end"/>
        </w:r>
      </w:hyperlink>
    </w:p>
    <w:p w14:paraId="77649FCA" w14:textId="4FF11F9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7" w:history="1">
        <w:r w:rsidRPr="001508C6">
          <w:rPr>
            <w:rStyle w:val="Hyperlink"/>
            <w:noProof/>
          </w:rPr>
          <w:t>Table 102: Parameters of I-Weld</w:t>
        </w:r>
        <w:r>
          <w:rPr>
            <w:noProof/>
            <w:webHidden/>
          </w:rPr>
          <w:tab/>
        </w:r>
        <w:r>
          <w:rPr>
            <w:noProof/>
            <w:webHidden/>
          </w:rPr>
          <w:fldChar w:fldCharType="begin"/>
        </w:r>
        <w:r>
          <w:rPr>
            <w:noProof/>
            <w:webHidden/>
          </w:rPr>
          <w:instrText xml:space="preserve"> PAGEREF _Toc68887717 \h </w:instrText>
        </w:r>
        <w:r>
          <w:rPr>
            <w:noProof/>
            <w:webHidden/>
          </w:rPr>
        </w:r>
        <w:r>
          <w:rPr>
            <w:noProof/>
            <w:webHidden/>
          </w:rPr>
          <w:fldChar w:fldCharType="separate"/>
        </w:r>
        <w:r>
          <w:rPr>
            <w:noProof/>
            <w:webHidden/>
          </w:rPr>
          <w:t>135</w:t>
        </w:r>
        <w:r>
          <w:rPr>
            <w:noProof/>
            <w:webHidden/>
          </w:rPr>
          <w:fldChar w:fldCharType="end"/>
        </w:r>
      </w:hyperlink>
    </w:p>
    <w:p w14:paraId="6A52FA0C" w14:textId="554243B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8" w:history="1">
        <w:r w:rsidRPr="001508C6">
          <w:rPr>
            <w:rStyle w:val="Hyperlink"/>
            <w:noProof/>
          </w:rPr>
          <w:t xml:space="preserve">Table 103: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_Toc68887718 \h </w:instrText>
        </w:r>
        <w:r>
          <w:rPr>
            <w:noProof/>
            <w:webHidden/>
          </w:rPr>
        </w:r>
        <w:r>
          <w:rPr>
            <w:noProof/>
            <w:webHidden/>
          </w:rPr>
          <w:fldChar w:fldCharType="separate"/>
        </w:r>
        <w:r>
          <w:rPr>
            <w:noProof/>
            <w:webHidden/>
          </w:rPr>
          <w:t>135</w:t>
        </w:r>
        <w:r>
          <w:rPr>
            <w:noProof/>
            <w:webHidden/>
          </w:rPr>
          <w:fldChar w:fldCharType="end"/>
        </w:r>
      </w:hyperlink>
    </w:p>
    <w:p w14:paraId="0C4F8D55" w14:textId="79E7988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19" w:history="1">
        <w:r w:rsidRPr="001508C6">
          <w:rPr>
            <w:rStyle w:val="Hyperlink"/>
            <w:noProof/>
          </w:rPr>
          <w:t>Table 104: Attributes of element &lt;</w:t>
        </w:r>
        <w:r w:rsidRPr="001508C6">
          <w:rPr>
            <w:rStyle w:val="Hyperlink"/>
            <w:rFonts w:ascii="Courier New" w:hAnsi="Courier New" w:cs="Courier New"/>
            <w:i/>
            <w:noProof/>
            <w:kern w:val="22"/>
          </w:rPr>
          <w:t>sheet_parameter/&gt;</w:t>
        </w:r>
        <w:r w:rsidRPr="001508C6">
          <w:rPr>
            <w:rStyle w:val="Hyperlink"/>
            <w:noProof/>
          </w:rPr>
          <w:t xml:space="preserve"> for I Weld</w:t>
        </w:r>
        <w:r>
          <w:rPr>
            <w:noProof/>
            <w:webHidden/>
          </w:rPr>
          <w:tab/>
        </w:r>
        <w:r>
          <w:rPr>
            <w:noProof/>
            <w:webHidden/>
          </w:rPr>
          <w:fldChar w:fldCharType="begin"/>
        </w:r>
        <w:r>
          <w:rPr>
            <w:noProof/>
            <w:webHidden/>
          </w:rPr>
          <w:instrText xml:space="preserve"> PAGEREF _Toc68887719 \h </w:instrText>
        </w:r>
        <w:r>
          <w:rPr>
            <w:noProof/>
            <w:webHidden/>
          </w:rPr>
        </w:r>
        <w:r>
          <w:rPr>
            <w:noProof/>
            <w:webHidden/>
          </w:rPr>
          <w:fldChar w:fldCharType="separate"/>
        </w:r>
        <w:r>
          <w:rPr>
            <w:noProof/>
            <w:webHidden/>
          </w:rPr>
          <w:t>136</w:t>
        </w:r>
        <w:r>
          <w:rPr>
            <w:noProof/>
            <w:webHidden/>
          </w:rPr>
          <w:fldChar w:fldCharType="end"/>
        </w:r>
      </w:hyperlink>
    </w:p>
    <w:p w14:paraId="62EDA9BA" w14:textId="4E971D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0" w:history="1">
        <w:r w:rsidRPr="001508C6">
          <w:rPr>
            <w:rStyle w:val="Hyperlink"/>
            <w:noProof/>
          </w:rPr>
          <w:t>Table 105: Parameters of Overlap Weld</w:t>
        </w:r>
        <w:r>
          <w:rPr>
            <w:noProof/>
            <w:webHidden/>
          </w:rPr>
          <w:tab/>
        </w:r>
        <w:r>
          <w:rPr>
            <w:noProof/>
            <w:webHidden/>
          </w:rPr>
          <w:fldChar w:fldCharType="begin"/>
        </w:r>
        <w:r>
          <w:rPr>
            <w:noProof/>
            <w:webHidden/>
          </w:rPr>
          <w:instrText xml:space="preserve"> PAGEREF _Toc68887720 \h </w:instrText>
        </w:r>
        <w:r>
          <w:rPr>
            <w:noProof/>
            <w:webHidden/>
          </w:rPr>
        </w:r>
        <w:r>
          <w:rPr>
            <w:noProof/>
            <w:webHidden/>
          </w:rPr>
          <w:fldChar w:fldCharType="separate"/>
        </w:r>
        <w:r>
          <w:rPr>
            <w:noProof/>
            <w:webHidden/>
          </w:rPr>
          <w:t>137</w:t>
        </w:r>
        <w:r>
          <w:rPr>
            <w:noProof/>
            <w:webHidden/>
          </w:rPr>
          <w:fldChar w:fldCharType="end"/>
        </w:r>
      </w:hyperlink>
    </w:p>
    <w:p w14:paraId="52953915" w14:textId="6E2CE69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1" w:history="1">
        <w:r w:rsidRPr="001508C6">
          <w:rPr>
            <w:rStyle w:val="Hyperlink"/>
            <w:noProof/>
          </w:rPr>
          <w:t>Table 106: Parameters of Single Sided Double Overlap Weld</w:t>
        </w:r>
        <w:r>
          <w:rPr>
            <w:noProof/>
            <w:webHidden/>
          </w:rPr>
          <w:tab/>
        </w:r>
        <w:r>
          <w:rPr>
            <w:noProof/>
            <w:webHidden/>
          </w:rPr>
          <w:fldChar w:fldCharType="begin"/>
        </w:r>
        <w:r>
          <w:rPr>
            <w:noProof/>
            <w:webHidden/>
          </w:rPr>
          <w:instrText xml:space="preserve"> PAGEREF _Toc68887721 \h </w:instrText>
        </w:r>
        <w:r>
          <w:rPr>
            <w:noProof/>
            <w:webHidden/>
          </w:rPr>
        </w:r>
        <w:r>
          <w:rPr>
            <w:noProof/>
            <w:webHidden/>
          </w:rPr>
          <w:fldChar w:fldCharType="separate"/>
        </w:r>
        <w:r>
          <w:rPr>
            <w:noProof/>
            <w:webHidden/>
          </w:rPr>
          <w:t>138</w:t>
        </w:r>
        <w:r>
          <w:rPr>
            <w:noProof/>
            <w:webHidden/>
          </w:rPr>
          <w:fldChar w:fldCharType="end"/>
        </w:r>
      </w:hyperlink>
    </w:p>
    <w:p w14:paraId="41BBC5C7" w14:textId="7EAD506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2" w:history="1">
        <w:r w:rsidRPr="001508C6">
          <w:rPr>
            <w:rStyle w:val="Hyperlink"/>
            <w:noProof/>
          </w:rPr>
          <w:t>Table 107: Parameters of Double Sided Double Overlap Weld</w:t>
        </w:r>
        <w:r>
          <w:rPr>
            <w:noProof/>
            <w:webHidden/>
          </w:rPr>
          <w:tab/>
        </w:r>
        <w:r>
          <w:rPr>
            <w:noProof/>
            <w:webHidden/>
          </w:rPr>
          <w:fldChar w:fldCharType="begin"/>
        </w:r>
        <w:r>
          <w:rPr>
            <w:noProof/>
            <w:webHidden/>
          </w:rPr>
          <w:instrText xml:space="preserve"> PAGEREF _Toc68887722 \h </w:instrText>
        </w:r>
        <w:r>
          <w:rPr>
            <w:noProof/>
            <w:webHidden/>
          </w:rPr>
        </w:r>
        <w:r>
          <w:rPr>
            <w:noProof/>
            <w:webHidden/>
          </w:rPr>
          <w:fldChar w:fldCharType="separate"/>
        </w:r>
        <w:r>
          <w:rPr>
            <w:noProof/>
            <w:webHidden/>
          </w:rPr>
          <w:t>139</w:t>
        </w:r>
        <w:r>
          <w:rPr>
            <w:noProof/>
            <w:webHidden/>
          </w:rPr>
          <w:fldChar w:fldCharType="end"/>
        </w:r>
      </w:hyperlink>
    </w:p>
    <w:p w14:paraId="5B9F3364" w14:textId="51BA7BC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3" w:history="1">
        <w:r w:rsidRPr="001508C6">
          <w:rPr>
            <w:rStyle w:val="Hyperlink"/>
            <w:noProof/>
          </w:rPr>
          <w:t>Table 108: Attributes of element &lt;</w:t>
        </w:r>
        <w:r w:rsidRPr="001508C6">
          <w:rPr>
            <w:rStyle w:val="Hyperlink"/>
            <w:rFonts w:ascii="Courier New" w:hAnsi="Courier New" w:cs="Courier New"/>
            <w:i/>
            <w:noProof/>
            <w:kern w:val="22"/>
          </w:rPr>
          <w:t>weld_position/&gt;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_Toc68887723 \h </w:instrText>
        </w:r>
        <w:r>
          <w:rPr>
            <w:noProof/>
            <w:webHidden/>
          </w:rPr>
        </w:r>
        <w:r>
          <w:rPr>
            <w:noProof/>
            <w:webHidden/>
          </w:rPr>
          <w:fldChar w:fldCharType="separate"/>
        </w:r>
        <w:r>
          <w:rPr>
            <w:noProof/>
            <w:webHidden/>
          </w:rPr>
          <w:t>140</w:t>
        </w:r>
        <w:r>
          <w:rPr>
            <w:noProof/>
            <w:webHidden/>
          </w:rPr>
          <w:fldChar w:fldCharType="end"/>
        </w:r>
      </w:hyperlink>
    </w:p>
    <w:p w14:paraId="058363D7" w14:textId="603FEC4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4" w:history="1">
        <w:r w:rsidRPr="001508C6">
          <w:rPr>
            <w:rStyle w:val="Hyperlink"/>
            <w:noProof/>
          </w:rPr>
          <w:t>Table 109: Attributes of element &lt;</w:t>
        </w:r>
        <w:r w:rsidRPr="001508C6">
          <w:rPr>
            <w:rStyle w:val="Hyperlink"/>
            <w:rFonts w:ascii="Courier New" w:hAnsi="Courier New" w:cs="Courier New"/>
            <w:i/>
            <w:noProof/>
            <w:kern w:val="22"/>
          </w:rPr>
          <w:t>sheet_parameter/&gt;</w:t>
        </w:r>
        <w:r w:rsidRPr="001508C6">
          <w:rPr>
            <w:rStyle w:val="Hyperlink"/>
            <w:noProof/>
          </w:rPr>
          <w:t xml:space="preserve"> for Overlap Weld</w:t>
        </w:r>
        <w:r>
          <w:rPr>
            <w:noProof/>
            <w:webHidden/>
          </w:rPr>
          <w:tab/>
        </w:r>
        <w:r>
          <w:rPr>
            <w:noProof/>
            <w:webHidden/>
          </w:rPr>
          <w:fldChar w:fldCharType="begin"/>
        </w:r>
        <w:r>
          <w:rPr>
            <w:noProof/>
            <w:webHidden/>
          </w:rPr>
          <w:instrText xml:space="preserve"> PAGEREF _Toc68887724 \h </w:instrText>
        </w:r>
        <w:r>
          <w:rPr>
            <w:noProof/>
            <w:webHidden/>
          </w:rPr>
        </w:r>
        <w:r>
          <w:rPr>
            <w:noProof/>
            <w:webHidden/>
          </w:rPr>
          <w:fldChar w:fldCharType="separate"/>
        </w:r>
        <w:r>
          <w:rPr>
            <w:noProof/>
            <w:webHidden/>
          </w:rPr>
          <w:t>141</w:t>
        </w:r>
        <w:r>
          <w:rPr>
            <w:noProof/>
            <w:webHidden/>
          </w:rPr>
          <w:fldChar w:fldCharType="end"/>
        </w:r>
      </w:hyperlink>
    </w:p>
    <w:p w14:paraId="1C99E0C9" w14:textId="5ACAEA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5" w:history="1">
        <w:r w:rsidRPr="001508C6">
          <w:rPr>
            <w:rStyle w:val="Hyperlink"/>
            <w:noProof/>
          </w:rPr>
          <w:t>Table 110: Parameters of Y-Joint</w:t>
        </w:r>
        <w:r>
          <w:rPr>
            <w:noProof/>
            <w:webHidden/>
          </w:rPr>
          <w:tab/>
        </w:r>
        <w:r>
          <w:rPr>
            <w:noProof/>
            <w:webHidden/>
          </w:rPr>
          <w:fldChar w:fldCharType="begin"/>
        </w:r>
        <w:r>
          <w:rPr>
            <w:noProof/>
            <w:webHidden/>
          </w:rPr>
          <w:instrText xml:space="preserve"> PAGEREF _Toc68887725 \h </w:instrText>
        </w:r>
        <w:r>
          <w:rPr>
            <w:noProof/>
            <w:webHidden/>
          </w:rPr>
        </w:r>
        <w:r>
          <w:rPr>
            <w:noProof/>
            <w:webHidden/>
          </w:rPr>
          <w:fldChar w:fldCharType="separate"/>
        </w:r>
        <w:r>
          <w:rPr>
            <w:noProof/>
            <w:webHidden/>
          </w:rPr>
          <w:t>142</w:t>
        </w:r>
        <w:r>
          <w:rPr>
            <w:noProof/>
            <w:webHidden/>
          </w:rPr>
          <w:fldChar w:fldCharType="end"/>
        </w:r>
      </w:hyperlink>
    </w:p>
    <w:p w14:paraId="565142E7" w14:textId="197DF0F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6" w:history="1">
        <w:r w:rsidRPr="001508C6">
          <w:rPr>
            <w:rStyle w:val="Hyperlink"/>
            <w:noProof/>
          </w:rPr>
          <w:t>Table 111: Attributes of element &lt;</w:t>
        </w:r>
        <w:r w:rsidRPr="001508C6">
          <w:rPr>
            <w:rStyle w:val="Hyperlink"/>
            <w:rFonts w:ascii="Courier New" w:hAnsi="Courier New" w:cs="Courier New"/>
            <w:i/>
            <w:noProof/>
            <w:kern w:val="22"/>
          </w:rPr>
          <w:t>weld_position/&gt;</w:t>
        </w:r>
        <w:r w:rsidRPr="001508C6">
          <w:rPr>
            <w:rStyle w:val="Hyperlink"/>
            <w:noProof/>
          </w:rPr>
          <w:t xml:space="preserve"> for Y Joint</w:t>
        </w:r>
        <w:r>
          <w:rPr>
            <w:noProof/>
            <w:webHidden/>
          </w:rPr>
          <w:tab/>
        </w:r>
        <w:r>
          <w:rPr>
            <w:noProof/>
            <w:webHidden/>
          </w:rPr>
          <w:fldChar w:fldCharType="begin"/>
        </w:r>
        <w:r>
          <w:rPr>
            <w:noProof/>
            <w:webHidden/>
          </w:rPr>
          <w:instrText xml:space="preserve"> PAGEREF _Toc68887726 \h </w:instrText>
        </w:r>
        <w:r>
          <w:rPr>
            <w:noProof/>
            <w:webHidden/>
          </w:rPr>
        </w:r>
        <w:r>
          <w:rPr>
            <w:noProof/>
            <w:webHidden/>
          </w:rPr>
          <w:fldChar w:fldCharType="separate"/>
        </w:r>
        <w:r>
          <w:rPr>
            <w:noProof/>
            <w:webHidden/>
          </w:rPr>
          <w:t>143</w:t>
        </w:r>
        <w:r>
          <w:rPr>
            <w:noProof/>
            <w:webHidden/>
          </w:rPr>
          <w:fldChar w:fldCharType="end"/>
        </w:r>
      </w:hyperlink>
    </w:p>
    <w:p w14:paraId="0680877D" w14:textId="0A1619C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7" w:history="1">
        <w:r w:rsidRPr="001508C6">
          <w:rPr>
            <w:rStyle w:val="Hyperlink"/>
            <w:noProof/>
          </w:rPr>
          <w:t xml:space="preserve">Table 112: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_Toc68887727 \h </w:instrText>
        </w:r>
        <w:r>
          <w:rPr>
            <w:noProof/>
            <w:webHidden/>
          </w:rPr>
        </w:r>
        <w:r>
          <w:rPr>
            <w:noProof/>
            <w:webHidden/>
          </w:rPr>
          <w:fldChar w:fldCharType="separate"/>
        </w:r>
        <w:r>
          <w:rPr>
            <w:noProof/>
            <w:webHidden/>
          </w:rPr>
          <w:t>144</w:t>
        </w:r>
        <w:r>
          <w:rPr>
            <w:noProof/>
            <w:webHidden/>
          </w:rPr>
          <w:fldChar w:fldCharType="end"/>
        </w:r>
      </w:hyperlink>
    </w:p>
    <w:p w14:paraId="0BDA8BA6" w14:textId="60E58B7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8" w:history="1">
        <w:r w:rsidRPr="001508C6">
          <w:rPr>
            <w:rStyle w:val="Hyperlink"/>
            <w:noProof/>
          </w:rPr>
          <w:t xml:space="preserve">Table 113: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Y-Joint</w:t>
        </w:r>
        <w:r>
          <w:rPr>
            <w:noProof/>
            <w:webHidden/>
          </w:rPr>
          <w:tab/>
        </w:r>
        <w:r>
          <w:rPr>
            <w:noProof/>
            <w:webHidden/>
          </w:rPr>
          <w:fldChar w:fldCharType="begin"/>
        </w:r>
        <w:r>
          <w:rPr>
            <w:noProof/>
            <w:webHidden/>
          </w:rPr>
          <w:instrText xml:space="preserve"> PAGEREF _Toc68887728 \h </w:instrText>
        </w:r>
        <w:r>
          <w:rPr>
            <w:noProof/>
            <w:webHidden/>
          </w:rPr>
        </w:r>
        <w:r>
          <w:rPr>
            <w:noProof/>
            <w:webHidden/>
          </w:rPr>
          <w:fldChar w:fldCharType="separate"/>
        </w:r>
        <w:r>
          <w:rPr>
            <w:noProof/>
            <w:webHidden/>
          </w:rPr>
          <w:t>145</w:t>
        </w:r>
        <w:r>
          <w:rPr>
            <w:noProof/>
            <w:webHidden/>
          </w:rPr>
          <w:fldChar w:fldCharType="end"/>
        </w:r>
      </w:hyperlink>
    </w:p>
    <w:p w14:paraId="5A2C0C7C" w14:textId="0BEB166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29" w:history="1">
        <w:r w:rsidRPr="001508C6">
          <w:rPr>
            <w:rStyle w:val="Hyperlink"/>
            <w:noProof/>
          </w:rPr>
          <w:t>Table 114: Parameters of K-Joint</w:t>
        </w:r>
        <w:r>
          <w:rPr>
            <w:noProof/>
            <w:webHidden/>
          </w:rPr>
          <w:tab/>
        </w:r>
        <w:r>
          <w:rPr>
            <w:noProof/>
            <w:webHidden/>
          </w:rPr>
          <w:fldChar w:fldCharType="begin"/>
        </w:r>
        <w:r>
          <w:rPr>
            <w:noProof/>
            <w:webHidden/>
          </w:rPr>
          <w:instrText xml:space="preserve"> PAGEREF _Toc68887729 \h </w:instrText>
        </w:r>
        <w:r>
          <w:rPr>
            <w:noProof/>
            <w:webHidden/>
          </w:rPr>
        </w:r>
        <w:r>
          <w:rPr>
            <w:noProof/>
            <w:webHidden/>
          </w:rPr>
          <w:fldChar w:fldCharType="separate"/>
        </w:r>
        <w:r>
          <w:rPr>
            <w:noProof/>
            <w:webHidden/>
          </w:rPr>
          <w:t>146</w:t>
        </w:r>
        <w:r>
          <w:rPr>
            <w:noProof/>
            <w:webHidden/>
          </w:rPr>
          <w:fldChar w:fldCharType="end"/>
        </w:r>
      </w:hyperlink>
    </w:p>
    <w:p w14:paraId="66E7DF30" w14:textId="1822B86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0" w:history="1">
        <w:r w:rsidRPr="001508C6">
          <w:rPr>
            <w:rStyle w:val="Hyperlink"/>
            <w:noProof/>
          </w:rPr>
          <w:t xml:space="preserve">Table 115: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_Toc68887730 \h </w:instrText>
        </w:r>
        <w:r>
          <w:rPr>
            <w:noProof/>
            <w:webHidden/>
          </w:rPr>
        </w:r>
        <w:r>
          <w:rPr>
            <w:noProof/>
            <w:webHidden/>
          </w:rPr>
          <w:fldChar w:fldCharType="separate"/>
        </w:r>
        <w:r>
          <w:rPr>
            <w:noProof/>
            <w:webHidden/>
          </w:rPr>
          <w:t>147</w:t>
        </w:r>
        <w:r>
          <w:rPr>
            <w:noProof/>
            <w:webHidden/>
          </w:rPr>
          <w:fldChar w:fldCharType="end"/>
        </w:r>
      </w:hyperlink>
    </w:p>
    <w:p w14:paraId="686A3516" w14:textId="479B076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1" w:history="1">
        <w:r w:rsidRPr="001508C6">
          <w:rPr>
            <w:rStyle w:val="Hyperlink"/>
            <w:noProof/>
          </w:rPr>
          <w:t xml:space="preserve">Table 116: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_Toc68887731 \h </w:instrText>
        </w:r>
        <w:r>
          <w:rPr>
            <w:noProof/>
            <w:webHidden/>
          </w:rPr>
        </w:r>
        <w:r>
          <w:rPr>
            <w:noProof/>
            <w:webHidden/>
          </w:rPr>
          <w:fldChar w:fldCharType="separate"/>
        </w:r>
        <w:r>
          <w:rPr>
            <w:noProof/>
            <w:webHidden/>
          </w:rPr>
          <w:t>147</w:t>
        </w:r>
        <w:r>
          <w:rPr>
            <w:noProof/>
            <w:webHidden/>
          </w:rPr>
          <w:fldChar w:fldCharType="end"/>
        </w:r>
      </w:hyperlink>
    </w:p>
    <w:p w14:paraId="4D838879" w14:textId="0F8DB9C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2" w:history="1">
        <w:r w:rsidRPr="001508C6">
          <w:rPr>
            <w:rStyle w:val="Hyperlink"/>
            <w:noProof/>
          </w:rPr>
          <w:t>Table 117: Attributes of element &lt;</w:t>
        </w:r>
        <w:r w:rsidRPr="001508C6">
          <w:rPr>
            <w:rStyle w:val="Hyperlink"/>
            <w:rFonts w:ascii="Courier New" w:hAnsi="Courier New" w:cs="Courier New"/>
            <w:i/>
            <w:noProof/>
            <w:kern w:val="22"/>
          </w:rPr>
          <w:t>sheet_parameter/&gt;</w:t>
        </w:r>
        <w:r w:rsidRPr="001508C6">
          <w:rPr>
            <w:rStyle w:val="Hyperlink"/>
            <w:noProof/>
          </w:rPr>
          <w:t xml:space="preserve"> for K Joint</w:t>
        </w:r>
        <w:r>
          <w:rPr>
            <w:noProof/>
            <w:webHidden/>
          </w:rPr>
          <w:tab/>
        </w:r>
        <w:r>
          <w:rPr>
            <w:noProof/>
            <w:webHidden/>
          </w:rPr>
          <w:fldChar w:fldCharType="begin"/>
        </w:r>
        <w:r>
          <w:rPr>
            <w:noProof/>
            <w:webHidden/>
          </w:rPr>
          <w:instrText xml:space="preserve"> PAGEREF _Toc68887732 \h </w:instrText>
        </w:r>
        <w:r>
          <w:rPr>
            <w:noProof/>
            <w:webHidden/>
          </w:rPr>
        </w:r>
        <w:r>
          <w:rPr>
            <w:noProof/>
            <w:webHidden/>
          </w:rPr>
          <w:fldChar w:fldCharType="separate"/>
        </w:r>
        <w:r>
          <w:rPr>
            <w:noProof/>
            <w:webHidden/>
          </w:rPr>
          <w:t>148</w:t>
        </w:r>
        <w:r>
          <w:rPr>
            <w:noProof/>
            <w:webHidden/>
          </w:rPr>
          <w:fldChar w:fldCharType="end"/>
        </w:r>
      </w:hyperlink>
    </w:p>
    <w:p w14:paraId="4A1770FC" w14:textId="503B5A6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3" w:history="1">
        <w:r w:rsidRPr="001508C6">
          <w:rPr>
            <w:rStyle w:val="Hyperlink"/>
            <w:noProof/>
          </w:rPr>
          <w:t>Table 118: Parameters of Cruciform Joint</w:t>
        </w:r>
        <w:r>
          <w:rPr>
            <w:noProof/>
            <w:webHidden/>
          </w:rPr>
          <w:tab/>
        </w:r>
        <w:r>
          <w:rPr>
            <w:noProof/>
            <w:webHidden/>
          </w:rPr>
          <w:fldChar w:fldCharType="begin"/>
        </w:r>
        <w:r>
          <w:rPr>
            <w:noProof/>
            <w:webHidden/>
          </w:rPr>
          <w:instrText xml:space="preserve"> PAGEREF _Toc68887733 \h </w:instrText>
        </w:r>
        <w:r>
          <w:rPr>
            <w:noProof/>
            <w:webHidden/>
          </w:rPr>
        </w:r>
        <w:r>
          <w:rPr>
            <w:noProof/>
            <w:webHidden/>
          </w:rPr>
          <w:fldChar w:fldCharType="separate"/>
        </w:r>
        <w:r>
          <w:rPr>
            <w:noProof/>
            <w:webHidden/>
          </w:rPr>
          <w:t>149</w:t>
        </w:r>
        <w:r>
          <w:rPr>
            <w:noProof/>
            <w:webHidden/>
          </w:rPr>
          <w:fldChar w:fldCharType="end"/>
        </w:r>
      </w:hyperlink>
    </w:p>
    <w:p w14:paraId="00564406" w14:textId="4C6FED8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4" w:history="1">
        <w:r w:rsidRPr="001508C6">
          <w:rPr>
            <w:rStyle w:val="Hyperlink"/>
            <w:noProof/>
          </w:rPr>
          <w:t xml:space="preserve">Table 119: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_Toc68887734 \h </w:instrText>
        </w:r>
        <w:r>
          <w:rPr>
            <w:noProof/>
            <w:webHidden/>
          </w:rPr>
        </w:r>
        <w:r>
          <w:rPr>
            <w:noProof/>
            <w:webHidden/>
          </w:rPr>
          <w:fldChar w:fldCharType="separate"/>
        </w:r>
        <w:r>
          <w:rPr>
            <w:noProof/>
            <w:webHidden/>
          </w:rPr>
          <w:t>150</w:t>
        </w:r>
        <w:r>
          <w:rPr>
            <w:noProof/>
            <w:webHidden/>
          </w:rPr>
          <w:fldChar w:fldCharType="end"/>
        </w:r>
      </w:hyperlink>
    </w:p>
    <w:p w14:paraId="087C50CE" w14:textId="5A6862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5" w:history="1">
        <w:r w:rsidRPr="001508C6">
          <w:rPr>
            <w:rStyle w:val="Hyperlink"/>
            <w:noProof/>
          </w:rPr>
          <w:t xml:space="preserve">Table 120: Value Dependency of Attribute </w:t>
        </w:r>
        <w:r w:rsidRPr="001508C6">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_Toc68887735 \h </w:instrText>
        </w:r>
        <w:r>
          <w:rPr>
            <w:noProof/>
            <w:webHidden/>
          </w:rPr>
        </w:r>
        <w:r>
          <w:rPr>
            <w:noProof/>
            <w:webHidden/>
          </w:rPr>
          <w:fldChar w:fldCharType="separate"/>
        </w:r>
        <w:r>
          <w:rPr>
            <w:noProof/>
            <w:webHidden/>
          </w:rPr>
          <w:t>151</w:t>
        </w:r>
        <w:r>
          <w:rPr>
            <w:noProof/>
            <w:webHidden/>
          </w:rPr>
          <w:fldChar w:fldCharType="end"/>
        </w:r>
      </w:hyperlink>
    </w:p>
    <w:p w14:paraId="2434B246" w14:textId="6B08F10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6" w:history="1">
        <w:r w:rsidRPr="001508C6">
          <w:rPr>
            <w:rStyle w:val="Hyperlink"/>
            <w:noProof/>
          </w:rPr>
          <w:t xml:space="preserve">Table 121: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Cruciform Joint</w:t>
        </w:r>
        <w:r>
          <w:rPr>
            <w:noProof/>
            <w:webHidden/>
          </w:rPr>
          <w:tab/>
        </w:r>
        <w:r>
          <w:rPr>
            <w:noProof/>
            <w:webHidden/>
          </w:rPr>
          <w:fldChar w:fldCharType="begin"/>
        </w:r>
        <w:r>
          <w:rPr>
            <w:noProof/>
            <w:webHidden/>
          </w:rPr>
          <w:instrText xml:space="preserve"> PAGEREF _Toc68887736 \h </w:instrText>
        </w:r>
        <w:r>
          <w:rPr>
            <w:noProof/>
            <w:webHidden/>
          </w:rPr>
        </w:r>
        <w:r>
          <w:rPr>
            <w:noProof/>
            <w:webHidden/>
          </w:rPr>
          <w:fldChar w:fldCharType="separate"/>
        </w:r>
        <w:r>
          <w:rPr>
            <w:noProof/>
            <w:webHidden/>
          </w:rPr>
          <w:t>152</w:t>
        </w:r>
        <w:r>
          <w:rPr>
            <w:noProof/>
            <w:webHidden/>
          </w:rPr>
          <w:fldChar w:fldCharType="end"/>
        </w:r>
      </w:hyperlink>
    </w:p>
    <w:p w14:paraId="14A7FB91" w14:textId="25AF7E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7" w:history="1">
        <w:r w:rsidRPr="001508C6">
          <w:rPr>
            <w:rStyle w:val="Hyperlink"/>
            <w:noProof/>
          </w:rPr>
          <w:t>Table 122: Parameters of Flared joint</w:t>
        </w:r>
        <w:r>
          <w:rPr>
            <w:noProof/>
            <w:webHidden/>
          </w:rPr>
          <w:tab/>
        </w:r>
        <w:r>
          <w:rPr>
            <w:noProof/>
            <w:webHidden/>
          </w:rPr>
          <w:fldChar w:fldCharType="begin"/>
        </w:r>
        <w:r>
          <w:rPr>
            <w:noProof/>
            <w:webHidden/>
          </w:rPr>
          <w:instrText xml:space="preserve"> PAGEREF _Toc68887737 \h </w:instrText>
        </w:r>
        <w:r>
          <w:rPr>
            <w:noProof/>
            <w:webHidden/>
          </w:rPr>
        </w:r>
        <w:r>
          <w:rPr>
            <w:noProof/>
            <w:webHidden/>
          </w:rPr>
          <w:fldChar w:fldCharType="separate"/>
        </w:r>
        <w:r>
          <w:rPr>
            <w:noProof/>
            <w:webHidden/>
          </w:rPr>
          <w:t>153</w:t>
        </w:r>
        <w:r>
          <w:rPr>
            <w:noProof/>
            <w:webHidden/>
          </w:rPr>
          <w:fldChar w:fldCharType="end"/>
        </w:r>
      </w:hyperlink>
    </w:p>
    <w:p w14:paraId="0B6AB399" w14:textId="3A2ABB2A"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8" w:history="1">
        <w:r w:rsidRPr="001508C6">
          <w:rPr>
            <w:rStyle w:val="Hyperlink"/>
            <w:noProof/>
          </w:rPr>
          <w:t xml:space="preserve">Table 123: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weld_position/&gt;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_Toc68887738 \h </w:instrText>
        </w:r>
        <w:r>
          <w:rPr>
            <w:noProof/>
            <w:webHidden/>
          </w:rPr>
        </w:r>
        <w:r>
          <w:rPr>
            <w:noProof/>
            <w:webHidden/>
          </w:rPr>
          <w:fldChar w:fldCharType="separate"/>
        </w:r>
        <w:r>
          <w:rPr>
            <w:noProof/>
            <w:webHidden/>
          </w:rPr>
          <w:t>154</w:t>
        </w:r>
        <w:r>
          <w:rPr>
            <w:noProof/>
            <w:webHidden/>
          </w:rPr>
          <w:fldChar w:fldCharType="end"/>
        </w:r>
      </w:hyperlink>
    </w:p>
    <w:p w14:paraId="17789C1C" w14:textId="04D9766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39" w:history="1">
        <w:r w:rsidRPr="001508C6">
          <w:rPr>
            <w:rStyle w:val="Hyperlink"/>
            <w:noProof/>
          </w:rPr>
          <w:t xml:space="preserve">Table 124: Attributes of element </w:t>
        </w:r>
        <w:r w:rsidRPr="001508C6">
          <w:rPr>
            <w:rStyle w:val="Hyperlink"/>
            <w:rFonts w:ascii="Courier New" w:hAnsi="Courier New" w:cs="Courier New"/>
            <w:i/>
            <w:noProof/>
          </w:rPr>
          <w:t>&lt;</w:t>
        </w:r>
        <w:r w:rsidRPr="001508C6">
          <w:rPr>
            <w:rStyle w:val="Hyperlink"/>
            <w:rFonts w:ascii="Courier New" w:hAnsi="Courier New" w:cs="Courier New"/>
            <w:i/>
            <w:noProof/>
            <w:kern w:val="22"/>
          </w:rPr>
          <w:t>sheet_parameter/&gt;</w:t>
        </w:r>
        <w:r w:rsidRPr="001508C6">
          <w:rPr>
            <w:rStyle w:val="Hyperlink"/>
            <w:noProof/>
          </w:rPr>
          <w:t xml:space="preserve"> for Flared Joint</w:t>
        </w:r>
        <w:r>
          <w:rPr>
            <w:noProof/>
            <w:webHidden/>
          </w:rPr>
          <w:tab/>
        </w:r>
        <w:r>
          <w:rPr>
            <w:noProof/>
            <w:webHidden/>
          </w:rPr>
          <w:fldChar w:fldCharType="begin"/>
        </w:r>
        <w:r>
          <w:rPr>
            <w:noProof/>
            <w:webHidden/>
          </w:rPr>
          <w:instrText xml:space="preserve"> PAGEREF _Toc68887739 \h </w:instrText>
        </w:r>
        <w:r>
          <w:rPr>
            <w:noProof/>
            <w:webHidden/>
          </w:rPr>
        </w:r>
        <w:r>
          <w:rPr>
            <w:noProof/>
            <w:webHidden/>
          </w:rPr>
          <w:fldChar w:fldCharType="separate"/>
        </w:r>
        <w:r>
          <w:rPr>
            <w:noProof/>
            <w:webHidden/>
          </w:rPr>
          <w:t>154</w:t>
        </w:r>
        <w:r>
          <w:rPr>
            <w:noProof/>
            <w:webHidden/>
          </w:rPr>
          <w:fldChar w:fldCharType="end"/>
        </w:r>
      </w:hyperlink>
    </w:p>
    <w:p w14:paraId="09099DC1" w14:textId="6717E5D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0" w:history="1">
        <w:r w:rsidRPr="001508C6">
          <w:rPr>
            <w:rStyle w:val="Hyperlink"/>
            <w:noProof/>
          </w:rPr>
          <w:t xml:space="preserve">Table 125: Attributes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_Toc68887740 \h </w:instrText>
        </w:r>
        <w:r>
          <w:rPr>
            <w:noProof/>
            <w:webHidden/>
          </w:rPr>
        </w:r>
        <w:r>
          <w:rPr>
            <w:noProof/>
            <w:webHidden/>
          </w:rPr>
          <w:fldChar w:fldCharType="separate"/>
        </w:r>
        <w:r>
          <w:rPr>
            <w:noProof/>
            <w:webHidden/>
          </w:rPr>
          <w:t>155</w:t>
        </w:r>
        <w:r>
          <w:rPr>
            <w:noProof/>
            <w:webHidden/>
          </w:rPr>
          <w:fldChar w:fldCharType="end"/>
        </w:r>
      </w:hyperlink>
    </w:p>
    <w:p w14:paraId="50F59A17" w14:textId="725B99EE"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1" w:history="1">
        <w:r w:rsidRPr="001508C6">
          <w:rPr>
            <w:rStyle w:val="Hyperlink"/>
            <w:noProof/>
          </w:rPr>
          <w:t xml:space="preserve">Table 126: Nested elements of </w:t>
        </w:r>
        <w:r w:rsidRPr="001508C6">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_Toc68887741 \h </w:instrText>
        </w:r>
        <w:r>
          <w:rPr>
            <w:noProof/>
            <w:webHidden/>
          </w:rPr>
        </w:r>
        <w:r>
          <w:rPr>
            <w:noProof/>
            <w:webHidden/>
          </w:rPr>
          <w:fldChar w:fldCharType="separate"/>
        </w:r>
        <w:r>
          <w:rPr>
            <w:noProof/>
            <w:webHidden/>
          </w:rPr>
          <w:t>155</w:t>
        </w:r>
        <w:r>
          <w:rPr>
            <w:noProof/>
            <w:webHidden/>
          </w:rPr>
          <w:fldChar w:fldCharType="end"/>
        </w:r>
      </w:hyperlink>
    </w:p>
    <w:p w14:paraId="7925438C" w14:textId="2C912BA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2" w:history="1">
        <w:r w:rsidRPr="001508C6">
          <w:rPr>
            <w:rStyle w:val="Hyperlink"/>
            <w:noProof/>
          </w:rPr>
          <w:t xml:space="preserve">Table 127: Attributes of element </w:t>
        </w:r>
        <w:r w:rsidRPr="001508C6">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_Toc68887742 \h </w:instrText>
        </w:r>
        <w:r>
          <w:rPr>
            <w:noProof/>
            <w:webHidden/>
          </w:rPr>
        </w:r>
        <w:r>
          <w:rPr>
            <w:noProof/>
            <w:webHidden/>
          </w:rPr>
          <w:fldChar w:fldCharType="separate"/>
        </w:r>
        <w:r>
          <w:rPr>
            <w:noProof/>
            <w:webHidden/>
          </w:rPr>
          <w:t>155</w:t>
        </w:r>
        <w:r>
          <w:rPr>
            <w:noProof/>
            <w:webHidden/>
          </w:rPr>
          <w:fldChar w:fldCharType="end"/>
        </w:r>
      </w:hyperlink>
    </w:p>
    <w:p w14:paraId="259D5CA1" w14:textId="2CA7D2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3" w:history="1">
        <w:r w:rsidRPr="001508C6">
          <w:rPr>
            <w:rStyle w:val="Hyperlink"/>
            <w:noProof/>
          </w:rPr>
          <w:t xml:space="preserve">Table 128: Attributes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_Toc68887743 \h </w:instrText>
        </w:r>
        <w:r>
          <w:rPr>
            <w:noProof/>
            <w:webHidden/>
          </w:rPr>
        </w:r>
        <w:r>
          <w:rPr>
            <w:noProof/>
            <w:webHidden/>
          </w:rPr>
          <w:fldChar w:fldCharType="separate"/>
        </w:r>
        <w:r>
          <w:rPr>
            <w:noProof/>
            <w:webHidden/>
          </w:rPr>
          <w:t>158</w:t>
        </w:r>
        <w:r>
          <w:rPr>
            <w:noProof/>
            <w:webHidden/>
          </w:rPr>
          <w:fldChar w:fldCharType="end"/>
        </w:r>
      </w:hyperlink>
    </w:p>
    <w:p w14:paraId="20F74F40" w14:textId="7CAA2273"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4" w:history="1">
        <w:r w:rsidRPr="001508C6">
          <w:rPr>
            <w:rStyle w:val="Hyperlink"/>
            <w:noProof/>
          </w:rPr>
          <w:t xml:space="preserve">Table 129: Nested elements of </w:t>
        </w:r>
        <w:r w:rsidRPr="001508C6">
          <w:rPr>
            <w:rStyle w:val="Hyperlink"/>
            <w:rFonts w:ascii="Courier New" w:hAnsi="Courier New" w:cs="Courier New"/>
            <w:i/>
            <w:noProof/>
          </w:rPr>
          <w:t xml:space="preserve">&lt;connection_1d/&gt; </w:t>
        </w:r>
        <w:r w:rsidRPr="001508C6">
          <w:rPr>
            <w:rStyle w:val="Hyperlink"/>
            <w:noProof/>
          </w:rPr>
          <w:t xml:space="preserve">for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_Toc68887744 \h </w:instrText>
        </w:r>
        <w:r>
          <w:rPr>
            <w:noProof/>
            <w:webHidden/>
          </w:rPr>
        </w:r>
        <w:r>
          <w:rPr>
            <w:noProof/>
            <w:webHidden/>
          </w:rPr>
          <w:fldChar w:fldCharType="separate"/>
        </w:r>
        <w:r>
          <w:rPr>
            <w:noProof/>
            <w:webHidden/>
          </w:rPr>
          <w:t>158</w:t>
        </w:r>
        <w:r>
          <w:rPr>
            <w:noProof/>
            <w:webHidden/>
          </w:rPr>
          <w:fldChar w:fldCharType="end"/>
        </w:r>
      </w:hyperlink>
    </w:p>
    <w:p w14:paraId="4AA81E05" w14:textId="691BD13D"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5" w:history="1">
        <w:r w:rsidRPr="001508C6">
          <w:rPr>
            <w:rStyle w:val="Hyperlink"/>
            <w:noProof/>
          </w:rPr>
          <w:t xml:space="preserve">Table 130: Attributes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_Toc68887745 \h </w:instrText>
        </w:r>
        <w:r>
          <w:rPr>
            <w:noProof/>
            <w:webHidden/>
          </w:rPr>
        </w:r>
        <w:r>
          <w:rPr>
            <w:noProof/>
            <w:webHidden/>
          </w:rPr>
          <w:fldChar w:fldCharType="separate"/>
        </w:r>
        <w:r>
          <w:rPr>
            <w:noProof/>
            <w:webHidden/>
          </w:rPr>
          <w:t>159</w:t>
        </w:r>
        <w:r>
          <w:rPr>
            <w:noProof/>
            <w:webHidden/>
          </w:rPr>
          <w:fldChar w:fldCharType="end"/>
        </w:r>
      </w:hyperlink>
    </w:p>
    <w:p w14:paraId="2E948281" w14:textId="09EBFF9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6" w:history="1">
        <w:r w:rsidRPr="001508C6">
          <w:rPr>
            <w:rStyle w:val="Hyperlink"/>
            <w:noProof/>
          </w:rPr>
          <w:t xml:space="preserve">Table 131: Nested elements of element </w:t>
        </w:r>
        <w:r w:rsidRPr="001508C6">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_Toc68887746 \h </w:instrText>
        </w:r>
        <w:r>
          <w:rPr>
            <w:noProof/>
            <w:webHidden/>
          </w:rPr>
        </w:r>
        <w:r>
          <w:rPr>
            <w:noProof/>
            <w:webHidden/>
          </w:rPr>
          <w:fldChar w:fldCharType="separate"/>
        </w:r>
        <w:r>
          <w:rPr>
            <w:noProof/>
            <w:webHidden/>
          </w:rPr>
          <w:t>159</w:t>
        </w:r>
        <w:r>
          <w:rPr>
            <w:noProof/>
            <w:webHidden/>
          </w:rPr>
          <w:fldChar w:fldCharType="end"/>
        </w:r>
      </w:hyperlink>
    </w:p>
    <w:p w14:paraId="125F5CCB" w14:textId="3C1D830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7" w:history="1">
        <w:r w:rsidRPr="001508C6">
          <w:rPr>
            <w:rStyle w:val="Hyperlink"/>
            <w:noProof/>
          </w:rPr>
          <w:t xml:space="preserve">Table 132: Attributes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_Toc68887747 \h </w:instrText>
        </w:r>
        <w:r>
          <w:rPr>
            <w:noProof/>
            <w:webHidden/>
          </w:rPr>
        </w:r>
        <w:r>
          <w:rPr>
            <w:noProof/>
            <w:webHidden/>
          </w:rPr>
          <w:fldChar w:fldCharType="separate"/>
        </w:r>
        <w:r>
          <w:rPr>
            <w:noProof/>
            <w:webHidden/>
          </w:rPr>
          <w:t>159</w:t>
        </w:r>
        <w:r>
          <w:rPr>
            <w:noProof/>
            <w:webHidden/>
          </w:rPr>
          <w:fldChar w:fldCharType="end"/>
        </w:r>
      </w:hyperlink>
    </w:p>
    <w:p w14:paraId="6F77879F" w14:textId="2D6DD33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8" w:history="1">
        <w:r w:rsidRPr="001508C6">
          <w:rPr>
            <w:rStyle w:val="Hyperlink"/>
            <w:noProof/>
          </w:rPr>
          <w:t xml:space="preserve">Table 133: Nested elements of element </w:t>
        </w:r>
        <w:r w:rsidRPr="001508C6">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_Toc68887748 \h </w:instrText>
        </w:r>
        <w:r>
          <w:rPr>
            <w:noProof/>
            <w:webHidden/>
          </w:rPr>
        </w:r>
        <w:r>
          <w:rPr>
            <w:noProof/>
            <w:webHidden/>
          </w:rPr>
          <w:fldChar w:fldCharType="separate"/>
        </w:r>
        <w:r>
          <w:rPr>
            <w:noProof/>
            <w:webHidden/>
          </w:rPr>
          <w:t>160</w:t>
        </w:r>
        <w:r>
          <w:rPr>
            <w:noProof/>
            <w:webHidden/>
          </w:rPr>
          <w:fldChar w:fldCharType="end"/>
        </w:r>
      </w:hyperlink>
    </w:p>
    <w:p w14:paraId="579AE196" w14:textId="6B68E960"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49" w:history="1">
        <w:r w:rsidRPr="001508C6">
          <w:rPr>
            <w:rStyle w:val="Hyperlink"/>
            <w:noProof/>
          </w:rPr>
          <w:t xml:space="preserve">Table 134: Nested elements of </w:t>
        </w:r>
        <w:r w:rsidRPr="001508C6">
          <w:rPr>
            <w:rStyle w:val="Hyperlink"/>
            <w:rFonts w:ascii="Courier New" w:hAnsi="Courier New" w:cs="Courier New"/>
            <w:i/>
            <w:noProof/>
          </w:rPr>
          <w:t>&lt;connection_1d/&gt;</w:t>
        </w:r>
        <w:r w:rsidRPr="001508C6">
          <w:rPr>
            <w:rStyle w:val="Hyperlink"/>
            <w:noProof/>
          </w:rPr>
          <w:t xml:space="preserve"> for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_Toc68887749 \h </w:instrText>
        </w:r>
        <w:r>
          <w:rPr>
            <w:noProof/>
            <w:webHidden/>
          </w:rPr>
        </w:r>
        <w:r>
          <w:rPr>
            <w:noProof/>
            <w:webHidden/>
          </w:rPr>
          <w:fldChar w:fldCharType="separate"/>
        </w:r>
        <w:r>
          <w:rPr>
            <w:noProof/>
            <w:webHidden/>
          </w:rPr>
          <w:t>162</w:t>
        </w:r>
        <w:r>
          <w:rPr>
            <w:noProof/>
            <w:webHidden/>
          </w:rPr>
          <w:fldChar w:fldCharType="end"/>
        </w:r>
      </w:hyperlink>
    </w:p>
    <w:p w14:paraId="6BCD1706" w14:textId="175A4F72"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0" w:history="1">
        <w:r w:rsidRPr="001508C6">
          <w:rPr>
            <w:rStyle w:val="Hyperlink"/>
            <w:noProof/>
          </w:rPr>
          <w:t xml:space="preserve">Table 135: Nested elements of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_Toc68887750 \h </w:instrText>
        </w:r>
        <w:r>
          <w:rPr>
            <w:noProof/>
            <w:webHidden/>
          </w:rPr>
        </w:r>
        <w:r>
          <w:rPr>
            <w:noProof/>
            <w:webHidden/>
          </w:rPr>
          <w:fldChar w:fldCharType="separate"/>
        </w:r>
        <w:r>
          <w:rPr>
            <w:noProof/>
            <w:webHidden/>
          </w:rPr>
          <w:t>163</w:t>
        </w:r>
        <w:r>
          <w:rPr>
            <w:noProof/>
            <w:webHidden/>
          </w:rPr>
          <w:fldChar w:fldCharType="end"/>
        </w:r>
      </w:hyperlink>
    </w:p>
    <w:p w14:paraId="35F931B9" w14:textId="1CE3D718"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1" w:history="1">
        <w:r w:rsidRPr="001508C6">
          <w:rPr>
            <w:rStyle w:val="Hyperlink"/>
            <w:noProof/>
          </w:rPr>
          <w:t xml:space="preserve">Table 136: Attributes of element </w:t>
        </w:r>
        <w:r w:rsidRPr="001508C6">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_Toc68887751 \h </w:instrText>
        </w:r>
        <w:r>
          <w:rPr>
            <w:noProof/>
            <w:webHidden/>
          </w:rPr>
        </w:r>
        <w:r>
          <w:rPr>
            <w:noProof/>
            <w:webHidden/>
          </w:rPr>
          <w:fldChar w:fldCharType="separate"/>
        </w:r>
        <w:r>
          <w:rPr>
            <w:noProof/>
            <w:webHidden/>
          </w:rPr>
          <w:t>163</w:t>
        </w:r>
        <w:r>
          <w:rPr>
            <w:noProof/>
            <w:webHidden/>
          </w:rPr>
          <w:fldChar w:fldCharType="end"/>
        </w:r>
      </w:hyperlink>
    </w:p>
    <w:p w14:paraId="33F55974" w14:textId="0F9133D1"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2" w:history="1">
        <w:r w:rsidRPr="001508C6">
          <w:rPr>
            <w:rStyle w:val="Hyperlink"/>
            <w:noProof/>
          </w:rPr>
          <w:t xml:space="preserve">Table 137: Attributes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_Toc68887752 \h </w:instrText>
        </w:r>
        <w:r>
          <w:rPr>
            <w:noProof/>
            <w:webHidden/>
          </w:rPr>
        </w:r>
        <w:r>
          <w:rPr>
            <w:noProof/>
            <w:webHidden/>
          </w:rPr>
          <w:fldChar w:fldCharType="separate"/>
        </w:r>
        <w:r>
          <w:rPr>
            <w:noProof/>
            <w:webHidden/>
          </w:rPr>
          <w:t>164</w:t>
        </w:r>
        <w:r>
          <w:rPr>
            <w:noProof/>
            <w:webHidden/>
          </w:rPr>
          <w:fldChar w:fldCharType="end"/>
        </w:r>
      </w:hyperlink>
    </w:p>
    <w:p w14:paraId="66758969" w14:textId="02EF854F"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3" w:history="1">
        <w:r w:rsidRPr="001508C6">
          <w:rPr>
            <w:rStyle w:val="Hyperlink"/>
            <w:noProof/>
          </w:rPr>
          <w:t xml:space="preserve">Table 138: Nested elements of </w:t>
        </w:r>
        <w:r w:rsidRPr="001508C6">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_Toc68887753 \h </w:instrText>
        </w:r>
        <w:r>
          <w:rPr>
            <w:noProof/>
            <w:webHidden/>
          </w:rPr>
        </w:r>
        <w:r>
          <w:rPr>
            <w:noProof/>
            <w:webHidden/>
          </w:rPr>
          <w:fldChar w:fldCharType="separate"/>
        </w:r>
        <w:r>
          <w:rPr>
            <w:noProof/>
            <w:webHidden/>
          </w:rPr>
          <w:t>165</w:t>
        </w:r>
        <w:r>
          <w:rPr>
            <w:noProof/>
            <w:webHidden/>
          </w:rPr>
          <w:fldChar w:fldCharType="end"/>
        </w:r>
      </w:hyperlink>
    </w:p>
    <w:p w14:paraId="46256BEB" w14:textId="5EFDCBC6"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4" w:history="1">
        <w:r w:rsidRPr="001508C6">
          <w:rPr>
            <w:rStyle w:val="Hyperlink"/>
            <w:noProof/>
          </w:rPr>
          <w:t xml:space="preserve">Table 139: Attributes of element </w:t>
        </w:r>
        <w:r w:rsidRPr="001508C6">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_Toc68887754 \h </w:instrText>
        </w:r>
        <w:r>
          <w:rPr>
            <w:noProof/>
            <w:webHidden/>
          </w:rPr>
        </w:r>
        <w:r>
          <w:rPr>
            <w:noProof/>
            <w:webHidden/>
          </w:rPr>
          <w:fldChar w:fldCharType="separate"/>
        </w:r>
        <w:r>
          <w:rPr>
            <w:noProof/>
            <w:webHidden/>
          </w:rPr>
          <w:t>165</w:t>
        </w:r>
        <w:r>
          <w:rPr>
            <w:noProof/>
            <w:webHidden/>
          </w:rPr>
          <w:fldChar w:fldCharType="end"/>
        </w:r>
      </w:hyperlink>
    </w:p>
    <w:p w14:paraId="24A9E9FE" w14:textId="5AD938A5"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5" w:history="1">
        <w:r w:rsidRPr="001508C6">
          <w:rPr>
            <w:rStyle w:val="Hyperlink"/>
            <w:noProof/>
          </w:rPr>
          <w:t xml:space="preserve">Table 140: Nested elements of element </w:t>
        </w:r>
        <w:r w:rsidRPr="001508C6">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_Toc68887755 \h </w:instrText>
        </w:r>
        <w:r>
          <w:rPr>
            <w:noProof/>
            <w:webHidden/>
          </w:rPr>
        </w:r>
        <w:r>
          <w:rPr>
            <w:noProof/>
            <w:webHidden/>
          </w:rPr>
          <w:fldChar w:fldCharType="separate"/>
        </w:r>
        <w:r>
          <w:rPr>
            <w:noProof/>
            <w:webHidden/>
          </w:rPr>
          <w:t>165</w:t>
        </w:r>
        <w:r>
          <w:rPr>
            <w:noProof/>
            <w:webHidden/>
          </w:rPr>
          <w:fldChar w:fldCharType="end"/>
        </w:r>
      </w:hyperlink>
    </w:p>
    <w:p w14:paraId="25828406" w14:textId="1C32735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6" w:history="1">
        <w:r w:rsidRPr="001508C6">
          <w:rPr>
            <w:rStyle w:val="Hyperlink"/>
            <w:noProof/>
          </w:rPr>
          <w:t xml:space="preserve">Table 141: Attributes of element </w:t>
        </w:r>
        <w:r w:rsidRPr="001508C6">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_Toc68887756 \h </w:instrText>
        </w:r>
        <w:r>
          <w:rPr>
            <w:noProof/>
            <w:webHidden/>
          </w:rPr>
        </w:r>
        <w:r>
          <w:rPr>
            <w:noProof/>
            <w:webHidden/>
          </w:rPr>
          <w:fldChar w:fldCharType="separate"/>
        </w:r>
        <w:r>
          <w:rPr>
            <w:noProof/>
            <w:webHidden/>
          </w:rPr>
          <w:t>166</w:t>
        </w:r>
        <w:r>
          <w:rPr>
            <w:noProof/>
            <w:webHidden/>
          </w:rPr>
          <w:fldChar w:fldCharType="end"/>
        </w:r>
      </w:hyperlink>
    </w:p>
    <w:p w14:paraId="1B0FB05A" w14:textId="2285797B"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7" w:history="1">
        <w:r w:rsidRPr="001508C6">
          <w:rPr>
            <w:rStyle w:val="Hyperlink"/>
            <w:noProof/>
          </w:rPr>
          <w:t xml:space="preserve">Table 142: Nested elements of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_Toc68887757 \h </w:instrText>
        </w:r>
        <w:r>
          <w:rPr>
            <w:noProof/>
            <w:webHidden/>
          </w:rPr>
        </w:r>
        <w:r>
          <w:rPr>
            <w:noProof/>
            <w:webHidden/>
          </w:rPr>
          <w:fldChar w:fldCharType="separate"/>
        </w:r>
        <w:r>
          <w:rPr>
            <w:noProof/>
            <w:webHidden/>
          </w:rPr>
          <w:t>166</w:t>
        </w:r>
        <w:r>
          <w:rPr>
            <w:noProof/>
            <w:webHidden/>
          </w:rPr>
          <w:fldChar w:fldCharType="end"/>
        </w:r>
      </w:hyperlink>
    </w:p>
    <w:p w14:paraId="43ED1BD3" w14:textId="4C9BB819"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8" w:history="1">
        <w:r w:rsidRPr="001508C6">
          <w:rPr>
            <w:rStyle w:val="Hyperlink"/>
            <w:noProof/>
          </w:rPr>
          <w:t xml:space="preserve">Table 143: Attributes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_Toc68887758 \h </w:instrText>
        </w:r>
        <w:r>
          <w:rPr>
            <w:noProof/>
            <w:webHidden/>
          </w:rPr>
        </w:r>
        <w:r>
          <w:rPr>
            <w:noProof/>
            <w:webHidden/>
          </w:rPr>
          <w:fldChar w:fldCharType="separate"/>
        </w:r>
        <w:r>
          <w:rPr>
            <w:noProof/>
            <w:webHidden/>
          </w:rPr>
          <w:t>167</w:t>
        </w:r>
        <w:r>
          <w:rPr>
            <w:noProof/>
            <w:webHidden/>
          </w:rPr>
          <w:fldChar w:fldCharType="end"/>
        </w:r>
      </w:hyperlink>
    </w:p>
    <w:p w14:paraId="7A515127" w14:textId="7CD3E984"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59" w:history="1">
        <w:r w:rsidRPr="001508C6">
          <w:rPr>
            <w:rStyle w:val="Hyperlink"/>
            <w:noProof/>
          </w:rPr>
          <w:t xml:space="preserve">Table 144: Nested elements of element </w:t>
        </w:r>
        <w:r w:rsidRPr="001508C6">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_Toc68887759 \h </w:instrText>
        </w:r>
        <w:r>
          <w:rPr>
            <w:noProof/>
            <w:webHidden/>
          </w:rPr>
        </w:r>
        <w:r>
          <w:rPr>
            <w:noProof/>
            <w:webHidden/>
          </w:rPr>
          <w:fldChar w:fldCharType="separate"/>
        </w:r>
        <w:r>
          <w:rPr>
            <w:noProof/>
            <w:webHidden/>
          </w:rPr>
          <w:t>167</w:t>
        </w:r>
        <w:r>
          <w:rPr>
            <w:noProof/>
            <w:webHidden/>
          </w:rPr>
          <w:fldChar w:fldCharType="end"/>
        </w:r>
      </w:hyperlink>
    </w:p>
    <w:p w14:paraId="1CA34DC4" w14:textId="1ED001AC" w:rsidR="00F65AE1" w:rsidRDefault="00F65AE1">
      <w:pPr>
        <w:pStyle w:val="Abbildungsverzeichnis"/>
        <w:tabs>
          <w:tab w:val="right" w:leader="dot" w:pos="9060"/>
        </w:tabs>
        <w:rPr>
          <w:rFonts w:asciiTheme="minorHAnsi" w:eastAsiaTheme="minorEastAsia" w:hAnsiTheme="minorHAnsi" w:cstheme="minorBidi"/>
          <w:noProof/>
          <w:szCs w:val="22"/>
          <w:lang w:val="de-DE"/>
        </w:rPr>
      </w:pPr>
      <w:hyperlink w:anchor="_Toc68887760" w:history="1">
        <w:r w:rsidRPr="001508C6">
          <w:rPr>
            <w:rStyle w:val="Hyperlink"/>
            <w:noProof/>
          </w:rPr>
          <w:t xml:space="preserve">Table 145: Attributes of element </w:t>
        </w:r>
        <w:r w:rsidRPr="001508C6">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_Toc68887760 \h </w:instrText>
        </w:r>
        <w:r>
          <w:rPr>
            <w:noProof/>
            <w:webHidden/>
          </w:rPr>
        </w:r>
        <w:r>
          <w:rPr>
            <w:noProof/>
            <w:webHidden/>
          </w:rPr>
          <w:fldChar w:fldCharType="separate"/>
        </w:r>
        <w:r>
          <w:rPr>
            <w:noProof/>
            <w:webHidden/>
          </w:rPr>
          <w:t>167</w:t>
        </w:r>
        <w:r>
          <w:rPr>
            <w:noProof/>
            <w:webHidden/>
          </w:rPr>
          <w:fldChar w:fldCharType="end"/>
        </w:r>
      </w:hyperlink>
    </w:p>
    <w:p w14:paraId="1CDD9CF8" w14:textId="3FEB10C6"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4"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Robscans, </w:t>
      </w:r>
    </w:p>
    <w:p w14:paraId="1484F340" w14:textId="77777777" w:rsidR="00B04A42" w:rsidRPr="00D977AB" w:rsidRDefault="00B04A42" w:rsidP="00B90690">
      <w:pPr>
        <w:pStyle w:val="Listenabsatz"/>
        <w:numPr>
          <w:ilvl w:val="2"/>
          <w:numId w:val="30"/>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B90690">
      <w:pPr>
        <w:pStyle w:val="Listenabsatz"/>
        <w:numPr>
          <w:ilvl w:val="0"/>
          <w:numId w:val="31"/>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Blind and solid rivets</w:t>
      </w:r>
    </w:p>
    <w:p w14:paraId="0EF499D0"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Clinches</w:t>
      </w:r>
    </w:p>
    <w:p w14:paraId="77C5ED8B"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Heat stakes</w:t>
      </w:r>
    </w:p>
    <w:p w14:paraId="7F36DC29" w14:textId="77777777" w:rsidR="00685419" w:rsidRPr="00D977AB" w:rsidRDefault="00685419" w:rsidP="00B90690">
      <w:pPr>
        <w:pStyle w:val="Listenabsatz"/>
        <w:numPr>
          <w:ilvl w:val="0"/>
          <w:numId w:val="32"/>
        </w:numPr>
        <w:tabs>
          <w:tab w:val="left" w:pos="709"/>
          <w:tab w:val="left" w:pos="993"/>
        </w:tabs>
        <w:rPr>
          <w:lang w:val="en-US"/>
        </w:rPr>
      </w:pPr>
      <w:r w:rsidRPr="00D977AB">
        <w:rPr>
          <w:lang w:val="en-US"/>
        </w:rPr>
        <w:t>Clips / snap joints</w:t>
      </w:r>
    </w:p>
    <w:p w14:paraId="76A91C09" w14:textId="77777777" w:rsidR="00B04A42" w:rsidRPr="00D977AB" w:rsidRDefault="00685419" w:rsidP="00842813">
      <w:pPr>
        <w:pStyle w:val="Listenabsatz"/>
        <w:numPr>
          <w:ilvl w:val="0"/>
          <w:numId w:val="32"/>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51248B">
      <w:pPr>
        <w:pStyle w:val="Listenabsatz"/>
        <w:numPr>
          <w:ilvl w:val="0"/>
          <w:numId w:val="32"/>
        </w:numPr>
        <w:tabs>
          <w:tab w:val="left" w:pos="709"/>
          <w:tab w:val="left" w:pos="993"/>
        </w:tabs>
        <w:rPr>
          <w:lang w:val="en-US"/>
        </w:rPr>
      </w:pPr>
      <w:r w:rsidRPr="00D977AB">
        <w:rPr>
          <w:lang w:val="en-US"/>
        </w:rP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8887366"/>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8887367"/>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8887368"/>
      <w:r w:rsidRPr="007055D9">
        <w:t>MCF</w:t>
      </w:r>
      <w:bookmarkEnd w:id="17"/>
      <w:bookmarkEnd w:id="18"/>
      <w:r w:rsidR="001A37D6">
        <w:t xml:space="preserve"> at Ford</w:t>
      </w:r>
      <w:bookmarkEnd w:id="19"/>
      <w:bookmarkEnd w:id="20"/>
      <w:bookmarkEnd w:id="21"/>
    </w:p>
    <w:p w14:paraId="589C18B5" w14:textId="6861A778"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F65AE1"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8887369"/>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88873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8887371"/>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8887372"/>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1E359F5D">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1F771714" w:rsidR="00F243C1" w:rsidRPr="007055D9" w:rsidRDefault="00406B64" w:rsidP="00406B64">
      <w:pPr>
        <w:pStyle w:val="Beschriftung"/>
      </w:pPr>
      <w:bookmarkStart w:id="49" w:name="_Ref428531162"/>
      <w:bookmarkStart w:id="50" w:name="_Toc3557081"/>
      <w:bookmarkStart w:id="51" w:name="_Toc34747331"/>
      <w:bookmarkStart w:id="52" w:name="_Toc68887532"/>
      <w:r>
        <w:t xml:space="preserve">Figure </w:t>
      </w:r>
      <w:r>
        <w:fldChar w:fldCharType="begin"/>
      </w:r>
      <w:r>
        <w:instrText xml:space="preserve"> SEQ Figure \* ARABIC </w:instrText>
      </w:r>
      <w:r>
        <w:fldChar w:fldCharType="separate"/>
      </w:r>
      <w:r w:rsidR="00F65AE1">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8887373"/>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8887374"/>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5C4BA5">
      <w:pPr>
        <w:pStyle w:val="Listenabsatz"/>
        <w:numPr>
          <w:ilvl w:val="0"/>
          <w:numId w:val="62"/>
        </w:numPr>
        <w:rPr>
          <w:lang w:val="en-US"/>
        </w:rPr>
      </w:pPr>
      <w:bookmarkStart w:id="64"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5C4BA5">
      <w:pPr>
        <w:pStyle w:val="Listenabsatz"/>
        <w:numPr>
          <w:ilvl w:val="0"/>
          <w:numId w:val="62"/>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4"/>
      <w:proofErr w:type="gramEnd"/>
    </w:p>
    <w:p w14:paraId="68614EF7" w14:textId="77777777" w:rsidR="0017309C" w:rsidRPr="007055D9" w:rsidRDefault="004F562F" w:rsidP="0021111F">
      <w:r>
        <w:rPr>
          <w:noProof/>
          <w:lang w:eastAsia="en-US"/>
        </w:rPr>
        <w:lastRenderedPageBreak/>
        <w:drawing>
          <wp:inline distT="0" distB="0" distL="0" distR="0" wp14:anchorId="67ABC00A" wp14:editId="0A2F6AD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0125D21D" w:rsidR="00486C72" w:rsidRPr="007055D9" w:rsidRDefault="00406B64" w:rsidP="00406B64">
      <w:pPr>
        <w:pStyle w:val="Beschriftung"/>
      </w:pPr>
      <w:bookmarkStart w:id="65" w:name="_Ref334010986"/>
      <w:bookmarkStart w:id="66" w:name="_Toc3557082"/>
      <w:bookmarkStart w:id="67" w:name="_Toc34747332"/>
      <w:bookmarkStart w:id="68" w:name="_Toc68887533"/>
      <w:r>
        <w:t xml:space="preserve">Figure </w:t>
      </w:r>
      <w:r>
        <w:fldChar w:fldCharType="begin"/>
      </w:r>
      <w:r>
        <w:instrText xml:space="preserve"> SEQ Figure \* ARABIC </w:instrText>
      </w:r>
      <w:r>
        <w:fldChar w:fldCharType="separate"/>
      </w:r>
      <w:r w:rsidR="00F65AE1">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1049229D"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F65AE1">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F65AE1">
        <w:t xml:space="preserve">Figure </w:t>
      </w:r>
      <w:r w:rsidR="00F65AE1">
        <w:rPr>
          <w:noProof/>
        </w:rPr>
        <w:t>2</w:t>
      </w:r>
      <w:r w:rsidR="00F65AE1">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5pt" o:ole="">
            <v:imagedata r:id="rId37" o:title="" cropbottom="43024f" cropright="10402f"/>
          </v:shape>
          <o:OLEObject Type="Embed" ProgID="PowerPoint.Slide.8" ShapeID="_x0000_i1026" DrawAspect="Content" ObjectID="_1679500850" r:id="rId38"/>
        </w:object>
      </w:r>
    </w:p>
    <w:p w14:paraId="35DD0AD4" w14:textId="0B3932F0" w:rsidR="00066BB2" w:rsidRPr="007055D9" w:rsidRDefault="007250B7" w:rsidP="0050415A">
      <w:pPr>
        <w:pStyle w:val="Beschriftung"/>
      </w:pPr>
      <w:bookmarkStart w:id="69" w:name="_Toc3557083"/>
      <w:bookmarkStart w:id="70" w:name="_Toc34747333"/>
      <w:bookmarkStart w:id="71" w:name="_Toc68887534"/>
      <w:r w:rsidRPr="007055D9">
        <w:t xml:space="preserve">Figure </w:t>
      </w:r>
      <w:r w:rsidR="00406B64">
        <w:fldChar w:fldCharType="begin"/>
      </w:r>
      <w:r w:rsidR="00406B64">
        <w:instrText xml:space="preserve"> SEQ Figure \* ARABIC </w:instrText>
      </w:r>
      <w:r w:rsidR="00406B64">
        <w:fldChar w:fldCharType="separate"/>
      </w:r>
      <w:r w:rsidR="00F65AE1">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8887375"/>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4AEA4B4B"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F65AE1" w:rsidRPr="007055D9">
        <w:t xml:space="preserve">Figure </w:t>
      </w:r>
      <w:r w:rsidR="00F65AE1">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5822421F">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B924F4A"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68887535"/>
      <w:r w:rsidRPr="007055D9">
        <w:t xml:space="preserve">Figure </w:t>
      </w:r>
      <w:r w:rsidR="00406B64">
        <w:fldChar w:fldCharType="begin"/>
      </w:r>
      <w:r w:rsidR="00406B64">
        <w:instrText xml:space="preserve"> SEQ Figure \* ARABIC </w:instrText>
      </w:r>
      <w:r w:rsidR="00406B64">
        <w:fldChar w:fldCharType="separate"/>
      </w:r>
      <w:r w:rsidR="00F65AE1">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54F89D0">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181D1EC2"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68887536"/>
      <w:r w:rsidRPr="007055D9">
        <w:t xml:space="preserve">Figure </w:t>
      </w:r>
      <w:r w:rsidR="00406B64">
        <w:fldChar w:fldCharType="begin"/>
      </w:r>
      <w:r w:rsidR="00406B64">
        <w:instrText xml:space="preserve"> SEQ Figure \* ARABIC </w:instrText>
      </w:r>
      <w:r w:rsidR="00406B64">
        <w:fldChar w:fldCharType="separate"/>
      </w:r>
      <w:r w:rsidR="00F65AE1">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553CAEA4"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58D1E3AF"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F65AE1" w:rsidRPr="007055D9">
        <w:t xml:space="preserve">Figure </w:t>
      </w:r>
      <w:r w:rsidR="00F65AE1">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C3AF071"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F65AE1" w:rsidRPr="007055D9">
        <w:t xml:space="preserve">Figure </w:t>
      </w:r>
      <w:r w:rsidR="00F65AE1">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8887376"/>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8887377"/>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B913E2">
      <w:pPr>
        <w:pStyle w:val="Listenabsatz"/>
        <w:numPr>
          <w:ilvl w:val="0"/>
          <w:numId w:val="10"/>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B913E2">
      <w:pPr>
        <w:pStyle w:val="Listenabsatz"/>
        <w:numPr>
          <w:ilvl w:val="0"/>
          <w:numId w:val="10"/>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8887378"/>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6" w:name="_Toc3556934"/>
      <w:bookmarkStart w:id="107" w:name="_Toc34747183"/>
      <w:bookmarkStart w:id="108" w:name="_Toc68887379"/>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8887380"/>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8887381"/>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8887382"/>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766AF47">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0E01B7F2" w:rsidR="00B4381D" w:rsidRPr="007055D9" w:rsidRDefault="009D1B7A" w:rsidP="00860E71">
      <w:pPr>
        <w:pStyle w:val="Beschriftung"/>
      </w:pPr>
      <w:bookmarkStart w:id="122" w:name="_Toc3557086"/>
      <w:bookmarkStart w:id="123" w:name="_Toc34747336"/>
      <w:bookmarkStart w:id="124" w:name="_Toc68887537"/>
      <w:r w:rsidRPr="007055D9">
        <w:t xml:space="preserve">Figure </w:t>
      </w:r>
      <w:r w:rsidR="00406B64">
        <w:fldChar w:fldCharType="begin"/>
      </w:r>
      <w:r w:rsidR="00406B64">
        <w:instrText xml:space="preserve"> SEQ Figure \* ARABIC </w:instrText>
      </w:r>
      <w:r w:rsidR="00406B64">
        <w:fldChar w:fldCharType="separate"/>
      </w:r>
      <w:r w:rsidR="00F65AE1">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2"/>
      <w:bookmarkEnd w:id="123"/>
      <w:bookmarkEnd w:id="124"/>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8887383"/>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8887384"/>
      <w:bookmarkEnd w:id="128"/>
      <w:bookmarkEnd w:id="129"/>
      <w:bookmarkEnd w:id="130"/>
      <w:bookmarkEnd w:id="131"/>
      <w:bookmarkEnd w:id="132"/>
      <w:r w:rsidRPr="007055D9">
        <w:t>Elements containing g</w:t>
      </w:r>
      <w:r w:rsidR="00A341E9" w:rsidRPr="007055D9">
        <w:t xml:space="preserve">eneral </w:t>
      </w:r>
      <w:proofErr w:type="gramStart"/>
      <w:r w:rsidR="00A341E9" w:rsidRPr="007055D9">
        <w:t>information</w:t>
      </w:r>
      <w:bookmarkEnd w:id="133"/>
      <w:bookmarkEnd w:id="134"/>
      <w:bookmarkEnd w:id="135"/>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DD7EE6F"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F65AE1">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2AEAC68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F65AE1">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4CC0A2A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F65AE1">
              <w:rPr>
                <w:sz w:val="20"/>
                <w:szCs w:val="20"/>
              </w:rPr>
              <w:t>5.3</w:t>
            </w:r>
            <w:r w:rsidR="00B950DE">
              <w:rPr>
                <w:sz w:val="20"/>
                <w:szCs w:val="20"/>
                <w:lang w:val="de-DE"/>
              </w:rPr>
              <w:fldChar w:fldCharType="end"/>
            </w:r>
          </w:p>
        </w:tc>
      </w:tr>
    </w:tbl>
    <w:p w14:paraId="23D25687" w14:textId="5D28AAC2" w:rsidR="00516EE3" w:rsidRDefault="00516EE3" w:rsidP="00C04963">
      <w:pPr>
        <w:pStyle w:val="Beschriftung"/>
        <w:spacing w:before="120"/>
      </w:pPr>
      <w:bookmarkStart w:id="136" w:name="_Toc3566409"/>
      <w:bookmarkStart w:id="137" w:name="_Toc34747411"/>
      <w:bookmarkStart w:id="138" w:name="_Toc68887616"/>
      <w:r>
        <w:t xml:space="preserve">Table </w:t>
      </w:r>
      <w:r w:rsidR="00ED469A">
        <w:fldChar w:fldCharType="begin"/>
      </w:r>
      <w:r w:rsidR="00ED469A">
        <w:instrText xml:space="preserve"> SEQ Table \* ARABIC </w:instrText>
      </w:r>
      <w:r w:rsidR="00ED469A">
        <w:fldChar w:fldCharType="separate"/>
      </w:r>
      <w:r w:rsidR="00F65AE1">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8887385"/>
      <w:r w:rsidRPr="007055D9">
        <w:t>Date</w:t>
      </w:r>
      <w:bookmarkEnd w:id="139"/>
      <w:bookmarkEnd w:id="140"/>
      <w:bookmarkEnd w:id="141"/>
    </w:p>
    <w:p w14:paraId="718108C6" w14:textId="7C2BBC40"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8887386"/>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5" w:author="Dr. Carsten Franke" w:date="2021-02-17T14:46:00Z">
        <w:r w:rsidR="0051248B" w:rsidDel="00CD4D7B">
          <w:delText>0</w:delText>
        </w:r>
      </w:del>
      <w:ins w:id="146" w:author="Dr. Carsten Franke" w:date="2021-02-17T14:46:00Z">
        <w:r w:rsidR="00CD4D7B">
          <w:t>1</w:t>
        </w:r>
      </w:ins>
      <w:r w:rsidRPr="007055D9">
        <w:t>.</w:t>
      </w:r>
      <w:ins w:id="147"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8" w:name="_Toc3556942"/>
      <w:bookmarkStart w:id="149" w:name="_Ref34739722"/>
      <w:bookmarkStart w:id="150" w:name="_Ref34739734"/>
      <w:bookmarkStart w:id="151" w:name="_Toc34747191"/>
      <w:bookmarkStart w:id="152" w:name="_Toc68887387"/>
      <w:r w:rsidRPr="007055D9">
        <w:t>Unit System</w:t>
      </w:r>
      <w:bookmarkEnd w:id="148"/>
      <w:bookmarkEnd w:id="149"/>
      <w:bookmarkEnd w:id="150"/>
      <w:bookmarkEnd w:id="151"/>
      <w:bookmarkEnd w:id="152"/>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6E9CB075" w:rsidR="006F1928" w:rsidRDefault="006F1928" w:rsidP="00C04963">
      <w:pPr>
        <w:pStyle w:val="Beschriftung"/>
        <w:spacing w:before="120"/>
      </w:pPr>
      <w:bookmarkStart w:id="153" w:name="_Toc3566410"/>
      <w:bookmarkStart w:id="154" w:name="_Toc34747412"/>
      <w:bookmarkStart w:id="155" w:name="_Toc68887617"/>
      <w:r>
        <w:t xml:space="preserve">Table </w:t>
      </w:r>
      <w:r w:rsidR="00ED469A">
        <w:fldChar w:fldCharType="begin"/>
      </w:r>
      <w:r w:rsidR="00ED469A">
        <w:instrText xml:space="preserve"> SEQ Table \* ARABIC </w:instrText>
      </w:r>
      <w:r w:rsidR="00ED469A">
        <w:fldChar w:fldCharType="separate"/>
      </w:r>
      <w:r w:rsidR="00F65AE1">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3"/>
      <w:bookmarkEnd w:id="154"/>
      <w:bookmarkEnd w:id="155"/>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6" w:name="_Toc339013871"/>
      <w:bookmarkStart w:id="157" w:name="_Toc3556943"/>
      <w:bookmarkStart w:id="158" w:name="_Toc34747192"/>
      <w:bookmarkStart w:id="159" w:name="_Toc68887388"/>
      <w:r w:rsidRPr="007055D9">
        <w:t>Application</w:t>
      </w:r>
      <w:r w:rsidR="007070CD" w:rsidRPr="007055D9">
        <w:t>,</w:t>
      </w:r>
      <w:r w:rsidRPr="007055D9">
        <w:t xml:space="preserve"> User </w:t>
      </w:r>
      <w:r w:rsidR="007070CD" w:rsidRPr="007055D9">
        <w:t xml:space="preserve">and Process </w:t>
      </w:r>
      <w:r w:rsidRPr="007055D9">
        <w:t>Specific Data</w:t>
      </w:r>
      <w:bookmarkEnd w:id="156"/>
      <w:bookmarkEnd w:id="157"/>
      <w:bookmarkEnd w:id="158"/>
      <w:bookmarkEnd w:id="159"/>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0"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0C2A6E9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1" w:name="_Toc413359565"/>
      <w:bookmarkStart w:id="162" w:name="_Ref414560122"/>
      <w:bookmarkStart w:id="163" w:name="_Ref414563183"/>
      <w:bookmarkStart w:id="164" w:name="_Ref414571476"/>
      <w:bookmarkStart w:id="165" w:name="_Ref428530906"/>
      <w:bookmarkStart w:id="166" w:name="_Ref429050591"/>
      <w:bookmarkStart w:id="167" w:name="_Ref429053268"/>
      <w:bookmarkStart w:id="168" w:name="_Toc3556944"/>
      <w:bookmarkStart w:id="169" w:name="_Toc34747193"/>
      <w:bookmarkStart w:id="170" w:name="_Toc68887389"/>
      <w:r w:rsidRPr="007055D9">
        <w:t xml:space="preserve">User Specific Data </w:t>
      </w:r>
      <w:r w:rsidRPr="00F54521">
        <w:rPr>
          <w:rFonts w:ascii="Courier New" w:hAnsi="Courier New" w:cs="Courier New"/>
          <w:b w:val="0"/>
          <w:i/>
          <w:sz w:val="26"/>
          <w:szCs w:val="28"/>
          <w:lang w:eastAsia="de-DE"/>
        </w:rPr>
        <w:t>&lt;appdata</w:t>
      </w:r>
      <w:ins w:id="171"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1"/>
      <w:bookmarkEnd w:id="162"/>
      <w:bookmarkEnd w:id="163"/>
      <w:bookmarkEnd w:id="164"/>
      <w:bookmarkEnd w:id="165"/>
      <w:bookmarkEnd w:id="166"/>
      <w:bookmarkEnd w:id="167"/>
      <w:bookmarkEnd w:id="168"/>
      <w:bookmarkEnd w:id="169"/>
      <w:bookmarkEnd w:id="170"/>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2"/>
      <w:r>
        <w:t xml:space="preserve">store and export </w:t>
      </w:r>
      <w:commentRangeEnd w:id="172"/>
      <w:r w:rsidR="00D268AE">
        <w:rPr>
          <w:rStyle w:val="Kommentarzeichen"/>
          <w:lang w:eastAsia="x-none"/>
        </w:rPr>
        <w:commentReference w:id="172"/>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3"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FE01AA8" w:rsidR="00787E83" w:rsidRPr="007055D9" w:rsidRDefault="008B4D9E" w:rsidP="00EB4BFC">
      <w:pPr>
        <w:pStyle w:val="Beschriftung"/>
        <w:spacing w:before="120"/>
      </w:pPr>
      <w:bookmarkStart w:id="174" w:name="_Toc3566411"/>
      <w:bookmarkStart w:id="175" w:name="_Toc34747413"/>
      <w:bookmarkStart w:id="176" w:name="_Toc68887618"/>
      <w:r>
        <w:t xml:space="preserve">Table </w:t>
      </w:r>
      <w:r w:rsidR="00ED469A">
        <w:fldChar w:fldCharType="begin"/>
      </w:r>
      <w:r w:rsidR="00ED469A">
        <w:instrText xml:space="preserve"> SEQ Table \* ARABIC </w:instrText>
      </w:r>
      <w:r w:rsidR="00ED469A">
        <w:fldChar w:fldCharType="separate"/>
      </w:r>
      <w:r w:rsidR="00F65AE1">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4"/>
      <w:bookmarkEnd w:id="175"/>
      <w:bookmarkEnd w:id="176"/>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7"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8"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9"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0" w:name="_Finite_Element_Specific"/>
      <w:bookmarkStart w:id="181" w:name="_Ref414560131"/>
      <w:bookmarkStart w:id="182" w:name="_Toc3556945"/>
      <w:bookmarkStart w:id="183" w:name="_Toc34747194"/>
      <w:bookmarkStart w:id="184" w:name="_Toc68887390"/>
      <w:bookmarkEnd w:id="180"/>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1"/>
      <w:bookmarkEnd w:id="182"/>
      <w:bookmarkEnd w:id="183"/>
      <w:bookmarkEnd w:id="184"/>
      <w:ins w:id="185"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6" w:author="Dr. Carsten Franke" w:date="2021-01-27T11:33:00Z">
        <w:r w:rsidR="003D7A47">
          <w:t xml:space="preserve"> </w:t>
        </w:r>
      </w:ins>
    </w:p>
    <w:p w14:paraId="48686E63" w14:textId="57C554ED" w:rsidR="000C2483" w:rsidRDefault="000C2483" w:rsidP="009D267A">
      <w:pPr>
        <w:jc w:val="both"/>
        <w:rPr>
          <w:ins w:id="187"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88" w:author="Dr. Carsten Franke" w:date="2021-01-27T11:29:00Z">
        <w:r w:rsidR="002B6CE2">
          <w:t>the referenced entities</w:t>
        </w:r>
      </w:ins>
      <w:del w:id="189" w:author="Dr. Carsten Franke" w:date="2021-01-27T11:29:00Z">
        <w:r w:rsidR="00D02A58" w:rsidDel="002B6CE2">
          <w:delText xml:space="preserve">nested </w:delText>
        </w:r>
        <w:r w:rsidR="004C22C3" w:rsidDel="002B6CE2">
          <w:delText>elements</w:delText>
        </w:r>
      </w:del>
      <w:ins w:id="190" w:author="Dr. Carsten Franke" w:date="2021-01-27T11:28:00Z">
        <w:r w:rsidR="002B6CE2">
          <w:t>,</w:t>
        </w:r>
      </w:ins>
      <w:r w:rsidR="004C22C3">
        <w:t xml:space="preserve"> </w:t>
      </w:r>
      <w:r w:rsidR="00D02A58">
        <w:t>are</w:t>
      </w:r>
      <w:r w:rsidRPr="007055D9">
        <w:t xml:space="preserve"> specific to a single solver.</w:t>
      </w:r>
      <w:ins w:id="191" w:author="Dr. Carsten Franke" w:date="2021-01-27T11:33:00Z">
        <w:r w:rsidR="003D7A47">
          <w:t xml:space="preserve"> </w:t>
        </w:r>
      </w:ins>
    </w:p>
    <w:p w14:paraId="4857EE4D" w14:textId="383B269E" w:rsidR="003D7A47" w:rsidRDefault="003D7A47" w:rsidP="009D267A">
      <w:pPr>
        <w:jc w:val="both"/>
        <w:rPr>
          <w:ins w:id="192" w:author="Dr. Carsten Franke" w:date="2021-01-27T11:37:00Z"/>
        </w:rPr>
      </w:pPr>
      <w:ins w:id="193" w:author="Dr. Carsten Franke" w:date="2021-01-27T11:34:00Z">
        <w:r>
          <w:t>Usually, referencing is done by solver specific entity IDs, which have no meaning outside the context of a specific fini</w:t>
        </w:r>
      </w:ins>
      <w:ins w:id="194" w:author="Dr. Carsten Franke" w:date="2021-01-27T11:35:00Z">
        <w:r>
          <w:t>t</w:t>
        </w:r>
      </w:ins>
      <w:ins w:id="195" w:author="Dr. Carsten Franke" w:date="2021-01-27T11:34:00Z">
        <w:r>
          <w:t>e e</w:t>
        </w:r>
      </w:ins>
      <w:ins w:id="196" w:author="Dr. Carsten Franke" w:date="2021-01-27T11:35:00Z">
        <w:r>
          <w:t>le</w:t>
        </w:r>
      </w:ins>
      <w:ins w:id="197" w:author="Dr. Carsten Franke" w:date="2021-01-27T11:34:00Z">
        <w:r>
          <w:t>ment mo</w:t>
        </w:r>
      </w:ins>
      <w:ins w:id="198"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199" w:author="Dr. Carsten Franke" w:date="2021-01-27T11:36:00Z">
        <w:r>
          <w:t>a</w:t>
        </w:r>
      </w:ins>
      <w:ins w:id="200" w:author="Dr. Carsten Franke" w:date="2021-01-27T11:35:00Z">
        <w:r w:rsidRPr="003D7A47">
          <w:t xml:space="preserve"> χMCF file </w:t>
        </w:r>
      </w:ins>
      <w:ins w:id="201" w:author="Dr. Carsten Franke" w:date="2021-01-27T11:36:00Z">
        <w:r>
          <w:t xml:space="preserve">referencing such element IDs </w:t>
        </w:r>
      </w:ins>
      <w:ins w:id="202" w:author="Dr. Carsten Franke" w:date="2021-01-27T11:35:00Z">
        <w:r w:rsidRPr="003D7A47">
          <w:t xml:space="preserve">becomes </w:t>
        </w:r>
      </w:ins>
      <w:ins w:id="203" w:author="Dr. Carsten Franke" w:date="2021-01-27T11:36:00Z">
        <w:r>
          <w:t xml:space="preserve">detached and </w:t>
        </w:r>
      </w:ins>
      <w:ins w:id="204" w:author="Dr. Carsten Franke" w:date="2021-01-27T11:35:00Z">
        <w:r w:rsidRPr="003D7A47">
          <w:t>needs to be re-created.</w:t>
        </w:r>
      </w:ins>
      <w:ins w:id="205" w:author="Dr. Carsten Franke" w:date="2021-01-27T11:36:00Z">
        <w:r>
          <w:t xml:space="preserve"> </w:t>
        </w:r>
      </w:ins>
    </w:p>
    <w:p w14:paraId="50453EFC" w14:textId="4A27C4A6" w:rsidR="003D7A47" w:rsidRDefault="003D7A47" w:rsidP="009D267A">
      <w:pPr>
        <w:jc w:val="both"/>
      </w:pPr>
      <w:ins w:id="206"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7" w:author="Dr. Carsten Franke" w:date="2021-01-27T11:38:00Z">
        <w:r>
          <w:t xml:space="preserve"> </w:t>
        </w:r>
      </w:ins>
      <w:ins w:id="208"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9" w:author="Dr. Carsten Franke" w:date="2021-01-27T11:30:00Z">
        <w:r w:rsidDel="000D0ED2">
          <w:delText xml:space="preserve">And these </w:delText>
        </w:r>
      </w:del>
      <w:ins w:id="210" w:author="Dr. Carsten Franke" w:date="2021-01-27T11:30:00Z">
        <w:r w:rsidR="000D0ED2">
          <w:t xml:space="preserve">This list </w:t>
        </w:r>
      </w:ins>
      <w:r>
        <w:t xml:space="preserve">should be extended by </w:t>
      </w:r>
      <w:ins w:id="211"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2"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3" w:author="Dr. Carsten Franke" w:date="2021-01-27T11:31:00Z">
        <w:r w:rsidR="000C2483" w:rsidRPr="00FB2BE9" w:rsidDel="000D0ED2">
          <w:delText>:</w:delText>
        </w:r>
      </w:del>
      <w:r w:rsidR="000C2483" w:rsidRPr="007055D9">
        <w:t xml:space="preserve"> </w:t>
      </w:r>
      <w:ins w:id="214" w:author="Dr. Carsten Franke" w:date="2021-01-27T11:31:00Z">
        <w:r>
          <w:t xml:space="preserve">covers following </w:t>
        </w:r>
      </w:ins>
      <w:ins w:id="215"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389378C" w:rsidR="00FE07F4" w:rsidRDefault="00EB1021" w:rsidP="005D241A">
      <w:pPr>
        <w:pStyle w:val="Beschriftung"/>
        <w:spacing w:before="120"/>
        <w:rPr>
          <w:lang w:val="en-GB"/>
        </w:rPr>
      </w:pPr>
      <w:bookmarkStart w:id="216" w:name="_Toc3566412"/>
      <w:bookmarkStart w:id="217" w:name="_Toc34747414"/>
      <w:bookmarkStart w:id="218" w:name="_Toc68887619"/>
      <w:r>
        <w:t xml:space="preserve">Table </w:t>
      </w:r>
      <w:r w:rsidR="00ED469A">
        <w:fldChar w:fldCharType="begin"/>
      </w:r>
      <w:r w:rsidR="00ED469A">
        <w:instrText xml:space="preserve"> SEQ Table \* ARABIC </w:instrText>
      </w:r>
      <w:r w:rsidR="00ED469A">
        <w:fldChar w:fldCharType="separate"/>
      </w:r>
      <w:r w:rsidR="00F65AE1">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6"/>
      <w:bookmarkEnd w:id="217"/>
      <w:bookmarkEnd w:id="218"/>
    </w:p>
    <w:p w14:paraId="7CFA5C39" w14:textId="7224E8DF"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9"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D06AC53"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40C6A9DB" w:rsidR="005C59E0" w:rsidRDefault="009D4711" w:rsidP="005D241A">
      <w:pPr>
        <w:pStyle w:val="Beschriftung"/>
        <w:spacing w:before="120"/>
      </w:pPr>
      <w:bookmarkStart w:id="220" w:name="_Toc3566413"/>
      <w:bookmarkStart w:id="221" w:name="_Toc34747415"/>
      <w:bookmarkStart w:id="222" w:name="_Toc68887620"/>
      <w:r>
        <w:t xml:space="preserve">Table </w:t>
      </w:r>
      <w:r w:rsidR="00ED469A">
        <w:fldChar w:fldCharType="begin"/>
      </w:r>
      <w:r w:rsidR="00ED469A">
        <w:instrText xml:space="preserve"> SEQ Table \* ARABIC </w:instrText>
      </w:r>
      <w:r w:rsidR="00ED469A">
        <w:fldChar w:fldCharType="separate"/>
      </w:r>
      <w:r w:rsidR="00F65AE1">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0"/>
      <w:bookmarkEnd w:id="221"/>
      <w:bookmarkEnd w:id="222"/>
    </w:p>
    <w:p w14:paraId="2C1D4033" w14:textId="206F0EE7"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3"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4" w:author="Dr. Carsten Franke" w:date="2021-01-27T11:09:00Z"/>
        </w:rPr>
      </w:pPr>
      <w:del w:id="225" w:author="Dr. Carsten Franke" w:date="2021-01-27T11:10:00Z">
        <w:r w:rsidRPr="007055D9" w:rsidDel="004A2BA7">
          <w:lastRenderedPageBreak/>
          <w:delText>Similar to</w:delText>
        </w:r>
      </w:del>
      <w:ins w:id="226"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7" w:author="Dr. Carsten Franke" w:date="2021-01-27T11:11:00Z"/>
        </w:rPr>
      </w:pPr>
      <w:bookmarkStart w:id="228" w:name="_Toc68887391"/>
      <w:ins w:id="229" w:author="Dr. Carsten Franke" w:date="2021-01-27T11:09:00Z">
        <w:r w:rsidRPr="004A2BA7">
          <w:t>Reasoning about</w:t>
        </w:r>
      </w:ins>
      <w:ins w:id="230"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8"/>
      <w:ins w:id="231" w:author="Dr. Carsten Franke" w:date="2021-01-27T11:09:00Z">
        <w:r>
          <w:t xml:space="preserve"> </w:t>
        </w:r>
      </w:ins>
    </w:p>
    <w:p w14:paraId="7C0FAE50" w14:textId="1DC889B4" w:rsidR="004A2BA7" w:rsidRDefault="002A6DD4" w:rsidP="004A2BA7">
      <w:pPr>
        <w:rPr>
          <w:ins w:id="232" w:author="Dr. Carsten Franke" w:date="2021-01-27T11:50:00Z"/>
        </w:rPr>
      </w:pPr>
      <w:ins w:id="233"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4" w:author="Dr. Carsten Franke" w:date="2021-01-27T11:14:00Z">
        <w:r>
          <w:t xml:space="preserve">ment </w:t>
        </w:r>
      </w:ins>
      <w:ins w:id="235" w:author="Dr. Carsten Franke" w:date="2021-01-27T11:15:00Z">
        <w:r>
          <w:t>c</w:t>
        </w:r>
      </w:ins>
      <w:ins w:id="236" w:author="Dr. Carsten Franke" w:date="2021-01-27T11:14:00Z">
        <w:r>
          <w:t>an be used versatile for different use cases</w:t>
        </w:r>
      </w:ins>
      <w:ins w:id="237" w:author="Dr. Carsten Franke" w:date="2021-01-27T11:15:00Z">
        <w:r w:rsidR="00A60243">
          <w:t xml:space="preserve"> – even for yet unknown ones</w:t>
        </w:r>
      </w:ins>
      <w:ins w:id="238" w:author="Dr. Carsten Franke" w:date="2021-01-27T11:14:00Z">
        <w:r>
          <w:t xml:space="preserve">. </w:t>
        </w:r>
      </w:ins>
      <w:ins w:id="239" w:author="Dr. Carsten Franke" w:date="2021-01-27T11:17:00Z">
        <w:r w:rsidR="00A60243">
          <w:t xml:space="preserve">This makes it hard to define exact semantics. </w:t>
        </w:r>
      </w:ins>
    </w:p>
    <w:p w14:paraId="31576F78" w14:textId="36A196ED" w:rsidR="0043793E" w:rsidRDefault="0043793E" w:rsidP="004A2BA7">
      <w:pPr>
        <w:rPr>
          <w:ins w:id="240" w:author="Dr. Carsten Franke" w:date="2021-01-27T11:18:00Z"/>
        </w:rPr>
      </w:pPr>
      <w:ins w:id="241"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2" w:author="Dr. Carsten Franke" w:date="2021-01-27T11:19:00Z"/>
          <w:lang w:val="en-US"/>
        </w:rPr>
      </w:pPr>
      <w:ins w:id="243"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4"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5" w:author="Dr. Carsten Franke" w:date="2021-01-27T11:20:00Z">
        <w:r w:rsidRPr="00D977AB">
          <w:rPr>
            <w:lang w:val="en-US"/>
          </w:rPr>
          <w:t xml:space="preserve"> </w:t>
        </w:r>
      </w:ins>
    </w:p>
    <w:p w14:paraId="40615A79" w14:textId="77777777" w:rsidR="00A60243" w:rsidRPr="00D977AB" w:rsidRDefault="00A60243" w:rsidP="00A60243">
      <w:pPr>
        <w:rPr>
          <w:ins w:id="246" w:author="Dr. Carsten Franke" w:date="2021-01-27T11:23:00Z"/>
        </w:rPr>
      </w:pPr>
      <w:ins w:id="247" w:author="Dr. Carsten Franke" w:date="2021-01-27T11:21:00Z">
        <w:r w:rsidRPr="00D977AB">
          <w:t>In the first place</w:t>
        </w:r>
      </w:ins>
      <w:ins w:id="248" w:author="Dr. Carsten Franke" w:date="2021-01-27T11:19:00Z">
        <w:r w:rsidRPr="00D977AB">
          <w:t xml:space="preserve">, </w:t>
        </w:r>
        <w:r w:rsidRPr="00D977AB">
          <w:rPr>
            <w:i/>
            <w:iCs/>
          </w:rPr>
          <w:t>finite elements</w:t>
        </w:r>
        <w:r w:rsidRPr="00D977AB">
          <w:t xml:space="preserve"> which are supported by FE solvers</w:t>
        </w:r>
      </w:ins>
      <w:ins w:id="249" w:author="Dr. Carsten Franke" w:date="2021-01-27T11:21:00Z">
        <w:r w:rsidRPr="00D977AB">
          <w:t xml:space="preserve"> are expected to be addressed via </w:t>
        </w:r>
      </w:ins>
      <w:ins w:id="250"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1"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2" w:author="Dr. Carsten Franke" w:date="2021-01-27T11:19:00Z"/>
        </w:rPr>
      </w:pPr>
      <w:ins w:id="253" w:author="Dr. Carsten Franke" w:date="2021-01-27T11:19:00Z">
        <w:r w:rsidRPr="00D977AB">
          <w:t xml:space="preserve">In addition, such solver entities, which are </w:t>
        </w:r>
        <w:r w:rsidRPr="00D977AB">
          <w:rPr>
            <w:i/>
          </w:rPr>
          <w:t>referenced by</w:t>
        </w:r>
        <w:r w:rsidRPr="00D977AB">
          <w:t xml:space="preserve"> </w:t>
        </w:r>
      </w:ins>
      <w:ins w:id="254" w:author="Dr. Carsten Franke" w:date="2021-01-27T11:23:00Z">
        <w:r w:rsidRPr="00D977AB">
          <w:t xml:space="preserve">above mentioned </w:t>
        </w:r>
      </w:ins>
      <w:ins w:id="255" w:author="Dr. Carsten Franke" w:date="2021-01-27T11:19:00Z">
        <w:r w:rsidRPr="00D977AB">
          <w:t>finite elements, are relevant, like nodes (grids), properties, materials</w:t>
        </w:r>
      </w:ins>
      <w:ins w:id="256" w:author="Dr. Carsten Franke" w:date="2021-01-27T11:23:00Z">
        <w:r w:rsidRPr="00D977AB">
          <w:t>, coordinate systems</w:t>
        </w:r>
      </w:ins>
      <w:ins w:id="257" w:author="Dr. Carsten Franke" w:date="2021-01-27T11:19:00Z">
        <w:r w:rsidRPr="00D977AB">
          <w:t xml:space="preserve"> etc.</w:t>
        </w:r>
      </w:ins>
      <w:ins w:id="258" w:author="Dr. Carsten Franke" w:date="2021-01-27T11:23:00Z">
        <w:r w:rsidRPr="00D977AB">
          <w:t xml:space="preserve"> </w:t>
        </w:r>
      </w:ins>
    </w:p>
    <w:p w14:paraId="23ABBFA2" w14:textId="77777777" w:rsidR="00A60243" w:rsidRPr="00D977AB" w:rsidRDefault="00A60243" w:rsidP="00A60243">
      <w:pPr>
        <w:rPr>
          <w:ins w:id="259" w:author="Dr. Carsten Franke" w:date="2021-01-27T11:19:00Z"/>
        </w:rPr>
      </w:pPr>
      <w:ins w:id="260"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A60243">
      <w:pPr>
        <w:numPr>
          <w:ilvl w:val="0"/>
          <w:numId w:val="68"/>
        </w:numPr>
        <w:rPr>
          <w:ins w:id="261" w:author="Dr. Carsten Franke" w:date="2021-01-27T11:19:00Z"/>
        </w:rPr>
      </w:pPr>
      <w:bookmarkStart w:id="262" w:name="_Ref62639234"/>
      <w:ins w:id="263"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2"/>
      </w:ins>
    </w:p>
    <w:p w14:paraId="43F8EBC2" w14:textId="5C093410" w:rsidR="00A60243" w:rsidRPr="00D977AB" w:rsidRDefault="00A60243" w:rsidP="00A60243">
      <w:pPr>
        <w:numPr>
          <w:ilvl w:val="0"/>
          <w:numId w:val="68"/>
        </w:numPr>
        <w:rPr>
          <w:ins w:id="264" w:author="Dr. Carsten Franke" w:date="2021-01-27T11:19:00Z"/>
        </w:rPr>
      </w:pPr>
      <w:ins w:id="265" w:author="Dr. Carsten Franke" w:date="2021-01-27T11:19:00Z">
        <w:r w:rsidRPr="00D977AB">
          <w:t xml:space="preserve">elements modeling parts of the mechanical structure, such as shells and solids. </w:t>
        </w:r>
      </w:ins>
      <w:ins w:id="266" w:author="Dr. Carsten Franke" w:date="2021-01-27T11:24:00Z">
        <w:r w:rsidRPr="00D977AB">
          <w:br/>
        </w:r>
      </w:ins>
      <w:ins w:id="267" w:author="Dr. Carsten Franke" w:date="2021-01-27T11:19:00Z">
        <w:r w:rsidRPr="00D977AB">
          <w:t xml:space="preserve">— And beyond these </w:t>
        </w:r>
      </w:ins>
    </w:p>
    <w:p w14:paraId="3F79373C" w14:textId="77777777" w:rsidR="00A60243" w:rsidRPr="00D977AB" w:rsidRDefault="00A60243" w:rsidP="00A60243">
      <w:pPr>
        <w:numPr>
          <w:ilvl w:val="1"/>
          <w:numId w:val="68"/>
        </w:numPr>
        <w:rPr>
          <w:ins w:id="268" w:author="Dr. Carsten Franke" w:date="2021-01-27T11:19:00Z"/>
        </w:rPr>
      </w:pPr>
      <w:ins w:id="269"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A60243">
      <w:pPr>
        <w:numPr>
          <w:ilvl w:val="1"/>
          <w:numId w:val="68"/>
        </w:numPr>
        <w:rPr>
          <w:ins w:id="270" w:author="Dr. Carsten Franke" w:date="2021-01-27T11:19:00Z"/>
        </w:rPr>
      </w:pPr>
      <w:ins w:id="271" w:author="Dr. Carsten Franke" w:date="2021-01-27T11:19:00Z">
        <w:r w:rsidRPr="00D977AB">
          <w:t>elements influenced</w:t>
        </w:r>
      </w:ins>
      <w:ins w:id="272" w:author="Dr. Carsten Franke" w:date="2021-01-27T11:24:00Z">
        <w:r w:rsidRPr="00D977AB">
          <w:t xml:space="preserve"> by connections</w:t>
        </w:r>
      </w:ins>
      <w:ins w:id="273" w:author="Dr. Carsten Franke" w:date="2021-01-27T11:19:00Z">
        <w:r w:rsidRPr="00D977AB">
          <w:t xml:space="preserve">, </w:t>
        </w:r>
        <w:proofErr w:type="gramStart"/>
        <w:r w:rsidRPr="00D977AB">
          <w:t>e.g.</w:t>
        </w:r>
        <w:proofErr w:type="gramEnd"/>
        <w:r w:rsidRPr="00D977AB">
          <w:t xml:space="preserve"> </w:t>
        </w:r>
      </w:ins>
      <w:ins w:id="274" w:author="Dr. Carsten Franke" w:date="2021-01-27T11:24:00Z">
        <w:r w:rsidRPr="00D977AB">
          <w:t xml:space="preserve">in the </w:t>
        </w:r>
      </w:ins>
      <w:ins w:id="275" w:author="Dr. Carsten Franke" w:date="2021-01-27T11:19:00Z">
        <w:r w:rsidRPr="00D977AB">
          <w:t>heat affected zone.</w:t>
        </w:r>
      </w:ins>
    </w:p>
    <w:p w14:paraId="5B8FED0F" w14:textId="68BD7525" w:rsidR="00A60243" w:rsidRPr="004A2BA7" w:rsidRDefault="00D26D94" w:rsidP="004A2BA7">
      <w:ins w:id="276" w:author="Dr. Carsten Franke" w:date="2021-01-27T11:25:00Z">
        <w:r>
          <w:t>In Jan. 2021, the working group decided that c</w:t>
        </w:r>
      </w:ins>
      <w:ins w:id="277" w:author="Dr. Carsten Franke" w:date="2021-01-27T11:26:00Z">
        <w:r>
          <w:t xml:space="preserve">ase </w:t>
        </w:r>
        <w:r>
          <w:fldChar w:fldCharType="begin"/>
        </w:r>
        <w:r>
          <w:instrText xml:space="preserve"> REF _Ref62639234 \r \h </w:instrText>
        </w:r>
      </w:ins>
      <w:r>
        <w:fldChar w:fldCharType="separate"/>
      </w:r>
      <w:r w:rsidR="00F65AE1">
        <w:t>1</w:t>
      </w:r>
      <w:ins w:id="278"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9" w:name="_Toc373504790"/>
      <w:bookmarkStart w:id="280" w:name="_Toc373505008"/>
      <w:bookmarkStart w:id="281" w:name="_Toc339013872"/>
      <w:bookmarkStart w:id="282" w:name="_Ref414560151"/>
      <w:bookmarkStart w:id="283" w:name="_Toc3556946"/>
      <w:bookmarkStart w:id="284" w:name="_Toc34747195"/>
      <w:bookmarkStart w:id="285" w:name="_Toc68887392"/>
      <w:bookmarkEnd w:id="279"/>
      <w:bookmarkEnd w:id="280"/>
      <w:r w:rsidRPr="007055D9">
        <w:t>Connection Data</w:t>
      </w:r>
      <w:bookmarkEnd w:id="281"/>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2"/>
      <w:bookmarkEnd w:id="283"/>
      <w:bookmarkEnd w:id="284"/>
      <w:bookmarkEnd w:id="285"/>
    </w:p>
    <w:p w14:paraId="44532124" w14:textId="435D7F1E"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F65AE1">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F65AE1">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2FEE309E"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F65AE1">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10D1C36" w:rsidR="00680DB0" w:rsidRPr="007055D9" w:rsidRDefault="00206E87" w:rsidP="00206E87">
      <w:pPr>
        <w:pStyle w:val="Beschriftung"/>
        <w:spacing w:before="120"/>
      </w:pPr>
      <w:bookmarkStart w:id="286" w:name="_Toc3566416"/>
      <w:bookmarkStart w:id="287" w:name="_Toc34747416"/>
      <w:bookmarkStart w:id="288" w:name="_Toc68887621"/>
      <w:r>
        <w:t xml:space="preserve">Table </w:t>
      </w:r>
      <w:r w:rsidR="00ED469A">
        <w:fldChar w:fldCharType="begin"/>
      </w:r>
      <w:r w:rsidR="00ED469A">
        <w:instrText xml:space="preserve"> SEQ Table \* ARABIC </w:instrText>
      </w:r>
      <w:r w:rsidR="00ED469A">
        <w:fldChar w:fldCharType="separate"/>
      </w:r>
      <w:r w:rsidR="00F65AE1">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6"/>
      <w:bookmarkEnd w:id="287"/>
      <w:bookmarkEnd w:id="28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1869D4C3" w:rsidR="006F1928" w:rsidRDefault="00206E87" w:rsidP="00206E87">
      <w:pPr>
        <w:pStyle w:val="Beschriftung"/>
        <w:spacing w:before="120"/>
        <w:rPr>
          <w:b w:val="0"/>
          <w:lang w:eastAsia="x-none"/>
        </w:rPr>
      </w:pPr>
      <w:bookmarkStart w:id="289" w:name="_Toc3566417"/>
      <w:bookmarkStart w:id="290" w:name="_Toc34747417"/>
      <w:bookmarkStart w:id="291" w:name="_Toc68887622"/>
      <w:r>
        <w:t xml:space="preserve">Table </w:t>
      </w:r>
      <w:r w:rsidR="00ED469A">
        <w:fldChar w:fldCharType="begin"/>
      </w:r>
      <w:r w:rsidR="00ED469A">
        <w:instrText xml:space="preserve"> SEQ Table \* ARABIC </w:instrText>
      </w:r>
      <w:r w:rsidR="00ED469A">
        <w:fldChar w:fldCharType="separate"/>
      </w:r>
      <w:r w:rsidR="00F65AE1">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9"/>
      <w:bookmarkEnd w:id="290"/>
      <w:bookmarkEnd w:id="291"/>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2" w:name="_Ref432343981"/>
      <w:bookmarkStart w:id="293" w:name="_Toc3556947"/>
      <w:bookmarkStart w:id="294" w:name="_Toc34747196"/>
      <w:bookmarkStart w:id="295" w:name="_Toc68887393"/>
      <w:r w:rsidRPr="007055D9">
        <w:t xml:space="preserve">Connected </w:t>
      </w:r>
      <w:r w:rsidR="00A101BB" w:rsidRPr="007055D9">
        <w:t>Objects</w:t>
      </w:r>
      <w:bookmarkEnd w:id="292"/>
      <w:bookmarkEnd w:id="293"/>
      <w:bookmarkEnd w:id="294"/>
      <w:bookmarkEnd w:id="295"/>
      <w:r w:rsidR="00A101BB" w:rsidRPr="007055D9">
        <w:t xml:space="preserve"> </w:t>
      </w:r>
    </w:p>
    <w:p w14:paraId="5B753AFE" w14:textId="2BC05C0C"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F65AE1">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4B513772" w:rsidR="004C7100" w:rsidRDefault="004C7100" w:rsidP="004C7100">
      <w:pPr>
        <w:pStyle w:val="Beschriftung"/>
        <w:spacing w:before="120"/>
      </w:pPr>
      <w:bookmarkStart w:id="296" w:name="_Toc3566418"/>
      <w:bookmarkStart w:id="297" w:name="_Toc34747418"/>
      <w:bookmarkStart w:id="298" w:name="_Ref371942385"/>
      <w:bookmarkStart w:id="299" w:name="_Toc68887623"/>
      <w:r>
        <w:t xml:space="preserve">Table </w:t>
      </w:r>
      <w:r w:rsidR="00ED469A">
        <w:fldChar w:fldCharType="begin"/>
      </w:r>
      <w:r w:rsidR="00ED469A">
        <w:instrText xml:space="preserve"> SEQ Table \* ARABIC </w:instrText>
      </w:r>
      <w:r w:rsidR="00ED469A">
        <w:fldChar w:fldCharType="separate"/>
      </w:r>
      <w:r w:rsidR="00F65AE1">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6"/>
      <w:bookmarkEnd w:id="297"/>
      <w:bookmarkEnd w:id="299"/>
    </w:p>
    <w:p w14:paraId="6E0C7858" w14:textId="77777777" w:rsidR="00A33BC7" w:rsidRPr="007055D9" w:rsidRDefault="00543B6B" w:rsidP="00860E71">
      <w:pPr>
        <w:pStyle w:val="berschrift4"/>
      </w:pPr>
      <w:bookmarkStart w:id="300" w:name="_Ref428791371"/>
      <w:bookmarkStart w:id="301" w:name="_Ref428891357"/>
      <w:bookmarkStart w:id="302" w:name="_Ref428892751"/>
      <w:bookmarkStart w:id="303" w:name="_Toc3556948"/>
      <w:bookmarkStart w:id="304" w:name="_Toc34747197"/>
      <w:bookmarkStart w:id="305" w:name="_Toc68887394"/>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300"/>
      <w:bookmarkEnd w:id="301"/>
      <w:bookmarkEnd w:id="302"/>
      <w:bookmarkEnd w:id="303"/>
      <w:bookmarkEnd w:id="304"/>
      <w:bookmarkEnd w:id="305"/>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68DFAD81" w:rsidR="004C7100" w:rsidRDefault="004C7100" w:rsidP="004C7100">
      <w:pPr>
        <w:pStyle w:val="Beschriftung"/>
        <w:spacing w:before="120"/>
      </w:pPr>
      <w:bookmarkStart w:id="306" w:name="_Toc3566419"/>
      <w:bookmarkStart w:id="307" w:name="_Toc34747419"/>
      <w:bookmarkStart w:id="308" w:name="_Toc68887624"/>
      <w:r>
        <w:t xml:space="preserve">Table </w:t>
      </w:r>
      <w:r w:rsidR="00ED469A">
        <w:fldChar w:fldCharType="begin"/>
      </w:r>
      <w:r w:rsidR="00ED469A">
        <w:instrText xml:space="preserve"> SEQ Table \* ARABIC </w:instrText>
      </w:r>
      <w:r w:rsidR="00ED469A">
        <w:fldChar w:fldCharType="separate"/>
      </w:r>
      <w:r w:rsidR="00F65AE1">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6"/>
      <w:bookmarkEnd w:id="307"/>
      <w:bookmarkEnd w:id="308"/>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9" w:name="_Toc3556949"/>
      <w:bookmarkStart w:id="310" w:name="_Toc34747198"/>
      <w:bookmarkStart w:id="311" w:name="_Toc68887395"/>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9"/>
      <w:bookmarkEnd w:id="310"/>
      <w:bookmarkEnd w:id="31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0CB7A76E" w:rsidR="002C7187" w:rsidRDefault="002C7187" w:rsidP="005D241A">
      <w:pPr>
        <w:pStyle w:val="Beschriftung"/>
        <w:spacing w:before="120"/>
      </w:pPr>
      <w:bookmarkStart w:id="312" w:name="_Toc3566420"/>
      <w:bookmarkStart w:id="313" w:name="_Toc34747420"/>
      <w:bookmarkStart w:id="314" w:name="_Toc68887625"/>
      <w:r>
        <w:t xml:space="preserve">Table </w:t>
      </w:r>
      <w:r w:rsidR="00ED469A">
        <w:fldChar w:fldCharType="begin"/>
      </w:r>
      <w:r w:rsidR="00ED469A">
        <w:instrText xml:space="preserve"> SEQ Table \* ARABIC </w:instrText>
      </w:r>
      <w:r w:rsidR="00ED469A">
        <w:fldChar w:fldCharType="separate"/>
      </w:r>
      <w:r w:rsidR="00F65AE1">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2"/>
      <w:bookmarkEnd w:id="313"/>
      <w:bookmarkEnd w:id="314"/>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5" w:name="_Toc21650806"/>
      <w:bookmarkStart w:id="316" w:name="_Ref21651717"/>
      <w:bookmarkStart w:id="317" w:name="_Toc34747199"/>
      <w:bookmarkStart w:id="318" w:name="_Toc68887396"/>
      <w:r>
        <w:t>Special Topological situations</w:t>
      </w:r>
      <w:bookmarkEnd w:id="315"/>
      <w:bookmarkEnd w:id="316"/>
      <w:bookmarkEnd w:id="317"/>
      <w:bookmarkEnd w:id="318"/>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495F11E8">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1FB4649C" w:rsidR="00DF5BF0" w:rsidRPr="003A0545" w:rsidRDefault="00DF5BF0" w:rsidP="00C5158C">
                            <w:pPr>
                              <w:pStyle w:val="Beschriftung"/>
                              <w:rPr>
                                <w:noProof/>
                                <w:szCs w:val="24"/>
                              </w:rPr>
                            </w:pPr>
                            <w:bookmarkStart w:id="319" w:name="_Ref21650472"/>
                            <w:bookmarkStart w:id="320" w:name="_Toc21650945"/>
                            <w:bookmarkStart w:id="321" w:name="_Toc34747337"/>
                            <w:bookmarkStart w:id="322"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19"/>
                            <w:r>
                              <w:t>: special topologies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1FB4649C" w:rsidR="00DF5BF0" w:rsidRPr="003A0545" w:rsidRDefault="00DF5BF0" w:rsidP="00C5158C">
                      <w:pPr>
                        <w:pStyle w:val="Beschriftung"/>
                        <w:rPr>
                          <w:noProof/>
                          <w:szCs w:val="24"/>
                        </w:rPr>
                      </w:pPr>
                      <w:bookmarkStart w:id="323" w:name="_Ref21650472"/>
                      <w:bookmarkStart w:id="324" w:name="_Toc21650945"/>
                      <w:bookmarkStart w:id="325" w:name="_Toc34747337"/>
                      <w:bookmarkStart w:id="326" w:name="_Toc68887538"/>
                      <w:r>
                        <w:t xml:space="preserve">Figure </w:t>
                      </w:r>
                      <w:r>
                        <w:fldChar w:fldCharType="begin"/>
                      </w:r>
                      <w:r>
                        <w:instrText xml:space="preserve"> SEQ Figure \* ARABIC </w:instrText>
                      </w:r>
                      <w:r>
                        <w:fldChar w:fldCharType="separate"/>
                      </w:r>
                      <w:r w:rsidR="0029329F">
                        <w:rPr>
                          <w:noProof/>
                        </w:rPr>
                        <w:t>7</w:t>
                      </w:r>
                      <w:r>
                        <w:fldChar w:fldCharType="end"/>
                      </w:r>
                      <w:bookmarkEnd w:id="323"/>
                      <w:r>
                        <w:t>: special topologies</w:t>
                      </w:r>
                      <w:bookmarkEnd w:id="324"/>
                      <w:bookmarkEnd w:id="325"/>
                      <w:bookmarkEnd w:id="326"/>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5F3EC65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1AF97C" w:rsidR="00C5158C" w:rsidRDefault="00C5158C" w:rsidP="00C5158C">
      <w:r>
        <w:lastRenderedPageBreak/>
        <w:t xml:space="preserve">In </w:t>
      </w: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7DDEAB21" w:rsidR="00C5158C" w:rsidRDefault="00C5158C" w:rsidP="00C5158C">
      <w:pPr>
        <w:pStyle w:val="Beschriftung"/>
        <w:spacing w:before="120"/>
        <w:rPr>
          <w:rStyle w:val="elementdeftypeChar"/>
          <w:b/>
        </w:rPr>
      </w:pPr>
      <w:bookmarkStart w:id="327" w:name="_Toc21651031"/>
      <w:bookmarkStart w:id="328" w:name="_Toc34747421"/>
      <w:bookmarkStart w:id="329" w:name="_Toc68887626"/>
      <w:r>
        <w:t xml:space="preserve">Table </w:t>
      </w:r>
      <w:r w:rsidR="00ED469A">
        <w:fldChar w:fldCharType="begin"/>
      </w:r>
      <w:r w:rsidR="00ED469A">
        <w:instrText xml:space="preserve"> SEQ Table \* ARABIC </w:instrText>
      </w:r>
      <w:r w:rsidR="00ED469A">
        <w:fldChar w:fldCharType="separate"/>
      </w:r>
      <w:r w:rsidR="00F65AE1">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7"/>
      <w:bookmarkEnd w:id="328"/>
      <w:bookmarkEnd w:id="329"/>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1C8F4FCA" w:rsidR="00C5158C" w:rsidRDefault="00C5158C" w:rsidP="00C5158C">
      <w:pPr>
        <w:pStyle w:val="Beschriftung"/>
      </w:pPr>
      <w:bookmarkStart w:id="330" w:name="_Toc21651032"/>
      <w:bookmarkStart w:id="331" w:name="_Toc34747422"/>
      <w:bookmarkStart w:id="332" w:name="_Toc68887627"/>
      <w:r>
        <w:t xml:space="preserve">Table </w:t>
      </w:r>
      <w:r w:rsidR="00ED469A">
        <w:fldChar w:fldCharType="begin"/>
      </w:r>
      <w:r w:rsidR="00ED469A">
        <w:instrText xml:space="preserve"> SEQ Table \* ARABIC </w:instrText>
      </w:r>
      <w:r w:rsidR="00ED469A">
        <w:fldChar w:fldCharType="separate"/>
      </w:r>
      <w:r w:rsidR="00F65AE1">
        <w:rPr>
          <w:noProof/>
        </w:rPr>
        <w:t>12</w:t>
      </w:r>
      <w:r w:rsidR="00ED469A">
        <w:fldChar w:fldCharType="end"/>
      </w:r>
      <w:r>
        <w:t>: Attributes of &lt;stacking&gt;</w:t>
      </w:r>
      <w:bookmarkEnd w:id="330"/>
      <w:bookmarkEnd w:id="331"/>
      <w:bookmarkEnd w:id="332"/>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198733C0" w:rsidR="00C5158C" w:rsidRDefault="00C5158C" w:rsidP="00C5158C">
      <w:pPr>
        <w:pStyle w:val="Beschriftung"/>
      </w:pPr>
      <w:bookmarkStart w:id="333" w:name="_Toc21651033"/>
      <w:bookmarkStart w:id="334" w:name="_Toc34747423"/>
      <w:bookmarkStart w:id="335" w:name="_Toc68887628"/>
      <w:r>
        <w:t xml:space="preserve">Table </w:t>
      </w:r>
      <w:r w:rsidR="00ED469A">
        <w:fldChar w:fldCharType="begin"/>
      </w:r>
      <w:r w:rsidR="00ED469A">
        <w:instrText xml:space="preserve"> SEQ Table \* ARABIC </w:instrText>
      </w:r>
      <w:r w:rsidR="00ED469A">
        <w:fldChar w:fldCharType="separate"/>
      </w:r>
      <w:r w:rsidR="00F65AE1">
        <w:rPr>
          <w:noProof/>
        </w:rPr>
        <w:t>13</w:t>
      </w:r>
      <w:r w:rsidR="00ED469A">
        <w:fldChar w:fldCharType="end"/>
      </w:r>
      <w:r>
        <w:t>: Attributes of &lt;level&gt;</w:t>
      </w:r>
      <w:bookmarkEnd w:id="333"/>
      <w:bookmarkEnd w:id="334"/>
      <w:bookmarkEnd w:id="335"/>
    </w:p>
    <w:p w14:paraId="55108C25" w14:textId="0901AD39"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A860E31"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F65AE1">
        <w:t xml:space="preserve">Figure </w:t>
      </w:r>
      <w:r w:rsidR="00F65AE1">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6AC9EFD0" w:rsidR="00C5158C" w:rsidRPr="0003690A" w:rsidRDefault="00C5158C" w:rsidP="00C5158C">
      <w:pPr>
        <w:keepNext/>
        <w:keepLines/>
        <w:spacing w:before="120"/>
      </w:pPr>
      <w:r>
        <w:fldChar w:fldCharType="begin"/>
      </w:r>
      <w:r>
        <w:instrText xml:space="preserve"> REF _Ref21650472 \h </w:instrText>
      </w:r>
      <w:r>
        <w:fldChar w:fldCharType="separate"/>
      </w:r>
      <w:r w:rsidR="00F65AE1">
        <w:t xml:space="preserve">Figure </w:t>
      </w:r>
      <w:r w:rsidR="00F65AE1">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6" w:name="_Ref414608310"/>
      <w:bookmarkStart w:id="337" w:name="_Toc3556950"/>
      <w:bookmarkStart w:id="338" w:name="_Toc34747200"/>
      <w:bookmarkStart w:id="339" w:name="_Toc68887397"/>
      <w:r>
        <w:t xml:space="preserve">Contacts and </w:t>
      </w:r>
      <w:r w:rsidR="004B7C8B">
        <w:t>F</w:t>
      </w:r>
      <w:r w:rsidR="004B7C8B" w:rsidRPr="004B7C8B">
        <w:t>riction</w:t>
      </w:r>
      <w:bookmarkEnd w:id="336"/>
      <w:bookmarkEnd w:id="337"/>
      <w:bookmarkEnd w:id="338"/>
      <w:bookmarkEnd w:id="339"/>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0" w:name="_Ref414841585"/>
      <w:bookmarkStart w:id="341" w:name="_Toc3556951"/>
      <w:bookmarkStart w:id="342" w:name="_Toc34747201"/>
      <w:bookmarkStart w:id="343" w:name="_Toc68887398"/>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0"/>
      <w:bookmarkEnd w:id="341"/>
      <w:bookmarkEnd w:id="342"/>
      <w:bookmarkEnd w:id="343"/>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C14409A" w:rsidR="001C74F6" w:rsidRDefault="001C74F6" w:rsidP="00543B6B">
      <w:pPr>
        <w:pStyle w:val="Beschriftung"/>
        <w:spacing w:before="120"/>
      </w:pPr>
      <w:bookmarkStart w:id="344" w:name="_Toc414573794"/>
      <w:bookmarkStart w:id="345" w:name="_Toc3566421"/>
      <w:bookmarkStart w:id="346" w:name="_Toc34747424"/>
      <w:bookmarkStart w:id="347" w:name="_Toc68887629"/>
      <w:r>
        <w:t xml:space="preserve">Table </w:t>
      </w:r>
      <w:r w:rsidR="00ED469A">
        <w:fldChar w:fldCharType="begin"/>
      </w:r>
      <w:r w:rsidR="00ED469A">
        <w:instrText xml:space="preserve"> SEQ Table \* ARABIC </w:instrText>
      </w:r>
      <w:r w:rsidR="00ED469A">
        <w:fldChar w:fldCharType="separate"/>
      </w:r>
      <w:r w:rsidR="00F65AE1">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4"/>
      <w:bookmarkEnd w:id="345"/>
      <w:bookmarkEnd w:id="346"/>
      <w:bookmarkEnd w:id="347"/>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8" w:name="_Toc3556952"/>
      <w:bookmarkStart w:id="349" w:name="_Toc34747202"/>
      <w:bookmarkStart w:id="350" w:name="_Toc68887399"/>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8"/>
      <w:bookmarkEnd w:id="349"/>
      <w:bookmarkEnd w:id="350"/>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1FE065" w:rsidR="00D05444" w:rsidRDefault="00D05444" w:rsidP="00543B6B">
      <w:pPr>
        <w:pStyle w:val="Beschriftung"/>
        <w:spacing w:before="120"/>
      </w:pPr>
      <w:bookmarkStart w:id="351" w:name="_Toc3566422"/>
      <w:bookmarkStart w:id="352" w:name="_Toc34747425"/>
      <w:bookmarkStart w:id="353" w:name="_Toc68887630"/>
      <w:r>
        <w:t xml:space="preserve">Table </w:t>
      </w:r>
      <w:r w:rsidR="00ED469A">
        <w:fldChar w:fldCharType="begin"/>
      </w:r>
      <w:r w:rsidR="00ED469A">
        <w:instrText xml:space="preserve"> SEQ Table \* ARABIC </w:instrText>
      </w:r>
      <w:r w:rsidR="00ED469A">
        <w:fldChar w:fldCharType="separate"/>
      </w:r>
      <w:r w:rsidR="00F65AE1">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1"/>
      <w:bookmarkEnd w:id="352"/>
      <w:bookmarkEnd w:id="353"/>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4" w:name="_Toc3556953"/>
      <w:bookmarkStart w:id="355" w:name="_Toc34747203"/>
      <w:bookmarkStart w:id="356" w:name="_Toc68887400"/>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4"/>
      <w:bookmarkEnd w:id="355"/>
      <w:bookmarkEnd w:id="356"/>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A36940B" w:rsidR="006A6AD6" w:rsidRDefault="006A6AD6" w:rsidP="00543B6B">
      <w:pPr>
        <w:pStyle w:val="Beschriftung"/>
        <w:spacing w:before="120"/>
      </w:pPr>
      <w:bookmarkStart w:id="357" w:name="_Toc414573795"/>
      <w:bookmarkStart w:id="358" w:name="_Toc3566423"/>
      <w:bookmarkStart w:id="359" w:name="_Toc34747426"/>
      <w:bookmarkStart w:id="360" w:name="_Toc68887631"/>
      <w:r>
        <w:t xml:space="preserve">Table </w:t>
      </w:r>
      <w:r w:rsidR="00ED469A">
        <w:fldChar w:fldCharType="begin"/>
      </w:r>
      <w:r w:rsidR="00ED469A">
        <w:instrText xml:space="preserve"> SEQ Table \* ARABIC </w:instrText>
      </w:r>
      <w:r w:rsidR="00ED469A">
        <w:fldChar w:fldCharType="separate"/>
      </w:r>
      <w:r w:rsidR="00F65AE1">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7"/>
      <w:bookmarkEnd w:id="358"/>
      <w:bookmarkEnd w:id="359"/>
      <w:bookmarkEnd w:id="360"/>
      <w:r>
        <w:t xml:space="preserve"> </w:t>
      </w:r>
    </w:p>
    <w:p w14:paraId="58AB304A" w14:textId="77777777" w:rsidR="006A6AD6" w:rsidRPr="000B11EA" w:rsidRDefault="006A6AD6" w:rsidP="006A6AD6">
      <w:r w:rsidRPr="000B11EA">
        <w:t xml:space="preserve">These attributes have following semantics: </w:t>
      </w:r>
    </w:p>
    <w:p w14:paraId="0A4A3DA3" w14:textId="351DFB3F"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F65AE1">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1" w:name="_Toc3556954"/>
      <w:bookmarkStart w:id="362" w:name="_Toc34747204"/>
      <w:bookmarkStart w:id="363" w:name="_Toc68887401"/>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1"/>
      <w:bookmarkEnd w:id="362"/>
      <w:bookmarkEnd w:id="363"/>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4" w:name="_Ref414837767"/>
      <w:bookmarkStart w:id="365" w:name="_Toc3556955"/>
      <w:bookmarkStart w:id="366" w:name="_Toc34747205"/>
      <w:bookmarkStart w:id="367" w:name="_Toc68887402"/>
      <w:r>
        <w:t xml:space="preserve">Local </w:t>
      </w:r>
      <w:r w:rsidR="008706FB">
        <w:t>Contact</w:t>
      </w:r>
      <w:r w:rsidRPr="0030552A">
        <w:t xml:space="preserve"> </w:t>
      </w:r>
      <w:r w:rsidR="008706FB">
        <w:t>P</w:t>
      </w:r>
      <w:r>
        <w:t>ropert</w:t>
      </w:r>
      <w:r w:rsidR="008706FB">
        <w:t>ies</w:t>
      </w:r>
      <w:bookmarkEnd w:id="364"/>
      <w:bookmarkEnd w:id="365"/>
      <w:bookmarkEnd w:id="366"/>
      <w:bookmarkEnd w:id="367"/>
      <w:r w:rsidRPr="00F54FFD">
        <w:t xml:space="preserve"> </w:t>
      </w:r>
    </w:p>
    <w:p w14:paraId="48CD41ED" w14:textId="3388926E"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F65AE1">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F65AE1"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E8040F2" w:rsidR="00B8299F" w:rsidRDefault="00B8299F" w:rsidP="00B8299F">
      <w:pPr>
        <w:pStyle w:val="Beschriftung"/>
        <w:spacing w:before="120"/>
      </w:pPr>
      <w:bookmarkStart w:id="368" w:name="_Toc3566424"/>
      <w:bookmarkStart w:id="369" w:name="_Toc34747427"/>
      <w:bookmarkStart w:id="370" w:name="_Toc68887632"/>
      <w:r>
        <w:t xml:space="preserve">Table </w:t>
      </w:r>
      <w:r w:rsidR="00ED469A">
        <w:fldChar w:fldCharType="begin"/>
      </w:r>
      <w:r w:rsidR="00ED469A">
        <w:instrText xml:space="preserve"> SEQ Table \* ARABIC </w:instrText>
      </w:r>
      <w:r w:rsidR="00ED469A">
        <w:fldChar w:fldCharType="separate"/>
      </w:r>
      <w:r w:rsidR="00F65AE1">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8"/>
      <w:bookmarkEnd w:id="369"/>
      <w:bookmarkEnd w:id="370"/>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1" w:name="_Ref414836574"/>
      <w:bookmarkStart w:id="372" w:name="_Toc3556956"/>
      <w:bookmarkStart w:id="373" w:name="_Toc34747206"/>
      <w:bookmarkStart w:id="374" w:name="_Toc68887403"/>
      <w:r w:rsidRPr="007055D9">
        <w:t>Joints</w:t>
      </w:r>
      <w:bookmarkEnd w:id="371"/>
      <w:bookmarkEnd w:id="372"/>
      <w:bookmarkEnd w:id="373"/>
      <w:bookmarkEnd w:id="374"/>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4783CF52"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F65AE1">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3A053CDB" w:rsidR="00F63C73" w:rsidRDefault="00F63C73" w:rsidP="00F63C73">
      <w:pPr>
        <w:pStyle w:val="Beschriftung"/>
        <w:spacing w:before="120"/>
      </w:pPr>
      <w:bookmarkStart w:id="375" w:name="_Toc3566425"/>
      <w:bookmarkStart w:id="376" w:name="_Toc34747428"/>
      <w:bookmarkStart w:id="377" w:name="_Toc68887633"/>
      <w:r>
        <w:t xml:space="preserve">Table </w:t>
      </w:r>
      <w:r w:rsidR="00ED469A">
        <w:fldChar w:fldCharType="begin"/>
      </w:r>
      <w:r w:rsidR="00ED469A">
        <w:instrText xml:space="preserve"> SEQ Table \* ARABIC </w:instrText>
      </w:r>
      <w:r w:rsidR="00ED469A">
        <w:fldChar w:fldCharType="separate"/>
      </w:r>
      <w:r w:rsidR="00F65AE1">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5"/>
      <w:bookmarkEnd w:id="376"/>
      <w:bookmarkEnd w:id="377"/>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78" w:name="_Toc428456083"/>
      <w:bookmarkStart w:id="379" w:name="_Toc428537047"/>
      <w:bookmarkStart w:id="380" w:name="_Toc428969366"/>
      <w:bookmarkStart w:id="381" w:name="_Toc429052757"/>
      <w:bookmarkStart w:id="382" w:name="_Toc3556957"/>
      <w:bookmarkStart w:id="383" w:name="_Toc34747207"/>
      <w:bookmarkStart w:id="384" w:name="_Toc68887404"/>
      <w:bookmarkEnd w:id="378"/>
      <w:bookmarkEnd w:id="379"/>
      <w:bookmarkEnd w:id="380"/>
      <w:bookmarkEnd w:id="381"/>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2"/>
      <w:bookmarkEnd w:id="383"/>
      <w:bookmarkEnd w:id="384"/>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68887405"/>
      <w:bookmarkEnd w:id="385"/>
      <w:bookmarkEnd w:id="386"/>
      <w:bookmarkEnd w:id="387"/>
      <w:bookmarkEnd w:id="388"/>
      <w:bookmarkEnd w:id="389"/>
      <w:r w:rsidRPr="007055D9">
        <w:t>XML Schema Definition</w:t>
      </w:r>
      <w:bookmarkEnd w:id="390"/>
      <w:bookmarkEnd w:id="391"/>
      <w:bookmarkEnd w:id="392"/>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3" w:name="_Toc334484488"/>
      <w:bookmarkStart w:id="394" w:name="_Toc334486133"/>
      <w:bookmarkStart w:id="395" w:name="XMLStructureConnectionGroups"/>
      <w:bookmarkStart w:id="396" w:name="SeamweldConnectionGroupPart"/>
      <w:bookmarkStart w:id="397" w:name="XMLStructurePartsPIDs"/>
      <w:bookmarkStart w:id="398" w:name="XMLStructureConnections"/>
      <w:bookmarkStart w:id="399" w:name="XMLStructurePointConnections"/>
      <w:bookmarkStart w:id="400" w:name="XMLStructureLineConnections"/>
      <w:bookmarkStart w:id="401" w:name="XMLStructurePlaneConnections"/>
      <w:bookmarkStart w:id="402" w:name="_Toc338938892"/>
      <w:bookmarkStart w:id="403" w:name="_Toc338939088"/>
      <w:bookmarkStart w:id="404" w:name="_Toc3556959"/>
      <w:bookmarkStart w:id="405" w:name="_Toc34747209"/>
      <w:bookmarkStart w:id="406" w:name="_Toc68887406"/>
      <w:bookmarkEnd w:id="103"/>
      <w:bookmarkEnd w:id="104"/>
      <w:bookmarkEnd w:id="393"/>
      <w:bookmarkEnd w:id="394"/>
      <w:bookmarkEnd w:id="395"/>
      <w:bookmarkEnd w:id="396"/>
      <w:bookmarkEnd w:id="397"/>
      <w:bookmarkEnd w:id="398"/>
      <w:bookmarkEnd w:id="399"/>
      <w:bookmarkEnd w:id="400"/>
      <w:bookmarkEnd w:id="401"/>
      <w:r w:rsidRPr="007055D9">
        <w:lastRenderedPageBreak/>
        <w:t>Data Common to any Connection</w:t>
      </w:r>
      <w:bookmarkEnd w:id="402"/>
      <w:bookmarkEnd w:id="403"/>
      <w:bookmarkEnd w:id="404"/>
      <w:bookmarkEnd w:id="405"/>
      <w:bookmarkEnd w:id="406"/>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7" w:name="_Ref448911656"/>
      <w:bookmarkStart w:id="408" w:name="_Toc3556960"/>
      <w:bookmarkStart w:id="409" w:name="_Toc34747210"/>
      <w:bookmarkStart w:id="410" w:name="_Toc413359574"/>
      <w:bookmarkStart w:id="411" w:name="_Toc338938893"/>
      <w:bookmarkStart w:id="412" w:name="_Toc338939089"/>
      <w:bookmarkStart w:id="413" w:name="_Toc288196462"/>
      <w:bookmarkStart w:id="414" w:name="_Toc288200760"/>
      <w:bookmarkStart w:id="415" w:name="_Toc68887407"/>
      <w:r>
        <w:t>Indices and their properties</w:t>
      </w:r>
      <w:bookmarkEnd w:id="407"/>
      <w:bookmarkEnd w:id="408"/>
      <w:bookmarkEnd w:id="409"/>
      <w:bookmarkEnd w:id="415"/>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6" w:name="_Toc3556961"/>
      <w:bookmarkStart w:id="417" w:name="_Toc34747211"/>
      <w:bookmarkStart w:id="418" w:name="_Toc68887408"/>
      <w:r w:rsidRPr="00BD20ED">
        <w:rPr>
          <w:szCs w:val="34"/>
        </w:rPr>
        <w:t xml:space="preserve">Attribute </w:t>
      </w:r>
      <w:r w:rsidRPr="00BD20ED">
        <w:rPr>
          <w:rFonts w:ascii="Courier New" w:hAnsi="Courier New" w:cs="Courier New"/>
          <w:b w:val="0"/>
          <w:szCs w:val="34"/>
          <w:highlight w:val="white"/>
        </w:rPr>
        <w:t>label</w:t>
      </w:r>
      <w:bookmarkEnd w:id="410"/>
      <w:bookmarkEnd w:id="416"/>
      <w:bookmarkEnd w:id="417"/>
      <w:bookmarkEnd w:id="418"/>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9" w:name="_Ref413329202"/>
      <w:bookmarkStart w:id="420" w:name="_Toc413359575"/>
      <w:bookmarkStart w:id="421" w:name="_Toc3556962"/>
      <w:bookmarkStart w:id="422" w:name="_Toc34747212"/>
      <w:bookmarkStart w:id="423" w:name="_Toc68887409"/>
      <w:r>
        <w:rPr>
          <w:szCs w:val="34"/>
        </w:rPr>
        <w:t>Dimensions and Coordinates</w:t>
      </w:r>
      <w:bookmarkEnd w:id="419"/>
      <w:bookmarkEnd w:id="420"/>
      <w:bookmarkEnd w:id="421"/>
      <w:bookmarkEnd w:id="422"/>
      <w:bookmarkEnd w:id="423"/>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68887410"/>
      <w:r w:rsidRPr="00BD20ED">
        <w:rPr>
          <w:szCs w:val="34"/>
        </w:rPr>
        <w:t xml:space="preserve">Attribute </w:t>
      </w:r>
      <w:proofErr w:type="spellStart"/>
      <w:r>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6" w:name="_Ref428442251"/>
      <w:bookmarkStart w:id="437" w:name="_Toc3556964"/>
      <w:bookmarkStart w:id="438" w:name="_Toc34747214"/>
      <w:bookmarkStart w:id="439" w:name="_Toc68887411"/>
      <w:r w:rsidRPr="007331A4">
        <w:lastRenderedPageBreak/>
        <w:t>Custom Attributes list</w:t>
      </w:r>
      <w:bookmarkEnd w:id="436"/>
      <w:bookmarkEnd w:id="437"/>
      <w:bookmarkEnd w:id="438"/>
      <w:bookmarkEnd w:id="439"/>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84BC5A" w:rsidR="007C39C1" w:rsidRDefault="007C39C1" w:rsidP="007C39C1">
      <w:pPr>
        <w:pStyle w:val="Beschriftung"/>
        <w:spacing w:before="120"/>
        <w:rPr>
          <w:rFonts w:ascii="Courier New" w:hAnsi="Courier New" w:cs="Courier New"/>
          <w:b w:val="0"/>
          <w:i/>
        </w:rPr>
      </w:pPr>
      <w:bookmarkStart w:id="440" w:name="_Toc440039075"/>
      <w:bookmarkStart w:id="441" w:name="_Toc3566426"/>
      <w:bookmarkStart w:id="442" w:name="_Toc34747429"/>
      <w:bookmarkStart w:id="443" w:name="_Toc68887634"/>
      <w:r>
        <w:t xml:space="preserve">Table </w:t>
      </w:r>
      <w:r w:rsidR="00ED469A">
        <w:fldChar w:fldCharType="begin"/>
      </w:r>
      <w:r w:rsidR="00ED469A">
        <w:instrText xml:space="preserve"> SEQ Table \* ARABIC </w:instrText>
      </w:r>
      <w:r w:rsidR="00ED469A">
        <w:fldChar w:fldCharType="separate"/>
      </w:r>
      <w:r w:rsidR="00F65AE1">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0"/>
      <w:bookmarkEnd w:id="441"/>
      <w:bookmarkEnd w:id="442"/>
      <w:bookmarkEnd w:id="443"/>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33B24D7E" w:rsidR="007C39C1" w:rsidRDefault="007C39C1" w:rsidP="007C39C1">
      <w:pPr>
        <w:pStyle w:val="Beschriftung"/>
        <w:spacing w:before="120"/>
      </w:pPr>
      <w:bookmarkStart w:id="444" w:name="_Toc440039076"/>
      <w:bookmarkStart w:id="445" w:name="_Toc3566427"/>
      <w:bookmarkStart w:id="446" w:name="_Toc34747430"/>
      <w:bookmarkStart w:id="447" w:name="_Toc68887635"/>
      <w:r>
        <w:t xml:space="preserve">Table </w:t>
      </w:r>
      <w:r w:rsidR="00ED469A">
        <w:fldChar w:fldCharType="begin"/>
      </w:r>
      <w:r w:rsidR="00ED469A">
        <w:instrText xml:space="preserve"> SEQ Table \* ARABIC </w:instrText>
      </w:r>
      <w:r w:rsidR="00ED469A">
        <w:fldChar w:fldCharType="separate"/>
      </w:r>
      <w:r w:rsidR="00F65AE1">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4"/>
      <w:bookmarkEnd w:id="445"/>
      <w:bookmarkEnd w:id="446"/>
      <w:bookmarkEnd w:id="447"/>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4A0F6B7F" w:rsidR="007C39C1" w:rsidRDefault="007C39C1" w:rsidP="007C39C1">
      <w:pPr>
        <w:pStyle w:val="Beschriftung"/>
        <w:spacing w:before="120"/>
        <w:rPr>
          <w:rFonts w:ascii="Courier New" w:hAnsi="Courier New" w:cs="Courier New"/>
          <w:b w:val="0"/>
          <w:i/>
        </w:rPr>
      </w:pPr>
      <w:bookmarkStart w:id="448" w:name="_Toc440039077"/>
      <w:bookmarkStart w:id="449" w:name="_Toc3566428"/>
      <w:bookmarkStart w:id="450" w:name="_Toc34747431"/>
      <w:bookmarkStart w:id="451" w:name="_Toc68887636"/>
      <w:r>
        <w:t xml:space="preserve">Table </w:t>
      </w:r>
      <w:r w:rsidR="00ED469A">
        <w:fldChar w:fldCharType="begin"/>
      </w:r>
      <w:r w:rsidR="00ED469A">
        <w:instrText xml:space="preserve"> SEQ Table \* ARABIC </w:instrText>
      </w:r>
      <w:r w:rsidR="00ED469A">
        <w:fldChar w:fldCharType="separate"/>
      </w:r>
      <w:r w:rsidR="00F65AE1">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8"/>
      <w:bookmarkEnd w:id="449"/>
      <w:bookmarkEnd w:id="450"/>
      <w:bookmarkEnd w:id="451"/>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611F81E7" w:rsidR="007C39C1" w:rsidRDefault="007C39C1" w:rsidP="007C39C1">
      <w:pPr>
        <w:pStyle w:val="Beschriftung"/>
        <w:spacing w:before="120"/>
      </w:pPr>
      <w:bookmarkStart w:id="452" w:name="_Toc440039078"/>
      <w:bookmarkStart w:id="453" w:name="_Toc3566429"/>
      <w:bookmarkStart w:id="454" w:name="_Toc34747432"/>
      <w:bookmarkStart w:id="455" w:name="_Toc68887637"/>
      <w:r>
        <w:t xml:space="preserve">Table </w:t>
      </w:r>
      <w:r w:rsidR="00ED469A">
        <w:fldChar w:fldCharType="begin"/>
      </w:r>
      <w:r w:rsidR="00ED469A">
        <w:instrText xml:space="preserve"> SEQ Table \* ARABIC </w:instrText>
      </w:r>
      <w:r w:rsidR="00ED469A">
        <w:fldChar w:fldCharType="separate"/>
      </w:r>
      <w:r w:rsidR="00F65AE1">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2"/>
      <w:bookmarkEnd w:id="453"/>
      <w:bookmarkEnd w:id="454"/>
      <w:bookmarkEnd w:id="455"/>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47B1E260" w:rsidR="007C39C1" w:rsidRDefault="007C39C1" w:rsidP="007C39C1">
      <w:pPr>
        <w:pStyle w:val="Beschriftung"/>
        <w:spacing w:before="120"/>
      </w:pPr>
      <w:bookmarkStart w:id="456" w:name="_Toc440039079"/>
      <w:bookmarkStart w:id="457" w:name="_Toc3566430"/>
      <w:bookmarkStart w:id="458" w:name="_Toc34747433"/>
      <w:bookmarkStart w:id="459" w:name="_Toc68887638"/>
      <w:r>
        <w:t xml:space="preserve">Table </w:t>
      </w:r>
      <w:r w:rsidR="00ED469A">
        <w:fldChar w:fldCharType="begin"/>
      </w:r>
      <w:r w:rsidR="00ED469A">
        <w:instrText xml:space="preserve"> SEQ Table \* ARABIC </w:instrText>
      </w:r>
      <w:r w:rsidR="00ED469A">
        <w:fldChar w:fldCharType="separate"/>
      </w:r>
      <w:r w:rsidR="00F65AE1">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6"/>
      <w:bookmarkEnd w:id="457"/>
      <w:bookmarkEnd w:id="458"/>
      <w:bookmarkEnd w:id="459"/>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9239EB5" w:rsidR="007C39C1" w:rsidRDefault="007C39C1" w:rsidP="007C39C1">
      <w:pPr>
        <w:pStyle w:val="Beschriftung"/>
        <w:spacing w:before="120"/>
      </w:pPr>
      <w:bookmarkStart w:id="460" w:name="_Toc440039080"/>
      <w:bookmarkStart w:id="461" w:name="_Toc3566431"/>
      <w:bookmarkStart w:id="462" w:name="_Toc34747434"/>
      <w:bookmarkStart w:id="463" w:name="_Toc68887639"/>
      <w:r>
        <w:t xml:space="preserve">Table </w:t>
      </w:r>
      <w:r w:rsidR="00ED469A">
        <w:fldChar w:fldCharType="begin"/>
      </w:r>
      <w:r w:rsidR="00ED469A">
        <w:instrText xml:space="preserve"> SEQ Table \* ARABIC </w:instrText>
      </w:r>
      <w:r w:rsidR="00ED469A">
        <w:fldChar w:fldCharType="separate"/>
      </w:r>
      <w:r w:rsidR="00F65AE1">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0"/>
      <w:bookmarkEnd w:id="461"/>
      <w:bookmarkEnd w:id="462"/>
      <w:bookmarkEnd w:id="463"/>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3024D315" w:rsidR="007C39C1" w:rsidRDefault="007C39C1" w:rsidP="007C39C1">
      <w:pPr>
        <w:pStyle w:val="Beschriftung"/>
        <w:spacing w:before="120"/>
      </w:pPr>
      <w:bookmarkStart w:id="464" w:name="_Toc440039081"/>
      <w:bookmarkStart w:id="465" w:name="_Toc3566432"/>
      <w:bookmarkStart w:id="466" w:name="_Toc34747435"/>
      <w:bookmarkStart w:id="467" w:name="_Toc68887640"/>
      <w:r>
        <w:t xml:space="preserve">Table </w:t>
      </w:r>
      <w:r w:rsidR="00ED469A">
        <w:fldChar w:fldCharType="begin"/>
      </w:r>
      <w:r w:rsidR="00ED469A">
        <w:instrText xml:space="preserve"> SEQ Table \* ARABIC </w:instrText>
      </w:r>
      <w:r w:rsidR="00ED469A">
        <w:fldChar w:fldCharType="separate"/>
      </w:r>
      <w:r w:rsidR="00F65AE1">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4"/>
      <w:bookmarkEnd w:id="465"/>
      <w:bookmarkEnd w:id="466"/>
      <w:bookmarkEnd w:id="467"/>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645B300" w:rsidR="007C39C1" w:rsidRDefault="007C39C1" w:rsidP="007C39C1">
      <w:pPr>
        <w:pStyle w:val="Beschriftung"/>
        <w:spacing w:before="120"/>
      </w:pPr>
      <w:bookmarkStart w:id="468" w:name="_Toc440039082"/>
      <w:bookmarkStart w:id="469" w:name="_Toc3566433"/>
      <w:bookmarkStart w:id="470" w:name="_Toc34747436"/>
      <w:bookmarkStart w:id="471" w:name="_Toc68887641"/>
      <w:r>
        <w:t xml:space="preserve">Table </w:t>
      </w:r>
      <w:r w:rsidR="00ED469A">
        <w:fldChar w:fldCharType="begin"/>
      </w:r>
      <w:r w:rsidR="00ED469A">
        <w:instrText xml:space="preserve"> SEQ Table \* ARABIC </w:instrText>
      </w:r>
      <w:r w:rsidR="00ED469A">
        <w:fldChar w:fldCharType="separate"/>
      </w:r>
      <w:r w:rsidR="00F65AE1">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8"/>
      <w:bookmarkEnd w:id="469"/>
      <w:bookmarkEnd w:id="470"/>
      <w:bookmarkEnd w:id="47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B5461AD" w:rsidR="007C39C1" w:rsidRDefault="007C39C1" w:rsidP="007C39C1">
      <w:pPr>
        <w:pStyle w:val="Beschriftung"/>
        <w:spacing w:before="120"/>
      </w:pPr>
      <w:bookmarkStart w:id="472" w:name="_Toc440039083"/>
      <w:bookmarkStart w:id="473" w:name="_Toc3566434"/>
      <w:bookmarkStart w:id="474" w:name="_Toc34747437"/>
      <w:bookmarkStart w:id="475" w:name="_Toc68887642"/>
      <w:r>
        <w:t xml:space="preserve">Table </w:t>
      </w:r>
      <w:r w:rsidR="00ED469A">
        <w:fldChar w:fldCharType="begin"/>
      </w:r>
      <w:r w:rsidR="00ED469A">
        <w:instrText xml:space="preserve"> SEQ Table \* ARABIC </w:instrText>
      </w:r>
      <w:r w:rsidR="00ED469A">
        <w:fldChar w:fldCharType="separate"/>
      </w:r>
      <w:r w:rsidR="00F65AE1">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2"/>
      <w:bookmarkEnd w:id="473"/>
      <w:bookmarkEnd w:id="474"/>
      <w:bookmarkEnd w:id="475"/>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0E1628A8" w:rsidR="007C39C1" w:rsidRDefault="007C39C1" w:rsidP="007C39C1">
      <w:pPr>
        <w:pStyle w:val="Beschriftung"/>
        <w:spacing w:before="120"/>
      </w:pPr>
      <w:bookmarkStart w:id="476" w:name="_Toc440039084"/>
      <w:bookmarkStart w:id="477" w:name="_Toc3566435"/>
      <w:bookmarkStart w:id="478" w:name="_Toc34747438"/>
      <w:bookmarkStart w:id="479" w:name="_Toc68887643"/>
      <w:r>
        <w:t xml:space="preserve">Table </w:t>
      </w:r>
      <w:r w:rsidR="00ED469A">
        <w:fldChar w:fldCharType="begin"/>
      </w:r>
      <w:r w:rsidR="00ED469A">
        <w:instrText xml:space="preserve"> SEQ Table \* ARABIC </w:instrText>
      </w:r>
      <w:r w:rsidR="00ED469A">
        <w:fldChar w:fldCharType="separate"/>
      </w:r>
      <w:r w:rsidR="00F65AE1">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6"/>
      <w:bookmarkEnd w:id="477"/>
      <w:bookmarkEnd w:id="478"/>
      <w:bookmarkEnd w:id="479"/>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3BA244C" w:rsidR="007C39C1" w:rsidRDefault="007C39C1" w:rsidP="007C39C1">
      <w:pPr>
        <w:pStyle w:val="Beschriftung"/>
        <w:spacing w:before="120"/>
      </w:pPr>
      <w:bookmarkStart w:id="480" w:name="_Toc440039085"/>
      <w:bookmarkStart w:id="481" w:name="_Toc3566436"/>
      <w:bookmarkStart w:id="482" w:name="_Toc34747439"/>
      <w:bookmarkStart w:id="483" w:name="_Toc68887644"/>
      <w:r>
        <w:t xml:space="preserve">Table </w:t>
      </w:r>
      <w:r w:rsidR="00ED469A">
        <w:fldChar w:fldCharType="begin"/>
      </w:r>
      <w:r w:rsidR="00ED469A">
        <w:instrText xml:space="preserve"> SEQ Table \* ARABIC </w:instrText>
      </w:r>
      <w:r w:rsidR="00ED469A">
        <w:fldChar w:fldCharType="separate"/>
      </w:r>
      <w:r w:rsidR="00F65AE1">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0"/>
      <w:bookmarkEnd w:id="481"/>
      <w:bookmarkEnd w:id="482"/>
      <w:bookmarkEnd w:id="483"/>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08CDF71" w:rsidR="007C39C1" w:rsidRDefault="007C39C1" w:rsidP="007C39C1">
      <w:pPr>
        <w:pStyle w:val="Beschriftung"/>
        <w:spacing w:before="120"/>
      </w:pPr>
      <w:bookmarkStart w:id="484" w:name="_Toc440039086"/>
      <w:bookmarkStart w:id="485" w:name="_Toc3566437"/>
      <w:bookmarkStart w:id="486" w:name="_Toc34747440"/>
      <w:bookmarkStart w:id="487" w:name="_Toc68887645"/>
      <w:r>
        <w:t xml:space="preserve">Table </w:t>
      </w:r>
      <w:r w:rsidR="00ED469A">
        <w:fldChar w:fldCharType="begin"/>
      </w:r>
      <w:r w:rsidR="00ED469A">
        <w:instrText xml:space="preserve"> SEQ Table \* ARABIC </w:instrText>
      </w:r>
      <w:r w:rsidR="00ED469A">
        <w:fldChar w:fldCharType="separate"/>
      </w:r>
      <w:r w:rsidR="00F65AE1">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4"/>
      <w:bookmarkEnd w:id="485"/>
      <w:bookmarkEnd w:id="486"/>
      <w:bookmarkEnd w:id="487"/>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8" w:name="_Toc440038865"/>
      <w:bookmarkStart w:id="489" w:name="_Toc3556965"/>
      <w:bookmarkStart w:id="490" w:name="_Toc34747215"/>
      <w:bookmarkStart w:id="491" w:name="_Toc68887412"/>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8"/>
      <w:bookmarkEnd w:id="489"/>
      <w:bookmarkEnd w:id="490"/>
      <w:bookmarkEnd w:id="491"/>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2" w:name="_Toc440038866"/>
      <w:bookmarkStart w:id="493" w:name="_Toc3556966"/>
      <w:bookmarkStart w:id="494" w:name="_Toc34747216"/>
      <w:bookmarkStart w:id="495" w:name="_Toc68887413"/>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2"/>
      <w:bookmarkEnd w:id="493"/>
      <w:bookmarkEnd w:id="494"/>
      <w:bookmarkEnd w:id="495"/>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6" w:name="_Toc440038867"/>
      <w:bookmarkStart w:id="497" w:name="_Toc3556967"/>
      <w:bookmarkStart w:id="498" w:name="_Toc34747217"/>
      <w:bookmarkStart w:id="499" w:name="_Toc68887414"/>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6"/>
      <w:bookmarkEnd w:id="497"/>
      <w:bookmarkEnd w:id="498"/>
      <w:bookmarkEnd w:id="499"/>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0" w:name="_Toc440038868"/>
      <w:bookmarkStart w:id="501" w:name="_Toc3556968"/>
      <w:bookmarkStart w:id="502" w:name="_Toc34747218"/>
      <w:bookmarkStart w:id="503" w:name="_Toc68887415"/>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0"/>
      <w:bookmarkEnd w:id="501"/>
      <w:bookmarkEnd w:id="502"/>
      <w:bookmarkEnd w:id="503"/>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4" w:name="_Toc3556969"/>
      <w:bookmarkStart w:id="505" w:name="_Toc34747219"/>
      <w:bookmarkStart w:id="506" w:name="_Toc68887416"/>
      <w:r w:rsidRPr="007055D9">
        <w:lastRenderedPageBreak/>
        <w:t>0D connections</w:t>
      </w:r>
      <w:bookmarkEnd w:id="504"/>
      <w:bookmarkEnd w:id="505"/>
      <w:bookmarkEnd w:id="506"/>
    </w:p>
    <w:p w14:paraId="25FFC0E6" w14:textId="77777777" w:rsidR="002E60CB" w:rsidRPr="00226A3F" w:rsidRDefault="002E60CB" w:rsidP="002E60CB">
      <w:pPr>
        <w:pStyle w:val="berschrift2"/>
        <w:tabs>
          <w:tab w:val="clear" w:pos="576"/>
          <w:tab w:val="left" w:pos="567"/>
          <w:tab w:val="num" w:pos="1134"/>
        </w:tabs>
        <w:ind w:left="578" w:hanging="578"/>
      </w:pPr>
      <w:bookmarkStart w:id="507" w:name="_Toc413359578"/>
      <w:bookmarkStart w:id="508" w:name="_Toc3556970"/>
      <w:bookmarkStart w:id="509" w:name="_Toc34747220"/>
      <w:bookmarkStart w:id="510" w:name="_Toc68887417"/>
      <w:r w:rsidRPr="00226A3F">
        <w:t>Generic Definitions</w:t>
      </w:r>
      <w:bookmarkEnd w:id="507"/>
      <w:bookmarkEnd w:id="508"/>
      <w:bookmarkEnd w:id="509"/>
      <w:bookmarkEnd w:id="510"/>
    </w:p>
    <w:p w14:paraId="5F980062" w14:textId="77777777" w:rsidR="002E60CB" w:rsidRPr="00226A3F" w:rsidRDefault="002E60CB" w:rsidP="00327322">
      <w:pPr>
        <w:pStyle w:val="berschrift3"/>
      </w:pPr>
      <w:bookmarkStart w:id="511" w:name="_Toc413359579"/>
      <w:bookmarkStart w:id="512" w:name="_Ref428958711"/>
      <w:bookmarkStart w:id="513" w:name="_Toc3556971"/>
      <w:bookmarkStart w:id="514" w:name="_Toc34747221"/>
      <w:bookmarkStart w:id="515" w:name="_Toc68887418"/>
      <w:r w:rsidRPr="00226A3F">
        <w:t>Identification</w:t>
      </w:r>
      <w:bookmarkEnd w:id="511"/>
      <w:bookmarkEnd w:id="512"/>
      <w:bookmarkEnd w:id="513"/>
      <w:bookmarkEnd w:id="514"/>
      <w:bookmarkEnd w:id="515"/>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831498F"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F65AE1">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0B2A54" w:rsidR="00646A0E" w:rsidRDefault="00646A0E" w:rsidP="00245478">
      <w:pPr>
        <w:pStyle w:val="Beschriftung"/>
        <w:spacing w:before="120"/>
      </w:pPr>
      <w:bookmarkStart w:id="516" w:name="_Toc3566438"/>
      <w:bookmarkStart w:id="517" w:name="_Toc34747441"/>
      <w:bookmarkStart w:id="518" w:name="_Toc68887646"/>
      <w:r>
        <w:t xml:space="preserve">Table </w:t>
      </w:r>
      <w:r w:rsidR="00ED469A">
        <w:fldChar w:fldCharType="begin"/>
      </w:r>
      <w:r w:rsidR="00ED469A">
        <w:instrText xml:space="preserve"> SEQ Table \* ARABIC </w:instrText>
      </w:r>
      <w:r w:rsidR="00ED469A">
        <w:fldChar w:fldCharType="separate"/>
      </w:r>
      <w:r w:rsidR="00F65AE1">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6"/>
      <w:bookmarkEnd w:id="517"/>
      <w:bookmarkEnd w:id="518"/>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9" w:name="_Ref414563154"/>
      <w:bookmarkStart w:id="520" w:name="_Toc3556972"/>
      <w:bookmarkStart w:id="521" w:name="_Toc34747222"/>
      <w:bookmarkStart w:id="522" w:name="_Toc68887419"/>
      <w:r w:rsidRPr="007055D9">
        <w:t>Location</w:t>
      </w:r>
      <w:bookmarkEnd w:id="519"/>
      <w:bookmarkEnd w:id="520"/>
      <w:bookmarkEnd w:id="521"/>
      <w:bookmarkEnd w:id="522"/>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4167A61B" w:rsidR="00431993" w:rsidRDefault="00431993" w:rsidP="00431993">
      <w:pPr>
        <w:pStyle w:val="Beschriftung"/>
        <w:spacing w:before="120"/>
      </w:pPr>
      <w:bookmarkStart w:id="523" w:name="_Toc3566439"/>
      <w:bookmarkStart w:id="524" w:name="_Toc34747442"/>
      <w:bookmarkStart w:id="525" w:name="_Toc68887647"/>
      <w:r>
        <w:t xml:space="preserve">Table </w:t>
      </w:r>
      <w:r w:rsidR="00ED469A">
        <w:fldChar w:fldCharType="begin"/>
      </w:r>
      <w:r w:rsidR="00ED469A">
        <w:instrText xml:space="preserve"> SEQ Table \* ARABIC </w:instrText>
      </w:r>
      <w:r w:rsidR="00ED469A">
        <w:fldChar w:fldCharType="separate"/>
      </w:r>
      <w:r w:rsidR="00F65AE1">
        <w:rPr>
          <w:noProof/>
        </w:rPr>
        <w:t>32</w:t>
      </w:r>
      <w:r w:rsidR="00ED469A">
        <w:fldChar w:fldCharType="end"/>
      </w:r>
      <w:r>
        <w:t xml:space="preserve">: Text values of element </w:t>
      </w:r>
      <w:r w:rsidRPr="00431993">
        <w:rPr>
          <w:rStyle w:val="elementdeftypeChar"/>
          <w:b/>
          <w:i w:val="0"/>
        </w:rPr>
        <w:t>&lt;loc&gt;</w:t>
      </w:r>
      <w:bookmarkEnd w:id="523"/>
      <w:bookmarkEnd w:id="524"/>
      <w:bookmarkEnd w:id="525"/>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6" w:name="_Toc428279359"/>
      <w:bookmarkStart w:id="527" w:name="_Toc428456096"/>
      <w:bookmarkStart w:id="528" w:name="_Toc428537060"/>
      <w:bookmarkStart w:id="529" w:name="_Toc428969379"/>
      <w:bookmarkStart w:id="530" w:name="_Toc429052770"/>
      <w:bookmarkStart w:id="531" w:name="_Direction"/>
      <w:bookmarkStart w:id="532" w:name="_Ref400880511"/>
      <w:bookmarkStart w:id="533" w:name="_Toc413359581"/>
      <w:bookmarkStart w:id="534" w:name="_Toc3556973"/>
      <w:bookmarkStart w:id="535" w:name="_Toc34747223"/>
      <w:bookmarkStart w:id="536" w:name="_Toc68887420"/>
      <w:bookmarkEnd w:id="526"/>
      <w:bookmarkEnd w:id="527"/>
      <w:bookmarkEnd w:id="528"/>
      <w:bookmarkEnd w:id="529"/>
      <w:bookmarkEnd w:id="530"/>
      <w:bookmarkEnd w:id="531"/>
      <w:r>
        <w:t>Direc</w:t>
      </w:r>
      <w:r w:rsidRPr="00226A3F">
        <w:t>tion</w:t>
      </w:r>
      <w:bookmarkEnd w:id="532"/>
      <w:bookmarkEnd w:id="533"/>
      <w:bookmarkEnd w:id="534"/>
      <w:bookmarkEnd w:id="535"/>
      <w:bookmarkEnd w:id="536"/>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2578CA5D" w:rsidR="002E60CB" w:rsidRPr="009366C1" w:rsidRDefault="002E60CB" w:rsidP="00245478">
      <w:pPr>
        <w:pStyle w:val="Beschriftung"/>
        <w:spacing w:before="120"/>
      </w:pPr>
      <w:bookmarkStart w:id="537" w:name="_Toc3566440"/>
      <w:bookmarkStart w:id="538" w:name="_Toc34747443"/>
      <w:bookmarkStart w:id="539" w:name="_Toc68887648"/>
      <w:r w:rsidRPr="009366C1">
        <w:t xml:space="preserve">Table </w:t>
      </w:r>
      <w:r w:rsidR="00ED469A">
        <w:fldChar w:fldCharType="begin"/>
      </w:r>
      <w:r w:rsidR="00ED469A">
        <w:instrText xml:space="preserve"> SEQ Table \* ARABIC </w:instrText>
      </w:r>
      <w:r w:rsidR="00ED469A">
        <w:fldChar w:fldCharType="separate"/>
      </w:r>
      <w:r w:rsidR="00F65AE1">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7"/>
      <w:bookmarkEnd w:id="538"/>
      <w:bookmarkEnd w:id="539"/>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0" w:name="_Toc428279361"/>
      <w:bookmarkStart w:id="541" w:name="_Toc428456098"/>
      <w:bookmarkStart w:id="542" w:name="_Toc3556974"/>
      <w:bookmarkStart w:id="543" w:name="_Toc34747224"/>
      <w:bookmarkStart w:id="544" w:name="_Toc68887421"/>
      <w:bookmarkEnd w:id="540"/>
      <w:bookmarkEnd w:id="541"/>
      <w:r w:rsidRPr="00736820">
        <w:t>Type</w:t>
      </w:r>
      <w:r w:rsidRPr="007055D9">
        <w:t xml:space="preserve"> Specification</w:t>
      </w:r>
      <w:bookmarkEnd w:id="542"/>
      <w:bookmarkEnd w:id="543"/>
      <w:bookmarkEnd w:id="544"/>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3BD9B45E"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76EBE6B8"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0DA84363" w14:textId="38808F1D" w:rsidR="001251B7" w:rsidRPr="00226A3F" w:rsidRDefault="001251B7" w:rsidP="00D803E1">
      <w:pPr>
        <w:pStyle w:val="Beschriftung"/>
        <w:spacing w:before="120"/>
      </w:pPr>
      <w:bookmarkStart w:id="545" w:name="_Toc3566441"/>
      <w:bookmarkStart w:id="546" w:name="_Toc34747444"/>
      <w:bookmarkStart w:id="547" w:name="_Toc68887649"/>
      <w:r>
        <w:t xml:space="preserve">Table </w:t>
      </w:r>
      <w:r w:rsidR="00ED469A">
        <w:fldChar w:fldCharType="begin"/>
      </w:r>
      <w:r w:rsidR="00ED469A">
        <w:instrText xml:space="preserve"> SEQ Table \* ARABIC </w:instrText>
      </w:r>
      <w:r w:rsidR="00ED469A">
        <w:fldChar w:fldCharType="separate"/>
      </w:r>
      <w:r w:rsidR="00F65AE1">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5"/>
      <w:bookmarkEnd w:id="546"/>
      <w:bookmarkEnd w:id="547"/>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8" w:name="_Ref428355238"/>
      <w:bookmarkStart w:id="549" w:name="_Toc3556975"/>
      <w:bookmarkStart w:id="550" w:name="_Toc34747225"/>
      <w:bookmarkStart w:id="551" w:name="_Toc68887422"/>
      <w:r w:rsidRPr="007055D9">
        <w:t xml:space="preserve">Spot </w:t>
      </w:r>
      <w:r w:rsidR="002E657F">
        <w:t>W</w:t>
      </w:r>
      <w:r w:rsidRPr="007055D9">
        <w:t>elds</w:t>
      </w:r>
      <w:bookmarkEnd w:id="548"/>
      <w:bookmarkEnd w:id="549"/>
      <w:bookmarkEnd w:id="550"/>
      <w:bookmarkEnd w:id="551"/>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AC4A98F"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E43915A" w14:textId="10BE9EB4" w:rsidR="002E60CB" w:rsidRPr="00226A3F" w:rsidRDefault="002D3000" w:rsidP="002D3000">
      <w:pPr>
        <w:pStyle w:val="Beschriftung"/>
        <w:spacing w:before="120"/>
      </w:pPr>
      <w:bookmarkStart w:id="552" w:name="_Toc3566442"/>
      <w:bookmarkStart w:id="553" w:name="_Toc34747445"/>
      <w:bookmarkStart w:id="554" w:name="_Toc68887650"/>
      <w:r>
        <w:lastRenderedPageBreak/>
        <w:t xml:space="preserve">Table </w:t>
      </w:r>
      <w:r w:rsidR="00ED469A">
        <w:fldChar w:fldCharType="begin"/>
      </w:r>
      <w:r w:rsidR="00ED469A">
        <w:instrText xml:space="preserve"> SEQ Table \* ARABIC </w:instrText>
      </w:r>
      <w:r w:rsidR="00ED469A">
        <w:fldChar w:fldCharType="separate"/>
      </w:r>
      <w:r w:rsidR="00F65AE1">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2"/>
      <w:bookmarkEnd w:id="553"/>
      <w:bookmarkEnd w:id="554"/>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306B4F94" w:rsidR="00373977" w:rsidRDefault="00373977" w:rsidP="00D06BDF">
      <w:pPr>
        <w:pStyle w:val="Beschriftung"/>
        <w:spacing w:before="120"/>
      </w:pPr>
      <w:bookmarkStart w:id="555" w:name="_Toc3566443"/>
      <w:bookmarkStart w:id="556" w:name="_Toc34747446"/>
      <w:bookmarkStart w:id="557" w:name="_Toc68887651"/>
      <w:r>
        <w:t xml:space="preserve">Table </w:t>
      </w:r>
      <w:r w:rsidR="00ED469A">
        <w:fldChar w:fldCharType="begin"/>
      </w:r>
      <w:r w:rsidR="00ED469A">
        <w:instrText xml:space="preserve"> SEQ Table \* ARABIC </w:instrText>
      </w:r>
      <w:r w:rsidR="00ED469A">
        <w:fldChar w:fldCharType="separate"/>
      </w:r>
      <w:r w:rsidR="00F65AE1">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5"/>
      <w:bookmarkEnd w:id="556"/>
      <w:bookmarkEnd w:id="557"/>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8" w:name="_Toc3556976"/>
      <w:bookmarkStart w:id="559" w:name="_Toc34747226"/>
      <w:bookmarkStart w:id="560" w:name="_Toc68887423"/>
      <w:r w:rsidRPr="007055D9">
        <w:t>Robscans</w:t>
      </w:r>
      <w:bookmarkEnd w:id="558"/>
      <w:bookmarkEnd w:id="559"/>
      <w:bookmarkEnd w:id="560"/>
    </w:p>
    <w:bookmarkEnd w:id="411"/>
    <w:bookmarkEnd w:id="412"/>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064B3E37">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CC56B9C" w:rsidR="002E60CB" w:rsidRPr="00226A3F" w:rsidRDefault="002E60CB" w:rsidP="002E60CB">
      <w:pPr>
        <w:pStyle w:val="Beschriftung"/>
      </w:pPr>
      <w:bookmarkStart w:id="561" w:name="_Ref401160011"/>
      <w:bookmarkStart w:id="562" w:name="_Toc413359628"/>
      <w:bookmarkStart w:id="563" w:name="_Toc3557087"/>
      <w:bookmarkStart w:id="564" w:name="_Toc34747338"/>
      <w:bookmarkStart w:id="565" w:name="_Toc68887539"/>
      <w:r w:rsidRPr="00226A3F">
        <w:t xml:space="preserve">Figure </w:t>
      </w:r>
      <w:r w:rsidR="00406B64">
        <w:fldChar w:fldCharType="begin"/>
      </w:r>
      <w:r w:rsidR="00406B64">
        <w:instrText xml:space="preserve"> SEQ Figure \* ARABIC </w:instrText>
      </w:r>
      <w:r w:rsidR="00406B64">
        <w:fldChar w:fldCharType="separate"/>
      </w:r>
      <w:r w:rsidR="00F65AE1">
        <w:rPr>
          <w:noProof/>
        </w:rPr>
        <w:t>8</w:t>
      </w:r>
      <w:r w:rsidR="00406B64">
        <w:fldChar w:fldCharType="end"/>
      </w:r>
      <w:bookmarkEnd w:id="561"/>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2"/>
      <w:bookmarkEnd w:id="563"/>
      <w:bookmarkEnd w:id="564"/>
      <w:bookmarkEnd w:id="565"/>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647B65DE"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35948EFF" w14:textId="5337D14D" w:rsidR="00E65740" w:rsidRPr="00226A3F" w:rsidRDefault="00B66E76" w:rsidP="00174031">
      <w:pPr>
        <w:pStyle w:val="Beschriftung"/>
        <w:spacing w:before="120"/>
      </w:pPr>
      <w:bookmarkStart w:id="566" w:name="_Toc3566444"/>
      <w:bookmarkStart w:id="567" w:name="_Toc34747447"/>
      <w:bookmarkStart w:id="568" w:name="_Toc68887652"/>
      <w:r>
        <w:t xml:space="preserve">Table </w:t>
      </w:r>
      <w:r w:rsidR="00ED469A">
        <w:fldChar w:fldCharType="begin"/>
      </w:r>
      <w:r w:rsidR="00ED469A">
        <w:instrText xml:space="preserve"> SEQ Table \* ARABIC </w:instrText>
      </w:r>
      <w:r w:rsidR="00ED469A">
        <w:fldChar w:fldCharType="separate"/>
      </w:r>
      <w:r w:rsidR="00F65AE1">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6"/>
      <w:bookmarkEnd w:id="567"/>
      <w:bookmarkEnd w:id="568"/>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2165D2DF" w:rsidR="002E60CB" w:rsidRDefault="002E60CB" w:rsidP="004B2578">
      <w:pPr>
        <w:pStyle w:val="Beschriftung"/>
        <w:spacing w:before="120"/>
      </w:pPr>
      <w:bookmarkStart w:id="569" w:name="_Toc3566445"/>
      <w:bookmarkStart w:id="570" w:name="_Toc34747448"/>
      <w:bookmarkStart w:id="571" w:name="_Toc68887653"/>
      <w:r>
        <w:t xml:space="preserve">Table </w:t>
      </w:r>
      <w:r w:rsidR="00ED469A">
        <w:fldChar w:fldCharType="begin"/>
      </w:r>
      <w:r w:rsidR="00ED469A">
        <w:instrText xml:space="preserve"> SEQ Table \* ARABIC </w:instrText>
      </w:r>
      <w:r w:rsidR="00ED469A">
        <w:fldChar w:fldCharType="separate"/>
      </w:r>
      <w:r w:rsidR="00F65AE1">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9"/>
      <w:bookmarkEnd w:id="570"/>
      <w:bookmarkEnd w:id="571"/>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4D16B3CB" w:rsidR="002E60CB" w:rsidRDefault="00AA6A7E" w:rsidP="004B2578">
      <w:pPr>
        <w:pStyle w:val="Beschriftung"/>
        <w:spacing w:before="120"/>
      </w:pPr>
      <w:bookmarkStart w:id="572" w:name="_Toc3566446"/>
      <w:bookmarkStart w:id="573" w:name="_Toc34747449"/>
      <w:bookmarkStart w:id="574" w:name="_Toc68887654"/>
      <w:r>
        <w:t xml:space="preserve">Table </w:t>
      </w:r>
      <w:r w:rsidR="00ED469A">
        <w:fldChar w:fldCharType="begin"/>
      </w:r>
      <w:r w:rsidR="00ED469A">
        <w:instrText xml:space="preserve"> SEQ Table \* ARABIC </w:instrText>
      </w:r>
      <w:r w:rsidR="00ED469A">
        <w:fldChar w:fldCharType="separate"/>
      </w:r>
      <w:r w:rsidR="00F65AE1">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2"/>
      <w:bookmarkEnd w:id="573"/>
      <w:bookmarkEnd w:id="574"/>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3C63648B"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F65AE1">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5" w:name="_Toc428279365"/>
      <w:bookmarkStart w:id="576" w:name="_Toc428456102"/>
      <w:bookmarkStart w:id="577" w:name="_Toc428537065"/>
      <w:bookmarkStart w:id="578" w:name="_Toc428969384"/>
      <w:bookmarkStart w:id="579" w:name="_Toc429052775"/>
      <w:bookmarkStart w:id="580" w:name="_Toc413359585"/>
      <w:bookmarkStart w:id="581" w:name="_Toc3556977"/>
      <w:bookmarkStart w:id="582" w:name="_Toc34747227"/>
      <w:bookmarkStart w:id="583" w:name="_Toc68887424"/>
      <w:bookmarkEnd w:id="575"/>
      <w:bookmarkEnd w:id="576"/>
      <w:bookmarkEnd w:id="577"/>
      <w:bookmarkEnd w:id="578"/>
      <w:bookmarkEnd w:id="579"/>
      <w:r w:rsidRPr="00226A3F">
        <w:t>Rivets</w:t>
      </w:r>
      <w:bookmarkEnd w:id="580"/>
      <w:bookmarkEnd w:id="581"/>
      <w:bookmarkEnd w:id="582"/>
      <w:bookmarkEnd w:id="583"/>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3C82F5E"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2095739F" w14:textId="6D88214C" w:rsidR="002E60CB" w:rsidRDefault="00753389" w:rsidP="00753389">
      <w:pPr>
        <w:pStyle w:val="Beschriftung"/>
        <w:spacing w:before="120"/>
      </w:pPr>
      <w:bookmarkStart w:id="584" w:name="_Toc3566447"/>
      <w:bookmarkStart w:id="585" w:name="_Toc34747450"/>
      <w:bookmarkStart w:id="586" w:name="_Toc68887655"/>
      <w:r>
        <w:t xml:space="preserve">Table </w:t>
      </w:r>
      <w:r w:rsidR="00ED469A">
        <w:fldChar w:fldCharType="begin"/>
      </w:r>
      <w:r w:rsidR="00ED469A">
        <w:instrText xml:space="preserve"> SEQ Table \* ARABIC </w:instrText>
      </w:r>
      <w:r w:rsidR="00ED469A">
        <w:fldChar w:fldCharType="separate"/>
      </w:r>
      <w:r w:rsidR="00F65AE1">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4"/>
      <w:bookmarkEnd w:id="585"/>
      <w:bookmarkEnd w:id="586"/>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 xml:space="preserve">If at least one of them is </w:t>
            </w:r>
            <w:proofErr w:type="gramStart"/>
            <w:r>
              <w:rPr>
                <w:sz w:val="20"/>
                <w:szCs w:val="20"/>
              </w:rPr>
              <w:t>specified</w:t>
            </w:r>
            <w:proofErr w:type="gramEnd"/>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C93E773" w:rsidR="002E60CB" w:rsidRDefault="002E60CB" w:rsidP="004B2578">
      <w:pPr>
        <w:pStyle w:val="Beschriftung"/>
        <w:spacing w:before="120"/>
        <w:rPr>
          <w:rFonts w:ascii="Courier New" w:hAnsi="Courier New" w:cs="Courier New"/>
          <w:bCs w:val="0"/>
          <w:i/>
          <w:sz w:val="18"/>
          <w:szCs w:val="18"/>
        </w:rPr>
      </w:pPr>
      <w:bookmarkStart w:id="587" w:name="_Toc3566448"/>
      <w:bookmarkStart w:id="588" w:name="_Toc34747451"/>
      <w:bookmarkStart w:id="589" w:name="_Toc68887656"/>
      <w:r>
        <w:t xml:space="preserve">Table </w:t>
      </w:r>
      <w:r w:rsidR="00ED469A">
        <w:fldChar w:fldCharType="begin"/>
      </w:r>
      <w:r w:rsidR="00ED469A">
        <w:instrText xml:space="preserve"> SEQ Table \* ARABIC </w:instrText>
      </w:r>
      <w:r w:rsidR="00ED469A">
        <w:fldChar w:fldCharType="separate"/>
      </w:r>
      <w:r w:rsidR="00F65AE1">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7"/>
      <w:bookmarkEnd w:id="588"/>
      <w:bookmarkEnd w:id="589"/>
    </w:p>
    <w:p w14:paraId="58BB457C" w14:textId="77777777" w:rsidR="00894B86" w:rsidRDefault="00894B86" w:rsidP="00894B86">
      <w:pPr>
        <w:jc w:val="center"/>
        <w:rPr>
          <w:noProof/>
          <w:lang w:eastAsia="en-US"/>
        </w:rPr>
      </w:pPr>
      <w:r>
        <w:rPr>
          <w:noProof/>
          <w:lang w:eastAsia="en-US"/>
        </w:rPr>
        <w:drawing>
          <wp:inline distT="0" distB="0" distL="0" distR="0" wp14:anchorId="1F3DA0FA" wp14:editId="0F9E7237">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905E3A">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97BC464">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123166B"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3554D279" w:rsidR="00894B86" w:rsidRPr="00894B86" w:rsidRDefault="00894B86" w:rsidP="00894B86">
      <w:pPr>
        <w:pStyle w:val="Beschriftung"/>
      </w:pPr>
      <w:bookmarkStart w:id="590" w:name="_Toc3557088"/>
      <w:bookmarkStart w:id="591" w:name="_Toc34747339"/>
      <w:bookmarkStart w:id="592" w:name="_Toc68887540"/>
      <w:r>
        <w:t xml:space="preserve">Figure </w:t>
      </w:r>
      <w:r w:rsidR="00406B64">
        <w:fldChar w:fldCharType="begin"/>
      </w:r>
      <w:r w:rsidR="00406B64">
        <w:instrText xml:space="preserve"> SEQ Figure \* ARABIC </w:instrText>
      </w:r>
      <w:r w:rsidR="00406B64">
        <w:fldChar w:fldCharType="separate"/>
      </w:r>
      <w:r w:rsidR="00F65AE1">
        <w:rPr>
          <w:noProof/>
        </w:rPr>
        <w:t>9</w:t>
      </w:r>
      <w:r w:rsidR="00406B64">
        <w:fldChar w:fldCharType="end"/>
      </w:r>
      <w:r>
        <w:t xml:space="preserve">: Rivet </w:t>
      </w:r>
      <w:proofErr w:type="gramStart"/>
      <w:r>
        <w:t>head</w:t>
      </w:r>
      <w:proofErr w:type="gramEnd"/>
      <w:r>
        <w:t xml:space="preserve"> types</w:t>
      </w:r>
      <w:bookmarkEnd w:id="590"/>
      <w:bookmarkEnd w:id="591"/>
      <w:bookmarkEnd w:id="592"/>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3C376A70"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F65AE1">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7A4B62" w:rsidR="002E60CB" w:rsidRDefault="002E60CB" w:rsidP="00420351">
      <w:pPr>
        <w:pStyle w:val="Beschriftung"/>
        <w:keepNext/>
        <w:keepLines/>
        <w:spacing w:before="120"/>
      </w:pPr>
      <w:bookmarkStart w:id="593" w:name="_Toc3566449"/>
      <w:bookmarkStart w:id="594" w:name="_Toc34747452"/>
      <w:bookmarkStart w:id="595" w:name="_Toc68887657"/>
      <w:r>
        <w:t xml:space="preserve">Table </w:t>
      </w:r>
      <w:r w:rsidR="00ED469A">
        <w:fldChar w:fldCharType="begin"/>
      </w:r>
      <w:r w:rsidR="00ED469A">
        <w:instrText xml:space="preserve"> SEQ Table \* ARABIC </w:instrText>
      </w:r>
      <w:r w:rsidR="00ED469A">
        <w:fldChar w:fldCharType="separate"/>
      </w:r>
      <w:r w:rsidR="00F65AE1">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3"/>
      <w:bookmarkEnd w:id="594"/>
      <w:bookmarkEnd w:id="595"/>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6" w:name="_Toc428279367"/>
      <w:bookmarkStart w:id="597" w:name="_Toc428456104"/>
      <w:bookmarkStart w:id="598" w:name="_Toc428537067"/>
      <w:bookmarkStart w:id="599" w:name="_Toc428969386"/>
      <w:bookmarkStart w:id="600" w:name="_Toc429052777"/>
      <w:bookmarkStart w:id="601" w:name="_Toc413359586"/>
      <w:bookmarkStart w:id="602" w:name="_Toc3556978"/>
      <w:bookmarkStart w:id="603" w:name="_Toc34747228"/>
      <w:bookmarkStart w:id="604" w:name="_Toc68887425"/>
      <w:bookmarkEnd w:id="596"/>
      <w:bookmarkEnd w:id="597"/>
      <w:bookmarkEnd w:id="598"/>
      <w:bookmarkEnd w:id="599"/>
      <w:bookmarkEnd w:id="600"/>
      <w:r>
        <w:t>Blind</w:t>
      </w:r>
      <w:r w:rsidRPr="00942FED">
        <w:t xml:space="preserve"> Rivets</w:t>
      </w:r>
      <w:bookmarkEnd w:id="601"/>
      <w:bookmarkEnd w:id="602"/>
      <w:bookmarkEnd w:id="603"/>
      <w:bookmarkEnd w:id="604"/>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30546F52" w:rsidR="007A42B3" w:rsidRDefault="00753389" w:rsidP="00753389">
      <w:pPr>
        <w:pStyle w:val="Beschriftung"/>
        <w:spacing w:before="120"/>
      </w:pPr>
      <w:bookmarkStart w:id="605" w:name="_Toc3566450"/>
      <w:bookmarkStart w:id="606" w:name="_Toc34747453"/>
      <w:bookmarkStart w:id="607" w:name="_Toc68887658"/>
      <w:r>
        <w:t xml:space="preserve">Table </w:t>
      </w:r>
      <w:r w:rsidR="00ED469A">
        <w:fldChar w:fldCharType="begin"/>
      </w:r>
      <w:r w:rsidR="00ED469A">
        <w:instrText xml:space="preserve"> SEQ Table \* ARABIC </w:instrText>
      </w:r>
      <w:r w:rsidR="00ED469A">
        <w:fldChar w:fldCharType="separate"/>
      </w:r>
      <w:r w:rsidR="00F65AE1">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5"/>
      <w:bookmarkEnd w:id="606"/>
      <w:bookmarkEnd w:id="607"/>
    </w:p>
    <w:p w14:paraId="55292A36" w14:textId="77777777" w:rsidR="00F15D19" w:rsidRDefault="00F15D19" w:rsidP="00F15D19">
      <w:pPr>
        <w:jc w:val="center"/>
      </w:pPr>
      <w:r>
        <w:rPr>
          <w:noProof/>
          <w:lang w:eastAsia="en-US"/>
        </w:rPr>
        <w:drawing>
          <wp:inline distT="0" distB="0" distL="0" distR="0" wp14:anchorId="1F94D27F" wp14:editId="7C2A0AB0">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73E90463">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323F6000"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9C0DDB5" w:rsidR="00F15D19" w:rsidRDefault="00462FB6" w:rsidP="00462FB6">
      <w:pPr>
        <w:pStyle w:val="Beschriftung"/>
      </w:pPr>
      <w:bookmarkStart w:id="608" w:name="_Toc3557089"/>
      <w:bookmarkStart w:id="609" w:name="_Toc34747340"/>
      <w:bookmarkStart w:id="610" w:name="_Toc68887541"/>
      <w:r>
        <w:t xml:space="preserve">Figure </w:t>
      </w:r>
      <w:r w:rsidR="00406B64">
        <w:fldChar w:fldCharType="begin"/>
      </w:r>
      <w:r w:rsidR="00406B64">
        <w:instrText xml:space="preserve"> SEQ Figure \* ARABIC </w:instrText>
      </w:r>
      <w:r w:rsidR="00406B64">
        <w:fldChar w:fldCharType="separate"/>
      </w:r>
      <w:r w:rsidR="00F65AE1">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8"/>
      <w:bookmarkEnd w:id="609"/>
      <w:bookmarkEnd w:id="610"/>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4D5A2CF2">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136E20BD" w:rsidR="00476C37" w:rsidRPr="00977053" w:rsidRDefault="00476C37" w:rsidP="00812432">
      <w:pPr>
        <w:pStyle w:val="Beschriftung"/>
        <w:spacing w:before="120"/>
      </w:pPr>
      <w:bookmarkStart w:id="611" w:name="_Toc3557090"/>
      <w:bookmarkStart w:id="612" w:name="_Toc34747341"/>
      <w:bookmarkStart w:id="613" w:name="_Toc68887542"/>
      <w:r>
        <w:t xml:space="preserve">Figure </w:t>
      </w:r>
      <w:r w:rsidR="00406B64">
        <w:fldChar w:fldCharType="begin"/>
      </w:r>
      <w:r w:rsidR="00406B64">
        <w:instrText xml:space="preserve"> SEQ Figure \* ARABIC </w:instrText>
      </w:r>
      <w:r w:rsidR="00406B64">
        <w:fldChar w:fldCharType="separate"/>
      </w:r>
      <w:r w:rsidR="00F65AE1">
        <w:rPr>
          <w:noProof/>
        </w:rPr>
        <w:t>11</w:t>
      </w:r>
      <w:r w:rsidR="00406B64">
        <w:fldChar w:fldCharType="end"/>
      </w:r>
      <w:r>
        <w:t xml:space="preserve">: </w:t>
      </w:r>
      <w:r w:rsidR="00812432">
        <w:t>Thick and Thin Assembling</w:t>
      </w:r>
      <w:bookmarkEnd w:id="611"/>
      <w:bookmarkEnd w:id="612"/>
      <w:bookmarkEnd w:id="613"/>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177B17CF">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06D06D67" w:rsidR="00812432" w:rsidRPr="00812432" w:rsidRDefault="00812432" w:rsidP="00812432">
      <w:pPr>
        <w:pStyle w:val="Beschriftung"/>
        <w:rPr>
          <w:lang w:eastAsia="en-GB"/>
        </w:rPr>
      </w:pPr>
      <w:bookmarkStart w:id="614" w:name="_Toc3557091"/>
      <w:bookmarkStart w:id="615" w:name="_Toc34747342"/>
      <w:bookmarkStart w:id="616" w:name="_Toc68887543"/>
      <w:r>
        <w:t xml:space="preserve">Figure </w:t>
      </w:r>
      <w:r w:rsidR="00406B64">
        <w:fldChar w:fldCharType="begin"/>
      </w:r>
      <w:r w:rsidR="00406B64">
        <w:instrText xml:space="preserve"> SEQ Figure \* ARABIC </w:instrText>
      </w:r>
      <w:r w:rsidR="00406B64">
        <w:fldChar w:fldCharType="separate"/>
      </w:r>
      <w:r w:rsidR="00F65AE1">
        <w:rPr>
          <w:noProof/>
        </w:rPr>
        <w:t>12</w:t>
      </w:r>
      <w:r w:rsidR="00406B64">
        <w:fldChar w:fldCharType="end"/>
      </w:r>
      <w:r>
        <w:t>: Fastening Soft and Hard</w:t>
      </w:r>
      <w:bookmarkEnd w:id="614"/>
      <w:bookmarkEnd w:id="615"/>
      <w:bookmarkEnd w:id="61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7" w:name="_Toc428279369"/>
      <w:bookmarkStart w:id="618" w:name="_Toc428965611"/>
      <w:bookmarkEnd w:id="617"/>
      <w:bookmarkEnd w:id="618"/>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0501BBAC"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F65AE1">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619" w:name="_Toc428279370"/>
    <w:bookmarkStart w:id="620" w:name="_Toc428456106"/>
    <w:bookmarkStart w:id="621" w:name="_Toc428537069"/>
    <w:bookmarkStart w:id="622" w:name="_Toc428969388"/>
    <w:bookmarkStart w:id="623" w:name="_Toc429052779"/>
    <w:bookmarkStart w:id="624" w:name="_Toc413359587"/>
    <w:bookmarkEnd w:id="619"/>
    <w:bookmarkEnd w:id="620"/>
    <w:bookmarkEnd w:id="621"/>
    <w:bookmarkEnd w:id="622"/>
    <w:bookmarkEnd w:id="623"/>
    <w:p w14:paraId="6391282C" w14:textId="77777777" w:rsidR="002E60CB" w:rsidRPr="00942FED" w:rsidRDefault="00DB0669" w:rsidP="00327322">
      <w:pPr>
        <w:pStyle w:val="berschrift3"/>
      </w:pPr>
      <w:r>
        <w:rPr>
          <w:b w:val="0"/>
          <w:bCs w:val="0"/>
          <w:sz w:val="18"/>
          <w:szCs w:val="24"/>
        </w:rPr>
        <w:lastRenderedPageBreak/>
        <w:fldChar w:fldCharType="end"/>
      </w:r>
      <w:bookmarkStart w:id="625" w:name="_Toc3556979"/>
      <w:bookmarkStart w:id="626" w:name="_Toc34747229"/>
      <w:bookmarkStart w:id="627" w:name="_Toc68887426"/>
      <w:r w:rsidR="002E60CB" w:rsidRPr="00942FED">
        <w:t>Self</w:t>
      </w:r>
      <w:r w:rsidR="000306B0">
        <w:t>-</w:t>
      </w:r>
      <w:r w:rsidR="002E60CB" w:rsidRPr="00942FED">
        <w:t>Piercing Rivets</w:t>
      </w:r>
      <w:bookmarkEnd w:id="624"/>
      <w:bookmarkEnd w:id="625"/>
      <w:bookmarkEnd w:id="626"/>
      <w:bookmarkEnd w:id="627"/>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684D1625">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70578140">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3C95518C" w:rsidR="002E60CB" w:rsidRDefault="002E60CB" w:rsidP="004B2578">
      <w:pPr>
        <w:pStyle w:val="Beschriftung"/>
        <w:keepNext/>
      </w:pPr>
      <w:bookmarkStart w:id="628" w:name="_Toc413359629"/>
      <w:bookmarkStart w:id="629" w:name="_Toc3557092"/>
      <w:bookmarkStart w:id="630" w:name="_Toc34747343"/>
      <w:bookmarkStart w:id="631" w:name="_Toc68887544"/>
      <w:r>
        <w:t xml:space="preserve">Figure </w:t>
      </w:r>
      <w:r w:rsidR="00406B64">
        <w:fldChar w:fldCharType="begin"/>
      </w:r>
      <w:r w:rsidR="00406B64">
        <w:instrText xml:space="preserve"> SEQ Figure \* ARABIC </w:instrText>
      </w:r>
      <w:r w:rsidR="00406B64">
        <w:fldChar w:fldCharType="separate"/>
      </w:r>
      <w:r w:rsidR="00F65AE1">
        <w:rPr>
          <w:noProof/>
        </w:rPr>
        <w:t>13</w:t>
      </w:r>
      <w:r w:rsidR="00406B64">
        <w:fldChar w:fldCharType="end"/>
      </w:r>
      <w:r>
        <w:t>: Cross Section of a Self</w:t>
      </w:r>
      <w:r w:rsidR="00920523">
        <w:t>-</w:t>
      </w:r>
      <w:r>
        <w:t>Piercing Rivet</w:t>
      </w:r>
      <w:bookmarkEnd w:id="628"/>
      <w:bookmarkEnd w:id="629"/>
      <w:bookmarkEnd w:id="630"/>
      <w:bookmarkEnd w:id="631"/>
    </w:p>
    <w:p w14:paraId="39A33CF9" w14:textId="77777777" w:rsidR="00C52145" w:rsidRDefault="00C52145" w:rsidP="00C52145">
      <w:pPr>
        <w:keepNext/>
        <w:jc w:val="center"/>
      </w:pPr>
      <w:r>
        <w:rPr>
          <w:noProof/>
          <w:lang w:eastAsia="en-US"/>
        </w:rPr>
        <w:drawing>
          <wp:inline distT="0" distB="0" distL="0" distR="0" wp14:anchorId="3625093A" wp14:editId="68065F18">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47664B4A"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378AA611" w:rsidR="00C52145" w:rsidRPr="00C52145" w:rsidRDefault="00C52145" w:rsidP="00C52145">
      <w:pPr>
        <w:pStyle w:val="Beschriftung"/>
      </w:pPr>
      <w:bookmarkStart w:id="632" w:name="_Toc3557093"/>
      <w:bookmarkStart w:id="633" w:name="_Toc34747344"/>
      <w:bookmarkStart w:id="634" w:name="_Toc68887545"/>
      <w:r>
        <w:t xml:space="preserve">Figure </w:t>
      </w:r>
      <w:r>
        <w:fldChar w:fldCharType="begin"/>
      </w:r>
      <w:r>
        <w:instrText xml:space="preserve"> SEQ Figure \* ARABIC </w:instrText>
      </w:r>
      <w:r>
        <w:fldChar w:fldCharType="separate"/>
      </w:r>
      <w:r w:rsidR="00F65AE1">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2"/>
      <w:bookmarkEnd w:id="633"/>
      <w:bookmarkEnd w:id="634"/>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4F77041F" w:rsidR="002E60CB" w:rsidRDefault="002E60CB" w:rsidP="004B2578">
      <w:pPr>
        <w:pStyle w:val="Beschriftung"/>
        <w:spacing w:before="120"/>
      </w:pPr>
      <w:bookmarkStart w:id="635" w:name="_Toc3566451"/>
      <w:bookmarkStart w:id="636" w:name="_Toc34747454"/>
      <w:bookmarkStart w:id="637" w:name="_Toc68887659"/>
      <w:r>
        <w:t xml:space="preserve">Table </w:t>
      </w:r>
      <w:r w:rsidR="00ED469A">
        <w:fldChar w:fldCharType="begin"/>
      </w:r>
      <w:r w:rsidR="00ED469A">
        <w:instrText xml:space="preserve"> SEQ Table \* ARABIC </w:instrText>
      </w:r>
      <w:r w:rsidR="00ED469A">
        <w:fldChar w:fldCharType="separate"/>
      </w:r>
      <w:r w:rsidR="00F65AE1">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5"/>
      <w:bookmarkEnd w:id="636"/>
      <w:bookmarkEnd w:id="637"/>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8" w:name="_Toc428456108"/>
      <w:bookmarkStart w:id="639" w:name="_Toc428537071"/>
      <w:bookmarkStart w:id="640" w:name="_Toc428969390"/>
      <w:bookmarkStart w:id="641" w:name="_Toc429052781"/>
      <w:bookmarkStart w:id="642" w:name="_Toc428279372"/>
      <w:bookmarkStart w:id="643" w:name="_Toc428456109"/>
      <w:bookmarkStart w:id="644" w:name="_Toc428537072"/>
      <w:bookmarkStart w:id="645" w:name="_Toc428969391"/>
      <w:bookmarkStart w:id="646" w:name="_Toc429052782"/>
      <w:bookmarkStart w:id="647" w:name="_Toc428279374"/>
      <w:bookmarkStart w:id="648" w:name="_Toc428456111"/>
      <w:bookmarkStart w:id="649" w:name="_Toc428537074"/>
      <w:bookmarkStart w:id="650" w:name="_Toc428969393"/>
      <w:bookmarkStart w:id="651" w:name="_Toc429052784"/>
      <w:bookmarkStart w:id="652" w:name="_Toc428279378"/>
      <w:bookmarkStart w:id="653" w:name="_Toc428456115"/>
      <w:bookmarkStart w:id="654" w:name="_Toc428537078"/>
      <w:bookmarkStart w:id="655" w:name="_Toc428969397"/>
      <w:bookmarkStart w:id="656" w:name="_Toc429052788"/>
      <w:bookmarkStart w:id="657" w:name="_Toc428279380"/>
      <w:bookmarkStart w:id="658" w:name="_Toc428456117"/>
      <w:bookmarkStart w:id="659" w:name="_Toc428537080"/>
      <w:bookmarkStart w:id="660" w:name="_Toc428969399"/>
      <w:bookmarkStart w:id="661" w:name="_Toc429052790"/>
      <w:bookmarkStart w:id="662" w:name="_Toc428279387"/>
      <w:bookmarkStart w:id="663" w:name="_Toc428456124"/>
      <w:bookmarkStart w:id="664" w:name="_Toc428537087"/>
      <w:bookmarkStart w:id="665" w:name="_Toc428969406"/>
      <w:bookmarkStart w:id="666" w:name="_Toc429052797"/>
      <w:bookmarkStart w:id="667" w:name="_Toc428279388"/>
      <w:bookmarkStart w:id="668" w:name="_Toc428456125"/>
      <w:bookmarkStart w:id="669" w:name="_Toc428537088"/>
      <w:bookmarkStart w:id="670" w:name="_Toc428969407"/>
      <w:bookmarkStart w:id="671" w:name="_Toc429052798"/>
      <w:bookmarkStart w:id="672" w:name="_Toc428279389"/>
      <w:bookmarkStart w:id="673" w:name="_Toc428456126"/>
      <w:bookmarkStart w:id="674" w:name="_Toc428537089"/>
      <w:bookmarkStart w:id="675" w:name="_Toc428969408"/>
      <w:bookmarkStart w:id="676" w:name="_Toc429052799"/>
      <w:bookmarkStart w:id="677" w:name="_Toc413359588"/>
      <w:bookmarkStart w:id="678" w:name="_Toc3556980"/>
      <w:bookmarkStart w:id="679" w:name="_Toc34747230"/>
      <w:bookmarkStart w:id="680" w:name="_Toc6888742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S</w:t>
      </w:r>
      <w:r w:rsidR="002E60CB">
        <w:t>olid</w:t>
      </w:r>
      <w:r w:rsidR="002E60CB" w:rsidRPr="00942FED">
        <w:t xml:space="preserve"> Rivets</w:t>
      </w:r>
      <w:bookmarkEnd w:id="677"/>
      <w:bookmarkEnd w:id="678"/>
      <w:bookmarkEnd w:id="679"/>
      <w:bookmarkEnd w:id="680"/>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77B1CD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290D7CD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57BABD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747CE9A4">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771C26C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0E094172">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4206418">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39ACB09B">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0FFF38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62DD42F">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073208F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58F7355">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23E5EDEF"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0AC5308B" w:rsidR="00E625EF" w:rsidRDefault="00E625EF" w:rsidP="00E625EF">
      <w:pPr>
        <w:pStyle w:val="Beschriftung"/>
        <w:spacing w:before="120"/>
        <w:rPr>
          <w:rFonts w:cs="Calibri"/>
          <w:sz w:val="18"/>
          <w:szCs w:val="22"/>
          <w:lang w:eastAsia="en-GB"/>
        </w:rPr>
      </w:pPr>
      <w:bookmarkStart w:id="681" w:name="_Toc3566452"/>
      <w:bookmarkStart w:id="682" w:name="_Toc34747455"/>
      <w:bookmarkStart w:id="683" w:name="_Toc68887660"/>
      <w:r>
        <w:t xml:space="preserve">Table </w:t>
      </w:r>
      <w:r w:rsidR="00ED469A">
        <w:fldChar w:fldCharType="begin"/>
      </w:r>
      <w:r w:rsidR="00ED469A">
        <w:instrText xml:space="preserve"> SEQ Table \* ARABIC </w:instrText>
      </w:r>
      <w:r w:rsidR="00ED469A">
        <w:fldChar w:fldCharType="separate"/>
      </w:r>
      <w:r w:rsidR="00F65AE1">
        <w:rPr>
          <w:noProof/>
        </w:rPr>
        <w:t>45</w:t>
      </w:r>
      <w:r w:rsidR="00ED469A">
        <w:fldChar w:fldCharType="end"/>
      </w:r>
      <w:r>
        <w:t>: Pictures of all Solid Rivets</w:t>
      </w:r>
      <w:bookmarkEnd w:id="681"/>
      <w:bookmarkEnd w:id="682"/>
      <w:bookmarkEnd w:id="683"/>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4837CF">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C91AEF4">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26677F19" w:rsidR="00DE1471" w:rsidRDefault="00FE266F" w:rsidP="004B2578">
      <w:pPr>
        <w:pStyle w:val="Beschriftung"/>
        <w:spacing w:before="120"/>
        <w:rPr>
          <w:rFonts w:cs="Calibri"/>
          <w:szCs w:val="22"/>
          <w:lang w:eastAsia="en-GB"/>
        </w:rPr>
      </w:pPr>
      <w:bookmarkStart w:id="684" w:name="_Ref3565285"/>
      <w:bookmarkStart w:id="685" w:name="_Toc3557094"/>
      <w:bookmarkStart w:id="686" w:name="_Toc34747345"/>
      <w:bookmarkStart w:id="687" w:name="_Toc68887546"/>
      <w:r>
        <w:t xml:space="preserve">Figure </w:t>
      </w:r>
      <w:r w:rsidR="00406B64">
        <w:fldChar w:fldCharType="begin"/>
      </w:r>
      <w:r w:rsidR="00406B64">
        <w:instrText xml:space="preserve"> SEQ Figure \* ARABIC </w:instrText>
      </w:r>
      <w:r w:rsidR="00406B64">
        <w:fldChar w:fldCharType="separate"/>
      </w:r>
      <w:r w:rsidR="00F65AE1">
        <w:rPr>
          <w:noProof/>
        </w:rPr>
        <w:t>15</w:t>
      </w:r>
      <w:r w:rsidR="00406B64">
        <w:fldChar w:fldCharType="end"/>
      </w:r>
      <w:bookmarkEnd w:id="684"/>
      <w:r>
        <w:t>: Dimensions of Solid Rivets</w:t>
      </w:r>
      <w:bookmarkEnd w:id="685"/>
      <w:bookmarkEnd w:id="686"/>
      <w:bookmarkEnd w:id="68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9"/>
            <w:commentRangeEnd w:id="689"/>
            <w:proofErr w:type="spellEnd"/>
            <w:r w:rsidR="00B14B2C">
              <w:rPr>
                <w:rStyle w:val="Kommentarzeichen"/>
                <w:lang w:eastAsia="x-none"/>
              </w:rPr>
              <w:commentReference w:id="689"/>
            </w:r>
            <w:commentRangeEnd w:id="688"/>
            <w:r w:rsidR="00F1371D">
              <w:rPr>
                <w:rStyle w:val="Kommentarzeichen"/>
                <w:lang w:eastAsia="x-none"/>
              </w:rPr>
              <w:commentReference w:id="688"/>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3DF00765" w:rsidR="00DE1471" w:rsidRDefault="005B1B92" w:rsidP="00E55EE7">
      <w:pPr>
        <w:pStyle w:val="Beschriftung"/>
        <w:spacing w:before="120"/>
        <w:rPr>
          <w:rFonts w:cs="Calibri"/>
          <w:sz w:val="18"/>
          <w:szCs w:val="22"/>
          <w:lang w:eastAsia="en-GB"/>
        </w:rPr>
      </w:pPr>
      <w:bookmarkStart w:id="690" w:name="_Toc3566453"/>
      <w:bookmarkStart w:id="691" w:name="_Toc34747456"/>
      <w:bookmarkStart w:id="692" w:name="_Toc68887661"/>
      <w:r>
        <w:t xml:space="preserve">Table </w:t>
      </w:r>
      <w:r w:rsidR="00ED469A">
        <w:fldChar w:fldCharType="begin"/>
      </w:r>
      <w:r w:rsidR="00ED469A">
        <w:instrText xml:space="preserve"> SEQ Table \* ARABIC </w:instrText>
      </w:r>
      <w:r w:rsidR="00ED469A">
        <w:fldChar w:fldCharType="separate"/>
      </w:r>
      <w:r w:rsidR="00F65AE1">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0"/>
      <w:bookmarkEnd w:id="691"/>
      <w:bookmarkEnd w:id="692"/>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2BF1ADA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221237E5" w:rsidR="001B51BC" w:rsidRPr="001B51BC" w:rsidRDefault="001B51BC" w:rsidP="00E719F2">
      <w:pPr>
        <w:pStyle w:val="Beschriftung"/>
        <w:spacing w:before="120"/>
        <w:rPr>
          <w:rFonts w:cs="Calibri"/>
          <w:lang w:eastAsia="en-GB"/>
        </w:rPr>
      </w:pPr>
      <w:bookmarkStart w:id="693" w:name="_Toc3557095"/>
      <w:bookmarkStart w:id="694" w:name="_Toc34747346"/>
      <w:bookmarkStart w:id="695" w:name="_Toc68887547"/>
      <w:r>
        <w:t xml:space="preserve">Figure </w:t>
      </w:r>
      <w:r w:rsidR="00406B64">
        <w:fldChar w:fldCharType="begin"/>
      </w:r>
      <w:r w:rsidR="00406B64">
        <w:instrText xml:space="preserve"> SEQ Figure \* ARABIC </w:instrText>
      </w:r>
      <w:r w:rsidR="00406B64">
        <w:fldChar w:fldCharType="separate"/>
      </w:r>
      <w:r w:rsidR="00F65AE1">
        <w:rPr>
          <w:noProof/>
        </w:rPr>
        <w:t>16</w:t>
      </w:r>
      <w:r w:rsidR="00406B64">
        <w:fldChar w:fldCharType="end"/>
      </w:r>
      <w:r>
        <w:t>: Clinch allowance of solid rivet</w:t>
      </w:r>
      <w:bookmarkEnd w:id="693"/>
      <w:bookmarkEnd w:id="694"/>
      <w:bookmarkEnd w:id="695"/>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6" w:name="_Toc428279391"/>
      <w:bookmarkStart w:id="697" w:name="_Toc428456128"/>
      <w:bookmarkStart w:id="698" w:name="_Toc428537091"/>
      <w:bookmarkStart w:id="699" w:name="_Toc428969410"/>
      <w:bookmarkStart w:id="700" w:name="_Toc429052801"/>
      <w:bookmarkStart w:id="701" w:name="_Toc413359589"/>
      <w:bookmarkStart w:id="702" w:name="_Toc3556981"/>
      <w:bookmarkStart w:id="703" w:name="_Toc34747231"/>
      <w:bookmarkStart w:id="704" w:name="_Toc68887428"/>
      <w:bookmarkEnd w:id="696"/>
      <w:bookmarkEnd w:id="697"/>
      <w:bookmarkEnd w:id="698"/>
      <w:bookmarkEnd w:id="699"/>
      <w:bookmarkEnd w:id="700"/>
      <w:r w:rsidRPr="00F90632">
        <w:lastRenderedPageBreak/>
        <w:t>Swop Rivets</w:t>
      </w:r>
      <w:bookmarkEnd w:id="701"/>
      <w:bookmarkEnd w:id="702"/>
      <w:bookmarkEnd w:id="703"/>
      <w:bookmarkEnd w:id="704"/>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5" w:author="Dr. Carsten Franke" w:date="2021-02-01T12:27:00Z">
        <w:r w:rsidR="00E0148D" w:rsidDel="00793239">
          <w:rPr>
            <w:lang w:eastAsia="x-none"/>
          </w:rPr>
          <w:delText xml:space="preserve">Typically </w:delText>
        </w:r>
      </w:del>
      <w:ins w:id="706"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71A049AB">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2FF70D75"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4053A233" w:rsidR="005F05A3" w:rsidRDefault="00C5224D" w:rsidP="00C5224D">
      <w:pPr>
        <w:pStyle w:val="Beschriftung"/>
      </w:pPr>
      <w:bookmarkStart w:id="707" w:name="_Toc3557096"/>
      <w:bookmarkStart w:id="708" w:name="_Toc34747347"/>
      <w:bookmarkStart w:id="709" w:name="_Toc68887548"/>
      <w:r>
        <w:t xml:space="preserve">Figure </w:t>
      </w:r>
      <w:r w:rsidR="00406B64">
        <w:fldChar w:fldCharType="begin"/>
      </w:r>
      <w:r w:rsidR="00406B64">
        <w:instrText xml:space="preserve"> SEQ Figure \* ARABIC </w:instrText>
      </w:r>
      <w:r w:rsidR="00406B64">
        <w:fldChar w:fldCharType="separate"/>
      </w:r>
      <w:r w:rsidR="00F65AE1">
        <w:rPr>
          <w:noProof/>
        </w:rPr>
        <w:t>17</w:t>
      </w:r>
      <w:r w:rsidR="00406B64">
        <w:fldChar w:fldCharType="end"/>
      </w:r>
      <w:r>
        <w:t>: Cross section of a SWOP Rivet</w:t>
      </w:r>
      <w:bookmarkEnd w:id="707"/>
      <w:bookmarkEnd w:id="708"/>
      <w:bookmarkEnd w:id="709"/>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1A5201C5" w:rsidR="00FC1F60" w:rsidRDefault="00F90632" w:rsidP="00F90632">
      <w:pPr>
        <w:pStyle w:val="Beschriftung"/>
        <w:spacing w:before="120"/>
      </w:pPr>
      <w:bookmarkStart w:id="710" w:name="_Toc3566454"/>
      <w:bookmarkStart w:id="711" w:name="_Toc34747457"/>
      <w:bookmarkStart w:id="712" w:name="_Toc68887662"/>
      <w:r>
        <w:t xml:space="preserve">Table </w:t>
      </w:r>
      <w:r w:rsidR="00ED469A">
        <w:fldChar w:fldCharType="begin"/>
      </w:r>
      <w:r w:rsidR="00ED469A">
        <w:instrText xml:space="preserve"> SEQ Table \* ARABIC </w:instrText>
      </w:r>
      <w:r w:rsidR="00ED469A">
        <w:fldChar w:fldCharType="separate"/>
      </w:r>
      <w:r w:rsidR="00F65AE1">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0"/>
      <w:bookmarkEnd w:id="711"/>
      <w:bookmarkEnd w:id="712"/>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137FB055"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01D64ED7" w14:textId="28CD6B1D"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F65AE1">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F65AE1" w:rsidRPr="007055D9">
        <w:t xml:space="preserve">Spot </w:t>
      </w:r>
      <w:r w:rsidR="00F65AE1">
        <w:t>W</w:t>
      </w:r>
      <w:r w:rsidR="00F65AE1"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3" w:name="_Toc68887429"/>
      <w:r>
        <w:t>Clinch Rivet Studs</w:t>
      </w:r>
      <w:bookmarkEnd w:id="713"/>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D370914">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336403BB">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36623B83" w:rsidR="000B382F" w:rsidRDefault="000B382F" w:rsidP="000B382F">
      <w:pPr>
        <w:pStyle w:val="Beschriftung"/>
      </w:pPr>
      <w:bookmarkStart w:id="714" w:name="_Toc68887549"/>
      <w:r>
        <w:t xml:space="preserve">Figure </w:t>
      </w:r>
      <w:r>
        <w:fldChar w:fldCharType="begin"/>
      </w:r>
      <w:r>
        <w:instrText xml:space="preserve"> SEQ Figure \* ARABIC </w:instrText>
      </w:r>
      <w:r>
        <w:fldChar w:fldCharType="separate"/>
      </w:r>
      <w:r w:rsidR="00F65AE1">
        <w:rPr>
          <w:noProof/>
        </w:rPr>
        <w:t>18</w:t>
      </w:r>
      <w:r>
        <w:fldChar w:fldCharType="end"/>
      </w:r>
      <w:r>
        <w:t xml:space="preserve"> </w:t>
      </w:r>
      <w:proofErr w:type="spellStart"/>
      <w:r>
        <w:t>Clinchnietbolzen</w:t>
      </w:r>
      <w:proofErr w:type="spellEnd"/>
      <w:r>
        <w:t xml:space="preserve"> types</w:t>
      </w:r>
      <w:bookmarkEnd w:id="714"/>
    </w:p>
    <w:p w14:paraId="00463B02" w14:textId="7191CF9A"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1EEFF101">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1D99DD68" w:rsidR="000B382F" w:rsidRPr="0047200E" w:rsidRDefault="000B382F" w:rsidP="000B382F">
      <w:pPr>
        <w:pStyle w:val="Beschriftung"/>
      </w:pPr>
      <w:bookmarkStart w:id="715" w:name="_Toc68887550"/>
      <w:r>
        <w:t xml:space="preserve">Figure </w:t>
      </w:r>
      <w:r>
        <w:fldChar w:fldCharType="begin"/>
      </w:r>
      <w:r>
        <w:instrText xml:space="preserve"> SEQ Figure \* ARABIC </w:instrText>
      </w:r>
      <w:r>
        <w:fldChar w:fldCharType="separate"/>
      </w:r>
      <w:r w:rsidR="00F65AE1">
        <w:rPr>
          <w:noProof/>
        </w:rPr>
        <w:t>19</w:t>
      </w:r>
      <w:r>
        <w:fldChar w:fldCharType="end"/>
      </w:r>
      <w:r>
        <w:t xml:space="preserve"> Clinch Rivet Stud: Ball stud</w:t>
      </w:r>
      <w:bookmarkEnd w:id="715"/>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2BD2EE44" w:rsidR="000B382F" w:rsidRDefault="000B382F" w:rsidP="000B382F">
      <w:pPr>
        <w:pStyle w:val="Beschriftung"/>
        <w:spacing w:before="120"/>
      </w:pPr>
      <w:bookmarkStart w:id="716" w:name="_Toc68887663"/>
      <w:r>
        <w:t xml:space="preserve">Table </w:t>
      </w:r>
      <w:r w:rsidR="00ED469A">
        <w:fldChar w:fldCharType="begin"/>
      </w:r>
      <w:r w:rsidR="00ED469A">
        <w:instrText xml:space="preserve"> SEQ Table \* ARABIC </w:instrText>
      </w:r>
      <w:r w:rsidR="00ED469A">
        <w:fldChar w:fldCharType="separate"/>
      </w:r>
      <w:r w:rsidR="00F65AE1">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6"/>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36DF1653"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F65AE1">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F65AE1"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7" w:name="_Toc428456130"/>
      <w:bookmarkStart w:id="718" w:name="_Toc428537093"/>
      <w:bookmarkStart w:id="719" w:name="_Toc428969412"/>
      <w:bookmarkStart w:id="720" w:name="_Toc429052803"/>
      <w:bookmarkStart w:id="721" w:name="_Toc413359590"/>
      <w:bookmarkStart w:id="722" w:name="_Toc3556982"/>
      <w:bookmarkStart w:id="723" w:name="_Toc34747232"/>
      <w:bookmarkStart w:id="724" w:name="_Toc68887430"/>
      <w:bookmarkEnd w:id="717"/>
      <w:bookmarkEnd w:id="718"/>
      <w:bookmarkEnd w:id="719"/>
      <w:bookmarkEnd w:id="720"/>
      <w:r>
        <w:lastRenderedPageBreak/>
        <w:t xml:space="preserve">Threaded Connections: </w:t>
      </w:r>
      <w:r w:rsidRPr="00226A3F">
        <w:t>Bolts and Screws</w:t>
      </w:r>
      <w:bookmarkEnd w:id="721"/>
      <w:bookmarkEnd w:id="722"/>
      <w:bookmarkEnd w:id="723"/>
      <w:bookmarkEnd w:id="724"/>
    </w:p>
    <w:p w14:paraId="1A579FAB" w14:textId="77777777" w:rsidR="002E60CB" w:rsidRPr="00942FED" w:rsidRDefault="002E60CB" w:rsidP="00327322">
      <w:pPr>
        <w:pStyle w:val="berschrift3"/>
      </w:pPr>
      <w:bookmarkStart w:id="725" w:name="_Toc413359591"/>
      <w:bookmarkStart w:id="726" w:name="_Toc3556983"/>
      <w:bookmarkStart w:id="727" w:name="_Toc34747233"/>
      <w:bookmarkStart w:id="728" w:name="_Toc68887431"/>
      <w:r>
        <w:t>Introduction</w:t>
      </w:r>
      <w:bookmarkEnd w:id="725"/>
      <w:bookmarkEnd w:id="726"/>
      <w:bookmarkEnd w:id="727"/>
      <w:bookmarkEnd w:id="728"/>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27682FF1"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75FD858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19F9A2C2">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4080399E" w:rsidR="002E60CB" w:rsidRPr="00226A3F" w:rsidRDefault="00E84826" w:rsidP="00E84826">
      <w:pPr>
        <w:pStyle w:val="Beschriftung"/>
        <w:spacing w:before="120"/>
      </w:pPr>
      <w:bookmarkStart w:id="729" w:name="_Toc413359630"/>
      <w:bookmarkStart w:id="730" w:name="_Toc3557097"/>
      <w:bookmarkStart w:id="731" w:name="_Toc34747348"/>
      <w:bookmarkStart w:id="732" w:name="_Toc68887551"/>
      <w:r>
        <w:t xml:space="preserve">Figure </w:t>
      </w:r>
      <w:r w:rsidR="00406B64">
        <w:fldChar w:fldCharType="begin"/>
      </w:r>
      <w:r w:rsidR="00406B64">
        <w:instrText xml:space="preserve"> SEQ Figure \* ARABIC </w:instrText>
      </w:r>
      <w:r w:rsidR="00406B64">
        <w:fldChar w:fldCharType="separate"/>
      </w:r>
      <w:r w:rsidR="00F65AE1">
        <w:rPr>
          <w:noProof/>
        </w:rPr>
        <w:t>20</w:t>
      </w:r>
      <w:r w:rsidR="00406B64">
        <w:fldChar w:fldCharType="end"/>
      </w:r>
      <w:r>
        <w:t>:</w:t>
      </w:r>
      <w:r w:rsidR="002E60CB">
        <w:t xml:space="preserve"> Bolts and Screws</w:t>
      </w:r>
      <w:bookmarkEnd w:id="729"/>
      <w:bookmarkEnd w:id="730"/>
      <w:bookmarkEnd w:id="731"/>
      <w:bookmarkEnd w:id="732"/>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18E59DDB">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520DA2ED"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3B30DE17" w:rsidR="002E60CB" w:rsidRDefault="002E60CB" w:rsidP="002E60CB">
      <w:pPr>
        <w:pStyle w:val="Beschriftung"/>
        <w:rPr>
          <w:highlight w:val="cyan"/>
        </w:rPr>
      </w:pPr>
      <w:bookmarkStart w:id="733" w:name="_Ref401160020"/>
      <w:bookmarkStart w:id="734" w:name="_Toc413359631"/>
      <w:bookmarkStart w:id="735" w:name="_Toc3557098"/>
      <w:bookmarkStart w:id="736" w:name="_Toc34747349"/>
      <w:bookmarkStart w:id="737" w:name="_Toc68887552"/>
      <w:r>
        <w:t xml:space="preserve">Figure </w:t>
      </w:r>
      <w:r w:rsidR="00406B64">
        <w:fldChar w:fldCharType="begin"/>
      </w:r>
      <w:r w:rsidR="00406B64">
        <w:instrText xml:space="preserve"> SEQ Figure \* ARABIC </w:instrText>
      </w:r>
      <w:r w:rsidR="00406B64">
        <w:fldChar w:fldCharType="separate"/>
      </w:r>
      <w:r w:rsidR="00F65AE1">
        <w:rPr>
          <w:noProof/>
        </w:rPr>
        <w:t>21</w:t>
      </w:r>
      <w:r w:rsidR="00406B64">
        <w:fldChar w:fldCharType="end"/>
      </w:r>
      <w:bookmarkEnd w:id="733"/>
      <w:r>
        <w:t>: Different Screw Forms</w:t>
      </w:r>
      <w:bookmarkEnd w:id="734"/>
      <w:bookmarkEnd w:id="735"/>
      <w:bookmarkEnd w:id="736"/>
      <w:bookmarkEnd w:id="737"/>
    </w:p>
    <w:p w14:paraId="5C349209" w14:textId="77777777" w:rsidR="002E60CB" w:rsidRDefault="004F562F" w:rsidP="002E60CB">
      <w:pPr>
        <w:keepNext/>
        <w:jc w:val="center"/>
      </w:pPr>
      <w:r>
        <w:rPr>
          <w:noProof/>
          <w:lang w:eastAsia="en-US"/>
        </w:rPr>
        <w:drawing>
          <wp:inline distT="0" distB="0" distL="0" distR="0" wp14:anchorId="4B3B9B48" wp14:editId="3BE5A8E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4B0633EC" w:rsidR="002E60CB" w:rsidRPr="001948D2" w:rsidRDefault="002E60CB" w:rsidP="002E60CB">
      <w:pPr>
        <w:pStyle w:val="Beschriftung"/>
        <w:rPr>
          <w:noProof/>
          <w:lang w:val="en-GB" w:eastAsia="en-GB"/>
        </w:rPr>
      </w:pPr>
      <w:bookmarkStart w:id="738" w:name="_Ref401160136"/>
      <w:bookmarkStart w:id="739" w:name="_Toc413359632"/>
      <w:bookmarkStart w:id="740" w:name="_Ref428364733"/>
      <w:bookmarkStart w:id="741" w:name="_Ref428531136"/>
      <w:bookmarkStart w:id="742" w:name="_Toc3557099"/>
      <w:bookmarkStart w:id="743" w:name="_Toc34747350"/>
      <w:bookmarkStart w:id="744" w:name="_Toc68887553"/>
      <w:r>
        <w:t xml:space="preserve">Figure </w:t>
      </w:r>
      <w:r w:rsidR="00406B64">
        <w:fldChar w:fldCharType="begin"/>
      </w:r>
      <w:r w:rsidR="00406B64">
        <w:instrText xml:space="preserve"> SEQ Figure \* ARABIC </w:instrText>
      </w:r>
      <w:r w:rsidR="00406B64">
        <w:fldChar w:fldCharType="separate"/>
      </w:r>
      <w:r w:rsidR="00F65AE1">
        <w:rPr>
          <w:noProof/>
        </w:rPr>
        <w:t>22</w:t>
      </w:r>
      <w:r w:rsidR="00406B64">
        <w:fldChar w:fldCharType="end"/>
      </w:r>
      <w:bookmarkEnd w:id="738"/>
      <w:r>
        <w:t xml:space="preserve">: </w:t>
      </w:r>
      <w:r w:rsidRPr="001B293E">
        <w:t xml:space="preserve">Definition of </w:t>
      </w:r>
      <w:r>
        <w:t>L</w:t>
      </w:r>
      <w:r w:rsidRPr="001B293E">
        <w:t xml:space="preserve">ength and </w:t>
      </w:r>
      <w:r>
        <w:t>H</w:t>
      </w:r>
      <w:r w:rsidRPr="001B293E">
        <w:t xml:space="preserve">ead </w:t>
      </w:r>
      <w:r>
        <w:t>S</w:t>
      </w:r>
      <w:r w:rsidRPr="001B293E">
        <w:t>izes</w:t>
      </w:r>
      <w:bookmarkEnd w:id="739"/>
      <w:bookmarkEnd w:id="740"/>
      <w:bookmarkEnd w:id="741"/>
      <w:bookmarkEnd w:id="742"/>
      <w:bookmarkEnd w:id="743"/>
      <w:bookmarkEnd w:id="744"/>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48EB283">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4802C192"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7240B077" w:rsidR="002E60CB" w:rsidRPr="00F81409" w:rsidRDefault="002E60CB" w:rsidP="002E60CB">
      <w:pPr>
        <w:pStyle w:val="Beschriftung"/>
      </w:pPr>
      <w:bookmarkStart w:id="745" w:name="_Ref413315993"/>
      <w:bookmarkStart w:id="746" w:name="_Toc413359633"/>
      <w:bookmarkStart w:id="747" w:name="_Toc3557100"/>
      <w:bookmarkStart w:id="748" w:name="_Toc34747351"/>
      <w:bookmarkStart w:id="749" w:name="_Toc68887554"/>
      <w:r w:rsidRPr="00F81409">
        <w:t xml:space="preserve">Figure </w:t>
      </w:r>
      <w:r w:rsidR="00406B64">
        <w:fldChar w:fldCharType="begin"/>
      </w:r>
      <w:r w:rsidR="00406B64">
        <w:instrText xml:space="preserve"> SEQ Figure \* ARABIC </w:instrText>
      </w:r>
      <w:r w:rsidR="00406B64">
        <w:fldChar w:fldCharType="separate"/>
      </w:r>
      <w:r w:rsidR="00F65AE1">
        <w:rPr>
          <w:noProof/>
        </w:rPr>
        <w:t>23</w:t>
      </w:r>
      <w:r w:rsidR="00406B64">
        <w:fldChar w:fldCharType="end"/>
      </w:r>
      <w:bookmarkEnd w:id="745"/>
      <w:r w:rsidRPr="00F81409">
        <w:t>: Definition of lead</w:t>
      </w:r>
      <w:r>
        <w:t>,</w:t>
      </w:r>
      <w:r w:rsidRPr="00F81409">
        <w:t xml:space="preserve"> pitch and</w:t>
      </w:r>
      <w:r>
        <w:t xml:space="preserve"> starts</w:t>
      </w:r>
      <w:r w:rsidRPr="00F81409">
        <w:t xml:space="preserve"> of a thread.</w:t>
      </w:r>
      <w:bookmarkEnd w:id="746"/>
      <w:bookmarkEnd w:id="747"/>
      <w:bookmarkEnd w:id="748"/>
      <w:bookmarkEnd w:id="749"/>
      <w:r w:rsidRPr="00F81409">
        <w:t xml:space="preserve"> </w:t>
      </w:r>
    </w:p>
    <w:p w14:paraId="2E070E38" w14:textId="77777777" w:rsidR="00ED267C" w:rsidRPr="00942FED" w:rsidRDefault="00A947CD" w:rsidP="00327322">
      <w:pPr>
        <w:pStyle w:val="berschrift3"/>
      </w:pPr>
      <w:bookmarkStart w:id="750" w:name="_Toc428279395"/>
      <w:bookmarkStart w:id="751" w:name="_Toc428456133"/>
      <w:bookmarkStart w:id="752" w:name="_Toc428537096"/>
      <w:bookmarkStart w:id="753" w:name="_Toc428969415"/>
      <w:bookmarkStart w:id="754" w:name="_Toc429052806"/>
      <w:bookmarkStart w:id="755" w:name="_Toc3556984"/>
      <w:bookmarkStart w:id="756" w:name="_Ref3566661"/>
      <w:bookmarkStart w:id="757" w:name="_Ref4272362"/>
      <w:bookmarkStart w:id="758" w:name="_Toc34747234"/>
      <w:bookmarkStart w:id="759" w:name="_Toc68887432"/>
      <w:bookmarkEnd w:id="750"/>
      <w:bookmarkEnd w:id="751"/>
      <w:bookmarkEnd w:id="752"/>
      <w:bookmarkEnd w:id="753"/>
      <w:bookmarkEnd w:id="754"/>
      <w:r w:rsidRPr="00A947CD">
        <w:t>Contacts and Friction</w:t>
      </w:r>
      <w:bookmarkEnd w:id="755"/>
      <w:bookmarkEnd w:id="756"/>
      <w:bookmarkEnd w:id="757"/>
      <w:bookmarkEnd w:id="758"/>
      <w:bookmarkEnd w:id="759"/>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60" w:name="_Ref3566632"/>
      <w:r>
        <w:rPr>
          <w:rFonts w:cs="Calibri"/>
          <w:lang w:val="en-US" w:eastAsia="en-GB"/>
        </w:rPr>
        <w:t>the thread</w:t>
      </w:r>
      <w:r w:rsidR="00A947CD" w:rsidRPr="00147227">
        <w:rPr>
          <w:rFonts w:cs="Calibri"/>
          <w:lang w:val="en-US" w:eastAsia="en-GB"/>
        </w:rPr>
        <w:t>.</w:t>
      </w:r>
      <w:bookmarkEnd w:id="760"/>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395DD93B"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F65AE1">
        <w:t>Contacts and F</w:t>
      </w:r>
      <w:r w:rsidR="00F65AE1"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F65AE1">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F65AE1">
        <w:t>Local Contact</w:t>
      </w:r>
      <w:r w:rsidR="00F65AE1" w:rsidRPr="0030552A">
        <w:t xml:space="preserve"> </w:t>
      </w:r>
      <w:r w:rsidR="00F65AE1">
        <w:t>Properties</w:t>
      </w:r>
      <w:r w:rsidR="008A71D8">
        <w:rPr>
          <w:rFonts w:cs="Calibri"/>
          <w:szCs w:val="22"/>
          <w:lang w:eastAsia="en-GB"/>
        </w:rPr>
        <w:fldChar w:fldCharType="end"/>
      </w:r>
      <w:r>
        <w:rPr>
          <w:rFonts w:cs="Calibri"/>
          <w:szCs w:val="22"/>
          <w:lang w:eastAsia="en-GB"/>
        </w:rPr>
        <w:t>).</w:t>
      </w:r>
    </w:p>
    <w:p w14:paraId="330D553A" w14:textId="6E7442F1"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F65AE1">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F65AE1">
        <w:t xml:space="preserve">Definition </w:t>
      </w:r>
      <w:r w:rsidR="00F65AE1" w:rsidRPr="00287A00">
        <w:rPr>
          <w:szCs w:val="30"/>
        </w:rPr>
        <w:t xml:space="preserve">of </w:t>
      </w:r>
      <w:r w:rsidR="00F65AE1">
        <w:rPr>
          <w:szCs w:val="30"/>
        </w:rPr>
        <w:t>e</w:t>
      </w:r>
      <w:r w:rsidR="00F65AE1" w:rsidRPr="00287A00">
        <w:rPr>
          <w:szCs w:val="30"/>
        </w:rPr>
        <w:t xml:space="preserve">lement </w:t>
      </w:r>
      <w:r w:rsidR="00F65AE1" w:rsidRPr="00287A00">
        <w:rPr>
          <w:rFonts w:ascii="Courier New" w:hAnsi="Courier New" w:cs="Courier New"/>
          <w:i/>
          <w:szCs w:val="30"/>
        </w:rPr>
        <w:t>&lt;</w:t>
      </w:r>
      <w:proofErr w:type="spellStart"/>
      <w:r w:rsidR="00F65AE1" w:rsidRPr="00287A00">
        <w:rPr>
          <w:rFonts w:ascii="Courier New" w:hAnsi="Courier New" w:cs="Courier New"/>
          <w:i/>
          <w:szCs w:val="30"/>
        </w:rPr>
        <w:t>threaded_connection</w:t>
      </w:r>
      <w:proofErr w:type="spellEnd"/>
      <w:r w:rsidR="00F65AE1">
        <w:rPr>
          <w:rFonts w:ascii="Courier New" w:hAnsi="Courier New" w:cs="Courier New"/>
          <w:i/>
          <w:szCs w:val="30"/>
        </w:rPr>
        <w:t>/</w:t>
      </w:r>
      <w:r w:rsidR="00F65AE1"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1" w:name="_Toc428279398"/>
      <w:bookmarkStart w:id="762" w:name="_Toc428456136"/>
      <w:bookmarkStart w:id="763" w:name="_Toc428537099"/>
      <w:bookmarkStart w:id="764" w:name="_Toc428969418"/>
      <w:bookmarkStart w:id="765" w:name="_Toc429052809"/>
      <w:bookmarkStart w:id="766" w:name="_Toc428279400"/>
      <w:bookmarkStart w:id="767" w:name="_Toc428456138"/>
      <w:bookmarkStart w:id="768" w:name="_Toc428537101"/>
      <w:bookmarkStart w:id="769" w:name="_Toc428969420"/>
      <w:bookmarkStart w:id="770" w:name="_Toc429052811"/>
      <w:bookmarkStart w:id="771" w:name="_Toc428279401"/>
      <w:bookmarkStart w:id="772" w:name="_Toc428456139"/>
      <w:bookmarkStart w:id="773" w:name="_Toc428537102"/>
      <w:bookmarkStart w:id="774" w:name="_Toc428969421"/>
      <w:bookmarkStart w:id="775" w:name="_Toc429052812"/>
      <w:bookmarkStart w:id="776" w:name="_Toc428279402"/>
      <w:bookmarkStart w:id="777" w:name="_Toc428456140"/>
      <w:bookmarkStart w:id="778" w:name="_Toc428537103"/>
      <w:bookmarkStart w:id="779" w:name="_Toc428969422"/>
      <w:bookmarkStart w:id="780" w:name="_Toc429052813"/>
      <w:bookmarkStart w:id="781" w:name="_Toc428279403"/>
      <w:bookmarkStart w:id="782" w:name="_Toc428456141"/>
      <w:bookmarkStart w:id="783" w:name="_Toc428537104"/>
      <w:bookmarkStart w:id="784" w:name="_Toc428969423"/>
      <w:bookmarkStart w:id="785" w:name="_Toc429052814"/>
      <w:bookmarkStart w:id="786" w:name="_Toc428279404"/>
      <w:bookmarkStart w:id="787" w:name="_Toc428456142"/>
      <w:bookmarkStart w:id="788" w:name="_Toc428537105"/>
      <w:bookmarkStart w:id="789" w:name="_Toc428969424"/>
      <w:bookmarkStart w:id="790" w:name="_Toc429052815"/>
      <w:bookmarkStart w:id="791" w:name="_Toc428279405"/>
      <w:bookmarkStart w:id="792" w:name="_Toc428456143"/>
      <w:bookmarkStart w:id="793" w:name="_Toc428537106"/>
      <w:bookmarkStart w:id="794" w:name="_Toc428969425"/>
      <w:bookmarkStart w:id="795" w:name="_Toc429052816"/>
      <w:bookmarkStart w:id="796" w:name="_Toc428279406"/>
      <w:bookmarkStart w:id="797" w:name="_Toc428456144"/>
      <w:bookmarkStart w:id="798" w:name="_Toc428537107"/>
      <w:bookmarkStart w:id="799" w:name="_Toc428969426"/>
      <w:bookmarkStart w:id="800" w:name="_Toc429052817"/>
      <w:bookmarkStart w:id="801" w:name="_Toc428279408"/>
      <w:bookmarkStart w:id="802" w:name="_Toc428456146"/>
      <w:bookmarkStart w:id="803" w:name="_Toc428537109"/>
      <w:bookmarkStart w:id="804" w:name="_Toc428969428"/>
      <w:bookmarkStart w:id="805" w:name="_Toc429052819"/>
      <w:bookmarkStart w:id="806" w:name="_Toc428279409"/>
      <w:bookmarkStart w:id="807" w:name="_Toc428456147"/>
      <w:bookmarkStart w:id="808" w:name="_Toc428537110"/>
      <w:bookmarkStart w:id="809" w:name="_Toc428969429"/>
      <w:bookmarkStart w:id="810" w:name="_Toc429052820"/>
      <w:bookmarkStart w:id="811" w:name="_Toc428279410"/>
      <w:bookmarkStart w:id="812" w:name="_Toc428456148"/>
      <w:bookmarkStart w:id="813" w:name="_Toc428537111"/>
      <w:bookmarkStart w:id="814" w:name="_Toc428969430"/>
      <w:bookmarkStart w:id="815" w:name="_Toc429052821"/>
      <w:bookmarkStart w:id="816" w:name="_Toc428279411"/>
      <w:bookmarkStart w:id="817" w:name="_Toc428456149"/>
      <w:bookmarkStart w:id="818" w:name="_Toc428537112"/>
      <w:bookmarkStart w:id="819" w:name="_Toc428969431"/>
      <w:bookmarkStart w:id="820" w:name="_Toc429052822"/>
      <w:bookmarkStart w:id="821" w:name="_Toc428279413"/>
      <w:bookmarkStart w:id="822" w:name="_Toc428456151"/>
      <w:bookmarkStart w:id="823" w:name="_Toc428537114"/>
      <w:bookmarkStart w:id="824" w:name="_Toc428969433"/>
      <w:bookmarkStart w:id="825" w:name="_Toc429052824"/>
      <w:bookmarkStart w:id="826" w:name="_Toc428279414"/>
      <w:bookmarkStart w:id="827" w:name="_Toc428456152"/>
      <w:bookmarkStart w:id="828" w:name="_Toc428537115"/>
      <w:bookmarkStart w:id="829" w:name="_Toc428969434"/>
      <w:bookmarkStart w:id="830" w:name="_Toc429052825"/>
      <w:bookmarkStart w:id="831" w:name="_Toc428279416"/>
      <w:bookmarkStart w:id="832" w:name="_Toc428456154"/>
      <w:bookmarkStart w:id="833" w:name="_Toc428537117"/>
      <w:bookmarkStart w:id="834" w:name="_Toc428969436"/>
      <w:bookmarkStart w:id="835" w:name="_Toc429052827"/>
      <w:bookmarkStart w:id="836" w:name="_Toc428279417"/>
      <w:bookmarkStart w:id="837" w:name="_Toc428456155"/>
      <w:bookmarkStart w:id="838" w:name="_Toc428537118"/>
      <w:bookmarkStart w:id="839" w:name="_Toc428969437"/>
      <w:bookmarkStart w:id="840" w:name="_Toc429052828"/>
      <w:bookmarkStart w:id="841" w:name="_Toc428279419"/>
      <w:bookmarkStart w:id="842" w:name="_Toc428456157"/>
      <w:bookmarkStart w:id="843" w:name="_Toc428537120"/>
      <w:bookmarkStart w:id="844" w:name="_Toc428969439"/>
      <w:bookmarkStart w:id="845" w:name="_Toc429052830"/>
      <w:bookmarkStart w:id="846" w:name="_Toc428279421"/>
      <w:bookmarkStart w:id="847" w:name="_Toc428456159"/>
      <w:bookmarkStart w:id="848" w:name="_Toc428537122"/>
      <w:bookmarkStart w:id="849" w:name="_Toc428969441"/>
      <w:bookmarkStart w:id="850" w:name="_Toc429052832"/>
      <w:bookmarkStart w:id="851" w:name="_Toc428279422"/>
      <w:bookmarkStart w:id="852" w:name="_Toc428456160"/>
      <w:bookmarkStart w:id="853" w:name="_Toc428537123"/>
      <w:bookmarkStart w:id="854" w:name="_Toc428969442"/>
      <w:bookmarkStart w:id="855" w:name="_Toc429052833"/>
      <w:bookmarkStart w:id="856" w:name="_Toc428279423"/>
      <w:bookmarkStart w:id="857" w:name="_Toc428456161"/>
      <w:bookmarkStart w:id="858" w:name="_Toc428537124"/>
      <w:bookmarkStart w:id="859" w:name="_Toc428969443"/>
      <w:bookmarkStart w:id="860" w:name="_Toc429052834"/>
      <w:bookmarkStart w:id="861" w:name="_Toc428279424"/>
      <w:bookmarkStart w:id="862" w:name="_Toc428456162"/>
      <w:bookmarkStart w:id="863" w:name="_Toc428537125"/>
      <w:bookmarkStart w:id="864" w:name="_Toc428969444"/>
      <w:bookmarkStart w:id="865" w:name="_Toc429052835"/>
      <w:bookmarkStart w:id="866" w:name="_Toc428279426"/>
      <w:bookmarkStart w:id="867" w:name="_Toc428456164"/>
      <w:bookmarkStart w:id="868" w:name="_Toc428537127"/>
      <w:bookmarkStart w:id="869" w:name="_Toc428969446"/>
      <w:bookmarkStart w:id="870" w:name="_Toc429052837"/>
      <w:bookmarkStart w:id="871" w:name="_Toc428279427"/>
      <w:bookmarkStart w:id="872" w:name="_Toc428456165"/>
      <w:bookmarkStart w:id="873" w:name="_Toc428537128"/>
      <w:bookmarkStart w:id="874" w:name="_Toc428969447"/>
      <w:bookmarkStart w:id="875" w:name="_Toc429052838"/>
      <w:bookmarkStart w:id="876" w:name="_Toc428279431"/>
      <w:bookmarkStart w:id="877" w:name="_Toc428456169"/>
      <w:bookmarkStart w:id="878" w:name="_Toc428537132"/>
      <w:bookmarkStart w:id="879" w:name="_Toc428969451"/>
      <w:bookmarkStart w:id="880" w:name="_Toc429052842"/>
      <w:bookmarkStart w:id="881" w:name="_Toc428279432"/>
      <w:bookmarkStart w:id="882" w:name="_Toc428456170"/>
      <w:bookmarkStart w:id="883" w:name="_Toc428537133"/>
      <w:bookmarkStart w:id="884" w:name="_Toc428969452"/>
      <w:bookmarkStart w:id="885" w:name="_Toc429052843"/>
      <w:bookmarkStart w:id="886" w:name="_Toc428279434"/>
      <w:bookmarkStart w:id="887" w:name="_Toc428456172"/>
      <w:bookmarkStart w:id="888" w:name="_Toc428537135"/>
      <w:bookmarkStart w:id="889" w:name="_Toc428969454"/>
      <w:bookmarkStart w:id="890" w:name="_Toc429052845"/>
      <w:bookmarkStart w:id="891" w:name="_Toc428279435"/>
      <w:bookmarkStart w:id="892" w:name="_Toc428456173"/>
      <w:bookmarkStart w:id="893" w:name="_Toc428537136"/>
      <w:bookmarkStart w:id="894" w:name="_Toc428969455"/>
      <w:bookmarkStart w:id="895" w:name="_Toc429052846"/>
      <w:bookmarkStart w:id="896" w:name="_Toc428279439"/>
      <w:bookmarkStart w:id="897" w:name="_Toc428456177"/>
      <w:bookmarkStart w:id="898" w:name="_Toc428537140"/>
      <w:bookmarkStart w:id="899" w:name="_Toc428969459"/>
      <w:bookmarkStart w:id="900" w:name="_Toc429052850"/>
      <w:bookmarkStart w:id="901" w:name="_Toc428279440"/>
      <w:bookmarkStart w:id="902" w:name="_Toc428456178"/>
      <w:bookmarkStart w:id="903" w:name="_Toc428537141"/>
      <w:bookmarkStart w:id="904" w:name="_Toc428969460"/>
      <w:bookmarkStart w:id="905" w:name="_Toc429052851"/>
      <w:bookmarkStart w:id="906" w:name="_Toc428279441"/>
      <w:bookmarkStart w:id="907" w:name="_Toc428456179"/>
      <w:bookmarkStart w:id="908" w:name="_Toc428537142"/>
      <w:bookmarkStart w:id="909" w:name="_Toc428969461"/>
      <w:bookmarkStart w:id="910" w:name="_Toc429052852"/>
      <w:bookmarkStart w:id="911" w:name="_Toc428279442"/>
      <w:bookmarkStart w:id="912" w:name="_Toc428456180"/>
      <w:bookmarkStart w:id="913" w:name="_Toc428537143"/>
      <w:bookmarkStart w:id="914" w:name="_Toc428969462"/>
      <w:bookmarkStart w:id="915" w:name="_Toc429052853"/>
      <w:bookmarkStart w:id="916" w:name="_Toc428279444"/>
      <w:bookmarkStart w:id="917" w:name="_Toc428456182"/>
      <w:bookmarkStart w:id="918" w:name="_Toc428537145"/>
      <w:bookmarkStart w:id="919" w:name="_Toc428969464"/>
      <w:bookmarkStart w:id="920" w:name="_Toc429052855"/>
      <w:bookmarkStart w:id="921" w:name="_Toc428279445"/>
      <w:bookmarkStart w:id="922" w:name="_Toc428456183"/>
      <w:bookmarkStart w:id="923" w:name="_Toc428537146"/>
      <w:bookmarkStart w:id="924" w:name="_Toc428969465"/>
      <w:bookmarkStart w:id="925" w:name="_Toc429052856"/>
      <w:bookmarkStart w:id="926" w:name="_Toc428279449"/>
      <w:bookmarkStart w:id="927" w:name="_Toc428456187"/>
      <w:bookmarkStart w:id="928" w:name="_Toc428537150"/>
      <w:bookmarkStart w:id="929" w:name="_Toc428969469"/>
      <w:bookmarkStart w:id="930" w:name="_Toc429052860"/>
      <w:bookmarkStart w:id="931" w:name="_Toc428279450"/>
      <w:bookmarkStart w:id="932" w:name="_Toc428456188"/>
      <w:bookmarkStart w:id="933" w:name="_Toc428537151"/>
      <w:bookmarkStart w:id="934" w:name="_Toc428969470"/>
      <w:bookmarkStart w:id="935" w:name="_Toc429052861"/>
      <w:bookmarkStart w:id="936" w:name="_Toc428279452"/>
      <w:bookmarkStart w:id="937" w:name="_Toc428456190"/>
      <w:bookmarkStart w:id="938" w:name="_Toc428537153"/>
      <w:bookmarkStart w:id="939" w:name="_Toc428969472"/>
      <w:bookmarkStart w:id="940" w:name="_Toc429052863"/>
      <w:bookmarkStart w:id="941" w:name="_Toc428279453"/>
      <w:bookmarkStart w:id="942" w:name="_Toc428456191"/>
      <w:bookmarkStart w:id="943" w:name="_Toc428537154"/>
      <w:bookmarkStart w:id="944" w:name="_Toc428969473"/>
      <w:bookmarkStart w:id="945" w:name="_Toc429052864"/>
      <w:bookmarkStart w:id="946" w:name="_Toc428279457"/>
      <w:bookmarkStart w:id="947" w:name="_Toc428456195"/>
      <w:bookmarkStart w:id="948" w:name="_Toc428537158"/>
      <w:bookmarkStart w:id="949" w:name="_Toc428969477"/>
      <w:bookmarkStart w:id="950" w:name="_Toc429052868"/>
      <w:bookmarkStart w:id="951" w:name="_Toc428279458"/>
      <w:bookmarkStart w:id="952" w:name="_Toc428456196"/>
      <w:bookmarkStart w:id="953" w:name="_Toc428537159"/>
      <w:bookmarkStart w:id="954" w:name="_Toc428969478"/>
      <w:bookmarkStart w:id="955" w:name="_Toc429052869"/>
      <w:bookmarkStart w:id="956" w:name="_Toc428279459"/>
      <w:bookmarkStart w:id="957" w:name="_Toc428456197"/>
      <w:bookmarkStart w:id="958" w:name="_Toc428537160"/>
      <w:bookmarkStart w:id="959" w:name="_Toc428969479"/>
      <w:bookmarkStart w:id="960" w:name="_Toc429052870"/>
      <w:bookmarkStart w:id="961" w:name="_Toc428279461"/>
      <w:bookmarkStart w:id="962" w:name="_Toc428456199"/>
      <w:bookmarkStart w:id="963" w:name="_Toc428537162"/>
      <w:bookmarkStart w:id="964" w:name="_Toc428969481"/>
      <w:bookmarkStart w:id="965" w:name="_Toc429052872"/>
      <w:bookmarkStart w:id="966" w:name="_Toc428279462"/>
      <w:bookmarkStart w:id="967" w:name="_Toc428456200"/>
      <w:bookmarkStart w:id="968" w:name="_Toc428537163"/>
      <w:bookmarkStart w:id="969" w:name="_Toc428969482"/>
      <w:bookmarkStart w:id="970" w:name="_Toc429052873"/>
      <w:bookmarkStart w:id="971" w:name="_Toc428279463"/>
      <w:bookmarkStart w:id="972" w:name="_Toc428456201"/>
      <w:bookmarkStart w:id="973" w:name="_Toc428537164"/>
      <w:bookmarkStart w:id="974" w:name="_Toc428969483"/>
      <w:bookmarkStart w:id="975" w:name="_Toc429052874"/>
      <w:bookmarkStart w:id="976" w:name="_Toc428279464"/>
      <w:bookmarkStart w:id="977" w:name="_Toc428456202"/>
      <w:bookmarkStart w:id="978" w:name="_Toc428537165"/>
      <w:bookmarkStart w:id="979" w:name="_Toc428969484"/>
      <w:bookmarkStart w:id="980" w:name="_Toc429052875"/>
      <w:bookmarkStart w:id="981" w:name="_Toc428279465"/>
      <w:bookmarkStart w:id="982" w:name="_Toc428456203"/>
      <w:bookmarkStart w:id="983" w:name="_Toc428537166"/>
      <w:bookmarkStart w:id="984" w:name="_Toc428969485"/>
      <w:bookmarkStart w:id="985" w:name="_Toc429052876"/>
      <w:bookmarkStart w:id="986" w:name="_Toc428279467"/>
      <w:bookmarkStart w:id="987" w:name="_Toc428456205"/>
      <w:bookmarkStart w:id="988" w:name="_Toc428537168"/>
      <w:bookmarkStart w:id="989" w:name="_Toc428969487"/>
      <w:bookmarkStart w:id="990" w:name="_Toc429052878"/>
      <w:bookmarkStart w:id="991" w:name="_Toc428279470"/>
      <w:bookmarkStart w:id="992" w:name="_Toc428456208"/>
      <w:bookmarkStart w:id="993" w:name="_Toc428537171"/>
      <w:bookmarkStart w:id="994" w:name="_Toc428969490"/>
      <w:bookmarkStart w:id="995" w:name="_Toc429052881"/>
      <w:bookmarkStart w:id="996" w:name="_Toc428279471"/>
      <w:bookmarkStart w:id="997" w:name="_Toc428456209"/>
      <w:bookmarkStart w:id="998" w:name="_Toc428537172"/>
      <w:bookmarkStart w:id="999" w:name="_Toc428969491"/>
      <w:bookmarkStart w:id="1000" w:name="_Toc429052882"/>
      <w:bookmarkStart w:id="1001" w:name="_Toc428279472"/>
      <w:bookmarkStart w:id="1002" w:name="_Toc428456210"/>
      <w:bookmarkStart w:id="1003" w:name="_Toc428537173"/>
      <w:bookmarkStart w:id="1004" w:name="_Toc428969492"/>
      <w:bookmarkStart w:id="1005" w:name="_Toc429052883"/>
      <w:bookmarkStart w:id="1006" w:name="_Toc428279473"/>
      <w:bookmarkStart w:id="1007" w:name="_Toc428456211"/>
      <w:bookmarkStart w:id="1008" w:name="_Toc428537174"/>
      <w:bookmarkStart w:id="1009" w:name="_Toc428969493"/>
      <w:bookmarkStart w:id="1010" w:name="_Toc429052884"/>
      <w:bookmarkStart w:id="1011" w:name="_Toc428279474"/>
      <w:bookmarkStart w:id="1012" w:name="_Toc428456212"/>
      <w:bookmarkStart w:id="1013" w:name="_Toc428537175"/>
      <w:bookmarkStart w:id="1014" w:name="_Toc428969494"/>
      <w:bookmarkStart w:id="1015" w:name="_Toc429052885"/>
      <w:bookmarkStart w:id="1016" w:name="_Toc428279475"/>
      <w:bookmarkStart w:id="1017" w:name="_Toc428456213"/>
      <w:bookmarkStart w:id="1018" w:name="_Toc428537176"/>
      <w:bookmarkStart w:id="1019" w:name="_Toc428969495"/>
      <w:bookmarkStart w:id="1020" w:name="_Toc429052886"/>
      <w:bookmarkStart w:id="1021" w:name="_Toc428279476"/>
      <w:bookmarkStart w:id="1022" w:name="_Toc428456214"/>
      <w:bookmarkStart w:id="1023" w:name="_Toc428537177"/>
      <w:bookmarkStart w:id="1024" w:name="_Toc428969496"/>
      <w:bookmarkStart w:id="1025" w:name="_Toc429052887"/>
      <w:bookmarkStart w:id="1026" w:name="_Toc428279481"/>
      <w:bookmarkStart w:id="1027" w:name="_Toc428456219"/>
      <w:bookmarkStart w:id="1028" w:name="_Toc428537182"/>
      <w:bookmarkStart w:id="1029" w:name="_Toc428969501"/>
      <w:bookmarkStart w:id="1030" w:name="_Toc429052892"/>
      <w:bookmarkStart w:id="1031" w:name="_Toc428279482"/>
      <w:bookmarkStart w:id="1032" w:name="_Toc428456220"/>
      <w:bookmarkStart w:id="1033" w:name="_Toc428537183"/>
      <w:bookmarkStart w:id="1034" w:name="_Toc428969502"/>
      <w:bookmarkStart w:id="1035" w:name="_Toc429052893"/>
      <w:bookmarkStart w:id="1036" w:name="_Toc428279490"/>
      <w:bookmarkStart w:id="1037" w:name="_Toc428456228"/>
      <w:bookmarkStart w:id="1038" w:name="_Toc428537191"/>
      <w:bookmarkStart w:id="1039" w:name="_Toc428969510"/>
      <w:bookmarkStart w:id="1040" w:name="_Toc429052901"/>
      <w:bookmarkStart w:id="1041" w:name="_Toc428279504"/>
      <w:bookmarkStart w:id="1042" w:name="_Toc428456242"/>
      <w:bookmarkStart w:id="1043" w:name="_Toc428537205"/>
      <w:bookmarkStart w:id="1044" w:name="_Toc428969524"/>
      <w:bookmarkStart w:id="1045" w:name="_Toc429052915"/>
      <w:bookmarkStart w:id="1046" w:name="_Toc428279508"/>
      <w:bookmarkStart w:id="1047" w:name="_Toc428456246"/>
      <w:bookmarkStart w:id="1048" w:name="_Toc428537209"/>
      <w:bookmarkStart w:id="1049" w:name="_Toc428969528"/>
      <w:bookmarkStart w:id="1050" w:name="_Toc429052919"/>
      <w:bookmarkStart w:id="1051" w:name="_Toc428279509"/>
      <w:bookmarkStart w:id="1052" w:name="_Toc428456247"/>
      <w:bookmarkStart w:id="1053" w:name="_Toc428537210"/>
      <w:bookmarkStart w:id="1054" w:name="_Toc428969529"/>
      <w:bookmarkStart w:id="1055" w:name="_Toc429052920"/>
      <w:bookmarkStart w:id="1056" w:name="_Toc428279510"/>
      <w:bookmarkStart w:id="1057" w:name="_Toc428456248"/>
      <w:bookmarkStart w:id="1058" w:name="_Toc428537211"/>
      <w:bookmarkStart w:id="1059" w:name="_Toc428969530"/>
      <w:bookmarkStart w:id="1060" w:name="_Toc429052921"/>
      <w:bookmarkStart w:id="1061" w:name="_Toc428279512"/>
      <w:bookmarkStart w:id="1062" w:name="_Toc428456250"/>
      <w:bookmarkStart w:id="1063" w:name="_Toc428537213"/>
      <w:bookmarkStart w:id="1064" w:name="_Toc428969532"/>
      <w:bookmarkStart w:id="1065" w:name="_Toc429052923"/>
      <w:bookmarkStart w:id="1066" w:name="_Toc428279516"/>
      <w:bookmarkStart w:id="1067" w:name="_Toc428456254"/>
      <w:bookmarkStart w:id="1068" w:name="_Toc428537217"/>
      <w:bookmarkStart w:id="1069" w:name="_Toc428969536"/>
      <w:bookmarkStart w:id="1070" w:name="_Toc429052927"/>
      <w:bookmarkStart w:id="1071" w:name="_Toc428279517"/>
      <w:bookmarkStart w:id="1072" w:name="_Toc428456255"/>
      <w:bookmarkStart w:id="1073" w:name="_Toc428537218"/>
      <w:bookmarkStart w:id="1074" w:name="_Toc428969537"/>
      <w:bookmarkStart w:id="1075" w:name="_Toc429052928"/>
      <w:bookmarkStart w:id="1076" w:name="_Toc428279521"/>
      <w:bookmarkStart w:id="1077" w:name="_Toc428456259"/>
      <w:bookmarkStart w:id="1078" w:name="_Toc428537222"/>
      <w:bookmarkStart w:id="1079" w:name="_Toc428969541"/>
      <w:bookmarkStart w:id="1080" w:name="_Toc429052932"/>
      <w:bookmarkStart w:id="1081" w:name="_Toc428279522"/>
      <w:bookmarkStart w:id="1082" w:name="_Toc428456260"/>
      <w:bookmarkStart w:id="1083" w:name="_Toc428537223"/>
      <w:bookmarkStart w:id="1084" w:name="_Toc428969542"/>
      <w:bookmarkStart w:id="1085" w:name="_Toc429052933"/>
      <w:bookmarkStart w:id="1086" w:name="_Toc428279523"/>
      <w:bookmarkStart w:id="1087" w:name="_Toc428456261"/>
      <w:bookmarkStart w:id="1088" w:name="_Toc428537224"/>
      <w:bookmarkStart w:id="1089" w:name="_Toc428969543"/>
      <w:bookmarkStart w:id="1090" w:name="_Toc429052934"/>
      <w:bookmarkStart w:id="1091" w:name="_Toc428279524"/>
      <w:bookmarkStart w:id="1092" w:name="_Toc428456262"/>
      <w:bookmarkStart w:id="1093" w:name="_Toc428537225"/>
      <w:bookmarkStart w:id="1094" w:name="_Toc428969544"/>
      <w:bookmarkStart w:id="1095" w:name="_Toc429052935"/>
      <w:bookmarkStart w:id="1096" w:name="_Toc428279525"/>
      <w:bookmarkStart w:id="1097" w:name="_Toc428456263"/>
      <w:bookmarkStart w:id="1098" w:name="_Toc428537226"/>
      <w:bookmarkStart w:id="1099" w:name="_Toc428969545"/>
      <w:bookmarkStart w:id="1100" w:name="_Toc429052936"/>
      <w:bookmarkStart w:id="1101" w:name="_Toc428279526"/>
      <w:bookmarkStart w:id="1102" w:name="_Toc428456264"/>
      <w:bookmarkStart w:id="1103" w:name="_Toc428537227"/>
      <w:bookmarkStart w:id="1104" w:name="_Toc428969546"/>
      <w:bookmarkStart w:id="1105" w:name="_Toc429052937"/>
      <w:bookmarkStart w:id="1106" w:name="_Toc413359593"/>
      <w:bookmarkStart w:id="1107" w:name="_Toc3556985"/>
      <w:bookmarkStart w:id="1108" w:name="_Ref27683404"/>
      <w:bookmarkStart w:id="1109" w:name="_Ref34740002"/>
      <w:bookmarkStart w:id="1110" w:name="_Ref34740021"/>
      <w:bookmarkStart w:id="1111" w:name="_Ref34652201"/>
      <w:bookmarkStart w:id="1112" w:name="_Ref34652251"/>
      <w:bookmarkStart w:id="1113" w:name="_Toc34747235"/>
      <w:bookmarkStart w:id="1114" w:name="_Toc68887433"/>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6"/>
      <w:bookmarkEnd w:id="1107"/>
      <w:bookmarkEnd w:id="1108"/>
      <w:bookmarkEnd w:id="1109"/>
      <w:bookmarkEnd w:id="1110"/>
      <w:bookmarkEnd w:id="1111"/>
      <w:bookmarkEnd w:id="1112"/>
      <w:bookmarkEnd w:id="1113"/>
      <w:bookmarkEnd w:id="1114"/>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400AB98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75C718E3" w14:textId="07A5AD21" w:rsidR="001E6C77" w:rsidRPr="00656253" w:rsidRDefault="001E6C77" w:rsidP="00245478">
      <w:pPr>
        <w:pStyle w:val="Beschriftung"/>
        <w:spacing w:before="120"/>
        <w:rPr>
          <w:b w:val="0"/>
          <w:i/>
          <w:kern w:val="22"/>
          <w:sz w:val="22"/>
        </w:rPr>
      </w:pPr>
      <w:bookmarkStart w:id="1115" w:name="_Toc3566457"/>
      <w:bookmarkStart w:id="1116" w:name="_Toc34747458"/>
      <w:bookmarkStart w:id="1117" w:name="_Toc68887664"/>
      <w:r>
        <w:t xml:space="preserve">Table </w:t>
      </w:r>
      <w:r w:rsidR="00ED469A">
        <w:fldChar w:fldCharType="begin"/>
      </w:r>
      <w:r w:rsidR="00ED469A">
        <w:instrText xml:space="preserve"> SEQ Table \* ARABIC </w:instrText>
      </w:r>
      <w:r w:rsidR="00ED469A">
        <w:fldChar w:fldCharType="separate"/>
      </w:r>
      <w:r w:rsidR="00F65AE1">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5"/>
      <w:bookmarkEnd w:id="1116"/>
      <w:bookmarkEnd w:id="1117"/>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2565C7CB"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F65AE1">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F65AE1"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5585BFA" w:rsidR="002E60CB" w:rsidRDefault="002E60CB" w:rsidP="002E60CB">
      <w:pPr>
        <w:spacing w:before="120"/>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F65AE1">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F65AE1" w:rsidRPr="007055D9">
        <w:t xml:space="preserve">User Specific Data </w:t>
      </w:r>
      <w:r w:rsidR="00F65AE1" w:rsidRPr="00F65AE1">
        <w:rPr>
          <w:rStyle w:val="elementdeftypeChar"/>
        </w:rPr>
        <w:t>&lt;appdata</w:t>
      </w:r>
      <w:ins w:id="1119" w:author="Dr. Carsten Franke" w:date="2021-01-27T10:49:00Z">
        <w:r w:rsidR="00F65AE1" w:rsidRPr="00F65AE1">
          <w:rPr>
            <w:rStyle w:val="elementdeftypeChar"/>
          </w:rPr>
          <w:t>/</w:t>
        </w:r>
      </w:ins>
      <w:r w:rsidR="00F65AE1"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2F3A0A43" w:rsidR="00E915E1" w:rsidRDefault="00E915E1" w:rsidP="00E915E1">
      <w:pPr>
        <w:spacing w:before="120"/>
        <w:rPr>
          <w:szCs w:val="22"/>
        </w:rPr>
      </w:pPr>
      <w:r w:rsidRPr="00DA6777">
        <w:rPr>
          <w:szCs w:val="22"/>
        </w:rPr>
        <w:t xml:space="preserve">This follows the </w:t>
      </w:r>
      <w:del w:id="1120"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1"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2" w:author="Dr. Carsten Franke" w:date="2021-01-27T11:04:00Z">
        <w:r w:rsidR="00443412">
          <w:rPr>
            <w:szCs w:val="22"/>
          </w:rPr>
          <w:fldChar w:fldCharType="separate"/>
        </w:r>
      </w:ins>
      <w:r w:rsidR="00F65AE1">
        <w:rPr>
          <w:szCs w:val="22"/>
        </w:rPr>
        <w:t>5.2.2</w:t>
      </w:r>
      <w:ins w:id="1123"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4" w:author="Dr. Carsten Franke" w:date="2021-01-27T11:04:00Z">
        <w:r w:rsidR="00443412">
          <w:rPr>
            <w:szCs w:val="22"/>
          </w:rPr>
          <w:fldChar w:fldCharType="separate"/>
        </w:r>
      </w:ins>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1125" w:author="Dr. Carsten Franke" w:date="2021-01-27T11:04:00Z">
        <w:r w:rsidR="00443412">
          <w:rPr>
            <w:szCs w:val="22"/>
          </w:rPr>
          <w:fldChar w:fldCharType="end"/>
        </w:r>
      </w:ins>
      <w:del w:id="1126"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D56B222" w:rsidR="002E60CB" w:rsidRDefault="002E60CB" w:rsidP="00913551">
      <w:pPr>
        <w:pStyle w:val="Beschriftung"/>
        <w:spacing w:before="120"/>
      </w:pPr>
      <w:bookmarkStart w:id="1127" w:name="_Ref409694950"/>
      <w:bookmarkStart w:id="1128" w:name="_Toc3566458"/>
      <w:bookmarkStart w:id="1129" w:name="_Toc34747459"/>
      <w:bookmarkStart w:id="1130" w:name="_Toc68887665"/>
      <w:r>
        <w:t xml:space="preserve">Table </w:t>
      </w:r>
      <w:r w:rsidR="00ED469A">
        <w:fldChar w:fldCharType="begin"/>
      </w:r>
      <w:r w:rsidR="00ED469A">
        <w:instrText xml:space="preserve"> SEQ Table \* ARABIC </w:instrText>
      </w:r>
      <w:r w:rsidR="00ED469A">
        <w:fldChar w:fldCharType="separate"/>
      </w:r>
      <w:r w:rsidR="00F65AE1">
        <w:rPr>
          <w:noProof/>
        </w:rPr>
        <w:t>50</w:t>
      </w:r>
      <w:r w:rsidR="00ED469A">
        <w:fldChar w:fldCharType="end"/>
      </w:r>
      <w:bookmarkEnd w:id="1127"/>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8"/>
      <w:bookmarkEnd w:id="1129"/>
      <w:bookmarkEnd w:id="1130"/>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23DD1CFA"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F65AE1">
        <w:t xml:space="preserve">Figure </w:t>
      </w:r>
      <w:r w:rsidR="00F65AE1">
        <w:rPr>
          <w:noProof/>
        </w:rPr>
        <w:t>22</w:t>
      </w:r>
      <w:r w:rsidR="00F65AE1">
        <w:t xml:space="preserve">: </w:t>
      </w:r>
      <w:r w:rsidR="00F65AE1" w:rsidRPr="001B293E">
        <w:t xml:space="preserve">Definition of </w:t>
      </w:r>
      <w:r w:rsidR="00F65AE1">
        <w:t>L</w:t>
      </w:r>
      <w:r w:rsidR="00F65AE1" w:rsidRPr="001B293E">
        <w:t xml:space="preserve">ength and </w:t>
      </w:r>
      <w:r w:rsidR="00F65AE1">
        <w:t>H</w:t>
      </w:r>
      <w:r w:rsidR="00F65AE1" w:rsidRPr="001B293E">
        <w:t xml:space="preserve">ead </w:t>
      </w:r>
      <w:r w:rsidR="00F65AE1">
        <w:t>S</w:t>
      </w:r>
      <w:r w:rsidR="00F65AE1"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74AD55FE"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119CD0C" w:rsidR="002E60CB" w:rsidRDefault="002E60CB" w:rsidP="00E7538E">
      <w:pPr>
        <w:pStyle w:val="Beschriftung"/>
        <w:spacing w:before="120"/>
      </w:pPr>
      <w:bookmarkStart w:id="1131" w:name="_Toc3566459"/>
      <w:bookmarkStart w:id="1132" w:name="_Toc34747460"/>
      <w:bookmarkStart w:id="1133" w:name="_Toc68887666"/>
      <w:r>
        <w:t xml:space="preserve">Table </w:t>
      </w:r>
      <w:r w:rsidR="00ED469A">
        <w:fldChar w:fldCharType="begin"/>
      </w:r>
      <w:r w:rsidR="00ED469A">
        <w:instrText xml:space="preserve"> SEQ Table \* ARABIC </w:instrText>
      </w:r>
      <w:r w:rsidR="00ED469A">
        <w:fldChar w:fldCharType="separate"/>
      </w:r>
      <w:r w:rsidR="00F65AE1">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1"/>
      <w:bookmarkEnd w:id="1132"/>
      <w:bookmarkEnd w:id="1133"/>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6D48E3C9"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F65AE1">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4" w:name="_Toc428279528"/>
      <w:bookmarkStart w:id="1135" w:name="_Toc428456266"/>
      <w:bookmarkStart w:id="1136" w:name="_Toc428537229"/>
      <w:bookmarkStart w:id="1137" w:name="_Toc428969548"/>
      <w:bookmarkStart w:id="1138" w:name="_Toc429052939"/>
      <w:bookmarkStart w:id="1139" w:name="_Toc413359594"/>
      <w:bookmarkStart w:id="1140" w:name="_Toc3556986"/>
      <w:bookmarkStart w:id="1141" w:name="_Toc34747236"/>
      <w:bookmarkStart w:id="1142" w:name="_Toc68887434"/>
      <w:bookmarkEnd w:id="1134"/>
      <w:bookmarkEnd w:id="1135"/>
      <w:bookmarkEnd w:id="1136"/>
      <w:bookmarkEnd w:id="1137"/>
      <w:bookmarkEnd w:id="1138"/>
      <w:r>
        <w:t>Washer</w:t>
      </w:r>
      <w:bookmarkEnd w:id="1139"/>
      <w:bookmarkEnd w:id="1140"/>
      <w:bookmarkEnd w:id="1141"/>
      <w:bookmarkEnd w:id="1142"/>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423F0F5C" w:rsidR="002E60CB" w:rsidRDefault="002E60CB" w:rsidP="00E7538E">
      <w:pPr>
        <w:pStyle w:val="Beschriftung"/>
        <w:spacing w:before="120"/>
      </w:pPr>
      <w:bookmarkStart w:id="1143" w:name="_Toc3566460"/>
      <w:bookmarkStart w:id="1144" w:name="_Toc34747461"/>
      <w:bookmarkStart w:id="1145" w:name="_Toc68887667"/>
      <w:r>
        <w:t xml:space="preserve">Table </w:t>
      </w:r>
      <w:r w:rsidR="00ED469A">
        <w:fldChar w:fldCharType="begin"/>
      </w:r>
      <w:r w:rsidR="00ED469A">
        <w:instrText xml:space="preserve"> SEQ Table \* ARABIC </w:instrText>
      </w:r>
      <w:r w:rsidR="00ED469A">
        <w:fldChar w:fldCharType="separate"/>
      </w:r>
      <w:r w:rsidR="00F65AE1">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3"/>
      <w:bookmarkEnd w:id="1144"/>
      <w:bookmarkEnd w:id="1145"/>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6" w:name="_Toc428456268"/>
      <w:bookmarkStart w:id="1147" w:name="_Toc428537231"/>
      <w:bookmarkStart w:id="1148" w:name="_Toc428969550"/>
      <w:bookmarkStart w:id="1149" w:name="_Toc429052941"/>
      <w:bookmarkStart w:id="1150" w:name="_Toc413359595"/>
      <w:bookmarkStart w:id="1151" w:name="_Toc3556987"/>
      <w:bookmarkStart w:id="1152" w:name="_Toc34747237"/>
      <w:bookmarkStart w:id="1153" w:name="_Toc68887435"/>
      <w:bookmarkEnd w:id="1146"/>
      <w:bookmarkEnd w:id="1147"/>
      <w:bookmarkEnd w:id="1148"/>
      <w:bookmarkEnd w:id="1149"/>
      <w:r>
        <w:t>Nut</w:t>
      </w:r>
      <w:bookmarkEnd w:id="1150"/>
      <w:bookmarkEnd w:id="1151"/>
      <w:bookmarkEnd w:id="1152"/>
      <w:bookmarkEnd w:id="1153"/>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89F8970" w:rsidR="002E60CB" w:rsidRDefault="002E60CB" w:rsidP="00E7538E">
      <w:pPr>
        <w:pStyle w:val="Beschriftung"/>
        <w:spacing w:before="120"/>
        <w:rPr>
          <w:rStyle w:val="elementdeftypeChar"/>
          <w:b/>
        </w:rPr>
      </w:pPr>
      <w:bookmarkStart w:id="1154" w:name="_Toc3566461"/>
      <w:bookmarkStart w:id="1155" w:name="_Toc34747462"/>
      <w:bookmarkStart w:id="1156" w:name="_Toc68887668"/>
      <w:r w:rsidRPr="009158D1">
        <w:t xml:space="preserve">Table </w:t>
      </w:r>
      <w:r w:rsidR="00ED469A">
        <w:fldChar w:fldCharType="begin"/>
      </w:r>
      <w:r w:rsidR="00ED469A">
        <w:instrText xml:space="preserve"> SEQ Table \* ARABIC </w:instrText>
      </w:r>
      <w:r w:rsidR="00ED469A">
        <w:fldChar w:fldCharType="separate"/>
      </w:r>
      <w:r w:rsidR="00F65AE1">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4"/>
      <w:bookmarkEnd w:id="1155"/>
      <w:bookmarkEnd w:id="115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3AB26D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72F4054A"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F65AE1">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6EE01834" w:rsidR="002E60CB" w:rsidRDefault="002E60CB" w:rsidP="00E7538E">
      <w:pPr>
        <w:pStyle w:val="Beschriftung"/>
        <w:spacing w:before="120"/>
      </w:pPr>
      <w:bookmarkStart w:id="1157" w:name="_Toc3566462"/>
      <w:bookmarkStart w:id="1158" w:name="_Toc34747463"/>
      <w:bookmarkStart w:id="1159" w:name="_Toc68887669"/>
      <w:r w:rsidRPr="009158D1">
        <w:t xml:space="preserve">Table </w:t>
      </w:r>
      <w:r w:rsidR="00ED469A">
        <w:fldChar w:fldCharType="begin"/>
      </w:r>
      <w:r w:rsidR="00ED469A">
        <w:instrText xml:space="preserve"> SEQ Table \* ARABIC </w:instrText>
      </w:r>
      <w:r w:rsidR="00ED469A">
        <w:fldChar w:fldCharType="separate"/>
      </w:r>
      <w:r w:rsidR="00F65AE1">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7"/>
      <w:bookmarkEnd w:id="1158"/>
      <w:bookmarkEnd w:id="1159"/>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0" w:name="_Toc428456270"/>
      <w:bookmarkStart w:id="1161" w:name="_Toc428537233"/>
      <w:bookmarkStart w:id="1162" w:name="_Toc428969552"/>
      <w:bookmarkStart w:id="1163" w:name="_Toc429052943"/>
      <w:bookmarkStart w:id="1164" w:name="_Toc413359596"/>
      <w:bookmarkStart w:id="1165" w:name="_Toc3556988"/>
      <w:bookmarkStart w:id="1166" w:name="_Toc34747238"/>
      <w:bookmarkStart w:id="1167" w:name="_Ref401160443"/>
      <w:bookmarkStart w:id="1168" w:name="_Ref401160449"/>
      <w:bookmarkStart w:id="1169" w:name="_Ref401160453"/>
      <w:bookmarkStart w:id="1170" w:name="_Toc68887436"/>
      <w:bookmarkEnd w:id="1160"/>
      <w:bookmarkEnd w:id="1161"/>
      <w:bookmarkEnd w:id="1162"/>
      <w:bookmarkEnd w:id="1163"/>
      <w:r w:rsidRPr="00226A3F">
        <w:t>Bolt</w:t>
      </w:r>
      <w:bookmarkEnd w:id="1164"/>
      <w:bookmarkEnd w:id="1165"/>
      <w:bookmarkEnd w:id="1166"/>
      <w:bookmarkEnd w:id="1170"/>
      <w:r w:rsidRPr="00226A3F">
        <w:t xml:space="preserve"> </w:t>
      </w:r>
      <w:bookmarkEnd w:id="1167"/>
      <w:bookmarkEnd w:id="1168"/>
      <w:bookmarkEnd w:id="1169"/>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62FCD7E9" w:rsidR="002E60CB" w:rsidRDefault="002E60CB" w:rsidP="002474EA">
      <w:pPr>
        <w:pStyle w:val="Beschriftung"/>
        <w:spacing w:before="120"/>
      </w:pPr>
      <w:bookmarkStart w:id="1171" w:name="_Toc3566463"/>
      <w:bookmarkStart w:id="1172" w:name="_Toc34747464"/>
      <w:bookmarkStart w:id="1173" w:name="_Toc68887670"/>
      <w:r>
        <w:t xml:space="preserve">Table </w:t>
      </w:r>
      <w:r w:rsidR="00ED469A">
        <w:fldChar w:fldCharType="begin"/>
      </w:r>
      <w:r w:rsidR="00ED469A">
        <w:instrText xml:space="preserve"> SEQ Table \* ARABIC </w:instrText>
      </w:r>
      <w:r w:rsidR="00ED469A">
        <w:fldChar w:fldCharType="separate"/>
      </w:r>
      <w:r w:rsidR="00F65AE1">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1"/>
      <w:bookmarkEnd w:id="1172"/>
      <w:bookmarkEnd w:id="1173"/>
    </w:p>
    <w:p w14:paraId="3F7844A9" w14:textId="601EDAB7"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5B51D08B"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F65AE1">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4508E166" w:rsidR="002E60CB" w:rsidRDefault="002E60CB" w:rsidP="002474EA">
      <w:pPr>
        <w:pStyle w:val="Beschriftung"/>
        <w:spacing w:before="120"/>
      </w:pPr>
      <w:bookmarkStart w:id="1174" w:name="_Toc3566464"/>
      <w:bookmarkStart w:id="1175" w:name="_Toc34747465"/>
      <w:bookmarkStart w:id="1176" w:name="_Toc68887671"/>
      <w:r>
        <w:lastRenderedPageBreak/>
        <w:t xml:space="preserve">Table </w:t>
      </w:r>
      <w:r w:rsidR="00ED469A">
        <w:fldChar w:fldCharType="begin"/>
      </w:r>
      <w:r w:rsidR="00ED469A">
        <w:instrText xml:space="preserve"> SEQ Table \* ARABIC </w:instrText>
      </w:r>
      <w:r w:rsidR="00ED469A">
        <w:fldChar w:fldCharType="separate"/>
      </w:r>
      <w:r w:rsidR="00F65AE1">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4"/>
      <w:bookmarkEnd w:id="1175"/>
      <w:bookmarkEnd w:id="1176"/>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7" w:name="_Toc428456272"/>
      <w:bookmarkStart w:id="1178" w:name="_Toc428537235"/>
      <w:bookmarkStart w:id="1179" w:name="_Toc428969554"/>
      <w:bookmarkStart w:id="1180" w:name="_Toc429052945"/>
      <w:bookmarkStart w:id="1181" w:name="_Toc3556989"/>
      <w:bookmarkStart w:id="1182" w:name="_Toc34747239"/>
      <w:bookmarkStart w:id="1183" w:name="_Toc68887437"/>
      <w:bookmarkEnd w:id="1177"/>
      <w:bookmarkEnd w:id="1178"/>
      <w:bookmarkEnd w:id="1179"/>
      <w:bookmarkEnd w:id="1180"/>
      <w:r>
        <w:t>Possible Bolt and Screw Assemblies</w:t>
      </w:r>
      <w:bookmarkEnd w:id="1181"/>
      <w:bookmarkEnd w:id="1182"/>
      <w:bookmarkEnd w:id="1183"/>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16335B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6E5B9EC1" w:rsidR="00314F5A" w:rsidRDefault="00E62DBF" w:rsidP="00E62DBF">
      <w:pPr>
        <w:pStyle w:val="Beschriftung"/>
      </w:pPr>
      <w:bookmarkStart w:id="1184" w:name="_Toc3557101"/>
      <w:bookmarkStart w:id="1185" w:name="_Toc34747352"/>
      <w:bookmarkStart w:id="1186" w:name="_Toc68887555"/>
      <w:r>
        <w:t xml:space="preserve">Figure </w:t>
      </w:r>
      <w:r w:rsidR="00406B64">
        <w:fldChar w:fldCharType="begin"/>
      </w:r>
      <w:r w:rsidR="00406B64">
        <w:instrText xml:space="preserve"> SEQ Figure \* ARABIC </w:instrText>
      </w:r>
      <w:r w:rsidR="00406B64">
        <w:fldChar w:fldCharType="separate"/>
      </w:r>
      <w:r w:rsidR="00F65AE1">
        <w:rPr>
          <w:noProof/>
        </w:rPr>
        <w:t>24</w:t>
      </w:r>
      <w:r w:rsidR="00406B64">
        <w:fldChar w:fldCharType="end"/>
      </w:r>
      <w:r>
        <w:t>: Bolt with welded nut</w:t>
      </w:r>
      <w:bookmarkEnd w:id="1184"/>
      <w:bookmarkEnd w:id="1185"/>
      <w:bookmarkEnd w:id="1186"/>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760F8291">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6DF7F77E" w:rsidR="0086511D" w:rsidRDefault="00E62DBF" w:rsidP="00E62DBF">
      <w:pPr>
        <w:pStyle w:val="Beschriftung"/>
      </w:pPr>
      <w:bookmarkStart w:id="1187" w:name="_Ref3568949"/>
      <w:bookmarkStart w:id="1188" w:name="_Toc3557102"/>
      <w:bookmarkStart w:id="1189" w:name="_Ref3568942"/>
      <w:bookmarkStart w:id="1190" w:name="_Toc34747353"/>
      <w:bookmarkStart w:id="1191" w:name="_Toc68887556"/>
      <w:r>
        <w:t xml:space="preserve">Figure </w:t>
      </w:r>
      <w:r w:rsidR="00406B64">
        <w:fldChar w:fldCharType="begin"/>
      </w:r>
      <w:r w:rsidR="00406B64">
        <w:instrText xml:space="preserve"> SEQ Figure \* ARABIC </w:instrText>
      </w:r>
      <w:r w:rsidR="00406B64">
        <w:fldChar w:fldCharType="separate"/>
      </w:r>
      <w:r w:rsidR="00F65AE1">
        <w:rPr>
          <w:noProof/>
        </w:rPr>
        <w:t>25</w:t>
      </w:r>
      <w:r w:rsidR="00406B64">
        <w:fldChar w:fldCharType="end"/>
      </w:r>
      <w:bookmarkEnd w:id="1187"/>
      <w:r>
        <w:t>: Bolt with free nut</w:t>
      </w:r>
      <w:bookmarkEnd w:id="1188"/>
      <w:bookmarkEnd w:id="1189"/>
      <w:bookmarkEnd w:id="1190"/>
      <w:bookmarkEnd w:id="1191"/>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4C10E88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4E3E9EE6" w:rsidR="00A03929" w:rsidRDefault="00E62DBF" w:rsidP="00D35409">
      <w:pPr>
        <w:pStyle w:val="Beschriftung"/>
        <w:rPr>
          <w:b w:val="0"/>
          <w:bCs w:val="0"/>
        </w:rPr>
      </w:pPr>
      <w:bookmarkStart w:id="1192" w:name="_Ref3568964"/>
      <w:bookmarkStart w:id="1193" w:name="_Toc3557103"/>
      <w:bookmarkStart w:id="1194" w:name="_Toc34747354"/>
      <w:bookmarkStart w:id="1195" w:name="_Toc68887557"/>
      <w:r>
        <w:t xml:space="preserve">Figure </w:t>
      </w:r>
      <w:r w:rsidR="00406B64">
        <w:fldChar w:fldCharType="begin"/>
      </w:r>
      <w:r w:rsidR="00406B64">
        <w:instrText xml:space="preserve"> SEQ Figure \* ARABIC </w:instrText>
      </w:r>
      <w:r w:rsidR="00406B64">
        <w:fldChar w:fldCharType="separate"/>
      </w:r>
      <w:r w:rsidR="00F65AE1">
        <w:rPr>
          <w:noProof/>
        </w:rPr>
        <w:t>26</w:t>
      </w:r>
      <w:r w:rsidR="00406B64">
        <w:fldChar w:fldCharType="end"/>
      </w:r>
      <w:bookmarkEnd w:id="1192"/>
      <w:r>
        <w:t>: Screw</w:t>
      </w:r>
      <w:bookmarkEnd w:id="1193"/>
      <w:bookmarkEnd w:id="1194"/>
      <w:bookmarkEnd w:id="1195"/>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3FB4E2E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C89F212" w:rsidR="00A03929" w:rsidRDefault="00E62DBF" w:rsidP="001D764B">
      <w:pPr>
        <w:pStyle w:val="Beschriftung"/>
        <w:spacing w:before="120"/>
      </w:pPr>
      <w:bookmarkStart w:id="1196" w:name="_Toc3557104"/>
      <w:bookmarkStart w:id="1197" w:name="_Toc34747355"/>
      <w:bookmarkStart w:id="1198" w:name="_Toc68887558"/>
      <w:r>
        <w:t xml:space="preserve">Figure </w:t>
      </w:r>
      <w:r w:rsidR="00406B64">
        <w:fldChar w:fldCharType="begin"/>
      </w:r>
      <w:r w:rsidR="00406B64">
        <w:instrText xml:space="preserve"> SEQ Figure \* ARABIC </w:instrText>
      </w:r>
      <w:r w:rsidR="00406B64">
        <w:fldChar w:fldCharType="separate"/>
      </w:r>
      <w:r w:rsidR="00F65AE1">
        <w:rPr>
          <w:noProof/>
        </w:rPr>
        <w:t>27</w:t>
      </w:r>
      <w:r w:rsidR="00406B64">
        <w:fldChar w:fldCharType="end"/>
      </w:r>
      <w:r>
        <w:t>: Welded stud with free nut</w:t>
      </w:r>
      <w:bookmarkEnd w:id="1196"/>
      <w:bookmarkEnd w:id="1197"/>
      <w:bookmarkEnd w:id="1198"/>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19716E5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B556960" w:rsidR="007B3BC4" w:rsidRDefault="00E82958" w:rsidP="00E82958">
      <w:pPr>
        <w:pStyle w:val="Beschriftung"/>
        <w:rPr>
          <w:lang w:eastAsia="x-none"/>
        </w:rPr>
      </w:pPr>
      <w:bookmarkStart w:id="1199" w:name="_Toc3557105"/>
      <w:bookmarkStart w:id="1200" w:name="_Toc34747356"/>
      <w:bookmarkStart w:id="1201" w:name="_Toc68887559"/>
      <w:r>
        <w:t xml:space="preserve">Figure </w:t>
      </w:r>
      <w:r>
        <w:fldChar w:fldCharType="begin"/>
      </w:r>
      <w:r>
        <w:instrText xml:space="preserve"> SEQ Figure \* ARABIC </w:instrText>
      </w:r>
      <w:r>
        <w:fldChar w:fldCharType="separate"/>
      </w:r>
      <w:r w:rsidR="00F65AE1">
        <w:rPr>
          <w:noProof/>
        </w:rPr>
        <w:t>28</w:t>
      </w:r>
      <w:r>
        <w:fldChar w:fldCharType="end"/>
      </w:r>
      <w:r>
        <w:t>: Plain stud</w:t>
      </w:r>
      <w:bookmarkEnd w:id="1199"/>
      <w:bookmarkEnd w:id="1200"/>
      <w:bookmarkEnd w:id="1201"/>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2" w:name="_Toc428456274"/>
      <w:bookmarkStart w:id="1203" w:name="_Toc428537237"/>
      <w:bookmarkStart w:id="1204" w:name="_Toc428969556"/>
      <w:bookmarkStart w:id="1205" w:name="_Toc429052947"/>
      <w:bookmarkStart w:id="1206" w:name="_Toc428456275"/>
      <w:bookmarkStart w:id="1207" w:name="_Toc428537238"/>
      <w:bookmarkStart w:id="1208" w:name="_Toc428969557"/>
      <w:bookmarkStart w:id="1209" w:name="_Toc429052948"/>
      <w:bookmarkStart w:id="1210" w:name="_Toc413359597"/>
      <w:bookmarkStart w:id="1211" w:name="_Toc3556990"/>
      <w:bookmarkStart w:id="1212" w:name="_Toc34747240"/>
      <w:bookmarkStart w:id="1213" w:name="_Toc68887438"/>
      <w:bookmarkEnd w:id="1202"/>
      <w:bookmarkEnd w:id="1203"/>
      <w:bookmarkEnd w:id="1204"/>
      <w:bookmarkEnd w:id="1205"/>
      <w:bookmarkEnd w:id="1206"/>
      <w:bookmarkEnd w:id="1207"/>
      <w:bookmarkEnd w:id="1208"/>
      <w:bookmarkEnd w:id="1209"/>
      <w:r w:rsidRPr="00226A3F">
        <w:t>Screw</w:t>
      </w:r>
      <w:bookmarkEnd w:id="1210"/>
      <w:bookmarkEnd w:id="1211"/>
      <w:bookmarkEnd w:id="1212"/>
      <w:bookmarkEnd w:id="1213"/>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31E1EA90" w:rsidR="002E60CB" w:rsidRDefault="002E60CB" w:rsidP="00E62DBF">
      <w:pPr>
        <w:pStyle w:val="Beschriftung"/>
        <w:spacing w:before="120"/>
      </w:pPr>
      <w:bookmarkStart w:id="1214" w:name="_Toc3566465"/>
      <w:bookmarkStart w:id="1215" w:name="_Toc34747466"/>
      <w:bookmarkStart w:id="1216" w:name="_Toc68887672"/>
      <w:r>
        <w:t xml:space="preserve">Table </w:t>
      </w:r>
      <w:r w:rsidR="00ED469A">
        <w:fldChar w:fldCharType="begin"/>
      </w:r>
      <w:r w:rsidR="00ED469A">
        <w:instrText xml:space="preserve"> SEQ Table \* ARABIC </w:instrText>
      </w:r>
      <w:r w:rsidR="00ED469A">
        <w:fldChar w:fldCharType="separate"/>
      </w:r>
      <w:r w:rsidR="00F65AE1">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4"/>
      <w:bookmarkEnd w:id="1215"/>
      <w:bookmarkEnd w:id="1216"/>
    </w:p>
    <w:p w14:paraId="726A8A1D" w14:textId="1DBAB1F4"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F65AE1">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4A305E67" w:rsidR="00003FF9" w:rsidRDefault="00003FF9" w:rsidP="00003FF9">
      <w:pPr>
        <w:pStyle w:val="Beschriftung"/>
        <w:spacing w:before="120"/>
        <w:rPr>
          <w:rStyle w:val="elementdeftypeChar"/>
          <w:b/>
        </w:rPr>
      </w:pPr>
      <w:bookmarkStart w:id="1217" w:name="_Toc3566466"/>
      <w:bookmarkStart w:id="1218" w:name="_Toc34747467"/>
      <w:bookmarkStart w:id="1219" w:name="_Toc68887673"/>
      <w:r>
        <w:t xml:space="preserve">Table </w:t>
      </w:r>
      <w:r w:rsidR="00ED469A">
        <w:fldChar w:fldCharType="begin"/>
      </w:r>
      <w:r w:rsidR="00ED469A">
        <w:instrText xml:space="preserve"> SEQ Table \* ARABIC </w:instrText>
      </w:r>
      <w:r w:rsidR="00ED469A">
        <w:fldChar w:fldCharType="separate"/>
      </w:r>
      <w:r w:rsidR="00F65AE1">
        <w:rPr>
          <w:noProof/>
        </w:rPr>
        <w:t>58</w:t>
      </w:r>
      <w:r w:rsidR="00ED469A">
        <w:fldChar w:fldCharType="end"/>
      </w:r>
      <w:r>
        <w:t xml:space="preserve">: </w:t>
      </w:r>
      <w:r w:rsidRPr="00003FF9">
        <w:t xml:space="preserve">Nested elements of element </w:t>
      </w:r>
      <w:r w:rsidRPr="00003FF9">
        <w:rPr>
          <w:rStyle w:val="elementdeftypeChar"/>
          <w:b/>
        </w:rPr>
        <w:t>&lt;screw/&gt;</w:t>
      </w:r>
      <w:bookmarkEnd w:id="1217"/>
      <w:bookmarkEnd w:id="1218"/>
      <w:bookmarkEnd w:id="1219"/>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0" w:name="_Toc3556991"/>
      <w:bookmarkStart w:id="1221" w:name="_Toc34747241"/>
      <w:bookmarkStart w:id="1222" w:name="_Toc68887439"/>
      <w:r>
        <w:t>7.5.7.1 Flow Drilled Screws</w:t>
      </w:r>
      <w:r w:rsidR="00EF4929">
        <w:t xml:space="preserve"> (FDS)</w:t>
      </w:r>
      <w:bookmarkEnd w:id="1220"/>
      <w:bookmarkEnd w:id="1221"/>
      <w:bookmarkEnd w:id="1222"/>
    </w:p>
    <w:p w14:paraId="6AB3B9E6" w14:textId="3CA2757A"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F819DEA" w:rsidR="005C50FA" w:rsidRPr="00EF4929" w:rsidRDefault="00633F2B"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2FA1EE5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3751E58" w:rsidR="005C50FA" w:rsidRPr="005C50FA" w:rsidRDefault="005C50FA" w:rsidP="005C50FA">
      <w:pPr>
        <w:pStyle w:val="Beschriftung"/>
        <w:rPr>
          <w:color w:val="676F76"/>
          <w:sz w:val="21"/>
          <w:szCs w:val="21"/>
          <w:lang w:val="en" w:eastAsia="en-US"/>
        </w:rPr>
      </w:pPr>
      <w:bookmarkStart w:id="1223" w:name="_Toc3557106"/>
      <w:bookmarkStart w:id="1224" w:name="_Toc34747357"/>
      <w:bookmarkStart w:id="1225" w:name="_Toc68887560"/>
      <w:r>
        <w:t xml:space="preserve">Figure </w:t>
      </w:r>
      <w:r w:rsidR="00406B64">
        <w:fldChar w:fldCharType="begin"/>
      </w:r>
      <w:r w:rsidR="00406B64">
        <w:instrText xml:space="preserve"> SEQ Figure \* ARABIC </w:instrText>
      </w:r>
      <w:r w:rsidR="00406B64">
        <w:fldChar w:fldCharType="separate"/>
      </w:r>
      <w:r w:rsidR="00F65AE1">
        <w:rPr>
          <w:noProof/>
        </w:rPr>
        <w:t>29</w:t>
      </w:r>
      <w:r w:rsidR="00406B64">
        <w:fldChar w:fldCharType="end"/>
      </w:r>
      <w:r>
        <w:t xml:space="preserve">: </w:t>
      </w:r>
      <w:r w:rsidR="00EB2983">
        <w:t>Process of Flow Drill Screwing</w:t>
      </w:r>
      <w:bookmarkEnd w:id="1223"/>
      <w:bookmarkEnd w:id="1224"/>
      <w:bookmarkEnd w:id="1225"/>
    </w:p>
    <w:p w14:paraId="0CDCD178" w14:textId="77777777" w:rsidR="00EF4929" w:rsidRDefault="009A40D2" w:rsidP="00EF4929">
      <w:pPr>
        <w:keepNext/>
        <w:jc w:val="center"/>
      </w:pPr>
      <w:r>
        <w:rPr>
          <w:noProof/>
          <w:lang w:eastAsia="en-US"/>
        </w:rPr>
        <w:lastRenderedPageBreak/>
        <w:drawing>
          <wp:inline distT="0" distB="0" distL="0" distR="0" wp14:anchorId="4D6C753A" wp14:editId="724091E8">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F19D282"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DBA2E28" w:rsidR="002E60CB" w:rsidRDefault="00EF4929" w:rsidP="00EF4929">
      <w:pPr>
        <w:pStyle w:val="Beschriftung"/>
      </w:pPr>
      <w:bookmarkStart w:id="1226" w:name="_Toc3557107"/>
      <w:bookmarkStart w:id="1227" w:name="_Toc34747358"/>
      <w:bookmarkStart w:id="1228" w:name="_Toc68887561"/>
      <w:r>
        <w:t xml:space="preserve">Figure </w:t>
      </w:r>
      <w:r w:rsidR="00406B64">
        <w:fldChar w:fldCharType="begin"/>
      </w:r>
      <w:r w:rsidR="00406B64">
        <w:instrText xml:space="preserve"> SEQ Figure \* ARABIC </w:instrText>
      </w:r>
      <w:r w:rsidR="00406B64">
        <w:fldChar w:fldCharType="separate"/>
      </w:r>
      <w:r w:rsidR="00F65AE1">
        <w:rPr>
          <w:noProof/>
        </w:rPr>
        <w:t>30</w:t>
      </w:r>
      <w:r w:rsidR="00406B64">
        <w:fldChar w:fldCharType="end"/>
      </w:r>
      <w:r>
        <w:t>: Measures of applied FDS</w:t>
      </w:r>
      <w:bookmarkEnd w:id="1226"/>
      <w:bookmarkEnd w:id="1227"/>
      <w:bookmarkEnd w:id="1228"/>
    </w:p>
    <w:p w14:paraId="436498E1" w14:textId="4A899F01"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B90690">
      <w:pPr>
        <w:pStyle w:val="Listenabsatz"/>
        <w:numPr>
          <w:ilvl w:val="0"/>
          <w:numId w:val="38"/>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5C4872C" w:rsidR="001E3E2A" w:rsidRDefault="001E3E2A" w:rsidP="0059565B">
      <w:pPr>
        <w:pStyle w:val="Beschriftung"/>
        <w:spacing w:before="120"/>
        <w:rPr>
          <w:rFonts w:cs="Calibri"/>
          <w:szCs w:val="22"/>
          <w:lang w:eastAsia="en-GB"/>
        </w:rPr>
      </w:pPr>
      <w:bookmarkStart w:id="1229" w:name="_Toc3566467"/>
      <w:bookmarkStart w:id="1230" w:name="_Toc34747468"/>
      <w:bookmarkStart w:id="1231" w:name="_Toc68887674"/>
      <w:r>
        <w:t xml:space="preserve">Table </w:t>
      </w:r>
      <w:r w:rsidR="00ED469A">
        <w:fldChar w:fldCharType="begin"/>
      </w:r>
      <w:r w:rsidR="00ED469A">
        <w:instrText xml:space="preserve"> SEQ Table \* ARABIC </w:instrText>
      </w:r>
      <w:r w:rsidR="00ED469A">
        <w:fldChar w:fldCharType="separate"/>
      </w:r>
      <w:r w:rsidR="00F65AE1">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9"/>
      <w:bookmarkEnd w:id="1230"/>
      <w:bookmarkEnd w:id="1231"/>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322A747B">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F43BD49" w:rsidR="00013B01" w:rsidRPr="001E3E2A" w:rsidRDefault="00013B01" w:rsidP="00013B01">
      <w:pPr>
        <w:pStyle w:val="Beschriftung"/>
        <w:rPr>
          <w:rFonts w:cs="Calibri"/>
          <w:lang w:eastAsia="en-GB"/>
        </w:rPr>
      </w:pPr>
      <w:bookmarkStart w:id="1232" w:name="_Toc3557108"/>
      <w:bookmarkStart w:id="1233" w:name="_Toc34747359"/>
      <w:bookmarkStart w:id="1234" w:name="_Toc68887562"/>
      <w:r>
        <w:t xml:space="preserve">Figure </w:t>
      </w:r>
      <w:r w:rsidR="00406B64">
        <w:fldChar w:fldCharType="begin"/>
      </w:r>
      <w:r w:rsidR="00406B64">
        <w:instrText xml:space="preserve"> SEQ Figure \* ARABIC </w:instrText>
      </w:r>
      <w:r w:rsidR="00406B64">
        <w:fldChar w:fldCharType="separate"/>
      </w:r>
      <w:r w:rsidR="00F65AE1">
        <w:rPr>
          <w:noProof/>
        </w:rPr>
        <w:t>31</w:t>
      </w:r>
      <w:r w:rsidR="00406B64">
        <w:fldChar w:fldCharType="end"/>
      </w:r>
      <w:r>
        <w:t>: Pre-machined or clearance hole in FDS connection</w:t>
      </w:r>
      <w:bookmarkEnd w:id="1232"/>
      <w:bookmarkEnd w:id="1233"/>
      <w:bookmarkEnd w:id="1234"/>
    </w:p>
    <w:p w14:paraId="31E852BE" w14:textId="71220C2A"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F65AE1">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21C36E9F">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4D320F2" w:rsidR="002943E7" w:rsidRPr="00B50C53" w:rsidRDefault="0059565B" w:rsidP="0059565B">
      <w:pPr>
        <w:pStyle w:val="Beschriftung"/>
        <w:rPr>
          <w:rFonts w:cs="Calibri"/>
          <w:lang w:eastAsia="en-GB"/>
        </w:rPr>
      </w:pPr>
      <w:bookmarkStart w:id="1235" w:name="_Toc3557109"/>
      <w:bookmarkStart w:id="1236" w:name="_Toc34747360"/>
      <w:bookmarkStart w:id="1237" w:name="_Toc68887563"/>
      <w:r>
        <w:t xml:space="preserve">Figure </w:t>
      </w:r>
      <w:r w:rsidR="00406B64">
        <w:fldChar w:fldCharType="begin"/>
      </w:r>
      <w:r w:rsidR="00406B64">
        <w:instrText xml:space="preserve"> SEQ Figure \* ARABIC </w:instrText>
      </w:r>
      <w:r w:rsidR="00406B64">
        <w:fldChar w:fldCharType="separate"/>
      </w:r>
      <w:r w:rsidR="00F65AE1">
        <w:rPr>
          <w:noProof/>
        </w:rPr>
        <w:t>32</w:t>
      </w:r>
      <w:r w:rsidR="00406B64">
        <w:fldChar w:fldCharType="end"/>
      </w:r>
      <w:r>
        <w:t>: Pilot hole on sheet metal</w:t>
      </w:r>
      <w:bookmarkEnd w:id="1235"/>
      <w:bookmarkEnd w:id="1236"/>
      <w:bookmarkEnd w:id="1237"/>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8" w:name="_Toc413359598"/>
      <w:bookmarkStart w:id="1239" w:name="_Toc3556992"/>
      <w:bookmarkStart w:id="1240" w:name="_Toc34747242"/>
      <w:bookmarkStart w:id="1241" w:name="_Toc68887440"/>
      <w:r w:rsidRPr="000F30B3">
        <w:t>Gum Drops</w:t>
      </w:r>
      <w:bookmarkEnd w:id="1238"/>
      <w:bookmarkEnd w:id="1239"/>
      <w:bookmarkEnd w:id="1240"/>
      <w:bookmarkEnd w:id="1241"/>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2AB264C0"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10538F9C" w14:textId="606022E5" w:rsidR="00D43112" w:rsidRPr="00226A3F" w:rsidRDefault="001003F7" w:rsidP="001003F7">
      <w:pPr>
        <w:pStyle w:val="Beschriftung"/>
        <w:spacing w:before="120" w:after="60"/>
      </w:pPr>
      <w:bookmarkStart w:id="1242" w:name="_Toc3566468"/>
      <w:bookmarkStart w:id="1243" w:name="_Toc34747469"/>
      <w:bookmarkStart w:id="1244" w:name="_Toc68887675"/>
      <w:r>
        <w:t xml:space="preserve">Table </w:t>
      </w:r>
      <w:r w:rsidR="00ED469A">
        <w:fldChar w:fldCharType="begin"/>
      </w:r>
      <w:r w:rsidR="00ED469A">
        <w:instrText xml:space="preserve"> SEQ Table \* ARABIC </w:instrText>
      </w:r>
      <w:r w:rsidR="00ED469A">
        <w:fldChar w:fldCharType="separate"/>
      </w:r>
      <w:r w:rsidR="00F65AE1">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2"/>
      <w:bookmarkEnd w:id="1243"/>
      <w:bookmarkEnd w:id="1244"/>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6F5000AF" w:rsidR="002E60CB" w:rsidRDefault="002E60CB" w:rsidP="001003F7">
      <w:pPr>
        <w:pStyle w:val="Beschriftung"/>
        <w:spacing w:before="60"/>
      </w:pPr>
      <w:bookmarkStart w:id="1245" w:name="_Toc3566469"/>
      <w:bookmarkStart w:id="1246" w:name="_Toc34747470"/>
      <w:bookmarkStart w:id="1247" w:name="_Toc68887676"/>
      <w:r>
        <w:lastRenderedPageBreak/>
        <w:t xml:space="preserve">Table </w:t>
      </w:r>
      <w:r w:rsidR="00ED469A">
        <w:fldChar w:fldCharType="begin"/>
      </w:r>
      <w:r w:rsidR="00ED469A">
        <w:instrText xml:space="preserve"> SEQ Table \* ARABIC </w:instrText>
      </w:r>
      <w:r w:rsidR="00ED469A">
        <w:fldChar w:fldCharType="separate"/>
      </w:r>
      <w:r w:rsidR="00F65AE1">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5"/>
      <w:bookmarkEnd w:id="1246"/>
      <w:bookmarkEnd w:id="1247"/>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B90690">
      <w:pPr>
        <w:pStyle w:val="Listenabsatz"/>
        <w:numPr>
          <w:ilvl w:val="0"/>
          <w:numId w:val="39"/>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8" w:name="_Toc428456279"/>
      <w:bookmarkStart w:id="1249" w:name="_Toc3556993"/>
      <w:bookmarkStart w:id="1250" w:name="_Toc34747243"/>
      <w:bookmarkStart w:id="1251" w:name="_Toc68887441"/>
      <w:bookmarkEnd w:id="1248"/>
      <w:r>
        <w:t>Clinches</w:t>
      </w:r>
      <w:bookmarkEnd w:id="1249"/>
      <w:bookmarkEnd w:id="1250"/>
      <w:bookmarkEnd w:id="1251"/>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61779EB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0F707BEC" w:rsidR="003E46C4" w:rsidRDefault="00D67DC2" w:rsidP="00D67DC2">
      <w:pPr>
        <w:pStyle w:val="Beschriftung"/>
      </w:pPr>
      <w:bookmarkStart w:id="1252" w:name="_Toc3557110"/>
      <w:bookmarkStart w:id="1253" w:name="_Toc34747361"/>
      <w:bookmarkStart w:id="1254" w:name="_Toc68887564"/>
      <w:r>
        <w:t xml:space="preserve">Figure </w:t>
      </w:r>
      <w:r>
        <w:fldChar w:fldCharType="begin"/>
      </w:r>
      <w:r>
        <w:instrText xml:space="preserve"> SEQ Figure \* ARABIC </w:instrText>
      </w:r>
      <w:r>
        <w:fldChar w:fldCharType="separate"/>
      </w:r>
      <w:r w:rsidR="00F65AE1">
        <w:rPr>
          <w:noProof/>
        </w:rPr>
        <w:t>33</w:t>
      </w:r>
      <w:r>
        <w:fldChar w:fldCharType="end"/>
      </w:r>
      <w:r>
        <w:t xml:space="preserve">: </w:t>
      </w:r>
      <w:r w:rsidRPr="00D67DC2">
        <w:t>Schematic representation of the clinching operation</w:t>
      </w:r>
      <w:bookmarkEnd w:id="1252"/>
      <w:bookmarkEnd w:id="1253"/>
      <w:bookmarkEnd w:id="1254"/>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5114506">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291CFE5">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1C2C78C9" w:rsidR="00D67DC2" w:rsidRDefault="00D67DC2" w:rsidP="00D67DC2">
      <w:pPr>
        <w:pStyle w:val="Beschriftung"/>
      </w:pPr>
      <w:bookmarkStart w:id="1255" w:name="_Ref428794448"/>
      <w:bookmarkStart w:id="1256" w:name="_Ref428794398"/>
      <w:bookmarkStart w:id="1257" w:name="_Toc3557111"/>
      <w:bookmarkStart w:id="1258" w:name="_Toc34747362"/>
      <w:bookmarkStart w:id="1259" w:name="_Toc68887565"/>
      <w:r>
        <w:t xml:space="preserve">Figure </w:t>
      </w:r>
      <w:r>
        <w:fldChar w:fldCharType="begin"/>
      </w:r>
      <w:r>
        <w:instrText xml:space="preserve"> SEQ Figure \* ARABIC </w:instrText>
      </w:r>
      <w:r>
        <w:fldChar w:fldCharType="separate"/>
      </w:r>
      <w:r w:rsidR="00F65AE1">
        <w:rPr>
          <w:noProof/>
        </w:rPr>
        <w:t>34</w:t>
      </w:r>
      <w:r>
        <w:fldChar w:fldCharType="end"/>
      </w:r>
      <w:bookmarkEnd w:id="1255"/>
      <w:r>
        <w:t xml:space="preserve">: </w:t>
      </w:r>
      <w:r w:rsidRPr="00D67DC2">
        <w:t>Clinch Joint Dimensions</w:t>
      </w:r>
      <w:bookmarkEnd w:id="1256"/>
      <w:bookmarkEnd w:id="1257"/>
      <w:bookmarkEnd w:id="1258"/>
      <w:bookmarkEnd w:id="1259"/>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EE1606D">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FB6695F" w:rsidR="00C34000" w:rsidRDefault="00E41964" w:rsidP="00E41964">
      <w:pPr>
        <w:pStyle w:val="Beschriftung"/>
        <w:spacing w:before="120"/>
        <w:rPr>
          <w:rFonts w:cs="Calibri"/>
          <w:szCs w:val="22"/>
          <w:lang w:eastAsia="en-GB"/>
        </w:rPr>
      </w:pPr>
      <w:bookmarkStart w:id="1260" w:name="_Ref428798660"/>
      <w:bookmarkStart w:id="1261" w:name="_Toc3557112"/>
      <w:bookmarkStart w:id="1262" w:name="_Toc34747363"/>
      <w:bookmarkStart w:id="1263" w:name="_Toc68887566"/>
      <w:r>
        <w:t xml:space="preserve">Figure </w:t>
      </w:r>
      <w:r>
        <w:fldChar w:fldCharType="begin"/>
      </w:r>
      <w:r>
        <w:instrText xml:space="preserve"> SEQ Figure \* ARABIC </w:instrText>
      </w:r>
      <w:r>
        <w:fldChar w:fldCharType="separate"/>
      </w:r>
      <w:r w:rsidR="00F65AE1">
        <w:rPr>
          <w:noProof/>
        </w:rPr>
        <w:t>35</w:t>
      </w:r>
      <w:r>
        <w:fldChar w:fldCharType="end"/>
      </w:r>
      <w:bookmarkEnd w:id="1260"/>
      <w:r>
        <w:t>: TOX (left) and BTM’s Tog-L-Loc system</w:t>
      </w:r>
      <w:r>
        <w:rPr>
          <w:rStyle w:val="Funotenzeichen"/>
        </w:rPr>
        <w:footnoteReference w:id="17"/>
      </w:r>
      <w:bookmarkEnd w:id="1261"/>
      <w:bookmarkEnd w:id="1262"/>
      <w:bookmarkEnd w:id="1263"/>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F53EDC5"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4F118D2" w14:textId="451819B0" w:rsidR="00D3072A" w:rsidRDefault="00D3072A" w:rsidP="00D3072A">
      <w:pPr>
        <w:pStyle w:val="Beschriftung"/>
        <w:spacing w:before="120"/>
        <w:rPr>
          <w:rStyle w:val="elementdeftypeChar"/>
          <w:b/>
        </w:rPr>
      </w:pPr>
      <w:bookmarkStart w:id="1264" w:name="_Toc3566470"/>
      <w:bookmarkStart w:id="1265" w:name="_Toc34747471"/>
      <w:bookmarkStart w:id="1266" w:name="_Toc68887677"/>
      <w:r>
        <w:t xml:space="preserve">Table </w:t>
      </w:r>
      <w:r w:rsidR="00ED469A">
        <w:fldChar w:fldCharType="begin"/>
      </w:r>
      <w:r w:rsidR="00ED469A">
        <w:instrText xml:space="preserve"> SEQ Table \* ARABIC </w:instrText>
      </w:r>
      <w:r w:rsidR="00ED469A">
        <w:fldChar w:fldCharType="separate"/>
      </w:r>
      <w:r w:rsidR="00F65AE1">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4"/>
      <w:bookmarkEnd w:id="1265"/>
      <w:bookmarkEnd w:id="1266"/>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59D4A879" w:rsidR="007D0EA8" w:rsidRDefault="006239BA" w:rsidP="006239BA">
      <w:pPr>
        <w:pStyle w:val="Beschriftung"/>
        <w:spacing w:before="120"/>
      </w:pPr>
      <w:bookmarkStart w:id="1267" w:name="_Toc3566471"/>
      <w:bookmarkStart w:id="1268" w:name="_Toc34747472"/>
      <w:bookmarkStart w:id="1269" w:name="_Toc68887678"/>
      <w:r>
        <w:t xml:space="preserve">Table </w:t>
      </w:r>
      <w:r w:rsidR="00ED469A">
        <w:fldChar w:fldCharType="begin"/>
      </w:r>
      <w:r w:rsidR="00ED469A">
        <w:instrText xml:space="preserve"> SEQ Table \* ARABIC </w:instrText>
      </w:r>
      <w:r w:rsidR="00ED469A">
        <w:fldChar w:fldCharType="separate"/>
      </w:r>
      <w:r w:rsidR="00F65AE1">
        <w:rPr>
          <w:noProof/>
        </w:rPr>
        <w:t>63</w:t>
      </w:r>
      <w:r w:rsidR="00ED469A">
        <w:fldChar w:fldCharType="end"/>
      </w:r>
      <w:r>
        <w:t xml:space="preserve">: Attributes of </w:t>
      </w:r>
      <w:r w:rsidR="00945D04">
        <w:t xml:space="preserve">element </w:t>
      </w:r>
      <w:r w:rsidRPr="006239BA">
        <w:rPr>
          <w:rStyle w:val="elementdeftypeChar"/>
          <w:b/>
        </w:rPr>
        <w:t>&lt;clinch/&gt;</w:t>
      </w:r>
      <w:bookmarkEnd w:id="1267"/>
      <w:bookmarkEnd w:id="1268"/>
      <w:bookmarkEnd w:id="1269"/>
    </w:p>
    <w:p w14:paraId="0D07EA60" w14:textId="2F54767D"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F65AE1">
        <w:t xml:space="preserve">Figure </w:t>
      </w:r>
      <w:r w:rsidR="00F65AE1">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565263E3" w:rsidR="00F52C26" w:rsidRDefault="00633F2B"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2A8A828"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F65AE1">
        <w:t xml:space="preserve">Figure </w:t>
      </w:r>
      <w:r w:rsidR="00F65AE1">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F65AE1">
        <w:t xml:space="preserve">Figure </w:t>
      </w:r>
      <w:r w:rsidR="00F65AE1">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3D2D0891"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F65AE1">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6C59C071" w:rsidR="004B1D32" w:rsidRDefault="00BF4695" w:rsidP="00BF4695">
      <w:pPr>
        <w:pStyle w:val="Beschriftung"/>
        <w:tabs>
          <w:tab w:val="center" w:pos="4535"/>
          <w:tab w:val="left" w:pos="7349"/>
        </w:tabs>
        <w:spacing w:before="120"/>
        <w:jc w:val="left"/>
        <w:rPr>
          <w:rStyle w:val="elementdeftypeChar"/>
          <w:b/>
        </w:rPr>
      </w:pPr>
      <w:r>
        <w:tab/>
      </w:r>
      <w:bookmarkStart w:id="1270" w:name="_Toc3566472"/>
      <w:bookmarkStart w:id="1271" w:name="_Toc34747473"/>
      <w:bookmarkStart w:id="1272" w:name="_Toc68887679"/>
      <w:r w:rsidR="0097183B">
        <w:t xml:space="preserve">Table </w:t>
      </w:r>
      <w:r w:rsidR="00ED469A">
        <w:fldChar w:fldCharType="begin"/>
      </w:r>
      <w:r w:rsidR="00ED469A">
        <w:instrText xml:space="preserve"> SEQ Table \* ARABIC </w:instrText>
      </w:r>
      <w:r w:rsidR="00ED469A">
        <w:fldChar w:fldCharType="separate"/>
      </w:r>
      <w:r w:rsidR="00F65AE1">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0"/>
      <w:bookmarkEnd w:id="1271"/>
      <w:bookmarkEnd w:id="1272"/>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3" w:name="_Toc3556994"/>
      <w:bookmarkStart w:id="1274" w:name="_Toc34747244"/>
      <w:bookmarkStart w:id="1275" w:name="_Toc68887442"/>
      <w:r w:rsidRPr="00BF4695">
        <w:t>Heat Stakes / Thermal Stakes</w:t>
      </w:r>
      <w:bookmarkEnd w:id="1273"/>
      <w:bookmarkEnd w:id="1274"/>
      <w:bookmarkEnd w:id="1275"/>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573D2670">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4A38B0C0"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5FF885CE">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C3217FC">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BE19FC5" w:rsidR="00DE2B3A" w:rsidRPr="00DE2B3A" w:rsidRDefault="00633F2B"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5EE2D575" w:rsidR="00010D17" w:rsidRDefault="00010D17" w:rsidP="00DE2B3A">
      <w:pPr>
        <w:pStyle w:val="Beschriftung"/>
        <w:spacing w:before="120"/>
      </w:pPr>
      <w:bookmarkStart w:id="1276" w:name="_Toc3557113"/>
      <w:bookmarkStart w:id="1277" w:name="_Toc34747364"/>
      <w:bookmarkStart w:id="1278" w:name="_Toc68887567"/>
      <w:r>
        <w:t xml:space="preserve">Figure </w:t>
      </w:r>
      <w:r>
        <w:fldChar w:fldCharType="begin"/>
      </w:r>
      <w:r>
        <w:instrText xml:space="preserve"> SEQ Figure \* ARABIC </w:instrText>
      </w:r>
      <w:r>
        <w:fldChar w:fldCharType="separate"/>
      </w:r>
      <w:r w:rsidR="00F65AE1">
        <w:rPr>
          <w:noProof/>
        </w:rPr>
        <w:t>36</w:t>
      </w:r>
      <w:r>
        <w:fldChar w:fldCharType="end"/>
      </w:r>
      <w:r>
        <w:t xml:space="preserve">: </w:t>
      </w:r>
      <w:r w:rsidRPr="00010D17">
        <w:t>Cross Section of a Heat Stake</w:t>
      </w:r>
      <w:bookmarkEnd w:id="1276"/>
      <w:bookmarkEnd w:id="1277"/>
      <w:bookmarkEnd w:id="1278"/>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E2B4990"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102ABFC2" w14:textId="1B3901F7" w:rsidR="004D4A4B" w:rsidRDefault="004D4A4B" w:rsidP="004D4A4B">
      <w:pPr>
        <w:pStyle w:val="Beschriftung"/>
        <w:spacing w:before="120"/>
        <w:rPr>
          <w:rStyle w:val="elementdeftypeChar"/>
          <w:b/>
        </w:rPr>
      </w:pPr>
      <w:bookmarkStart w:id="1279" w:name="_Toc3566473"/>
      <w:bookmarkStart w:id="1280" w:name="_Toc34747474"/>
      <w:bookmarkStart w:id="1281" w:name="_Toc68887680"/>
      <w:r>
        <w:t xml:space="preserve">Table </w:t>
      </w:r>
      <w:r w:rsidR="00ED469A">
        <w:fldChar w:fldCharType="begin"/>
      </w:r>
      <w:r w:rsidR="00ED469A">
        <w:instrText xml:space="preserve"> SEQ Table \* ARABIC </w:instrText>
      </w:r>
      <w:r w:rsidR="00ED469A">
        <w:fldChar w:fldCharType="separate"/>
      </w:r>
      <w:r w:rsidR="00F65AE1">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9"/>
      <w:bookmarkEnd w:id="1280"/>
      <w:bookmarkEnd w:id="1281"/>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22808AD0" w:rsidR="004D4A4B" w:rsidRDefault="004D4A4B" w:rsidP="004D4A4B">
      <w:pPr>
        <w:pStyle w:val="Beschriftung"/>
        <w:spacing w:before="120"/>
      </w:pPr>
      <w:bookmarkStart w:id="1282" w:name="_Toc3566474"/>
      <w:bookmarkStart w:id="1283" w:name="_Toc34747475"/>
      <w:bookmarkStart w:id="1284" w:name="_Toc68887681"/>
      <w:r>
        <w:t xml:space="preserve">Table </w:t>
      </w:r>
      <w:r w:rsidR="00ED469A">
        <w:fldChar w:fldCharType="begin"/>
      </w:r>
      <w:r w:rsidR="00ED469A">
        <w:instrText xml:space="preserve"> SEQ Table \* ARABIC </w:instrText>
      </w:r>
      <w:r w:rsidR="00ED469A">
        <w:fldChar w:fldCharType="separate"/>
      </w:r>
      <w:r w:rsidR="00F65AE1">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2"/>
      <w:bookmarkEnd w:id="1283"/>
      <w:bookmarkEnd w:id="1284"/>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71B8595A"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F65AE1">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5" w:name="_Toc3556995"/>
      <w:bookmarkStart w:id="1286" w:name="_Toc34747245"/>
      <w:bookmarkStart w:id="1287" w:name="_Toc68887443"/>
      <w:r>
        <w:t>Clips/</w:t>
      </w:r>
      <w:r w:rsidR="00BF4695" w:rsidRPr="00BF4695">
        <w:t>Snap Joints</w:t>
      </w:r>
      <w:bookmarkEnd w:id="1285"/>
      <w:bookmarkEnd w:id="1286"/>
      <w:bookmarkEnd w:id="128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8CF0AD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848C203"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36152B73" w:rsidR="0042625C" w:rsidRDefault="0042625C" w:rsidP="0042625C">
      <w:pPr>
        <w:pStyle w:val="Beschriftung"/>
        <w:spacing w:before="120"/>
      </w:pPr>
      <w:bookmarkStart w:id="1288" w:name="_Toc3557114"/>
      <w:bookmarkStart w:id="1289" w:name="_Toc34747365"/>
      <w:bookmarkStart w:id="1290" w:name="_Toc68887568"/>
      <w:r>
        <w:t xml:space="preserve">Figure </w:t>
      </w:r>
      <w:r>
        <w:fldChar w:fldCharType="begin"/>
      </w:r>
      <w:r>
        <w:instrText xml:space="preserve"> SEQ Figure \* ARABIC </w:instrText>
      </w:r>
      <w:r>
        <w:fldChar w:fldCharType="separate"/>
      </w:r>
      <w:r w:rsidR="00F65AE1">
        <w:rPr>
          <w:noProof/>
        </w:rPr>
        <w:t>37</w:t>
      </w:r>
      <w:r>
        <w:fldChar w:fldCharType="end"/>
      </w:r>
      <w:r w:rsidRPr="0042625C">
        <w:t xml:space="preserve">: A </w:t>
      </w:r>
      <w:r w:rsidR="00194316">
        <w:t>"</w:t>
      </w:r>
      <w:r w:rsidRPr="0042625C">
        <w:t>Hairpin Clip</w:t>
      </w:r>
      <w:bookmarkEnd w:id="1288"/>
      <w:r w:rsidR="00194316">
        <w:t>"</w:t>
      </w:r>
      <w:bookmarkEnd w:id="1289"/>
      <w:bookmarkEnd w:id="1290"/>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09DEDFD3">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65309E23"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4406F2FE" w:rsidR="008F3E40" w:rsidRDefault="008F3E40" w:rsidP="008F3E40">
      <w:pPr>
        <w:pStyle w:val="Beschriftung"/>
        <w:spacing w:before="120"/>
      </w:pPr>
      <w:bookmarkStart w:id="1291" w:name="_Toc3557115"/>
      <w:bookmarkStart w:id="1292" w:name="_Toc34747366"/>
      <w:bookmarkStart w:id="1293" w:name="_Toc68887569"/>
      <w:r>
        <w:t xml:space="preserve">Figure </w:t>
      </w:r>
      <w:r>
        <w:fldChar w:fldCharType="begin"/>
      </w:r>
      <w:r>
        <w:instrText xml:space="preserve"> SEQ Figure \* ARABIC </w:instrText>
      </w:r>
      <w:r>
        <w:fldChar w:fldCharType="separate"/>
      </w:r>
      <w:r w:rsidR="00F65AE1">
        <w:rPr>
          <w:noProof/>
        </w:rPr>
        <w:t>38</w:t>
      </w:r>
      <w:r>
        <w:fldChar w:fldCharType="end"/>
      </w:r>
      <w:r>
        <w:t xml:space="preserve">: </w:t>
      </w:r>
      <w:r w:rsidRPr="008F3E40">
        <w:t>Internal and External Circlips</w:t>
      </w:r>
      <w:bookmarkEnd w:id="1291"/>
      <w:bookmarkEnd w:id="1292"/>
      <w:bookmarkEnd w:id="1293"/>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463D6AB5">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D337F6A">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0A226072" w:rsidR="004A2BBC" w:rsidRDefault="004A2BBC" w:rsidP="004A2BBC">
      <w:pPr>
        <w:pStyle w:val="Beschriftung"/>
      </w:pPr>
      <w:bookmarkStart w:id="1294" w:name="_Toc3557116"/>
      <w:bookmarkStart w:id="1295" w:name="_Ref7727027"/>
      <w:bookmarkStart w:id="1296" w:name="_Toc34747367"/>
      <w:bookmarkStart w:id="1297" w:name="_Toc68887570"/>
      <w:r>
        <w:t xml:space="preserve">Figure </w:t>
      </w:r>
      <w:r>
        <w:fldChar w:fldCharType="begin"/>
      </w:r>
      <w:r>
        <w:instrText xml:space="preserve"> SEQ Figure \* ARABIC </w:instrText>
      </w:r>
      <w:r>
        <w:fldChar w:fldCharType="separate"/>
      </w:r>
      <w:r w:rsidR="00F65AE1">
        <w:rPr>
          <w:noProof/>
        </w:rPr>
        <w:t>39</w:t>
      </w:r>
      <w:r>
        <w:fldChar w:fldCharType="end"/>
      </w:r>
      <w:r w:rsidRPr="004A2BBC">
        <w:t>: Clips Pushed into a Hole</w:t>
      </w:r>
      <w:bookmarkEnd w:id="1294"/>
      <w:bookmarkEnd w:id="1295"/>
      <w:bookmarkEnd w:id="1296"/>
      <w:bookmarkEnd w:id="1297"/>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BABE14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BEEE7A5">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77407EC7" w:rsidR="004A2BBC" w:rsidRDefault="00D2720D" w:rsidP="00D2720D">
      <w:pPr>
        <w:pStyle w:val="Beschriftung"/>
      </w:pPr>
      <w:bookmarkStart w:id="1298" w:name="_Toc3557117"/>
      <w:bookmarkStart w:id="1299" w:name="_Toc34747368"/>
      <w:bookmarkStart w:id="1300" w:name="_Toc68887571"/>
      <w:r>
        <w:t xml:space="preserve">Figure </w:t>
      </w:r>
      <w:r>
        <w:fldChar w:fldCharType="begin"/>
      </w:r>
      <w:r>
        <w:instrText xml:space="preserve"> SEQ Figure \* ARABIC </w:instrText>
      </w:r>
      <w:r>
        <w:fldChar w:fldCharType="separate"/>
      </w:r>
      <w:r w:rsidR="00F65AE1">
        <w:rPr>
          <w:noProof/>
        </w:rPr>
        <w:t>40</w:t>
      </w:r>
      <w:r>
        <w:fldChar w:fldCharType="end"/>
      </w:r>
      <w:r w:rsidRPr="004A2BBC">
        <w:t xml:space="preserve">: </w:t>
      </w:r>
      <w:r w:rsidRPr="00D2720D">
        <w:t>Clips Sliding onto a Flat Surface</w:t>
      </w:r>
      <w:bookmarkEnd w:id="1298"/>
      <w:bookmarkEnd w:id="1299"/>
      <w:bookmarkEnd w:id="1300"/>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5C73F20C"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7D82A2AB" w14:textId="5A2D38DF" w:rsidR="00193D97" w:rsidRDefault="00193D97" w:rsidP="00193D97">
      <w:pPr>
        <w:pStyle w:val="Beschriftung"/>
        <w:spacing w:before="120"/>
        <w:rPr>
          <w:rStyle w:val="elementdeftypeChar"/>
          <w:b/>
        </w:rPr>
      </w:pPr>
      <w:bookmarkStart w:id="1301" w:name="_Toc3566475"/>
      <w:bookmarkStart w:id="1302" w:name="_Toc34747476"/>
      <w:bookmarkStart w:id="1303" w:name="_Toc68887682"/>
      <w:r>
        <w:t xml:space="preserve">Table </w:t>
      </w:r>
      <w:r w:rsidR="00ED469A">
        <w:fldChar w:fldCharType="begin"/>
      </w:r>
      <w:r w:rsidR="00ED469A">
        <w:instrText xml:space="preserve"> SEQ Table \* ARABIC </w:instrText>
      </w:r>
      <w:r w:rsidR="00ED469A">
        <w:fldChar w:fldCharType="separate"/>
      </w:r>
      <w:r w:rsidR="00F65AE1">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1"/>
      <w:bookmarkEnd w:id="1302"/>
      <w:bookmarkEnd w:id="1303"/>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49284AE6" w:rsidR="00193D97" w:rsidRDefault="00AB39CF" w:rsidP="00AB39CF">
      <w:pPr>
        <w:pStyle w:val="Beschriftung"/>
        <w:spacing w:before="120"/>
        <w:rPr>
          <w:rStyle w:val="elementdeftypeChar"/>
          <w:b/>
        </w:rPr>
      </w:pPr>
      <w:bookmarkStart w:id="1304" w:name="_Toc3566476"/>
      <w:bookmarkStart w:id="1305" w:name="_Toc34747477"/>
      <w:bookmarkStart w:id="1306" w:name="_Toc68887683"/>
      <w:r>
        <w:t xml:space="preserve">Table </w:t>
      </w:r>
      <w:r w:rsidR="00ED469A">
        <w:fldChar w:fldCharType="begin"/>
      </w:r>
      <w:r w:rsidR="00ED469A">
        <w:instrText xml:space="preserve"> SEQ Table \* ARABIC </w:instrText>
      </w:r>
      <w:r w:rsidR="00ED469A">
        <w:fldChar w:fldCharType="separate"/>
      </w:r>
      <w:r w:rsidR="00F65AE1">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4"/>
      <w:bookmarkEnd w:id="1305"/>
      <w:bookmarkEnd w:id="1306"/>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375AA96B"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F65AE1">
        <w:t xml:space="preserve">Figure </w:t>
      </w:r>
      <w:r w:rsidR="00F65AE1">
        <w:rPr>
          <w:noProof/>
        </w:rPr>
        <w:t>39</w:t>
      </w:r>
      <w:r w:rsidR="00F65AE1" w:rsidRPr="004A2BBC">
        <w:t xml:space="preserve">: Clips </w:t>
      </w:r>
      <w:proofErr w:type="spellStart"/>
      <w:r w:rsidR="00F65AE1" w:rsidRPr="004A2BBC">
        <w:t>Pushed</w:t>
      </w:r>
      <w:proofErr w:type="spellEnd"/>
      <w:r w:rsidR="00F65AE1"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37BEBE77"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F65AE1">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5C15C6C3"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F65AE1">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4EC6ABCA" w:rsidR="00BB135A" w:rsidRDefault="00BB135A" w:rsidP="007A41AC">
      <w:pPr>
        <w:pStyle w:val="Beschriftung"/>
        <w:spacing w:before="120"/>
        <w:rPr>
          <w:rStyle w:val="elementdeftypeChar"/>
          <w:b/>
        </w:rPr>
      </w:pPr>
      <w:bookmarkStart w:id="1307" w:name="_Toc3566477"/>
      <w:bookmarkStart w:id="1308" w:name="_Toc34747478"/>
      <w:bookmarkStart w:id="1309" w:name="_Toc68887684"/>
      <w:r w:rsidRPr="00BB135A">
        <w:t xml:space="preserve">Table </w:t>
      </w:r>
      <w:r w:rsidR="00ED469A">
        <w:fldChar w:fldCharType="begin"/>
      </w:r>
      <w:r w:rsidR="00ED469A">
        <w:instrText xml:space="preserve"> SEQ Table \* ARABIC </w:instrText>
      </w:r>
      <w:r w:rsidR="00ED469A">
        <w:fldChar w:fldCharType="separate"/>
      </w:r>
      <w:r w:rsidR="00F65AE1">
        <w:rPr>
          <w:noProof/>
        </w:rPr>
        <w:t>69</w:t>
      </w:r>
      <w:r w:rsidR="00ED469A">
        <w:fldChar w:fldCharType="end"/>
      </w:r>
      <w:r w:rsidRPr="00BB135A">
        <w:t xml:space="preserve">: Nested elements of element </w:t>
      </w:r>
      <w:r w:rsidRPr="00BB135A">
        <w:rPr>
          <w:rStyle w:val="elementdeftypeChar"/>
          <w:b/>
        </w:rPr>
        <w:t>&lt;clip/&gt;</w:t>
      </w:r>
      <w:bookmarkEnd w:id="1307"/>
      <w:bookmarkEnd w:id="1308"/>
      <w:bookmarkEnd w:id="1309"/>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0" w:name="_Toc3556996"/>
      <w:bookmarkStart w:id="1311" w:name="_Toc34747246"/>
      <w:bookmarkStart w:id="1312" w:name="_Toc68887444"/>
      <w:r w:rsidRPr="00BF4695">
        <w:t>Nails</w:t>
      </w:r>
      <w:bookmarkEnd w:id="1310"/>
      <w:bookmarkEnd w:id="1311"/>
      <w:bookmarkEnd w:id="1312"/>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67395FE8">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6B95527"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7D7D5903" w:rsidR="002E2954" w:rsidRDefault="002E2954" w:rsidP="002E2954">
      <w:pPr>
        <w:pStyle w:val="Beschriftung"/>
        <w:spacing w:before="120"/>
      </w:pPr>
      <w:bookmarkStart w:id="1313" w:name="_Toc3557118"/>
      <w:bookmarkStart w:id="1314" w:name="_Toc34747369"/>
      <w:bookmarkStart w:id="1315" w:name="_Toc68887572"/>
      <w:r>
        <w:t xml:space="preserve">Figure </w:t>
      </w:r>
      <w:r>
        <w:fldChar w:fldCharType="begin"/>
      </w:r>
      <w:r>
        <w:instrText xml:space="preserve"> SEQ Figure \* ARABIC </w:instrText>
      </w:r>
      <w:r>
        <w:fldChar w:fldCharType="separate"/>
      </w:r>
      <w:r w:rsidR="00F65AE1">
        <w:rPr>
          <w:noProof/>
        </w:rPr>
        <w:t>41</w:t>
      </w:r>
      <w:r>
        <w:fldChar w:fldCharType="end"/>
      </w:r>
      <w:r>
        <w:t>: RIVTAC</w:t>
      </w:r>
      <w:r w:rsidRPr="002E2954">
        <w:rPr>
          <w:rFonts w:cs="Calibri"/>
          <w:sz w:val="22"/>
        </w:rPr>
        <w:t>®</w:t>
      </w:r>
      <w:r>
        <w:t xml:space="preserve"> Nail</w:t>
      </w:r>
      <w:bookmarkEnd w:id="1313"/>
      <w:bookmarkEnd w:id="1314"/>
      <w:bookmarkEnd w:id="1315"/>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1F21459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4CCCCF09"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46D2086A" w:rsidR="002E2954" w:rsidRDefault="002E2954" w:rsidP="002E2954">
      <w:pPr>
        <w:pStyle w:val="Beschriftung"/>
        <w:spacing w:before="120"/>
      </w:pPr>
      <w:bookmarkStart w:id="1316" w:name="_Toc3557119"/>
      <w:bookmarkStart w:id="1317" w:name="_Toc34747370"/>
      <w:bookmarkStart w:id="1318" w:name="_Toc68887573"/>
      <w:r>
        <w:t xml:space="preserve">Figure </w:t>
      </w:r>
      <w:r>
        <w:fldChar w:fldCharType="begin"/>
      </w:r>
      <w:r>
        <w:instrText xml:space="preserve"> SEQ Figure \* ARABIC </w:instrText>
      </w:r>
      <w:r>
        <w:fldChar w:fldCharType="separate"/>
      </w:r>
      <w:r w:rsidR="00F65AE1">
        <w:rPr>
          <w:noProof/>
        </w:rPr>
        <w:t>42</w:t>
      </w:r>
      <w:r>
        <w:fldChar w:fldCharType="end"/>
      </w:r>
      <w:r>
        <w:t xml:space="preserve">: </w:t>
      </w:r>
      <w:r w:rsidR="00037BF9" w:rsidRPr="00037BF9">
        <w:t>Cross Section of a Nail, Connecting Two Sheets</w:t>
      </w:r>
      <w:bookmarkEnd w:id="1316"/>
      <w:bookmarkEnd w:id="1317"/>
      <w:bookmarkEnd w:id="131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6DB77636"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5E4EC8AB" w14:textId="3850380D" w:rsidR="00AD14E8" w:rsidRDefault="00AD14E8" w:rsidP="00AD14E8">
      <w:pPr>
        <w:pStyle w:val="Beschriftung"/>
        <w:spacing w:before="120"/>
        <w:rPr>
          <w:rStyle w:val="elementdeftypeChar"/>
          <w:b/>
        </w:rPr>
      </w:pPr>
      <w:bookmarkStart w:id="1319" w:name="_Toc3566478"/>
      <w:bookmarkStart w:id="1320" w:name="_Toc34747479"/>
      <w:bookmarkStart w:id="1321" w:name="_Toc68887685"/>
      <w:r>
        <w:t xml:space="preserve">Table </w:t>
      </w:r>
      <w:r w:rsidR="00ED469A">
        <w:fldChar w:fldCharType="begin"/>
      </w:r>
      <w:r w:rsidR="00ED469A">
        <w:instrText xml:space="preserve"> SEQ Table \* ARABIC </w:instrText>
      </w:r>
      <w:r w:rsidR="00ED469A">
        <w:fldChar w:fldCharType="separate"/>
      </w:r>
      <w:r w:rsidR="00F65AE1">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9"/>
      <w:bookmarkEnd w:id="1320"/>
      <w:bookmarkEnd w:id="1321"/>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2DDEA5A8" w:rsidR="00426C31" w:rsidRDefault="00426C31" w:rsidP="00426C31">
      <w:pPr>
        <w:pStyle w:val="Beschriftung"/>
        <w:spacing w:before="120"/>
        <w:rPr>
          <w:rStyle w:val="elementdeftypeChar"/>
          <w:b/>
        </w:rPr>
      </w:pPr>
      <w:bookmarkStart w:id="1322" w:name="_Toc3566479"/>
      <w:bookmarkStart w:id="1323" w:name="_Toc34747480"/>
      <w:bookmarkStart w:id="1324" w:name="_Toc68887686"/>
      <w:r>
        <w:t xml:space="preserve">Table </w:t>
      </w:r>
      <w:r w:rsidR="00ED469A">
        <w:fldChar w:fldCharType="begin"/>
      </w:r>
      <w:r w:rsidR="00ED469A">
        <w:instrText xml:space="preserve"> SEQ Table \* ARABIC </w:instrText>
      </w:r>
      <w:r w:rsidR="00ED469A">
        <w:fldChar w:fldCharType="separate"/>
      </w:r>
      <w:r w:rsidR="00F65AE1">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2"/>
      <w:bookmarkEnd w:id="1323"/>
      <w:bookmarkEnd w:id="1324"/>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5A7854F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55FE1F7">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5A6CABF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160D86B6">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1FF5AA25">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8CFF7F">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72326B7F">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1352E87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6EACE47C">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1B5AB97F"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F65AE1">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5B64A0C4" w:rsidR="002E4896" w:rsidRDefault="002E4896" w:rsidP="002E4896">
      <w:pPr>
        <w:pStyle w:val="Beschriftung"/>
        <w:spacing w:before="120"/>
      </w:pPr>
      <w:bookmarkStart w:id="1325" w:name="_Toc3566480"/>
      <w:bookmarkStart w:id="1326" w:name="_Toc34747481"/>
      <w:bookmarkStart w:id="1327" w:name="_Toc68887687"/>
      <w:r>
        <w:t xml:space="preserve">Table </w:t>
      </w:r>
      <w:r w:rsidR="00ED469A">
        <w:fldChar w:fldCharType="begin"/>
      </w:r>
      <w:r w:rsidR="00ED469A">
        <w:instrText xml:space="preserve"> SEQ Table \* ARABIC </w:instrText>
      </w:r>
      <w:r w:rsidR="00ED469A">
        <w:fldChar w:fldCharType="separate"/>
      </w:r>
      <w:r w:rsidR="00F65AE1">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5"/>
      <w:bookmarkEnd w:id="1326"/>
      <w:bookmarkEnd w:id="1327"/>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8" w:name="_Toc27753609"/>
      <w:bookmarkStart w:id="1329" w:name="_Toc68887445"/>
      <w:r>
        <w:t>Rotation Joints</w:t>
      </w:r>
      <w:bookmarkEnd w:id="1329"/>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1291C090"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F65AE1" w:rsidRPr="00F65AE1">
              <w:rPr>
                <w:sz w:val="20"/>
                <w:szCs w:val="20"/>
              </w:rPr>
              <w:t xml:space="preserve">Custom Attributes </w:t>
            </w:r>
            <w:r w:rsidR="00F65AE1" w:rsidRPr="007331A4">
              <w:t>list</w:t>
            </w:r>
            <w:r w:rsidRPr="0011095E">
              <w:rPr>
                <w:rFonts w:cs="Calibri"/>
                <w:sz w:val="20"/>
                <w:szCs w:val="20"/>
                <w:lang w:eastAsia="en-GB"/>
              </w:rPr>
              <w:fldChar w:fldCharType="end"/>
            </w:r>
          </w:p>
        </w:tc>
      </w:tr>
    </w:tbl>
    <w:p w14:paraId="44AC5132" w14:textId="1B650B2D" w:rsidR="000B382F" w:rsidRDefault="000B382F" w:rsidP="000B382F">
      <w:pPr>
        <w:pStyle w:val="Beschriftung"/>
        <w:spacing w:before="120"/>
      </w:pPr>
      <w:bookmarkStart w:id="1330" w:name="_Toc68887688"/>
      <w:r>
        <w:t xml:space="preserve">Table </w:t>
      </w:r>
      <w:r w:rsidR="00ED469A">
        <w:fldChar w:fldCharType="begin"/>
      </w:r>
      <w:r w:rsidR="00ED469A">
        <w:instrText xml:space="preserve"> SEQ Table \* ARABIC </w:instrText>
      </w:r>
      <w:r w:rsidR="00ED469A">
        <w:fldChar w:fldCharType="separate"/>
      </w:r>
      <w:r w:rsidR="00F65AE1">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0"/>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658D9318" w:rsidR="000B382F" w:rsidRDefault="00ED469A" w:rsidP="00ED469A">
      <w:pPr>
        <w:pStyle w:val="Beschriftung"/>
      </w:pPr>
      <w:bookmarkStart w:id="1331" w:name="_Toc68887689"/>
      <w:r>
        <w:t xml:space="preserve">Table </w:t>
      </w:r>
      <w:r>
        <w:fldChar w:fldCharType="begin"/>
      </w:r>
      <w:r>
        <w:instrText xml:space="preserve"> SEQ Table \* ARABIC </w:instrText>
      </w:r>
      <w:r>
        <w:fldChar w:fldCharType="separate"/>
      </w:r>
      <w:r w:rsidR="00F65AE1">
        <w:rPr>
          <w:noProof/>
        </w:rPr>
        <w:t>74</w:t>
      </w:r>
      <w:r>
        <w:fldChar w:fldCharType="end"/>
      </w:r>
      <w:r w:rsidRPr="00501F7D">
        <w:t>: Attributes of element &lt;</w:t>
      </w:r>
      <w:proofErr w:type="spellStart"/>
      <w:r w:rsidRPr="00501F7D">
        <w:t>rotation_joint</w:t>
      </w:r>
      <w:proofErr w:type="spellEnd"/>
      <w:r w:rsidRPr="00501F7D">
        <w:t>/&gt;</w:t>
      </w:r>
      <w:bookmarkEnd w:id="1331"/>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5118A4B7"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F65AE1">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04BF8452" w:rsidR="000B382F" w:rsidRDefault="000B382F" w:rsidP="000B382F">
      <w:pPr>
        <w:pStyle w:val="Beschriftung"/>
        <w:keepNext/>
        <w:keepLines/>
        <w:spacing w:before="120"/>
      </w:pPr>
      <w:bookmarkStart w:id="1332" w:name="_Toc68887690"/>
      <w:r>
        <w:t xml:space="preserve">Table </w:t>
      </w:r>
      <w:r w:rsidR="00ED469A">
        <w:fldChar w:fldCharType="begin"/>
      </w:r>
      <w:r w:rsidR="00ED469A">
        <w:instrText xml:space="preserve"> SEQ Table \* ARABIC </w:instrText>
      </w:r>
      <w:r w:rsidR="00ED469A">
        <w:fldChar w:fldCharType="separate"/>
      </w:r>
      <w:r w:rsidR="00F65AE1">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2"/>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3" w:name="_Toc68887446"/>
      <w:r>
        <w:t>ROTAV</w:t>
      </w:r>
      <w:bookmarkEnd w:id="1333"/>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79C65F48">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DA82564" w:rsidR="000B382F" w:rsidRPr="005C50FA" w:rsidRDefault="000B382F" w:rsidP="000B382F">
      <w:pPr>
        <w:pStyle w:val="Beschriftung"/>
        <w:rPr>
          <w:color w:val="676F76"/>
          <w:sz w:val="21"/>
          <w:szCs w:val="21"/>
          <w:lang w:val="en" w:eastAsia="en-US"/>
        </w:rPr>
      </w:pPr>
      <w:bookmarkStart w:id="1334" w:name="_Toc68887574"/>
      <w:r>
        <w:t xml:space="preserve">Figure </w:t>
      </w:r>
      <w:r>
        <w:fldChar w:fldCharType="begin"/>
      </w:r>
      <w:r>
        <w:instrText xml:space="preserve"> SEQ Figure \* ARABIC </w:instrText>
      </w:r>
      <w:r>
        <w:fldChar w:fldCharType="separate"/>
      </w:r>
      <w:r w:rsidR="00F65AE1">
        <w:rPr>
          <w:noProof/>
        </w:rPr>
        <w:t>43</w:t>
      </w:r>
      <w:r>
        <w:fldChar w:fldCharType="end"/>
      </w:r>
      <w:r>
        <w:t>: Process of Rotation Joining (ROTAV)</w:t>
      </w:r>
      <w:bookmarkEnd w:id="1334"/>
    </w:p>
    <w:p w14:paraId="2968545B" w14:textId="77777777" w:rsidR="000B382F" w:rsidRDefault="000B382F" w:rsidP="000B382F">
      <w:pPr>
        <w:keepNext/>
        <w:jc w:val="center"/>
      </w:pPr>
      <w:r>
        <w:rPr>
          <w:noProof/>
          <w:lang w:eastAsia="en-US"/>
        </w:rPr>
        <w:lastRenderedPageBreak/>
        <w:drawing>
          <wp:inline distT="0" distB="0" distL="0" distR="0" wp14:anchorId="0357EE95" wp14:editId="4A423F46">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5B1E367E" w:rsidR="000B382F" w:rsidRDefault="000B382F" w:rsidP="000B382F">
      <w:pPr>
        <w:pStyle w:val="Beschriftung"/>
      </w:pPr>
      <w:bookmarkStart w:id="1335" w:name="_Toc68887575"/>
      <w:r>
        <w:t xml:space="preserve">Figure </w:t>
      </w:r>
      <w:r>
        <w:fldChar w:fldCharType="begin"/>
      </w:r>
      <w:r>
        <w:instrText xml:space="preserve"> SEQ Figure \* ARABIC </w:instrText>
      </w:r>
      <w:r>
        <w:fldChar w:fldCharType="separate"/>
      </w:r>
      <w:r w:rsidR="00F65AE1">
        <w:rPr>
          <w:noProof/>
        </w:rPr>
        <w:t>44</w:t>
      </w:r>
      <w:r>
        <w:fldChar w:fldCharType="end"/>
      </w:r>
      <w:r>
        <w:t xml:space="preserve">: ROTAV connecting aluminum and steel </w:t>
      </w:r>
      <w:proofErr w:type="gramStart"/>
      <w:r>
        <w:t>sheets</w:t>
      </w:r>
      <w:bookmarkEnd w:id="1335"/>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0153F94F" w:rsidR="000B382F" w:rsidRDefault="000B382F" w:rsidP="000B382F">
      <w:pPr>
        <w:pStyle w:val="Beschriftung"/>
        <w:spacing w:before="120"/>
        <w:rPr>
          <w:rFonts w:cs="Calibri"/>
          <w:szCs w:val="22"/>
          <w:lang w:eastAsia="en-GB"/>
        </w:rPr>
      </w:pPr>
      <w:bookmarkStart w:id="1336" w:name="_Toc68887691"/>
      <w:r>
        <w:t xml:space="preserve">Table </w:t>
      </w:r>
      <w:r w:rsidR="00ED469A">
        <w:fldChar w:fldCharType="begin"/>
      </w:r>
      <w:r w:rsidR="00ED469A">
        <w:instrText xml:space="preserve"> SEQ Table \* ARABIC </w:instrText>
      </w:r>
      <w:r w:rsidR="00ED469A">
        <w:fldChar w:fldCharType="separate"/>
      </w:r>
      <w:r w:rsidR="00F65AE1">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6"/>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8"/>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7" w:name="_Toc428537246"/>
      <w:bookmarkStart w:id="1338" w:name="_Toc428969565"/>
      <w:bookmarkStart w:id="1339" w:name="_Toc429052956"/>
      <w:bookmarkStart w:id="1340" w:name="_Toc428537247"/>
      <w:bookmarkStart w:id="1341" w:name="_Toc428965632"/>
      <w:bookmarkStart w:id="1342" w:name="_Toc428969566"/>
      <w:bookmarkStart w:id="1343" w:name="_Toc429052957"/>
      <w:bookmarkStart w:id="1344" w:name="_Toc428456280"/>
      <w:bookmarkStart w:id="1345" w:name="_Toc428537248"/>
      <w:bookmarkStart w:id="1346" w:name="_Toc428969567"/>
      <w:bookmarkStart w:id="1347" w:name="_Toc429052958"/>
      <w:bookmarkStart w:id="1348" w:name="_Toc338938901"/>
      <w:bookmarkStart w:id="1349" w:name="_Toc338939097"/>
      <w:bookmarkStart w:id="1350" w:name="_Toc3556997"/>
      <w:bookmarkStart w:id="1351" w:name="_Toc34747247"/>
      <w:bookmarkStart w:id="1352" w:name="_Toc68887447"/>
      <w:bookmarkEnd w:id="1337"/>
      <w:bookmarkEnd w:id="1338"/>
      <w:bookmarkEnd w:id="1339"/>
      <w:bookmarkEnd w:id="1340"/>
      <w:bookmarkEnd w:id="1341"/>
      <w:bookmarkEnd w:id="1342"/>
      <w:bookmarkEnd w:id="1343"/>
      <w:bookmarkEnd w:id="1344"/>
      <w:bookmarkEnd w:id="1345"/>
      <w:bookmarkEnd w:id="1346"/>
      <w:bookmarkEnd w:id="1347"/>
      <w:r w:rsidRPr="007055D9">
        <w:lastRenderedPageBreak/>
        <w:t>1D connections</w:t>
      </w:r>
      <w:bookmarkEnd w:id="1348"/>
      <w:bookmarkEnd w:id="1349"/>
      <w:bookmarkEnd w:id="1350"/>
      <w:bookmarkEnd w:id="1351"/>
      <w:bookmarkEnd w:id="1352"/>
    </w:p>
    <w:p w14:paraId="4A529AC5" w14:textId="77777777" w:rsidR="00911496" w:rsidRDefault="00246BE4" w:rsidP="00246BE4">
      <w:pPr>
        <w:pStyle w:val="berschrift2"/>
      </w:pPr>
      <w:bookmarkStart w:id="1353" w:name="_Toc3556998"/>
      <w:bookmarkStart w:id="1354" w:name="_Toc34747248"/>
      <w:bookmarkStart w:id="1355" w:name="_Toc338938902"/>
      <w:bookmarkStart w:id="1356" w:name="_Toc338939098"/>
      <w:bookmarkStart w:id="1357" w:name="_Toc68887448"/>
      <w:r w:rsidRPr="00246BE4">
        <w:t>Generic Definitions</w:t>
      </w:r>
      <w:bookmarkEnd w:id="1353"/>
      <w:bookmarkEnd w:id="1354"/>
      <w:bookmarkEnd w:id="1357"/>
    </w:p>
    <w:p w14:paraId="5E086748" w14:textId="77777777" w:rsidR="007D6B05" w:rsidRDefault="007D6B05" w:rsidP="00327322">
      <w:pPr>
        <w:pStyle w:val="berschrift3"/>
      </w:pPr>
      <w:bookmarkStart w:id="1358" w:name="_Toc3556999"/>
      <w:bookmarkStart w:id="1359" w:name="_Toc34747249"/>
      <w:bookmarkStart w:id="1360" w:name="_Toc68887449"/>
      <w:r>
        <w:t>Identification</w:t>
      </w:r>
      <w:bookmarkEnd w:id="1358"/>
      <w:bookmarkEnd w:id="1359"/>
      <w:bookmarkEnd w:id="1360"/>
    </w:p>
    <w:p w14:paraId="036F2EB2" w14:textId="6A201D4B"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F65AE1">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1" w:name="_Ref414571413"/>
      <w:bookmarkStart w:id="1362" w:name="_Ref429050458"/>
      <w:bookmarkStart w:id="1363" w:name="_Toc3557000"/>
      <w:bookmarkStart w:id="1364" w:name="_Toc34747250"/>
      <w:bookmarkStart w:id="1365" w:name="_Toc68887450"/>
      <w:r w:rsidRPr="007055D9">
        <w:t>L</w:t>
      </w:r>
      <w:bookmarkEnd w:id="1361"/>
      <w:r w:rsidR="00246BE4">
        <w:t>ocation</w:t>
      </w:r>
      <w:bookmarkEnd w:id="1362"/>
      <w:bookmarkEnd w:id="1363"/>
      <w:bookmarkEnd w:id="1364"/>
      <w:bookmarkEnd w:id="1365"/>
    </w:p>
    <w:p w14:paraId="67B38DD6" w14:textId="6C8CA660" w:rsidR="007D6B05" w:rsidRDefault="007D6B05" w:rsidP="007D6B05">
      <w:pPr>
        <w:jc w:val="both"/>
      </w:pPr>
      <w:r w:rsidRPr="007055D9">
        <w:t xml:space="preserve">The definition of the connection line is described as a series of points </w:t>
      </w:r>
      <w:ins w:id="1366" w:author="Dr. Carsten Franke" w:date="2021-02-17T13:52:00Z">
        <w:r w:rsidR="00064214" w:rsidRPr="00064214">
          <w:rPr>
            <w:highlight w:val="yellow"/>
          </w:rPr>
          <w:t>(vertices)</w:t>
        </w:r>
        <w:r w:rsidR="00064214">
          <w:t xml:space="preserve"> </w:t>
        </w:r>
      </w:ins>
      <w:r w:rsidRPr="007055D9">
        <w:t>and thus split into segments</w:t>
      </w:r>
      <w:ins w:id="1367"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23F1EB5"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xml:space="preserve">Figure </w:t>
      </w:r>
      <w:r w:rsidR="00F65AE1" w:rsidRPr="00F65AE1">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F65AE1" w:rsidRPr="00F65AE1">
        <w:rPr>
          <w:b w:val="0"/>
          <w:i w:val="0"/>
          <w:sz w:val="22"/>
          <w:szCs w:val="22"/>
        </w:rPr>
        <w:t>: Weld Line Changing</w:t>
      </w:r>
      <w:r w:rsidR="00F65AE1" w:rsidRPr="00F65AE1">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653B800E" w:rsidR="00A66652" w:rsidRDefault="00A66652" w:rsidP="00A66652">
      <w:pPr>
        <w:pStyle w:val="Beschriftung"/>
        <w:spacing w:before="120"/>
      </w:pPr>
      <w:bookmarkStart w:id="1368" w:name="_Toc3566481"/>
      <w:bookmarkStart w:id="1369" w:name="_Toc34747482"/>
      <w:bookmarkStart w:id="1370" w:name="_Toc68887692"/>
      <w:r>
        <w:t xml:space="preserve">Table </w:t>
      </w:r>
      <w:r w:rsidR="00ED469A">
        <w:fldChar w:fldCharType="begin"/>
      </w:r>
      <w:r w:rsidR="00ED469A">
        <w:instrText xml:space="preserve"> SEQ Table \* ARABIC </w:instrText>
      </w:r>
      <w:r w:rsidR="00ED469A">
        <w:fldChar w:fldCharType="separate"/>
      </w:r>
      <w:r w:rsidR="00F65AE1">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8"/>
      <w:bookmarkEnd w:id="1369"/>
      <w:bookmarkEnd w:id="1370"/>
    </w:p>
    <w:p w14:paraId="5242F264" w14:textId="4880333E" w:rsidR="00FC3371" w:rsidRDefault="005C5466" w:rsidP="007D6B05">
      <w:pPr>
        <w:jc w:val="both"/>
      </w:pPr>
      <w:r>
        <w:t xml:space="preserve">A </w:t>
      </w:r>
      <w:del w:id="1371"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6677D7CB" w:rsidR="007D6B05" w:rsidRDefault="007D6B05" w:rsidP="007D6B05">
      <w:pPr>
        <w:pStyle w:val="Beschriftung"/>
        <w:spacing w:before="120"/>
      </w:pPr>
      <w:bookmarkStart w:id="1374" w:name="_Toc3566482"/>
      <w:bookmarkStart w:id="1375" w:name="_Toc34747483"/>
      <w:bookmarkStart w:id="1376" w:name="_Toc68887693"/>
      <w:r>
        <w:t xml:space="preserve">Table </w:t>
      </w:r>
      <w:r w:rsidR="00ED469A">
        <w:fldChar w:fldCharType="begin"/>
      </w:r>
      <w:r w:rsidR="00ED469A">
        <w:instrText xml:space="preserve"> SEQ Table \* ARABIC </w:instrText>
      </w:r>
      <w:r w:rsidR="00ED469A">
        <w:fldChar w:fldCharType="separate"/>
      </w:r>
      <w:r w:rsidR="00F65AE1">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4"/>
      <w:bookmarkEnd w:id="1375"/>
      <w:bookmarkEnd w:id="137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34E3CB66" w:rsidR="007D6B05" w:rsidRDefault="007D6B05" w:rsidP="007D6B05">
      <w:pPr>
        <w:pStyle w:val="Beschriftung"/>
        <w:spacing w:before="120"/>
      </w:pPr>
      <w:bookmarkStart w:id="1377" w:name="_Toc3566483"/>
      <w:bookmarkStart w:id="1378" w:name="_Toc34747484"/>
      <w:bookmarkStart w:id="1379" w:name="_Toc68887694"/>
      <w:r>
        <w:t xml:space="preserve">Table </w:t>
      </w:r>
      <w:r w:rsidR="00ED469A">
        <w:fldChar w:fldCharType="begin"/>
      </w:r>
      <w:r w:rsidR="00ED469A">
        <w:instrText xml:space="preserve"> SEQ Table \* ARABIC </w:instrText>
      </w:r>
      <w:r w:rsidR="00ED469A">
        <w:fldChar w:fldCharType="separate"/>
      </w:r>
      <w:r w:rsidR="00F65AE1">
        <w:rPr>
          <w:noProof/>
        </w:rPr>
        <w:t>79</w:t>
      </w:r>
      <w:r w:rsidR="00ED469A">
        <w:fldChar w:fldCharType="end"/>
      </w:r>
      <w:r>
        <w:t xml:space="preserve">: Attributes of element </w:t>
      </w:r>
      <w:r w:rsidRPr="003E46C4">
        <w:rPr>
          <w:rStyle w:val="elementdeftypeChar"/>
          <w:b/>
        </w:rPr>
        <w:t>&lt;loc/&gt;</w:t>
      </w:r>
      <w:bookmarkEnd w:id="1377"/>
      <w:bookmarkEnd w:id="1378"/>
      <w:bookmarkEnd w:id="137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rPr>
          <w:ins w:id="1380" w:author="Dr. Carsten Franke" w:date="2021-02-17T12:25:00Z"/>
        </w:rPr>
      </w:pPr>
      <w:bookmarkStart w:id="1381" w:name="_Toc432343680"/>
      <w:bookmarkStart w:id="1382" w:name="_Toc3557001"/>
      <w:bookmarkStart w:id="1383" w:name="_Toc34747251"/>
      <w:bookmarkStart w:id="1384" w:name="_Toc68887451"/>
      <w:ins w:id="1385" w:author="Dr. Carsten Franke" w:date="2021-02-17T12:28:00Z">
        <w:r w:rsidRPr="00037F3D">
          <w:t>Intermittent</w:t>
        </w:r>
      </w:ins>
      <w:ins w:id="1386" w:author="Dr. Carsten Franke" w:date="2021-02-17T12:25:00Z">
        <w:r w:rsidR="00747A5E" w:rsidRPr="00037F3D">
          <w:t xml:space="preserve"> Connection Lines</w:t>
        </w:r>
      </w:ins>
      <w:bookmarkEnd w:id="1381"/>
      <w:bookmarkEnd w:id="1384"/>
      <w:ins w:id="1387" w:author="Dr. Carsten Franke" w:date="2021-02-17T12:39:00Z">
        <w:r w:rsidR="004D1D7F" w:rsidRPr="00037F3D">
          <w:t xml:space="preserve"> </w:t>
        </w:r>
      </w:ins>
    </w:p>
    <w:p w14:paraId="46A482E7" w14:textId="26DA8621" w:rsidR="006E5FC8" w:rsidRDefault="008420EC" w:rsidP="00747A5E">
      <w:pPr>
        <w:spacing w:before="120"/>
        <w:jc w:val="both"/>
        <w:rPr>
          <w:ins w:id="1388" w:author="Dr. Carsten Franke" w:date="2021-02-18T11:58:00Z"/>
        </w:rPr>
      </w:pPr>
      <w:ins w:id="1389" w:author="Dr. Carsten Franke" w:date="2021-02-17T13:49:00Z">
        <w:r w:rsidRPr="00037F3D">
          <w:t>Intermittent connection line</w:t>
        </w:r>
      </w:ins>
      <w:ins w:id="1390" w:author="Dr. Carsten Franke" w:date="2021-02-17T13:50:00Z">
        <w:r w:rsidRPr="00037F3D">
          <w:t>s</w:t>
        </w:r>
      </w:ins>
      <w:ins w:id="1391" w:author="Dr. Carsten Franke" w:date="2021-02-17T13:49:00Z">
        <w:r w:rsidRPr="00037F3D">
          <w:t xml:space="preserve"> </w:t>
        </w:r>
      </w:ins>
      <w:ins w:id="1392" w:author="Dr. Carsten Franke" w:date="2021-02-17T13:50:00Z">
        <w:r w:rsidRPr="00037F3D">
          <w:t xml:space="preserve">are connection lines, which are fixed only at certain </w:t>
        </w:r>
        <w:r w:rsidRPr="00037F3D">
          <w:rPr>
            <w:i/>
          </w:rPr>
          <w:t>segments</w:t>
        </w:r>
      </w:ins>
      <w:ins w:id="1393" w:author="Dr. Carsten Franke" w:date="2021-02-17T14:10:00Z">
        <w:r w:rsidR="00291FDE" w:rsidRPr="00037F3D">
          <w:rPr>
            <w:rStyle w:val="Funotenzeichen"/>
          </w:rPr>
          <w:footnoteReference w:id="21"/>
        </w:r>
      </w:ins>
      <w:ins w:id="1398" w:author="Dr. Carsten Franke" w:date="2021-02-17T13:50:00Z">
        <w:r w:rsidRPr="00037F3D">
          <w:t xml:space="preserve"> along their total length. </w:t>
        </w:r>
      </w:ins>
      <w:ins w:id="1399" w:author="Dr. Carsten Franke" w:date="2021-04-09T18:32:00Z">
        <w:r w:rsidR="00706280">
          <w:t xml:space="preserve">The gaps between the segments are called </w:t>
        </w:r>
        <w:r w:rsidR="00706280" w:rsidRPr="00706280">
          <w:rPr>
            <w:i/>
          </w:rPr>
          <w:t>spacings</w:t>
        </w:r>
      </w:ins>
      <w:ins w:id="1400" w:author="Dr. Carsten Franke" w:date="2021-04-09T18:40:00Z">
        <w:r w:rsidR="00DF55B2">
          <w:t xml:space="preserve"> to avoid confusion with the </w:t>
        </w:r>
        <w:proofErr w:type="spellStart"/>
        <w:r w:rsidR="00DF55B2">
          <w:t>gaap</w:t>
        </w:r>
        <w:proofErr w:type="spellEnd"/>
        <w:r w:rsidR="00DF55B2">
          <w:t xml:space="preserve"> between the connected parts.</w:t>
        </w:r>
      </w:ins>
      <w:ins w:id="1401" w:author="Dr. Carsten Franke" w:date="2021-04-09T18:32:00Z">
        <w:r w:rsidR="00706280">
          <w:t xml:space="preserve"> </w:t>
        </w:r>
      </w:ins>
      <w:ins w:id="1402" w:author="Dr. Carsten Franke" w:date="2021-02-18T11:58:00Z">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ins>
      <w:ins w:id="1403" w:author="Dr. Carsten Franke" w:date="2021-02-18T11:59:00Z">
        <w:r w:rsidR="006E5FC8" w:rsidRPr="00037F3D">
          <w:t xml:space="preserve">connection lines </w:t>
        </w:r>
      </w:ins>
      <w:ins w:id="1404" w:author="Dr. Carsten Franke" w:date="2021-02-18T11:58:00Z">
        <w:r w:rsidR="006E5FC8" w:rsidRPr="006E5FC8">
          <w:t xml:space="preserve">is </w:t>
        </w:r>
      </w:ins>
      <w:ins w:id="1405" w:author="Dr. Carsten Franke" w:date="2021-02-18T11:59:00Z">
        <w:r w:rsidR="006E5FC8">
          <w:t xml:space="preserve">the </w:t>
        </w:r>
      </w:ins>
      <w:ins w:id="1406" w:author="Dr. Carsten Franke" w:date="2021-02-18T11:58:00Z">
        <w:r w:rsidR="006E5FC8" w:rsidRPr="006E5FC8">
          <w:t>reduction of administrative overhead.</w:t>
        </w:r>
        <w:r w:rsidR="006E5FC8">
          <w:t xml:space="preserve"> </w:t>
        </w:r>
      </w:ins>
    </w:p>
    <w:p w14:paraId="41FDE6FF" w14:textId="37B141B1" w:rsidR="00AF60FE" w:rsidRPr="00037F3D" w:rsidRDefault="00AF60FE" w:rsidP="00AF60FE">
      <w:pPr>
        <w:spacing w:before="120"/>
        <w:jc w:val="both"/>
        <w:rPr>
          <w:ins w:id="1407" w:author="Dr. Carsten Franke" w:date="2021-04-09T18:19:00Z"/>
        </w:rPr>
      </w:pPr>
      <w:ins w:id="1408" w:author="Dr. Carsten Franke" w:date="2021-04-09T18:19:00Z">
        <w:r w:rsidRPr="00037F3D">
          <w:t>Intermittent connection lines were introduced with χMCF version 3.1.1</w:t>
        </w:r>
        <w:r>
          <w:t xml:space="preserve"> and </w:t>
        </w:r>
      </w:ins>
      <w:ins w:id="1409" w:author="Dr. Carsten Franke" w:date="2021-04-09T18:20:00Z">
        <w:r>
          <w:t xml:space="preserve">are only applicable to </w:t>
        </w:r>
        <w:r w:rsidRPr="00A37E6A">
          <w:rPr>
            <w:i/>
          </w:rPr>
          <w:t>seam</w:t>
        </w:r>
        <w:r>
          <w:t xml:space="preserve"> </w:t>
        </w:r>
        <w:r w:rsidRPr="00A205E8">
          <w:rPr>
            <w:i/>
          </w:rPr>
          <w:t>weld</w:t>
        </w:r>
        <w:r>
          <w:rPr>
            <w:i/>
          </w:rPr>
          <w:t>s</w:t>
        </w:r>
        <w:r>
          <w:t>, currently</w:t>
        </w:r>
      </w:ins>
      <w:ins w:id="1410" w:author="Dr. Carsten Franke" w:date="2021-04-09T18:19:00Z">
        <w:r w:rsidRPr="00037F3D">
          <w:t xml:space="preserve">. </w:t>
        </w:r>
      </w:ins>
    </w:p>
    <w:p w14:paraId="37A7FDE6" w14:textId="41FA2F3B" w:rsidR="00AE1F42" w:rsidRDefault="00C13ED8" w:rsidP="00747A5E">
      <w:pPr>
        <w:spacing w:before="120"/>
        <w:jc w:val="both"/>
        <w:rPr>
          <w:ins w:id="1411" w:author="Dr. Carsten Franke" w:date="2021-04-09T18:06:00Z"/>
        </w:rPr>
      </w:pPr>
      <w:ins w:id="1412" w:author="Dr. Carsten Franke" w:date="2021-02-18T11:46:00Z">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ins>
      <w:ins w:id="1413" w:author="Dr. Carsten Franke" w:date="2021-02-18T11:47:00Z">
        <w:r>
          <w:t xml:space="preserve"> </w:t>
        </w:r>
      </w:ins>
      <w:ins w:id="1414" w:author="Dr. Carsten Franke" w:date="2021-04-09T18:05:00Z">
        <w:r w:rsidR="0076347E">
          <w:t xml:space="preserve">That is, the total length contains the lengths of </w:t>
        </w:r>
        <w:r w:rsidR="0076347E" w:rsidRPr="0076347E">
          <w:rPr>
            <w:i/>
          </w:rPr>
          <w:t>both</w:t>
        </w:r>
        <w:r w:rsidR="0076347E">
          <w:t xml:space="preserve">, the segments and the </w:t>
        </w:r>
      </w:ins>
      <w:ins w:id="1415" w:author="Dr. Carsten Franke" w:date="2021-04-09T18:39:00Z">
        <w:r w:rsidR="00DF55B2">
          <w:t>spacing</w:t>
        </w:r>
      </w:ins>
      <w:ins w:id="1416" w:author="Dr. Carsten Franke" w:date="2021-04-09T18:05:00Z">
        <w:r w:rsidR="0076347E">
          <w:t xml:space="preserve">s between. </w:t>
        </w:r>
      </w:ins>
    </w:p>
    <w:p w14:paraId="61E5A75E" w14:textId="7BB3B15C" w:rsidR="008420EC" w:rsidRDefault="00327740" w:rsidP="00747A5E">
      <w:pPr>
        <w:spacing w:before="120"/>
        <w:jc w:val="both"/>
        <w:rPr>
          <w:ins w:id="1417" w:author="Dr. Carsten Franke" w:date="2021-03-18T11:05:00Z"/>
        </w:rPr>
      </w:pPr>
      <w:ins w:id="1418" w:author="Dr. Carsten Franke" w:date="2021-03-18T11:23:00Z">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ins>
      <w:ins w:id="1419" w:author="Dr. Carsten Franke" w:date="2021-03-18T11:24:00Z">
        <w:r>
          <w:t xml:space="preserve"> Thus, t</w:t>
        </w:r>
      </w:ins>
      <w:ins w:id="1420" w:author="Dr. Carsten Franke" w:date="2021-03-18T10:59:00Z">
        <w:r w:rsidR="00DF5BF0">
          <w:t xml:space="preserve">he reliable definition of </w:t>
        </w:r>
        <w:r w:rsidR="00DF5BF0" w:rsidRPr="006E5FC8">
          <w:t xml:space="preserve">intermittent </w:t>
        </w:r>
        <w:r w:rsidR="00DF5BF0" w:rsidRPr="00037F3D">
          <w:t>connection lines</w:t>
        </w:r>
        <w:r w:rsidR="00DF5BF0">
          <w:t xml:space="preserve"> requires a certain </w:t>
        </w:r>
      </w:ins>
      <w:ins w:id="1421" w:author="Dr. Carsten Franke" w:date="2021-03-18T11:00:00Z">
        <w:r w:rsidR="00DF5BF0" w:rsidRPr="00DF5BF0">
          <w:rPr>
            <w:i/>
          </w:rPr>
          <w:t>accuracy</w:t>
        </w:r>
        <w:r w:rsidR="00DF5BF0">
          <w:t xml:space="preserve"> of this polygon</w:t>
        </w:r>
      </w:ins>
      <w:ins w:id="1422" w:author="Dr. Carsten Franke" w:date="2021-03-18T11:24:00Z">
        <w:r w:rsidR="00BB3FF7">
          <w:rPr>
            <w:rStyle w:val="Funotenzeichen"/>
          </w:rPr>
          <w:footnoteReference w:id="22"/>
        </w:r>
      </w:ins>
      <w:ins w:id="1425" w:author="Dr. Carsten Franke" w:date="2021-03-18T11:00:00Z">
        <w:r w:rsidR="00DF5BF0">
          <w:t xml:space="preserve">. </w:t>
        </w:r>
      </w:ins>
      <w:ins w:id="1426" w:author="Dr. Carsten Franke" w:date="2021-03-18T11:01:00Z">
        <w:r w:rsidR="00DF5BF0">
          <w:t xml:space="preserve">Additionally, the parameters describing the segmentation must be </w:t>
        </w:r>
        <w:r w:rsidR="00DF5BF0" w:rsidRPr="00DF5BF0">
          <w:rPr>
            <w:i/>
          </w:rPr>
          <w:t>consistent</w:t>
        </w:r>
        <w:r w:rsidR="00DF5BF0">
          <w:t xml:space="preserve"> in the sense that </w:t>
        </w:r>
      </w:ins>
      <w:ins w:id="1427" w:author="Dr. Carsten Franke" w:date="2021-03-18T11:02:00Z">
        <w:r w:rsidR="00DF5BF0">
          <w:t xml:space="preserve">the segmentation is feasible both, geometrically and with respect to manufacturing. </w:t>
        </w:r>
      </w:ins>
      <w:ins w:id="1428" w:author="Dr. Carsten Franke" w:date="2021-03-18T11:03:00Z">
        <w:r w:rsidR="00DF5BF0">
          <w:t xml:space="preserve">It is </w:t>
        </w:r>
        <w:r w:rsidR="00DF5BF0" w:rsidRPr="00DF5BF0">
          <w:rPr>
            <w:i/>
          </w:rPr>
          <w:t>not</w:t>
        </w:r>
        <w:r w:rsidR="00DF5BF0">
          <w:t xml:space="preserve"> within the scope of </w:t>
        </w:r>
      </w:ins>
      <w:ins w:id="1429" w:author="Dr. Carsten Franke" w:date="2021-03-18T11:04:00Z">
        <w:r w:rsidR="00DF5BF0">
          <w:t xml:space="preserve">the χMCF format to take these </w:t>
        </w:r>
        <w:proofErr w:type="gramStart"/>
        <w:r w:rsidR="00DF5BF0">
          <w:t>responsibilities, since</w:t>
        </w:r>
        <w:proofErr w:type="gramEnd"/>
        <w:r w:rsidR="00DF5BF0">
          <w:t xml:space="preserve"> additional </w:t>
        </w:r>
      </w:ins>
      <w:ins w:id="1430" w:author="Dr. Carsten Franke" w:date="2021-03-18T11:05:00Z">
        <w:r w:rsidR="00DF5BF0">
          <w:t xml:space="preserve">external </w:t>
        </w:r>
      </w:ins>
      <w:ins w:id="1431" w:author="Dr. Carsten Franke" w:date="2021-03-18T11:04:00Z">
        <w:r w:rsidR="00DF5BF0">
          <w:t xml:space="preserve">information would be required. </w:t>
        </w:r>
      </w:ins>
    </w:p>
    <w:p w14:paraId="390AF846" w14:textId="77777777" w:rsidR="00FA2070" w:rsidRPr="00037F3D" w:rsidRDefault="00FA2070" w:rsidP="00FA2070">
      <w:pPr>
        <w:spacing w:before="120"/>
        <w:jc w:val="both"/>
        <w:rPr>
          <w:ins w:id="1432" w:author="Dr. Carsten Franke" w:date="2021-03-18T11:05:00Z"/>
        </w:rPr>
      </w:pPr>
      <w:ins w:id="1433" w:author="Dr. Carsten Franke" w:date="2021-03-18T11:05:00Z">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ins>
    </w:p>
    <w:p w14:paraId="50E63D63" w14:textId="39AF33A4" w:rsidR="00FA2070" w:rsidRDefault="00AE1F42" w:rsidP="00FA5165">
      <w:pPr>
        <w:keepNext/>
        <w:spacing w:before="120"/>
        <w:jc w:val="both"/>
        <w:rPr>
          <w:ins w:id="1434" w:author="Dr. Carsten Franke" w:date="2021-03-18T11:07:00Z"/>
        </w:rPr>
      </w:pPr>
      <w:ins w:id="1435" w:author="Dr. Carsten Franke" w:date="2021-04-09T18:08:00Z">
        <w:r>
          <w:t>Therefore, f</w:t>
        </w:r>
      </w:ins>
      <w:ins w:id="1436" w:author="Dr. Carsten Franke" w:date="2021-03-18T11:06:00Z">
        <w:r w:rsidR="00FA5165">
          <w:t>ollowing rul</w:t>
        </w:r>
      </w:ins>
      <w:ins w:id="1437" w:author="Dr. Carsten Franke" w:date="2021-03-18T11:07:00Z">
        <w:r w:rsidR="00FA5165">
          <w:t xml:space="preserve">es apply: </w:t>
        </w:r>
      </w:ins>
    </w:p>
    <w:p w14:paraId="3E827285" w14:textId="726D18A8" w:rsidR="00FA5165" w:rsidRDefault="00FA5165" w:rsidP="00FA5165">
      <w:pPr>
        <w:pStyle w:val="Listenabsatz"/>
        <w:numPr>
          <w:ilvl w:val="0"/>
          <w:numId w:val="69"/>
        </w:numPr>
        <w:spacing w:before="120"/>
        <w:jc w:val="both"/>
        <w:rPr>
          <w:ins w:id="1438" w:author="Dr. Carsten Franke" w:date="2021-03-18T11:07:00Z"/>
        </w:rPr>
      </w:pPr>
      <w:ins w:id="1439" w:author="Dr. Carsten Franke" w:date="2021-03-18T11:07:00Z">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ins>
      <w:proofErr w:type="spellEnd"/>
      <w:ins w:id="1440" w:author="Dr. Carsten Franke" w:date="2021-03-18T11:08:00Z">
        <w:r>
          <w:t xml:space="preserve"> </w:t>
        </w:r>
        <w:proofErr w:type="spellStart"/>
        <w:r>
          <w:t>alone</w:t>
        </w:r>
      </w:ins>
      <w:proofErr w:type="spellEnd"/>
      <w:ins w:id="1441" w:author="Dr. Carsten Franke" w:date="2021-03-18T11:07:00Z">
        <w:r>
          <w:t xml:space="preserve"> is </w:t>
        </w:r>
        <w:proofErr w:type="spellStart"/>
        <w:r>
          <w:t>responsible</w:t>
        </w:r>
        <w:proofErr w:type="spellEnd"/>
        <w:r>
          <w:t xml:space="preserve"> for </w:t>
        </w:r>
      </w:ins>
      <w:proofErr w:type="spellStart"/>
      <w:ins w:id="1442" w:author="Dr. Carsten Franke" w:date="2021-03-18T11:08:00Z">
        <w:r>
          <w:t>accurate</w:t>
        </w:r>
        <w:proofErr w:type="spellEnd"/>
        <w:r>
          <w:t xml:space="preserve"> and </w:t>
        </w:r>
      </w:ins>
      <w:proofErr w:type="spellStart"/>
      <w:ins w:id="1443" w:author="Dr. Carsten Franke" w:date="2021-03-18T11:07:00Z">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w:t>
        </w:r>
      </w:ins>
      <w:ins w:id="1444" w:author="Dr. Carsten Franke" w:date="2021-03-18T11:08:00Z">
        <w:r>
          <w:t xml:space="preserve"> </w:t>
        </w:r>
      </w:ins>
    </w:p>
    <w:p w14:paraId="2D7026D8" w14:textId="47852B5A" w:rsidR="00FA5165" w:rsidRDefault="00FA5165" w:rsidP="00FA5165">
      <w:pPr>
        <w:pStyle w:val="Listenabsatz"/>
        <w:numPr>
          <w:ilvl w:val="0"/>
          <w:numId w:val="69"/>
        </w:numPr>
        <w:spacing w:before="120"/>
        <w:jc w:val="both"/>
        <w:rPr>
          <w:ins w:id="1445" w:author="Dr. Carsten Franke" w:date="2021-03-18T11:07:00Z"/>
        </w:rPr>
      </w:pPr>
      <w:ins w:id="1446" w:author="Dr. Carsten Franke" w:date="2021-03-18T11:07:00Z">
        <w:r>
          <w:t xml:space="preserve">If </w:t>
        </w:r>
      </w:ins>
      <w:ins w:id="1447" w:author="Dr. Carsten Franke" w:date="2021-04-09T18:09:00Z">
        <w:r w:rsidR="00AE1F42">
          <w:t xml:space="preserve">it is required that </w:t>
        </w:r>
      </w:ins>
      <w:ins w:id="1448" w:author="Dr. Carsten Franke" w:date="2021-03-18T11:09:00Z">
        <w:r>
          <w:t xml:space="preserve">any </w:t>
        </w:r>
      </w:ins>
      <w:proofErr w:type="spellStart"/>
      <w:ins w:id="1449" w:author="Dr. Carsten Franke" w:date="2021-03-18T11:07:00Z">
        <w:r>
          <w:t>segment</w:t>
        </w:r>
        <w:proofErr w:type="spellEnd"/>
        <w:r>
          <w:t xml:space="preserve"> length</w:t>
        </w:r>
      </w:ins>
      <w:ins w:id="1450" w:author="Dr. Carsten Franke" w:date="2021-03-18T11:09:00Z">
        <w:r>
          <w:t xml:space="preserve"> (</w:t>
        </w:r>
        <w:proofErr w:type="spellStart"/>
        <w:r>
          <w:t>especially</w:t>
        </w:r>
        <w:proofErr w:type="spellEnd"/>
        <w:r>
          <w:t xml:space="preserve"> first or last)</w:t>
        </w:r>
      </w:ins>
      <w:ins w:id="1451" w:author="Dr. Carsten Franke" w:date="2021-03-18T11:07:00Z">
        <w:r>
          <w:t xml:space="preserve"> </w:t>
        </w:r>
        <w:proofErr w:type="spellStart"/>
        <w:r>
          <w:t>deviate</w:t>
        </w:r>
      </w:ins>
      <w:ins w:id="1452" w:author="Dr. Carsten Franke" w:date="2021-04-09T18:09:00Z">
        <w:r w:rsidR="00AE1F42">
          <w:t>s</w:t>
        </w:r>
      </w:ins>
      <w:proofErr w:type="spellEnd"/>
      <w:ins w:id="1453" w:author="Dr. Carsten Franke" w:date="2021-03-18T11:07:00Z">
        <w:r>
          <w:t xml:space="preserve"> from other </w:t>
        </w:r>
        <w:proofErr w:type="spellStart"/>
        <w:r>
          <w:t>segment</w:t>
        </w:r>
        <w:proofErr w:type="spellEnd"/>
        <w:r>
          <w:t xml:space="preserve"> </w:t>
        </w:r>
        <w:proofErr w:type="spellStart"/>
        <w:r>
          <w:t>lengths</w:t>
        </w:r>
        <w:proofErr w:type="spellEnd"/>
        <w:r>
          <w:t>, a</w:t>
        </w:r>
      </w:ins>
      <w:ins w:id="1454" w:author="Dr. Carsten Franke" w:date="2021-03-18T11:10:00Z">
        <w:r>
          <w:t xml:space="preserve">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ins>
      <w:proofErr w:type="spellStart"/>
      <w:ins w:id="1455" w:author="Dr. Carsten Franke" w:date="2021-03-18T11:07:00Z">
        <w:r>
          <w:t>has</w:t>
        </w:r>
        <w:proofErr w:type="spellEnd"/>
        <w:r>
          <w:t xml:space="preserve"> </w:t>
        </w:r>
        <w:proofErr w:type="spellStart"/>
        <w:r>
          <w:t>to</w:t>
        </w:r>
        <w:proofErr w:type="spellEnd"/>
        <w:r>
          <w:t xml:space="preserve"> be used.</w:t>
        </w:r>
      </w:ins>
      <w:ins w:id="1456" w:author="Dr. Carsten Franke" w:date="2021-03-18T11:10:00Z">
        <w:r>
          <w:t xml:space="preserve"> </w:t>
        </w:r>
      </w:ins>
      <w:ins w:id="1457" w:author="Dr. Carsten Franke" w:date="2021-03-18T11:11:00Z">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a</w:t>
        </w:r>
      </w:ins>
      <w:ins w:id="1458" w:author="Dr. Carsten Franke" w:date="2021-03-18T11:10:00Z">
        <w:r>
          <w:t xml:space="preserve">re </w:t>
        </w:r>
        <w:r w:rsidRPr="00FA5165">
          <w:rPr>
            <w:i/>
          </w:rPr>
          <w:t>not</w:t>
        </w:r>
        <w:r>
          <w:t xml:space="preserve"> intended </w:t>
        </w:r>
        <w:proofErr w:type="spellStart"/>
        <w:r>
          <w:t>to</w:t>
        </w:r>
        <w:proofErr w:type="spellEnd"/>
        <w:r>
          <w:t xml:space="preserve"> provide thi</w:t>
        </w:r>
      </w:ins>
      <w:ins w:id="1459" w:author="Dr. Carsten Franke" w:date="2021-03-18T11:11:00Z">
        <w:r>
          <w:t xml:space="preserve">s feature. </w:t>
        </w:r>
      </w:ins>
    </w:p>
    <w:p w14:paraId="541AA67F" w14:textId="40DF5C89" w:rsidR="00FA5165" w:rsidRDefault="00FA5165" w:rsidP="00FA5165">
      <w:pPr>
        <w:pStyle w:val="Listenabsatz"/>
        <w:numPr>
          <w:ilvl w:val="0"/>
          <w:numId w:val="69"/>
        </w:numPr>
        <w:spacing w:before="120"/>
        <w:jc w:val="both"/>
        <w:rPr>
          <w:ins w:id="1460" w:author="Dr. Carsten Franke" w:date="2021-03-03T09:44:00Z"/>
        </w:rPr>
      </w:pPr>
      <w:proofErr w:type="spellStart"/>
      <w:ins w:id="1461" w:author="Dr. Carsten Franke" w:date="2021-03-18T11:07:00Z">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w:t>
        </w:r>
      </w:ins>
      <w:ins w:id="1462" w:author="Dr. Carsten Franke" w:date="2021-03-18T11:11:00Z">
        <w:r>
          <w:t xml:space="preserve"> </w:t>
        </w:r>
      </w:ins>
    </w:p>
    <w:p w14:paraId="1E3BC91B" w14:textId="42CEAF48" w:rsidR="0056385B" w:rsidRPr="00037F3D" w:rsidRDefault="0056385B" w:rsidP="00747A5E">
      <w:pPr>
        <w:spacing w:before="120"/>
        <w:jc w:val="both"/>
        <w:rPr>
          <w:ins w:id="1463" w:author="Dr. Carsten Franke" w:date="2021-02-17T13:49:00Z"/>
          <w:i/>
        </w:rPr>
      </w:pPr>
      <w:ins w:id="1464" w:author="Dr. Carsten Franke" w:date="2021-02-18T11:28:00Z">
        <w:r w:rsidRPr="00037F3D">
          <w:rPr>
            <w:i/>
            <w:highlight w:val="yellow"/>
          </w:rPr>
          <w:t>[Insert some sketches / drawings / diagrams, here!</w:t>
        </w:r>
      </w:ins>
      <w:ins w:id="1465" w:author="Dr. Carsten Franke" w:date="2021-02-18T11:33:00Z">
        <w:r w:rsidR="00C85C08" w:rsidRPr="00037F3D">
          <w:rPr>
            <w:i/>
            <w:highlight w:val="yellow"/>
          </w:rPr>
          <w:t xml:space="preserve"> – What is a “segment”</w:t>
        </w:r>
      </w:ins>
      <w:ins w:id="1466" w:author="Dr. Carsten Franke" w:date="2021-02-18T11:46:00Z">
        <w:r w:rsidR="00732431">
          <w:rPr>
            <w:i/>
            <w:highlight w:val="yellow"/>
          </w:rPr>
          <w:t>, a “total length”</w:t>
        </w:r>
      </w:ins>
      <w:ins w:id="1467" w:author="Dr. Carsten Franke" w:date="2021-02-18T11:33:00Z">
        <w:r w:rsidR="00C85C08" w:rsidRPr="00037F3D">
          <w:rPr>
            <w:i/>
            <w:highlight w:val="yellow"/>
          </w:rPr>
          <w:t xml:space="preserve"> and such stuff …</w:t>
        </w:r>
      </w:ins>
      <w:ins w:id="1468" w:author="Dr. Carsten Franke" w:date="2021-04-09T18:21:00Z">
        <w:r w:rsidR="00E93052">
          <w:rPr>
            <w:i/>
            <w:highlight w:val="yellow"/>
          </w:rPr>
          <w:t xml:space="preserve"> Good inspiration could be provided e.g. by</w:t>
        </w:r>
      </w:ins>
      <w:ins w:id="1469" w:author="Dr. Carsten Franke" w:date="2021-04-09T18:26:00Z">
        <w:r w:rsidR="0063716E">
          <w:rPr>
            <w:i/>
            <w:highlight w:val="yellow"/>
          </w:rPr>
          <w:t xml:space="preserve"> the comments</w:t>
        </w:r>
      </w:ins>
      <w:ins w:id="1470" w:author="Dr. Carsten Franke" w:date="2021-04-09T18:21:00Z">
        <w:r w:rsidR="00E93052">
          <w:rPr>
            <w:i/>
            <w:highlight w:val="yellow"/>
          </w:rPr>
          <w:t xml:space="preserve"> </w:t>
        </w:r>
      </w:ins>
      <w:ins w:id="1471" w:author="Dr. Carsten Franke" w:date="2021-04-09T18:23:00Z">
        <w:r w:rsidR="00E93052">
          <w:rPr>
            <w:i/>
            <w:highlight w:val="yellow"/>
          </w:rPr>
          <w:fldChar w:fldCharType="begin"/>
        </w:r>
        <w:r w:rsidR="00E93052">
          <w:rPr>
            <w:i/>
            <w:highlight w:val="yellow"/>
          </w:rPr>
          <w:instrText xml:space="preserve"> HYPERLINK "https://github.com/economidis-nick/createXSDforxMCF/issues/53" \l "issue-770133177" </w:instrText>
        </w:r>
        <w:r w:rsidR="00E93052">
          <w:rPr>
            <w:i/>
            <w:highlight w:val="yellow"/>
          </w:rPr>
        </w:r>
        <w:r w:rsidR="00E93052">
          <w:rPr>
            <w:i/>
            <w:highlight w:val="yellow"/>
          </w:rPr>
          <w:fldChar w:fldCharType="separate"/>
        </w:r>
        <w:r w:rsidR="00E93052" w:rsidRPr="00E93052">
          <w:rPr>
            <w:rStyle w:val="Hyperlink"/>
            <w:i/>
            <w:highlight w:val="yellow"/>
          </w:rPr>
          <w:t>#issue-770133</w:t>
        </w:r>
        <w:r w:rsidR="00E93052" w:rsidRPr="00E93052">
          <w:rPr>
            <w:rStyle w:val="Hyperlink"/>
            <w:i/>
            <w:highlight w:val="yellow"/>
          </w:rPr>
          <w:t>1</w:t>
        </w:r>
        <w:r w:rsidR="00E93052" w:rsidRPr="00E93052">
          <w:rPr>
            <w:rStyle w:val="Hyperlink"/>
            <w:i/>
            <w:highlight w:val="yellow"/>
          </w:rPr>
          <w:t>77</w:t>
        </w:r>
        <w:r w:rsidR="00E93052">
          <w:rPr>
            <w:i/>
            <w:highlight w:val="yellow"/>
          </w:rPr>
          <w:fldChar w:fldCharType="end"/>
        </w:r>
      </w:ins>
      <w:ins w:id="1472" w:author="Dr. Carsten Franke" w:date="2021-04-09T18:25:00Z">
        <w:r w:rsidR="00A726A4">
          <w:rPr>
            <w:i/>
            <w:highlight w:val="yellow"/>
          </w:rPr>
          <w:t>,</w:t>
        </w:r>
      </w:ins>
      <w:ins w:id="1473" w:author="Dr. Carsten Franke" w:date="2021-04-09T18:21:00Z">
        <w:r w:rsidR="00E93052">
          <w:rPr>
            <w:i/>
            <w:highlight w:val="yellow"/>
          </w:rPr>
          <w:t xml:space="preserve"> </w:t>
        </w:r>
      </w:ins>
      <w:ins w:id="1474" w:author="Dr. Carsten Franke" w:date="2021-04-09T18:22:00Z">
        <w:r w:rsidR="00E93052">
          <w:rPr>
            <w:i/>
            <w:highlight w:val="yellow"/>
          </w:rPr>
          <w:fldChar w:fldCharType="begin"/>
        </w:r>
        <w:r w:rsidR="00E93052">
          <w:rPr>
            <w:i/>
            <w:highlight w:val="yellow"/>
          </w:rPr>
          <w:instrText xml:space="preserve"> HYPERLINK "https://github.com/economidis-nick/createXSDforxMCF/issues/53%23issuecomment-780540964" </w:instrText>
        </w:r>
        <w:r w:rsidR="00E93052">
          <w:rPr>
            <w:i/>
            <w:highlight w:val="yellow"/>
          </w:rPr>
        </w:r>
        <w:r w:rsidR="00E93052">
          <w:rPr>
            <w:i/>
            <w:highlight w:val="yellow"/>
          </w:rPr>
          <w:fldChar w:fldCharType="separate"/>
        </w:r>
        <w:r w:rsidR="00E93052" w:rsidRPr="00E93052">
          <w:rPr>
            <w:rStyle w:val="Hyperlink"/>
            <w:i/>
            <w:highlight w:val="yellow"/>
          </w:rPr>
          <w:t>#issuecomment-780540964</w:t>
        </w:r>
        <w:r w:rsidR="00E93052">
          <w:rPr>
            <w:i/>
            <w:highlight w:val="yellow"/>
          </w:rPr>
          <w:fldChar w:fldCharType="end"/>
        </w:r>
      </w:ins>
      <w:ins w:id="1475" w:author="Dr. Carsten Franke" w:date="2021-04-09T18:27:00Z">
        <w:r w:rsidR="0063716E">
          <w:rPr>
            <w:i/>
            <w:highlight w:val="yellow"/>
          </w:rPr>
          <w:t>,</w:t>
        </w:r>
      </w:ins>
      <w:ins w:id="1476" w:author="Dr. Carsten Franke" w:date="2021-04-09T18:21:00Z">
        <w:r w:rsidR="00E93052">
          <w:rPr>
            <w:i/>
            <w:highlight w:val="yellow"/>
          </w:rPr>
          <w:t xml:space="preserve"> </w:t>
        </w:r>
      </w:ins>
      <w:ins w:id="1477" w:author="Dr. Carsten Franke" w:date="2021-04-09T18:25:00Z">
        <w:r w:rsidR="00A726A4">
          <w:rPr>
            <w:i/>
            <w:highlight w:val="yellow"/>
          </w:rPr>
          <w:fldChar w:fldCharType="begin"/>
        </w:r>
        <w:r w:rsidR="00A726A4">
          <w:rPr>
            <w:i/>
            <w:highlight w:val="yellow"/>
          </w:rPr>
          <w:instrText xml:space="preserve"> HYPERLINK "https://github.com/economidis-nick/createXSDforxMCF/issues/53" \l "issuecomment-789485196" </w:instrText>
        </w:r>
        <w:r w:rsidR="00A726A4">
          <w:rPr>
            <w:i/>
            <w:highlight w:val="yellow"/>
          </w:rPr>
        </w:r>
        <w:r w:rsidR="00A726A4">
          <w:rPr>
            <w:i/>
            <w:highlight w:val="yellow"/>
          </w:rPr>
          <w:fldChar w:fldCharType="separate"/>
        </w:r>
        <w:r w:rsidR="00A726A4" w:rsidRPr="00A726A4">
          <w:rPr>
            <w:rStyle w:val="Hyperlink"/>
            <w:i/>
            <w:highlight w:val="yellow"/>
          </w:rPr>
          <w:t>#issuecomment-789485196</w:t>
        </w:r>
        <w:r w:rsidR="00A726A4">
          <w:rPr>
            <w:i/>
            <w:highlight w:val="yellow"/>
          </w:rPr>
          <w:fldChar w:fldCharType="end"/>
        </w:r>
      </w:ins>
      <w:ins w:id="1478" w:author="Dr. Carsten Franke" w:date="2021-04-09T18:28:00Z">
        <w:r w:rsidR="0063716E">
          <w:rPr>
            <w:i/>
            <w:highlight w:val="yellow"/>
          </w:rPr>
          <w:t>, a</w:t>
        </w:r>
      </w:ins>
      <w:ins w:id="1479" w:author="Dr. Carsten Franke" w:date="2021-04-09T18:27:00Z">
        <w:r w:rsidR="0063716E">
          <w:rPr>
            <w:i/>
            <w:highlight w:val="yellow"/>
          </w:rPr>
          <w:t xml:space="preserve">nd </w:t>
        </w:r>
        <w:r w:rsidR="0063716E">
          <w:rPr>
            <w:i/>
            <w:highlight w:val="yellow"/>
          </w:rPr>
          <w:fldChar w:fldCharType="begin"/>
        </w:r>
        <w:r w:rsidR="0063716E">
          <w:rPr>
            <w:i/>
            <w:highlight w:val="yellow"/>
          </w:rPr>
          <w:instrText xml:space="preserve"> HYPERLINK "https://github.com/economidis-nick/createXSDforxMCF/issues/53" \l "issuecomment-801355773" </w:instrText>
        </w:r>
        <w:r w:rsidR="0063716E">
          <w:rPr>
            <w:i/>
            <w:highlight w:val="yellow"/>
          </w:rPr>
        </w:r>
        <w:r w:rsidR="0063716E">
          <w:rPr>
            <w:i/>
            <w:highlight w:val="yellow"/>
          </w:rPr>
          <w:fldChar w:fldCharType="separate"/>
        </w:r>
        <w:r w:rsidR="0063716E" w:rsidRPr="0063716E">
          <w:rPr>
            <w:rStyle w:val="Hyperlink"/>
            <w:i/>
            <w:highlight w:val="yellow"/>
          </w:rPr>
          <w:t>#issuecomment-801355773</w:t>
        </w:r>
        <w:r w:rsidR="0063716E">
          <w:rPr>
            <w:i/>
            <w:highlight w:val="yellow"/>
          </w:rPr>
          <w:fldChar w:fldCharType="end"/>
        </w:r>
      </w:ins>
      <w:ins w:id="1480" w:author="Dr. Carsten Franke" w:date="2021-04-09T18:28:00Z">
        <w:r w:rsidR="0063716E">
          <w:rPr>
            <w:i/>
            <w:highlight w:val="yellow"/>
          </w:rPr>
          <w:t xml:space="preserve">. </w:t>
        </w:r>
      </w:ins>
      <w:ins w:id="1481" w:author="Dr. Carsten Franke" w:date="2021-02-18T11:28:00Z">
        <w:r w:rsidRPr="00037F3D">
          <w:rPr>
            <w:i/>
            <w:highlight w:val="yellow"/>
          </w:rPr>
          <w:t>]</w:t>
        </w:r>
        <w:r w:rsidRPr="00037F3D">
          <w:rPr>
            <w:i/>
          </w:rPr>
          <w:t xml:space="preserve"> </w:t>
        </w:r>
      </w:ins>
    </w:p>
    <w:p w14:paraId="70620A16" w14:textId="71805CE7" w:rsidR="00747A5E" w:rsidRDefault="008420EC" w:rsidP="0028134C">
      <w:pPr>
        <w:keepNext/>
        <w:spacing w:before="120"/>
        <w:jc w:val="both"/>
        <w:rPr>
          <w:ins w:id="1482" w:author="Dr. Carsten Franke" w:date="2021-04-09T18:30:00Z"/>
        </w:rPr>
      </w:pPr>
      <w:ins w:id="1483" w:author="Dr. Carsten Franke" w:date="2021-02-17T13:48:00Z">
        <w:r w:rsidRPr="00037F3D">
          <w:t>For t</w:t>
        </w:r>
      </w:ins>
      <w:ins w:id="1484" w:author="Dr. Carsten Franke" w:date="2021-02-17T12:25:00Z">
        <w:r w:rsidR="00747A5E" w:rsidRPr="00037F3D">
          <w:t>he description of a</w:t>
        </w:r>
      </w:ins>
      <w:ins w:id="1485" w:author="Dr. Carsten Franke" w:date="2021-02-17T13:48:00Z">
        <w:r w:rsidRPr="00037F3D">
          <w:t>n</w:t>
        </w:r>
      </w:ins>
      <w:ins w:id="1486" w:author="Dr. Carsten Franke" w:date="2021-02-17T12:25:00Z">
        <w:r w:rsidR="00747A5E" w:rsidRPr="00037F3D">
          <w:t xml:space="preserve"> </w:t>
        </w:r>
      </w:ins>
      <w:ins w:id="1487" w:author="Dr. Carsten Franke" w:date="2021-02-17T13:48:00Z">
        <w:r w:rsidRPr="00037F3D">
          <w:t xml:space="preserve">intermittent </w:t>
        </w:r>
      </w:ins>
      <w:ins w:id="1488" w:author="Dr. Carsten Franke" w:date="2021-02-17T12:25:00Z">
        <w:r w:rsidR="00747A5E" w:rsidRPr="00037F3D">
          <w:t>connection line</w:t>
        </w:r>
      </w:ins>
      <w:ins w:id="1489" w:author="Dr. Carsten Franke" w:date="2021-02-17T13:48:00Z">
        <w:r w:rsidRPr="00037F3D">
          <w:t xml:space="preserve">, </w:t>
        </w:r>
      </w:ins>
      <w:ins w:id="1490" w:author="Dr. Carsten Franke" w:date="2021-02-17T13:54:00Z">
        <w:r w:rsidR="00FC449D" w:rsidRPr="00037F3D">
          <w:t>following</w:t>
        </w:r>
      </w:ins>
      <w:ins w:id="1491" w:author="Dr. Carsten Franke" w:date="2021-02-17T13:48:00Z">
        <w:r w:rsidRPr="00037F3D">
          <w:t xml:space="preserve"> </w:t>
        </w:r>
      </w:ins>
      <w:ins w:id="1492" w:author="Dr. Carsten Franke" w:date="2021-02-17T13:49:00Z">
        <w:r w:rsidRPr="00037F3D">
          <w:t>variants are available</w:t>
        </w:r>
      </w:ins>
      <w:ins w:id="1493" w:author="Dr. Carsten Franke" w:date="2021-02-17T12:25:00Z">
        <w:r w:rsidR="00747A5E" w:rsidRPr="00037F3D">
          <w:t>:</w:t>
        </w:r>
      </w:ins>
      <w:ins w:id="1494" w:author="Dr. Carsten Franke" w:date="2021-02-17T12:29:00Z">
        <w:r w:rsidR="006C75C1" w:rsidRPr="00037F3D">
          <w:t xml:space="preserve"> </w:t>
        </w:r>
      </w:ins>
    </w:p>
    <w:p w14:paraId="28174AE7" w14:textId="77777777" w:rsidR="00E72B41" w:rsidRDefault="00E72B41" w:rsidP="00E72B41">
      <w:pPr>
        <w:pStyle w:val="Listenabsatz"/>
        <w:numPr>
          <w:ilvl w:val="0"/>
          <w:numId w:val="22"/>
        </w:numPr>
        <w:spacing w:before="120"/>
        <w:jc w:val="both"/>
        <w:rPr>
          <w:ins w:id="1495" w:author="Dr. Carsten Franke" w:date="2021-04-09T18:51:00Z"/>
        </w:rPr>
      </w:pPr>
      <w:ins w:id="1496" w:author="Dr. Carsten Franke" w:date="2021-04-09T18:51:00Z">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t>segements</w:t>
        </w:r>
        <w:proofErr w:type="spellEnd"/>
        <w:r>
          <w:t xml:space="preserve"> are </w:t>
        </w:r>
        <w:proofErr w:type="spellStart"/>
        <w:r>
          <w:t>specified</w:t>
        </w:r>
        <w:proofErr w:type="spellEnd"/>
        <w:r>
          <w:t xml:space="preserve"> individually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ins>
    </w:p>
    <w:p w14:paraId="6478FAD5" w14:textId="6EC42291" w:rsidR="004B3B5F" w:rsidRDefault="004B3B5F" w:rsidP="004B3B5F">
      <w:pPr>
        <w:pStyle w:val="Listenabsatz"/>
        <w:keepNext/>
        <w:numPr>
          <w:ilvl w:val="0"/>
          <w:numId w:val="22"/>
        </w:numPr>
        <w:spacing w:before="120"/>
        <w:jc w:val="both"/>
        <w:rPr>
          <w:ins w:id="1497" w:author="Dr. Carsten Franke" w:date="2021-04-09T18:30:00Z"/>
        </w:rPr>
      </w:pPr>
      <w:ins w:id="1498" w:author="Dr. Carsten Franke" w:date="2021-04-09T18:30:00Z">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w:t>
        </w:r>
      </w:ins>
      <w:ins w:id="1499" w:author="Dr. Carsten Franke" w:date="2021-04-09T18:31:00Z">
        <w:r>
          <w:t xml:space="preserve">All </w:t>
        </w:r>
        <w:proofErr w:type="spellStart"/>
        <w:r>
          <w:t>segments</w:t>
        </w:r>
        <w:proofErr w:type="spellEnd"/>
        <w:r>
          <w:t xml:space="preserve"> have </w:t>
        </w:r>
        <w:proofErr w:type="spellStart"/>
        <w:r>
          <w:t>identical</w:t>
        </w:r>
        <w:proofErr w:type="spellEnd"/>
        <w:r>
          <w:t xml:space="preserve"> length. All </w:t>
        </w:r>
      </w:ins>
      <w:proofErr w:type="spellStart"/>
      <w:ins w:id="1500" w:author="Dr. Carsten Franke" w:date="2021-04-09T18:42:00Z">
        <w:r w:rsidR="00BF01A2">
          <w:t>spacings</w:t>
        </w:r>
        <w:proofErr w:type="spellEnd"/>
        <w:r w:rsidR="00BF01A2">
          <w:t xml:space="preserve"> have </w:t>
        </w:r>
        <w:proofErr w:type="spellStart"/>
        <w:r w:rsidR="00BF01A2">
          <w:t>identical</w:t>
        </w:r>
        <w:proofErr w:type="spellEnd"/>
        <w:r w:rsidR="00BF01A2">
          <w:t xml:space="preserve"> length </w:t>
        </w:r>
        <w:proofErr w:type="spellStart"/>
        <w:r w:rsidR="00BF01A2">
          <w:t>exept</w:t>
        </w:r>
        <w:proofErr w:type="spellEnd"/>
        <w:r w:rsidR="00BF01A2">
          <w:t xml:space="preserve"> for a </w:t>
        </w:r>
      </w:ins>
      <w:ins w:id="1501" w:author="Dr. Carsten Franke" w:date="2021-04-09T18:43:00Z">
        <w:r w:rsidR="00BF01A2" w:rsidRPr="00BF01A2">
          <w:rPr>
            <w:i/>
          </w:rPr>
          <w:t xml:space="preserve">first </w:t>
        </w:r>
      </w:ins>
      <w:proofErr w:type="spellStart"/>
      <w:ins w:id="1502" w:author="Dr. Carsten Franke" w:date="2021-04-09T18:42:00Z">
        <w:r w:rsidR="00BF01A2" w:rsidRPr="00BF01A2">
          <w:rPr>
            <w:i/>
          </w:rPr>
          <w:t>spacing</w:t>
        </w:r>
      </w:ins>
      <w:proofErr w:type="spellEnd"/>
      <w:ins w:id="1503" w:author="Dr. Carsten Franke" w:date="2021-04-09T18:43:00Z">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w:t>
        </w:r>
      </w:ins>
      <w:ins w:id="1504" w:author="Dr. Carsten Franke" w:date="2021-04-09T18:44:00Z">
        <w:r w:rsidR="00BF01A2">
          <w:t xml:space="preserve">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ins>
      <w:proofErr w:type="spellEnd"/>
      <w:ins w:id="1505" w:author="Dr. Carsten Franke" w:date="2021-04-09T18:43:00Z">
        <w:r w:rsidR="00BF01A2">
          <w:t xml:space="preserve"> </w:t>
        </w:r>
      </w:ins>
      <w:ins w:id="1506" w:author="Dr. Carsten Franke" w:date="2021-04-09T18:44:00Z">
        <w:r w:rsidR="00BF01A2">
          <w:t xml:space="preserve">(i.e. after the last </w:t>
        </w:r>
        <w:proofErr w:type="spellStart"/>
        <w:r w:rsidR="00BF01A2">
          <w:t>segment</w:t>
        </w:r>
        <w:proofErr w:type="spellEnd"/>
        <w:r w:rsidR="00BF01A2">
          <w:t xml:space="preserve">). </w:t>
        </w:r>
      </w:ins>
    </w:p>
    <w:p w14:paraId="1644A664" w14:textId="5E05F349" w:rsidR="00522A5C" w:rsidRDefault="00E72B41" w:rsidP="00581613">
      <w:pPr>
        <w:keepNext/>
        <w:spacing w:before="120"/>
        <w:jc w:val="both"/>
        <w:rPr>
          <w:ins w:id="1507" w:author="Dr. Carsten Franke" w:date="2021-04-09T18:54:00Z"/>
        </w:rPr>
      </w:pPr>
      <w:ins w:id="1508" w:author="Dr. Carsten Franke" w:date="2021-04-09T18:53:00Z">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w:t>
        </w:r>
        <w:r>
          <w:t xml:space="preserve"> </w:t>
        </w:r>
      </w:ins>
    </w:p>
    <w:p w14:paraId="43B7297A" w14:textId="2CEC55A1" w:rsidR="00E72B41" w:rsidRDefault="0029329F" w:rsidP="00581613">
      <w:pPr>
        <w:spacing w:before="120"/>
        <w:jc w:val="both"/>
        <w:rPr>
          <w:ins w:id="1509" w:author="Dr. Carsten Franke" w:date="2021-04-09T18:49:00Z"/>
        </w:rPr>
      </w:pPr>
      <w:ins w:id="1510" w:author="Dr. Carsten Franke" w:date="2021-04-09T18:54:00Z">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w:t>
        </w:r>
        <w:r>
          <w:t xml:space="preserve"> does </w:t>
        </w:r>
        <w:r w:rsidRPr="0029329F">
          <w:rPr>
            <w:i/>
          </w:rPr>
          <w:t>not</w:t>
        </w:r>
        <w:r>
          <w:t xml:space="preserve"> have any attributes</w:t>
        </w:r>
      </w:ins>
      <w:ins w:id="1511" w:author="Dr. Carsten Franke" w:date="2021-04-09T18:56:00Z">
        <w:r w:rsidR="00581613">
          <w:t>, but a</w:t>
        </w:r>
      </w:ins>
      <w:ins w:id="1512" w:author="Dr. Carsten Franke" w:date="2021-04-09T19:10:00Z">
        <w:r w:rsidR="00A4144A">
          <w:t>t least one</w:t>
        </w:r>
      </w:ins>
      <w:ins w:id="1513" w:author="Dr. Carsten Franke" w:date="2021-04-09T18:56:00Z">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ins>
      <w:ins w:id="1514" w:author="Dr. Carsten Franke" w:date="2021-04-09T18:54:00Z">
        <w:r>
          <w:t>.</w:t>
        </w:r>
      </w:ins>
      <w:ins w:id="1515" w:author="Dr. Carsten Franke" w:date="2021-04-09T18:52:00Z">
        <w:r w:rsidR="00E72B41">
          <w:t xml:space="preserve"> </w:t>
        </w:r>
      </w:ins>
    </w:p>
    <w:p w14:paraId="54178C7F" w14:textId="1FC1443D" w:rsidR="00522A5C" w:rsidRDefault="00522A5C" w:rsidP="00E72B41">
      <w:pPr>
        <w:keepNext/>
        <w:spacing w:before="120"/>
        <w:jc w:val="both"/>
        <w:rPr>
          <w:ins w:id="1516" w:author="Dr. Carsten Franke" w:date="2021-04-09T18:49:00Z"/>
        </w:rPr>
      </w:pPr>
      <w:ins w:id="1517" w:author="Dr. Carsten Franke" w:date="2021-04-09T18:49:00Z">
        <w:r>
          <w:t xml:space="preserve">XML specification of </w:t>
        </w:r>
        <w:r w:rsidRPr="00FC1F60">
          <w:rPr>
            <w:rStyle w:val="elementdeftypeChar"/>
          </w:rPr>
          <w:t>&lt;</w:t>
        </w:r>
      </w:ins>
      <w:ins w:id="1518" w:author="Dr. Carsten Franke" w:date="2021-04-09T18:50:00Z">
        <w:r w:rsidRPr="00037F3D">
          <w:rPr>
            <w:rStyle w:val="elementdeftypeChar"/>
          </w:rPr>
          <w:t>segment</w:t>
        </w:r>
      </w:ins>
      <w:ins w:id="1519" w:author="Dr. Carsten Franke" w:date="2021-04-09T18:49:00Z">
        <w:r>
          <w:rPr>
            <w:rStyle w:val="elementdeftypeChar"/>
          </w:rPr>
          <w:t>/</w:t>
        </w:r>
        <w:r w:rsidRPr="00FC1F60">
          <w:rPr>
            <w:rStyle w:val="elementdeftypeChar"/>
          </w:rPr>
          <w:t>&gt;</w:t>
        </w:r>
        <w:r>
          <w:t xml:space="preserve"> element</w:t>
        </w:r>
      </w:ins>
      <w:ins w:id="1520" w:author="Dr. Carsten Franke" w:date="2021-04-09T18:59:00Z">
        <w:r w:rsidR="005A650B">
          <w:t xml:space="preserve"> (with L </w:t>
        </w:r>
      </w:ins>
      <w:ins w:id="1521" w:author="Dr. Carsten Franke" w:date="2021-04-09T19:00:00Z">
        <w:r w:rsidR="005A650B" w:rsidRPr="005A650B">
          <w:rPr>
            <w:rFonts w:ascii="Cambria Math" w:hAnsi="Cambria Math" w:cs="Cambria Math"/>
          </w:rPr>
          <w:t>≔</w:t>
        </w:r>
      </w:ins>
      <w:ins w:id="1522" w:author="Dr. Carsten Franke" w:date="2021-04-09T18:59:00Z">
        <w:r w:rsidR="005A650B">
          <w:t xml:space="preserve">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ins>
      <w:ins w:id="1523" w:author="Dr. Carsten Franke" w:date="2021-04-09T18:49:00Z">
        <w:r>
          <w:t>:</w:t>
        </w:r>
      </w:ins>
      <w:ins w:id="1524" w:author="Dr. Carsten Franke" w:date="2021-04-09T18:53:00Z">
        <w:r w:rsidR="00E72B41">
          <w:t xml:space="preserve"> </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EC60C5">
        <w:trPr>
          <w:tblHeader/>
          <w:jc w:val="center"/>
          <w:ins w:id="1525" w:author="Dr. Carsten Franke" w:date="2021-04-09T18:49: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EC60C5">
            <w:pPr>
              <w:keepNext/>
              <w:rPr>
                <w:ins w:id="1526" w:author="Dr. Carsten Franke" w:date="2021-04-09T18:49:00Z"/>
                <w:b/>
                <w:i/>
              </w:rPr>
            </w:pPr>
            <w:ins w:id="1527" w:author="Dr. Carsten Franke" w:date="2021-04-09T18:49: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EC60C5">
            <w:pPr>
              <w:keepNext/>
              <w:rPr>
                <w:ins w:id="1528" w:author="Dr. Carsten Franke" w:date="2021-04-09T18:49:00Z"/>
                <w:b/>
                <w:i/>
              </w:rPr>
            </w:pPr>
            <w:ins w:id="1529" w:author="Dr. Carsten Franke" w:date="2021-04-09T18:49: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EC60C5">
            <w:pPr>
              <w:keepNext/>
              <w:rPr>
                <w:ins w:id="1530" w:author="Dr. Carsten Franke" w:date="2021-04-09T18:49:00Z"/>
                <w:b/>
                <w:i/>
              </w:rPr>
            </w:pPr>
            <w:ins w:id="1531" w:author="Dr. Carsten Franke" w:date="2021-04-09T18:49: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EC60C5">
            <w:pPr>
              <w:keepNext/>
              <w:rPr>
                <w:ins w:id="1532" w:author="Dr. Carsten Franke" w:date="2021-04-09T18:49:00Z"/>
                <w:b/>
                <w:i/>
              </w:rPr>
            </w:pPr>
            <w:ins w:id="1533" w:author="Dr. Carsten Franke" w:date="2021-04-09T18:49: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EC60C5">
            <w:pPr>
              <w:keepNext/>
              <w:rPr>
                <w:ins w:id="1534" w:author="Dr. Carsten Franke" w:date="2021-04-09T18:49:00Z"/>
                <w:b/>
                <w:i/>
              </w:rPr>
            </w:pPr>
            <w:ins w:id="1535" w:author="Dr. Carsten Franke" w:date="2021-04-09T18:49:00Z">
              <w:r w:rsidRPr="00226A3F">
                <w:rPr>
                  <w:b/>
                  <w:i/>
                </w:rPr>
                <w:t>Constraint</w:t>
              </w:r>
            </w:ins>
          </w:p>
        </w:tc>
      </w:tr>
      <w:tr w:rsidR="00872998" w:rsidRPr="00226A3F" w14:paraId="28326A81" w14:textId="77777777" w:rsidTr="00872998">
        <w:trPr>
          <w:cantSplit/>
          <w:jc w:val="center"/>
          <w:ins w:id="1536" w:author="Dr. Carsten Franke" w:date="2021-04-09T18:49:00Z"/>
        </w:trPr>
        <w:tc>
          <w:tcPr>
            <w:tcW w:w="2093" w:type="dxa"/>
            <w:shd w:val="clear" w:color="auto" w:fill="auto"/>
          </w:tcPr>
          <w:p w14:paraId="4C218250" w14:textId="7DB32ACB" w:rsidR="00872998" w:rsidRPr="00F90632" w:rsidRDefault="00872998" w:rsidP="00EC60C5">
            <w:pPr>
              <w:rPr>
                <w:ins w:id="1537" w:author="Dr. Carsten Franke" w:date="2021-04-09T18:49:00Z"/>
                <w:sz w:val="20"/>
                <w:szCs w:val="20"/>
              </w:rPr>
            </w:pPr>
            <w:ins w:id="1538" w:author="Dr. Carsten Franke" w:date="2021-04-09T18:57:00Z">
              <w:r>
                <w:rPr>
                  <w:sz w:val="20"/>
                  <w:szCs w:val="20"/>
                </w:rPr>
                <w:t xml:space="preserve">from </w:t>
              </w:r>
            </w:ins>
          </w:p>
        </w:tc>
        <w:tc>
          <w:tcPr>
            <w:tcW w:w="1417" w:type="dxa"/>
            <w:shd w:val="clear" w:color="auto" w:fill="auto"/>
          </w:tcPr>
          <w:p w14:paraId="3C911F5D" w14:textId="3DF8AFD9" w:rsidR="00872998" w:rsidRPr="005B1B92" w:rsidRDefault="00872998" w:rsidP="00EC60C5">
            <w:pPr>
              <w:rPr>
                <w:ins w:id="1539" w:author="Dr. Carsten Franke" w:date="2021-04-09T18:49:00Z"/>
                <w:sz w:val="20"/>
                <w:szCs w:val="20"/>
              </w:rPr>
            </w:pPr>
            <w:ins w:id="1540" w:author="Dr. Carsten Franke" w:date="2021-04-09T18:58:00Z">
              <w:r>
                <w:rPr>
                  <w:sz w:val="20"/>
                  <w:szCs w:val="20"/>
                </w:rPr>
                <w:t>Floating point</w:t>
              </w:r>
              <w:r>
                <w:rPr>
                  <w:sz w:val="20"/>
                  <w:szCs w:val="20"/>
                </w:rPr>
                <w:t xml:space="preserve"> </w:t>
              </w:r>
            </w:ins>
          </w:p>
        </w:tc>
        <w:tc>
          <w:tcPr>
            <w:tcW w:w="1418" w:type="dxa"/>
          </w:tcPr>
          <w:p w14:paraId="266D06A2" w14:textId="07BA3C85" w:rsidR="00872998" w:rsidRPr="005B1B92" w:rsidRDefault="00872998" w:rsidP="00EC60C5">
            <w:pPr>
              <w:rPr>
                <w:ins w:id="1541" w:author="Dr. Carsten Franke" w:date="2021-04-09T18:49:00Z"/>
                <w:sz w:val="20"/>
                <w:szCs w:val="20"/>
              </w:rPr>
            </w:pPr>
            <w:ins w:id="1542" w:author="Dr. Carsten Franke" w:date="2021-04-09T18:58:00Z">
              <w:r>
                <w:rPr>
                  <w:sz w:val="20"/>
                  <w:szCs w:val="20"/>
                </w:rPr>
                <w:t>[0</w:t>
              </w:r>
            </w:ins>
            <w:ins w:id="1543" w:author="Dr. Carsten Franke" w:date="2021-04-09T18:59:00Z">
              <w:r>
                <w:rPr>
                  <w:sz w:val="20"/>
                  <w:szCs w:val="20"/>
                </w:rPr>
                <w:t xml:space="preserve">, </w:t>
              </w:r>
            </w:ins>
            <w:proofErr w:type="gramStart"/>
            <w:ins w:id="1544" w:author="Dr. Carsten Franke" w:date="2021-04-09T19:00:00Z">
              <w:r>
                <w:rPr>
                  <w:sz w:val="20"/>
                  <w:szCs w:val="20"/>
                </w:rPr>
                <w:t>L[</w:t>
              </w:r>
              <w:proofErr w:type="gramEnd"/>
              <w:r>
                <w:rPr>
                  <w:sz w:val="20"/>
                  <w:szCs w:val="20"/>
                </w:rPr>
                <w:t xml:space="preserve"> </w:t>
              </w:r>
            </w:ins>
          </w:p>
        </w:tc>
        <w:tc>
          <w:tcPr>
            <w:tcW w:w="1163" w:type="dxa"/>
            <w:shd w:val="clear" w:color="auto" w:fill="auto"/>
          </w:tcPr>
          <w:p w14:paraId="3FA43225" w14:textId="2C20D5C9" w:rsidR="00872998" w:rsidRPr="005B1B92" w:rsidRDefault="00872998" w:rsidP="00EC60C5">
            <w:pPr>
              <w:rPr>
                <w:ins w:id="1545" w:author="Dr. Carsten Franke" w:date="2021-04-09T18:49:00Z"/>
                <w:sz w:val="20"/>
                <w:szCs w:val="20"/>
              </w:rPr>
            </w:pPr>
            <w:ins w:id="1546" w:author="Dr. Carsten Franke" w:date="2021-04-09T18:58:00Z">
              <w:r w:rsidRPr="00BF4046">
                <w:rPr>
                  <w:sz w:val="20"/>
                  <w:szCs w:val="20"/>
                </w:rPr>
                <w:t>Required</w:t>
              </w:r>
              <w:r>
                <w:rPr>
                  <w:sz w:val="20"/>
                  <w:szCs w:val="20"/>
                </w:rPr>
                <w:t xml:space="preserve"> </w:t>
              </w:r>
            </w:ins>
          </w:p>
        </w:tc>
        <w:tc>
          <w:tcPr>
            <w:tcW w:w="2409" w:type="dxa"/>
            <w:vMerge w:val="restart"/>
            <w:shd w:val="clear" w:color="auto" w:fill="auto"/>
            <w:vAlign w:val="center"/>
          </w:tcPr>
          <w:p w14:paraId="19247F40" w14:textId="4CA91BF4" w:rsidR="00872998" w:rsidRPr="005B1B92" w:rsidRDefault="00872998" w:rsidP="00872998">
            <w:pPr>
              <w:rPr>
                <w:ins w:id="1547" w:author="Dr. Carsten Franke" w:date="2021-04-09T18:49:00Z"/>
                <w:sz w:val="20"/>
                <w:szCs w:val="20"/>
              </w:rPr>
            </w:pPr>
            <w:ins w:id="1548" w:author="Dr. Carsten Franke" w:date="2021-04-09T19:01:00Z">
              <w:r>
                <w:rPr>
                  <w:sz w:val="20"/>
                  <w:szCs w:val="20"/>
                </w:rPr>
                <w:t xml:space="preserve">from &lt; to </w:t>
              </w:r>
            </w:ins>
          </w:p>
        </w:tc>
      </w:tr>
      <w:tr w:rsidR="00872998" w:rsidRPr="00226A3F" w14:paraId="1F0C98C5" w14:textId="77777777" w:rsidTr="00EC60C5">
        <w:trPr>
          <w:cantSplit/>
          <w:jc w:val="center"/>
          <w:ins w:id="1549" w:author="Dr. Carsten Franke" w:date="2021-04-09T18:49:00Z"/>
        </w:trPr>
        <w:tc>
          <w:tcPr>
            <w:tcW w:w="2093" w:type="dxa"/>
            <w:shd w:val="clear" w:color="auto" w:fill="auto"/>
          </w:tcPr>
          <w:p w14:paraId="312CAFCE" w14:textId="151F2DB3" w:rsidR="00872998" w:rsidRPr="00F90632" w:rsidRDefault="00872998" w:rsidP="00EC60C5">
            <w:pPr>
              <w:rPr>
                <w:ins w:id="1550" w:author="Dr. Carsten Franke" w:date="2021-04-09T18:49:00Z"/>
                <w:sz w:val="20"/>
                <w:szCs w:val="20"/>
              </w:rPr>
            </w:pPr>
            <w:ins w:id="1551" w:author="Dr. Carsten Franke" w:date="2021-04-09T18:57:00Z">
              <w:r>
                <w:rPr>
                  <w:sz w:val="20"/>
                  <w:szCs w:val="20"/>
                </w:rPr>
                <w:t xml:space="preserve">to </w:t>
              </w:r>
            </w:ins>
          </w:p>
        </w:tc>
        <w:tc>
          <w:tcPr>
            <w:tcW w:w="1417" w:type="dxa"/>
            <w:shd w:val="clear" w:color="auto" w:fill="auto"/>
          </w:tcPr>
          <w:p w14:paraId="1A613C9E" w14:textId="79016032" w:rsidR="00872998" w:rsidRPr="005B1B92" w:rsidRDefault="00872998" w:rsidP="00EC60C5">
            <w:pPr>
              <w:rPr>
                <w:ins w:id="1552" w:author="Dr. Carsten Franke" w:date="2021-04-09T18:49:00Z"/>
                <w:sz w:val="20"/>
                <w:szCs w:val="20"/>
              </w:rPr>
            </w:pPr>
            <w:ins w:id="1553" w:author="Dr. Carsten Franke" w:date="2021-04-09T18:58:00Z">
              <w:r>
                <w:rPr>
                  <w:sz w:val="20"/>
                  <w:szCs w:val="20"/>
                </w:rPr>
                <w:t>Floating point</w:t>
              </w:r>
              <w:r>
                <w:rPr>
                  <w:sz w:val="20"/>
                  <w:szCs w:val="20"/>
                </w:rPr>
                <w:t xml:space="preserve"> </w:t>
              </w:r>
            </w:ins>
          </w:p>
        </w:tc>
        <w:tc>
          <w:tcPr>
            <w:tcW w:w="1418" w:type="dxa"/>
          </w:tcPr>
          <w:p w14:paraId="1F5F3784" w14:textId="7C38A8AD" w:rsidR="00872998" w:rsidRPr="005B1B92" w:rsidRDefault="00872998" w:rsidP="00EC60C5">
            <w:pPr>
              <w:rPr>
                <w:ins w:id="1554" w:author="Dr. Carsten Franke" w:date="2021-04-09T18:49:00Z"/>
                <w:sz w:val="20"/>
                <w:szCs w:val="20"/>
              </w:rPr>
            </w:pPr>
            <w:ins w:id="1555" w:author="Dr. Carsten Franke" w:date="2021-04-09T19:01:00Z">
              <w:r>
                <w:rPr>
                  <w:sz w:val="20"/>
                  <w:szCs w:val="20"/>
                </w:rPr>
                <w:t xml:space="preserve">]0, L] </w:t>
              </w:r>
            </w:ins>
          </w:p>
        </w:tc>
        <w:tc>
          <w:tcPr>
            <w:tcW w:w="1163" w:type="dxa"/>
            <w:shd w:val="clear" w:color="auto" w:fill="auto"/>
          </w:tcPr>
          <w:p w14:paraId="22E18CAF" w14:textId="3E20081E" w:rsidR="00872998" w:rsidRPr="005B1B92" w:rsidRDefault="00872998" w:rsidP="00EC60C5">
            <w:pPr>
              <w:rPr>
                <w:ins w:id="1556" w:author="Dr. Carsten Franke" w:date="2021-04-09T18:49:00Z"/>
                <w:sz w:val="20"/>
                <w:szCs w:val="20"/>
              </w:rPr>
            </w:pPr>
            <w:ins w:id="1557" w:author="Dr. Carsten Franke" w:date="2021-04-09T18:58:00Z">
              <w:r w:rsidRPr="00BF4046">
                <w:rPr>
                  <w:sz w:val="20"/>
                  <w:szCs w:val="20"/>
                </w:rPr>
                <w:t>Required</w:t>
              </w:r>
              <w:r>
                <w:rPr>
                  <w:sz w:val="20"/>
                  <w:szCs w:val="20"/>
                </w:rPr>
                <w:t xml:space="preserve"> </w:t>
              </w:r>
            </w:ins>
          </w:p>
        </w:tc>
        <w:tc>
          <w:tcPr>
            <w:tcW w:w="2409" w:type="dxa"/>
            <w:vMerge/>
            <w:shd w:val="clear" w:color="auto" w:fill="auto"/>
          </w:tcPr>
          <w:p w14:paraId="41DEE539" w14:textId="24334C6A" w:rsidR="00872998" w:rsidRPr="005B1B92" w:rsidRDefault="00872998" w:rsidP="00EC60C5">
            <w:pPr>
              <w:rPr>
                <w:ins w:id="1558" w:author="Dr. Carsten Franke" w:date="2021-04-09T18:49:00Z"/>
                <w:sz w:val="20"/>
                <w:szCs w:val="20"/>
              </w:rPr>
            </w:pPr>
          </w:p>
        </w:tc>
      </w:tr>
    </w:tbl>
    <w:p w14:paraId="32D8E94F" w14:textId="57C7C27E" w:rsidR="00522A5C" w:rsidRDefault="00522A5C" w:rsidP="00522A5C">
      <w:pPr>
        <w:pStyle w:val="Beschriftung"/>
        <w:spacing w:before="120"/>
        <w:rPr>
          <w:ins w:id="1559" w:author="Dr. Carsten Franke" w:date="2021-04-09T18:49:00Z"/>
        </w:rPr>
      </w:pPr>
      <w:bookmarkStart w:id="1560" w:name="_Toc68887695"/>
      <w:ins w:id="1561" w:author="Dr. Carsten Franke" w:date="2021-04-09T18:49:00Z">
        <w:r>
          <w:t xml:space="preserve">Table </w:t>
        </w:r>
        <w:r>
          <w:fldChar w:fldCharType="begin"/>
        </w:r>
        <w:r>
          <w:instrText xml:space="preserve"> SEQ Table \* ARABIC </w:instrText>
        </w:r>
        <w:r>
          <w:fldChar w:fldCharType="separate"/>
        </w:r>
      </w:ins>
      <w:r w:rsidR="00F65AE1">
        <w:rPr>
          <w:noProof/>
        </w:rPr>
        <w:t>80</w:t>
      </w:r>
      <w:ins w:id="1562" w:author="Dr. Carsten Franke" w:date="2021-04-09T18:49:00Z">
        <w:r>
          <w:fldChar w:fldCharType="end"/>
        </w:r>
        <w:r>
          <w:t xml:space="preserve">: Attributes of element </w:t>
        </w:r>
        <w:r w:rsidRPr="00C6477D">
          <w:rPr>
            <w:rStyle w:val="elementdeftypeChar"/>
            <w:b/>
          </w:rPr>
          <w:t>&lt;</w:t>
        </w:r>
      </w:ins>
      <w:ins w:id="1563" w:author="Dr. Carsten Franke" w:date="2021-04-09T18:53:00Z">
        <w:r w:rsidR="00E72B41" w:rsidRPr="00037F3D">
          <w:rPr>
            <w:rStyle w:val="elementdeftypeChar"/>
            <w:b/>
          </w:rPr>
          <w:t>segment</w:t>
        </w:r>
      </w:ins>
      <w:ins w:id="1564" w:author="Dr. Carsten Franke" w:date="2021-04-09T18:49:00Z">
        <w:r>
          <w:rPr>
            <w:rStyle w:val="elementdeftypeChar"/>
            <w:b/>
          </w:rPr>
          <w:t>/</w:t>
        </w:r>
        <w:r w:rsidRPr="00C6477D">
          <w:rPr>
            <w:rStyle w:val="elementdeftypeChar"/>
            <w:b/>
          </w:rPr>
          <w:t>&gt;</w:t>
        </w:r>
        <w:bookmarkEnd w:id="1560"/>
      </w:ins>
    </w:p>
    <w:p w14:paraId="4D65B5F9" w14:textId="148D59CF" w:rsidR="00E72B41" w:rsidRDefault="00A4144A" w:rsidP="00E72B41">
      <w:pPr>
        <w:spacing w:before="120"/>
        <w:jc w:val="both"/>
        <w:rPr>
          <w:ins w:id="1565" w:author="Dr. Carsten Franke" w:date="2021-04-09T18:51:00Z"/>
        </w:rPr>
      </w:pPr>
      <w:ins w:id="1566" w:author="Dr. Carsten Franke" w:date="2021-04-09T19:09:00Z">
        <w:r>
          <w:t xml:space="preserve">If there </w:t>
        </w:r>
      </w:ins>
      <w:ins w:id="1567" w:author="Dr. Carsten Franke" w:date="2021-04-09T19:10:00Z">
        <w:r>
          <w:t>are</w:t>
        </w:r>
      </w:ins>
      <w:ins w:id="1568" w:author="Dr. Carsten Franke" w:date="2021-04-09T19:09:00Z">
        <w:r>
          <w:t xml:space="preserve"> more than one segment</w:t>
        </w:r>
      </w:ins>
      <w:ins w:id="1569" w:author="Dr. Carsten Franke" w:date="2021-04-09T19:10:00Z">
        <w:r>
          <w:t xml:space="preserve">s in </w:t>
        </w:r>
      </w:ins>
      <w:ins w:id="1570" w:author="Dr. Carsten Franke" w:date="2021-04-09T19:11:00Z">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ins>
      <w:ins w:id="1571" w:author="Dr. Carsten Franke" w:date="2021-04-09T19:09:00Z">
        <w:r>
          <w:t>, i</w:t>
        </w:r>
      </w:ins>
      <w:ins w:id="1572" w:author="Dr. Carsten Franke" w:date="2021-04-09T19:07:00Z">
        <w:r>
          <w:t xml:space="preserve">t is </w:t>
        </w:r>
      </w:ins>
      <w:ins w:id="1573" w:author="Dr. Carsten Franke" w:date="2021-04-09T19:08:00Z">
        <w:r>
          <w:t>requir</w:t>
        </w:r>
      </w:ins>
      <w:ins w:id="1574" w:author="Dr. Carsten Franke" w:date="2021-04-09T19:07:00Z">
        <w:r>
          <w:t xml:space="preserve">ed that all segments </w:t>
        </w:r>
        <w:proofErr w:type="spellStart"/>
        <w:r w:rsidRPr="00A4144A">
          <w:rPr>
            <w:i/>
          </w:rPr>
          <w:t>s</w:t>
        </w:r>
        <w:r w:rsidRPr="00A4144A">
          <w:rPr>
            <w:i/>
            <w:vertAlign w:val="subscript"/>
          </w:rPr>
          <w:t>n</w:t>
        </w:r>
        <w:proofErr w:type="spellEnd"/>
        <w:r>
          <w:t xml:space="preserve"> can be </w:t>
        </w:r>
      </w:ins>
      <w:ins w:id="1575" w:author="Dr. Carsten Franke" w:date="2021-04-09T19:08:00Z">
        <w:r>
          <w:t xml:space="preserve">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ins>
    </w:p>
    <w:p w14:paraId="5202ED65" w14:textId="77777777" w:rsidR="00E72B41" w:rsidRDefault="00E72B41" w:rsidP="00E72B41">
      <w:pPr>
        <w:keepNext/>
        <w:spacing w:before="120"/>
        <w:jc w:val="both"/>
        <w:rPr>
          <w:ins w:id="1576" w:author="Dr. Carsten Franke" w:date="2021-04-09T18:51:00Z"/>
        </w:rPr>
      </w:pPr>
      <w:ins w:id="1577" w:author="Dr. Carsten Franke" w:date="2021-04-09T18:51:00Z">
        <w:r>
          <w:lastRenderedPageBreak/>
          <w:t xml:space="preserve">XML specification of </w:t>
        </w:r>
        <w:r w:rsidRPr="00FC1F60">
          <w:rPr>
            <w:rStyle w:val="elementdeftypeChar"/>
          </w:rPr>
          <w:t>&lt;</w:t>
        </w:r>
        <w:proofErr w:type="spellStart"/>
        <w:r w:rsidRPr="00037F3D">
          <w:rPr>
            <w:rStyle w:val="elementdeftypeChar"/>
          </w:rPr>
          <w:t>regular_segments</w:t>
        </w:r>
        <w:proofErr w:type="spellEnd"/>
        <w:r>
          <w:rPr>
            <w:rStyle w:val="elementdeftypeChar"/>
          </w:rPr>
          <w:t>/</w:t>
        </w:r>
        <w:r w:rsidRPr="00FC1F60">
          <w:rPr>
            <w:rStyle w:val="elementdeftypeChar"/>
          </w:rPr>
          <w:t>&gt;</w:t>
        </w:r>
        <w:r>
          <w:t xml:space="preserve"> element:</w:t>
        </w:r>
      </w:ins>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E72B41" w:rsidRPr="00226A3F" w14:paraId="520AC6FE" w14:textId="77777777" w:rsidTr="00EC60C5">
        <w:trPr>
          <w:tblHeader/>
          <w:jc w:val="center"/>
          <w:ins w:id="1578" w:author="Dr. Carsten Franke" w:date="2021-04-09T18:51:00Z"/>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EC60C5">
            <w:pPr>
              <w:keepNext/>
              <w:rPr>
                <w:ins w:id="1579" w:author="Dr. Carsten Franke" w:date="2021-04-09T18:51:00Z"/>
                <w:b/>
                <w:i/>
              </w:rPr>
            </w:pPr>
            <w:ins w:id="1580" w:author="Dr. Carsten Franke" w:date="2021-04-09T18:51:00Z">
              <w:r w:rsidRPr="00226A3F">
                <w:rPr>
                  <w:b/>
                  <w:i/>
                </w:rPr>
                <w:t>Attributes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EC60C5">
            <w:pPr>
              <w:keepNext/>
              <w:rPr>
                <w:ins w:id="1581" w:author="Dr. Carsten Franke" w:date="2021-04-09T18:51:00Z"/>
                <w:b/>
                <w:i/>
              </w:rPr>
            </w:pPr>
            <w:ins w:id="1582" w:author="Dr. Carsten Franke" w:date="2021-04-09T18:51:00Z">
              <w:r w:rsidRPr="00226A3F">
                <w:rPr>
                  <w:b/>
                  <w:i/>
                </w:rPr>
                <w:t>Type</w:t>
              </w:r>
            </w:ins>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EC60C5">
            <w:pPr>
              <w:keepNext/>
              <w:rPr>
                <w:ins w:id="1583" w:author="Dr. Carsten Franke" w:date="2021-04-09T18:51:00Z"/>
                <w:b/>
                <w:i/>
              </w:rPr>
            </w:pPr>
            <w:ins w:id="1584" w:author="Dr. Carsten Franke" w:date="2021-04-09T18:51:00Z">
              <w:r w:rsidRPr="00226A3F">
                <w:rPr>
                  <w:b/>
                  <w:i/>
                </w:rPr>
                <w:t>Value Space</w:t>
              </w:r>
            </w:ins>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EC60C5">
            <w:pPr>
              <w:keepNext/>
              <w:rPr>
                <w:ins w:id="1585" w:author="Dr. Carsten Franke" w:date="2021-04-09T18:51:00Z"/>
                <w:b/>
                <w:i/>
              </w:rPr>
            </w:pPr>
            <w:ins w:id="1586" w:author="Dr. Carsten Franke" w:date="2021-04-09T18:51:00Z">
              <w:r>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EC60C5">
            <w:pPr>
              <w:keepNext/>
              <w:rPr>
                <w:ins w:id="1587" w:author="Dr. Carsten Franke" w:date="2021-04-09T18:51:00Z"/>
                <w:b/>
                <w:i/>
              </w:rPr>
            </w:pPr>
            <w:ins w:id="1588" w:author="Dr. Carsten Franke" w:date="2021-04-09T18:51:00Z">
              <w:r w:rsidRPr="00226A3F">
                <w:rPr>
                  <w:b/>
                  <w:i/>
                </w:rPr>
                <w:t>Constraint</w:t>
              </w:r>
            </w:ins>
          </w:p>
        </w:tc>
      </w:tr>
      <w:tr w:rsidR="00E72B41" w:rsidRPr="00226A3F" w14:paraId="367F9ED2" w14:textId="77777777" w:rsidTr="00EC60C5">
        <w:trPr>
          <w:cantSplit/>
          <w:jc w:val="center"/>
          <w:ins w:id="1589" w:author="Dr. Carsten Franke" w:date="2021-04-09T18:51:00Z"/>
        </w:trPr>
        <w:tc>
          <w:tcPr>
            <w:tcW w:w="2093" w:type="dxa"/>
            <w:shd w:val="clear" w:color="auto" w:fill="auto"/>
          </w:tcPr>
          <w:p w14:paraId="0280D87E" w14:textId="77777777" w:rsidR="00E72B41" w:rsidRPr="00F90632" w:rsidRDefault="00E72B41" w:rsidP="00EC60C5">
            <w:pPr>
              <w:rPr>
                <w:ins w:id="1590" w:author="Dr. Carsten Franke" w:date="2021-04-09T18:51:00Z"/>
                <w:sz w:val="20"/>
                <w:szCs w:val="20"/>
              </w:rPr>
            </w:pPr>
          </w:p>
        </w:tc>
        <w:tc>
          <w:tcPr>
            <w:tcW w:w="1417" w:type="dxa"/>
            <w:shd w:val="clear" w:color="auto" w:fill="auto"/>
          </w:tcPr>
          <w:p w14:paraId="23FE0190" w14:textId="77777777" w:rsidR="00E72B41" w:rsidRPr="005B1B92" w:rsidRDefault="00E72B41" w:rsidP="00EC60C5">
            <w:pPr>
              <w:rPr>
                <w:ins w:id="1591" w:author="Dr. Carsten Franke" w:date="2021-04-09T18:51:00Z"/>
                <w:sz w:val="20"/>
                <w:szCs w:val="20"/>
              </w:rPr>
            </w:pPr>
          </w:p>
        </w:tc>
        <w:tc>
          <w:tcPr>
            <w:tcW w:w="1418" w:type="dxa"/>
          </w:tcPr>
          <w:p w14:paraId="628EB619" w14:textId="77777777" w:rsidR="00E72B41" w:rsidRPr="005B1B92" w:rsidRDefault="00E72B41" w:rsidP="00EC60C5">
            <w:pPr>
              <w:rPr>
                <w:ins w:id="1592" w:author="Dr. Carsten Franke" w:date="2021-04-09T18:51:00Z"/>
                <w:sz w:val="20"/>
                <w:szCs w:val="20"/>
              </w:rPr>
            </w:pPr>
          </w:p>
        </w:tc>
        <w:tc>
          <w:tcPr>
            <w:tcW w:w="1163" w:type="dxa"/>
            <w:shd w:val="clear" w:color="auto" w:fill="auto"/>
          </w:tcPr>
          <w:p w14:paraId="17ECC430" w14:textId="77777777" w:rsidR="00E72B41" w:rsidRPr="005B1B92" w:rsidRDefault="00E72B41" w:rsidP="00EC60C5">
            <w:pPr>
              <w:rPr>
                <w:ins w:id="1593" w:author="Dr. Carsten Franke" w:date="2021-04-09T18:51:00Z"/>
                <w:sz w:val="20"/>
                <w:szCs w:val="20"/>
              </w:rPr>
            </w:pPr>
          </w:p>
        </w:tc>
        <w:tc>
          <w:tcPr>
            <w:tcW w:w="2409" w:type="dxa"/>
            <w:shd w:val="clear" w:color="auto" w:fill="auto"/>
          </w:tcPr>
          <w:p w14:paraId="712F1683" w14:textId="77777777" w:rsidR="00E72B41" w:rsidRPr="005B1B92" w:rsidRDefault="00E72B41" w:rsidP="00EC60C5">
            <w:pPr>
              <w:rPr>
                <w:ins w:id="1594" w:author="Dr. Carsten Franke" w:date="2021-04-09T18:51:00Z"/>
                <w:sz w:val="20"/>
                <w:szCs w:val="20"/>
              </w:rPr>
            </w:pPr>
          </w:p>
        </w:tc>
      </w:tr>
      <w:tr w:rsidR="00E72B41" w:rsidRPr="00226A3F" w14:paraId="379AC0C4" w14:textId="77777777" w:rsidTr="00EC60C5">
        <w:trPr>
          <w:cantSplit/>
          <w:jc w:val="center"/>
          <w:ins w:id="1595" w:author="Dr. Carsten Franke" w:date="2021-04-09T18:51:00Z"/>
        </w:trPr>
        <w:tc>
          <w:tcPr>
            <w:tcW w:w="2093" w:type="dxa"/>
            <w:shd w:val="clear" w:color="auto" w:fill="auto"/>
          </w:tcPr>
          <w:p w14:paraId="58FCA23F" w14:textId="77777777" w:rsidR="00E72B41" w:rsidRPr="00F90632" w:rsidRDefault="00E72B41" w:rsidP="00EC60C5">
            <w:pPr>
              <w:rPr>
                <w:ins w:id="1596" w:author="Dr. Carsten Franke" w:date="2021-04-09T18:51:00Z"/>
                <w:sz w:val="20"/>
                <w:szCs w:val="20"/>
              </w:rPr>
            </w:pPr>
          </w:p>
        </w:tc>
        <w:tc>
          <w:tcPr>
            <w:tcW w:w="1417" w:type="dxa"/>
            <w:shd w:val="clear" w:color="auto" w:fill="auto"/>
          </w:tcPr>
          <w:p w14:paraId="6EE9416C" w14:textId="77777777" w:rsidR="00E72B41" w:rsidRPr="005B1B92" w:rsidRDefault="00E72B41" w:rsidP="00EC60C5">
            <w:pPr>
              <w:rPr>
                <w:ins w:id="1597" w:author="Dr. Carsten Franke" w:date="2021-04-09T18:51:00Z"/>
                <w:sz w:val="20"/>
                <w:szCs w:val="20"/>
              </w:rPr>
            </w:pPr>
          </w:p>
        </w:tc>
        <w:tc>
          <w:tcPr>
            <w:tcW w:w="1418" w:type="dxa"/>
          </w:tcPr>
          <w:p w14:paraId="057FB3B7" w14:textId="77777777" w:rsidR="00E72B41" w:rsidRPr="005B1B92" w:rsidRDefault="00E72B41" w:rsidP="00EC60C5">
            <w:pPr>
              <w:rPr>
                <w:ins w:id="1598" w:author="Dr. Carsten Franke" w:date="2021-04-09T18:51:00Z"/>
                <w:sz w:val="20"/>
                <w:szCs w:val="20"/>
              </w:rPr>
            </w:pPr>
          </w:p>
        </w:tc>
        <w:tc>
          <w:tcPr>
            <w:tcW w:w="1163" w:type="dxa"/>
            <w:shd w:val="clear" w:color="auto" w:fill="auto"/>
          </w:tcPr>
          <w:p w14:paraId="0F1E211D" w14:textId="77777777" w:rsidR="00E72B41" w:rsidRPr="005B1B92" w:rsidRDefault="00E72B41" w:rsidP="00EC60C5">
            <w:pPr>
              <w:rPr>
                <w:ins w:id="1599" w:author="Dr. Carsten Franke" w:date="2021-04-09T18:51:00Z"/>
                <w:sz w:val="20"/>
                <w:szCs w:val="20"/>
              </w:rPr>
            </w:pPr>
          </w:p>
        </w:tc>
        <w:tc>
          <w:tcPr>
            <w:tcW w:w="2409" w:type="dxa"/>
            <w:shd w:val="clear" w:color="auto" w:fill="auto"/>
          </w:tcPr>
          <w:p w14:paraId="11E920C4" w14:textId="77777777" w:rsidR="00E72B41" w:rsidRPr="005B1B92" w:rsidRDefault="00E72B41" w:rsidP="00EC60C5">
            <w:pPr>
              <w:rPr>
                <w:ins w:id="1600" w:author="Dr. Carsten Franke" w:date="2021-04-09T18:51:00Z"/>
                <w:sz w:val="20"/>
                <w:szCs w:val="20"/>
              </w:rPr>
            </w:pPr>
          </w:p>
        </w:tc>
      </w:tr>
      <w:tr w:rsidR="00E72B41" w:rsidRPr="0064579A" w14:paraId="2ABEF847" w14:textId="77777777" w:rsidTr="00EC60C5">
        <w:trPr>
          <w:cantSplit/>
          <w:jc w:val="center"/>
          <w:ins w:id="1601" w:author="Dr. Carsten Franke" w:date="2021-04-09T18:51:00Z"/>
        </w:trPr>
        <w:tc>
          <w:tcPr>
            <w:tcW w:w="2093" w:type="dxa"/>
            <w:shd w:val="clear" w:color="auto" w:fill="auto"/>
          </w:tcPr>
          <w:p w14:paraId="46E1F692" w14:textId="77777777" w:rsidR="00E72B41" w:rsidRPr="00F90632" w:rsidRDefault="00E72B41" w:rsidP="00EC60C5">
            <w:pPr>
              <w:rPr>
                <w:ins w:id="1602" w:author="Dr. Carsten Franke" w:date="2021-04-09T18:51:00Z"/>
                <w:sz w:val="20"/>
                <w:szCs w:val="20"/>
              </w:rPr>
            </w:pPr>
          </w:p>
        </w:tc>
        <w:tc>
          <w:tcPr>
            <w:tcW w:w="1417" w:type="dxa"/>
            <w:shd w:val="clear" w:color="auto" w:fill="auto"/>
          </w:tcPr>
          <w:p w14:paraId="65BD10EF" w14:textId="77777777" w:rsidR="00E72B41" w:rsidRPr="005B1B92" w:rsidRDefault="00E72B41" w:rsidP="00EC60C5">
            <w:pPr>
              <w:rPr>
                <w:ins w:id="1603" w:author="Dr. Carsten Franke" w:date="2021-04-09T18:51:00Z"/>
                <w:sz w:val="20"/>
                <w:szCs w:val="20"/>
              </w:rPr>
            </w:pPr>
          </w:p>
        </w:tc>
        <w:tc>
          <w:tcPr>
            <w:tcW w:w="1418" w:type="dxa"/>
          </w:tcPr>
          <w:p w14:paraId="213F8F1F" w14:textId="77777777" w:rsidR="00E72B41" w:rsidRPr="005B1B92" w:rsidRDefault="00E72B41" w:rsidP="00EC60C5">
            <w:pPr>
              <w:rPr>
                <w:ins w:id="1604" w:author="Dr. Carsten Franke" w:date="2021-04-09T18:51:00Z"/>
                <w:sz w:val="20"/>
                <w:szCs w:val="20"/>
              </w:rPr>
            </w:pPr>
          </w:p>
        </w:tc>
        <w:tc>
          <w:tcPr>
            <w:tcW w:w="1163" w:type="dxa"/>
            <w:shd w:val="clear" w:color="auto" w:fill="auto"/>
          </w:tcPr>
          <w:p w14:paraId="1E625A20" w14:textId="77777777" w:rsidR="00E72B41" w:rsidRPr="005B1B92" w:rsidRDefault="00E72B41" w:rsidP="00EC60C5">
            <w:pPr>
              <w:rPr>
                <w:ins w:id="1605" w:author="Dr. Carsten Franke" w:date="2021-04-09T18:51:00Z"/>
                <w:sz w:val="20"/>
                <w:szCs w:val="20"/>
              </w:rPr>
            </w:pPr>
          </w:p>
        </w:tc>
        <w:tc>
          <w:tcPr>
            <w:tcW w:w="2409" w:type="dxa"/>
            <w:shd w:val="clear" w:color="auto" w:fill="auto"/>
          </w:tcPr>
          <w:p w14:paraId="3E284A80" w14:textId="77777777" w:rsidR="00E72B41" w:rsidRPr="005B1B92" w:rsidRDefault="00E72B41" w:rsidP="00EC60C5">
            <w:pPr>
              <w:rPr>
                <w:ins w:id="1606" w:author="Dr. Carsten Franke" w:date="2021-04-09T18:51:00Z"/>
                <w:sz w:val="20"/>
                <w:szCs w:val="20"/>
              </w:rPr>
            </w:pPr>
          </w:p>
        </w:tc>
      </w:tr>
      <w:tr w:rsidR="00E72B41" w:rsidRPr="00226A3F" w14:paraId="7DE6DFD6" w14:textId="77777777" w:rsidTr="00EC60C5">
        <w:trPr>
          <w:cantSplit/>
          <w:jc w:val="center"/>
          <w:ins w:id="1607" w:author="Dr. Carsten Franke" w:date="2021-04-09T18:51:00Z"/>
        </w:trPr>
        <w:tc>
          <w:tcPr>
            <w:tcW w:w="2093" w:type="dxa"/>
            <w:shd w:val="clear" w:color="auto" w:fill="auto"/>
          </w:tcPr>
          <w:p w14:paraId="7B478538" w14:textId="77777777" w:rsidR="00E72B41" w:rsidRPr="00F90632" w:rsidRDefault="00E72B41" w:rsidP="00EC60C5">
            <w:pPr>
              <w:rPr>
                <w:ins w:id="1608" w:author="Dr. Carsten Franke" w:date="2021-04-09T18:51:00Z"/>
                <w:sz w:val="20"/>
                <w:szCs w:val="20"/>
              </w:rPr>
            </w:pPr>
          </w:p>
        </w:tc>
        <w:tc>
          <w:tcPr>
            <w:tcW w:w="1417" w:type="dxa"/>
            <w:shd w:val="clear" w:color="auto" w:fill="auto"/>
          </w:tcPr>
          <w:p w14:paraId="01CEB5DA" w14:textId="77777777" w:rsidR="00E72B41" w:rsidRPr="005B1B92" w:rsidRDefault="00E72B41" w:rsidP="00EC60C5">
            <w:pPr>
              <w:rPr>
                <w:ins w:id="1609" w:author="Dr. Carsten Franke" w:date="2021-04-09T18:51:00Z"/>
                <w:sz w:val="20"/>
                <w:szCs w:val="20"/>
              </w:rPr>
            </w:pPr>
          </w:p>
        </w:tc>
        <w:tc>
          <w:tcPr>
            <w:tcW w:w="1418" w:type="dxa"/>
          </w:tcPr>
          <w:p w14:paraId="72230D16" w14:textId="77777777" w:rsidR="00E72B41" w:rsidRPr="005B1B92" w:rsidRDefault="00E72B41" w:rsidP="00EC60C5">
            <w:pPr>
              <w:spacing w:after="0"/>
              <w:rPr>
                <w:ins w:id="1610" w:author="Dr. Carsten Franke" w:date="2021-04-09T18:51:00Z"/>
                <w:sz w:val="20"/>
                <w:szCs w:val="20"/>
              </w:rPr>
            </w:pPr>
          </w:p>
        </w:tc>
        <w:tc>
          <w:tcPr>
            <w:tcW w:w="1163" w:type="dxa"/>
            <w:shd w:val="clear" w:color="auto" w:fill="auto"/>
          </w:tcPr>
          <w:p w14:paraId="45B9FB3B" w14:textId="77777777" w:rsidR="00E72B41" w:rsidRPr="005B1B92" w:rsidRDefault="00E72B41" w:rsidP="00EC60C5">
            <w:pPr>
              <w:rPr>
                <w:ins w:id="1611" w:author="Dr. Carsten Franke" w:date="2021-04-09T18:51:00Z"/>
                <w:sz w:val="20"/>
                <w:szCs w:val="20"/>
              </w:rPr>
            </w:pPr>
          </w:p>
        </w:tc>
        <w:tc>
          <w:tcPr>
            <w:tcW w:w="2409" w:type="dxa"/>
            <w:shd w:val="clear" w:color="auto" w:fill="auto"/>
          </w:tcPr>
          <w:p w14:paraId="0AE7E91E" w14:textId="77777777" w:rsidR="00E72B41" w:rsidRPr="005B1B92" w:rsidRDefault="00E72B41" w:rsidP="00EC60C5">
            <w:pPr>
              <w:rPr>
                <w:ins w:id="1612" w:author="Dr. Carsten Franke" w:date="2021-04-09T18:51:00Z"/>
                <w:sz w:val="20"/>
                <w:szCs w:val="20"/>
              </w:rPr>
            </w:pPr>
          </w:p>
        </w:tc>
      </w:tr>
    </w:tbl>
    <w:p w14:paraId="1D2620EF" w14:textId="58328657" w:rsidR="00E72B41" w:rsidRDefault="00E72B41" w:rsidP="00E72B41">
      <w:pPr>
        <w:pStyle w:val="Beschriftung"/>
        <w:spacing w:before="120"/>
        <w:rPr>
          <w:ins w:id="1613" w:author="Dr. Carsten Franke" w:date="2021-04-09T18:51:00Z"/>
        </w:rPr>
      </w:pPr>
      <w:bookmarkStart w:id="1614" w:name="_Toc68887696"/>
      <w:ins w:id="1615" w:author="Dr. Carsten Franke" w:date="2021-04-09T18:51:00Z">
        <w:r>
          <w:t xml:space="preserve">Table </w:t>
        </w:r>
        <w:r>
          <w:fldChar w:fldCharType="begin"/>
        </w:r>
        <w:r>
          <w:instrText xml:space="preserve"> SEQ Table \* ARABIC </w:instrText>
        </w:r>
        <w:r>
          <w:fldChar w:fldCharType="separate"/>
        </w:r>
      </w:ins>
      <w:r w:rsidR="00F65AE1">
        <w:rPr>
          <w:noProof/>
        </w:rPr>
        <w:t>81</w:t>
      </w:r>
      <w:ins w:id="1616" w:author="Dr. Carsten Franke" w:date="2021-04-09T18:51:00Z">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614"/>
      </w:ins>
    </w:p>
    <w:p w14:paraId="5ACA44F8" w14:textId="77777777" w:rsidR="00E72B41" w:rsidRDefault="00E72B41" w:rsidP="00E72B41">
      <w:pPr>
        <w:spacing w:before="120"/>
        <w:jc w:val="both"/>
        <w:rPr>
          <w:ins w:id="1617" w:author="Dr. Carsten Franke" w:date="2021-04-09T18:51:00Z"/>
        </w:rPr>
      </w:pPr>
      <w:ins w:id="1618" w:author="Dr. Carsten Franke" w:date="2021-04-09T18:51:00Z">
        <w:r>
          <w:t xml:space="preserve">All attributes </w:t>
        </w:r>
      </w:ins>
    </w:p>
    <w:p w14:paraId="1CC4B743" w14:textId="77777777" w:rsidR="00E72B41" w:rsidRDefault="00E72B41" w:rsidP="00E72B41">
      <w:pPr>
        <w:spacing w:before="120"/>
        <w:jc w:val="both"/>
        <w:rPr>
          <w:ins w:id="1619" w:author="Dr. Carsten Franke" w:date="2021-04-09T18:51:00Z"/>
        </w:rPr>
      </w:pPr>
    </w:p>
    <w:p w14:paraId="1C6C98A2" w14:textId="77777777" w:rsidR="00E72B41" w:rsidRDefault="00E72B41" w:rsidP="00522A5C">
      <w:pPr>
        <w:spacing w:before="120"/>
        <w:jc w:val="both"/>
        <w:rPr>
          <w:ins w:id="1620" w:author="Dr. Carsten Franke" w:date="2021-04-09T18:49:00Z"/>
        </w:rPr>
      </w:pPr>
    </w:p>
    <w:p w14:paraId="6378EE0A" w14:textId="62B006CB" w:rsidR="00694542" w:rsidRDefault="00694542" w:rsidP="00694542">
      <w:pPr>
        <w:spacing w:before="120"/>
        <w:jc w:val="both"/>
        <w:rPr>
          <w:ins w:id="1621" w:author="Dr. Carsten Franke" w:date="2021-04-09T18:48:00Z"/>
        </w:rPr>
      </w:pPr>
      <w:ins w:id="1622" w:author="Dr. Carsten Franke" w:date="2021-04-09T18:46:00Z">
        <w:r>
          <w:t xml:space="preserve">Description of </w:t>
        </w:r>
      </w:ins>
      <w:ins w:id="1623" w:author="Dr. Carsten Franke" w:date="2021-04-09T18:47:00Z">
        <w:r w:rsidRPr="00037F3D">
          <w:rPr>
            <w:rStyle w:val="elementdeftypeChar"/>
          </w:rPr>
          <w:t>&lt;</w:t>
        </w:r>
        <w:proofErr w:type="spellStart"/>
        <w:r w:rsidRPr="00037F3D">
          <w:rPr>
            <w:rStyle w:val="elementdeftypeChar"/>
          </w:rPr>
          <w:t>regular_segments</w:t>
        </w:r>
        <w:proofErr w:type="spellEnd"/>
        <w:r w:rsidRPr="00037F3D">
          <w:rPr>
            <w:rStyle w:val="elementdeftypeChar"/>
          </w:rPr>
          <w:t>/&gt;</w:t>
        </w:r>
      </w:ins>
      <w:ins w:id="1624" w:author="Dr. Carsten Franke" w:date="2021-04-09T18:46:00Z">
        <w:r>
          <w:t xml:space="preserve"> req</w:t>
        </w:r>
      </w:ins>
      <w:ins w:id="1625" w:author="Dr. Carsten Franke" w:date="2021-04-09T18:47:00Z">
        <w:r>
          <w:t xml:space="preserve">uires some parameters with specific semantics: </w:t>
        </w:r>
      </w:ins>
    </w:p>
    <w:p w14:paraId="5ACE16BB" w14:textId="015CE2E4" w:rsidR="00694542" w:rsidRPr="00037F3D" w:rsidRDefault="00694542" w:rsidP="00694542">
      <w:pPr>
        <w:spacing w:before="120"/>
        <w:jc w:val="both"/>
        <w:rPr>
          <w:ins w:id="1626" w:author="Dr. Carsten Franke" w:date="2021-02-18T11:29:00Z"/>
        </w:rPr>
      </w:pPr>
      <w:ins w:id="1627" w:author="Dr. Carsten Franke" w:date="2021-04-09T18:47:00Z">
        <w:r>
          <w:t xml:space="preserve"> </w:t>
        </w:r>
      </w:ins>
    </w:p>
    <w:p w14:paraId="0724C753" w14:textId="25588C0D" w:rsidR="001C45C8" w:rsidRDefault="001C45C8" w:rsidP="00E53ADB">
      <w:pPr>
        <w:spacing w:before="120"/>
        <w:jc w:val="both"/>
        <w:rPr>
          <w:ins w:id="1628" w:author="Dr. Carsten Franke" w:date="2021-03-18T11:12:00Z"/>
        </w:rPr>
      </w:pPr>
      <w:ins w:id="1629" w:author="Dr. Carsten Franke" w:date="2021-02-18T11:29:00Z">
        <w:r w:rsidRPr="00E53ADB">
          <w:rPr>
            <w:i/>
            <w:highlight w:val="yellow"/>
          </w:rPr>
          <w:t>[Insert tables &amp; free text explaining parameter syntax and semantics, here!</w:t>
        </w:r>
      </w:ins>
      <w:ins w:id="1630" w:author="Dr. Carsten Franke" w:date="2021-02-18T12:14:00Z">
        <w:r w:rsidR="00E53ADB" w:rsidRPr="00E53ADB">
          <w:rPr>
            <w:i/>
            <w:highlight w:val="yellow"/>
          </w:rPr>
          <w:t xml:space="preserve"> </w:t>
        </w:r>
      </w:ins>
      <w:ins w:id="1631" w:author="Dr. Carsten Franke" w:date="2021-03-18T11:15:00Z">
        <w:r w:rsidR="00885C4E">
          <w:rPr>
            <w:i/>
            <w:highlight w:val="yellow"/>
          </w:rPr>
          <w:t>E.g. si</w:t>
        </w:r>
        <w:r w:rsidR="00885C4E" w:rsidRPr="00885C4E">
          <w:rPr>
            <w:i/>
            <w:highlight w:val="yellow"/>
          </w:rPr>
          <w:t xml:space="preserve">milar to </w:t>
        </w:r>
        <w:r w:rsidR="00885C4E" w:rsidRPr="00885C4E">
          <w:rPr>
            <w:i/>
            <w:highlight w:val="yellow"/>
          </w:rPr>
          <w:fldChar w:fldCharType="begin"/>
        </w:r>
        <w:r w:rsidR="00885C4E" w:rsidRPr="00885C4E">
          <w:rPr>
            <w:i/>
            <w:highlight w:val="yellow"/>
          </w:rPr>
          <w:instrText xml:space="preserve"> HYPERLINK "https://github.com/economidis-nick/createXSDforxMCF/issues/53#issuecomment-801355773" </w:instrText>
        </w:r>
      </w:ins>
      <w:r w:rsidR="00F65AE1" w:rsidRPr="00885C4E">
        <w:rPr>
          <w:i/>
          <w:highlight w:val="yellow"/>
        </w:rPr>
      </w:r>
      <w:ins w:id="1632" w:author="Dr. Carsten Franke" w:date="2021-03-18T11:15:00Z">
        <w:r w:rsidR="00885C4E" w:rsidRPr="00885C4E">
          <w:rPr>
            <w:i/>
            <w:highlight w:val="yellow"/>
          </w:rPr>
          <w:fldChar w:fldCharType="separate"/>
        </w:r>
        <w:r w:rsidR="00885C4E" w:rsidRPr="00885C4E">
          <w:rPr>
            <w:rStyle w:val="Hyperlink"/>
            <w:i/>
            <w:highlight w:val="yellow"/>
          </w:rPr>
          <w:t>#issuecomment-801355773</w:t>
        </w:r>
        <w:r w:rsidR="00885C4E" w:rsidRPr="00885C4E">
          <w:rPr>
            <w:i/>
            <w:highlight w:val="yellow"/>
          </w:rPr>
          <w:fldChar w:fldCharType="end"/>
        </w:r>
      </w:ins>
      <w:ins w:id="1633" w:author="Dr. Carsten Franke" w:date="2021-03-18T11:16:00Z">
        <w:r w:rsidR="00885C4E">
          <w:rPr>
            <w:i/>
            <w:highlight w:val="yellow"/>
          </w:rPr>
          <w:t xml:space="preserve"> and/or</w:t>
        </w:r>
      </w:ins>
      <w:ins w:id="1634" w:author="Dr. Carsten Franke" w:date="2021-03-18T11:15:00Z">
        <w:r w:rsidR="00885C4E">
          <w:rPr>
            <w:i/>
            <w:highlight w:val="yellow"/>
          </w:rPr>
          <w:t xml:space="preserve"> </w:t>
        </w:r>
      </w:ins>
      <w:ins w:id="1635" w:author="Dr. Carsten Franke" w:date="2021-03-18T11:16:00Z">
        <w:r w:rsidR="00885C4E">
          <w:rPr>
            <w:i/>
            <w:highlight w:val="yellow"/>
          </w:rPr>
          <w:t>s</w:t>
        </w:r>
      </w:ins>
      <w:ins w:id="1636" w:author="Dr. Carsten Franke" w:date="2021-02-18T12:14:00Z">
        <w:r w:rsidR="00E53ADB" w:rsidRPr="00E53ADB">
          <w:rPr>
            <w:i/>
            <w:highlight w:val="yellow"/>
          </w:rPr>
          <w:t>uch like the following:</w:t>
        </w:r>
      </w:ins>
      <w:ins w:id="1637" w:author="Dr. Carsten Franke" w:date="2021-02-18T11:29:00Z">
        <w:r w:rsidRPr="00E53ADB">
          <w:rPr>
            <w:i/>
            <w:highlight w:val="yellow"/>
          </w:rPr>
          <w:t>]</w:t>
        </w:r>
        <w:r w:rsidRPr="00037F3D">
          <w:t xml:space="preserve"> </w:t>
        </w:r>
      </w:ins>
      <w:ins w:id="1638" w:author="Dr. Carsten Franke" w:date="2021-02-18T12:14:00Z">
        <w:r w:rsidR="00E53ADB">
          <w:br/>
        </w:r>
      </w:ins>
      <w:ins w:id="1639" w:author="Dr. Carsten Franke" w:date="2021-02-18T12:15:00Z">
        <w:r w:rsidR="00E53ADB" w:rsidRPr="00E53ADB">
          <w:rPr>
            <w:highlight w:val="yellow"/>
          </w:rPr>
          <w:t xml:space="preserve">Attribute value keep=”spacing” means that segment length </w:t>
        </w:r>
      </w:ins>
      <w:ins w:id="1640" w:author="Dr. Carsten Franke" w:date="2021-02-18T12:16:00Z">
        <w:r w:rsidR="00E53ADB">
          <w:rPr>
            <w:highlight w:val="yellow"/>
          </w:rPr>
          <w:t xml:space="preserve">is to </w:t>
        </w:r>
      </w:ins>
      <w:ins w:id="1641" w:author="Dr. Carsten Franke" w:date="2021-02-18T12:15:00Z">
        <w:r w:rsidR="00E53ADB" w:rsidRPr="00E53ADB">
          <w:rPr>
            <w:highlight w:val="yellow"/>
          </w:rPr>
          <w:t>be adjusted, while spacing remains fixed. If “keep” is missing, then adjust both spacing and length. (Question: With the same ratio/percentage?)</w:t>
        </w:r>
        <w:r w:rsidR="00E53ADB">
          <w:t xml:space="preserve"> </w:t>
        </w:r>
      </w:ins>
    </w:p>
    <w:p w14:paraId="07DE28A3" w14:textId="78BBF4E3" w:rsidR="00054DD2" w:rsidRDefault="00054DD2" w:rsidP="00E53ADB">
      <w:pPr>
        <w:spacing w:before="120"/>
        <w:jc w:val="both"/>
        <w:rPr>
          <w:ins w:id="1642" w:author="Dr. Carsten Franke" w:date="2021-03-18T11:12:00Z"/>
        </w:rPr>
      </w:pPr>
      <w:ins w:id="1643" w:author="Dr. Carsten Franke" w:date="2021-03-18T11:12:00Z">
        <w:r w:rsidRPr="00054DD2">
          <w:rPr>
            <w:highlight w:val="yellow"/>
          </w:rPr>
          <w:t>Decisions of 2021-03-18:</w:t>
        </w:r>
        <w:r>
          <w:t xml:space="preserve"> </w:t>
        </w:r>
      </w:ins>
    </w:p>
    <w:p w14:paraId="3A814A4F" w14:textId="741ED0AC" w:rsidR="00054DD2" w:rsidRPr="00054DD2" w:rsidRDefault="00054DD2" w:rsidP="00054DD2">
      <w:pPr>
        <w:pStyle w:val="Listenabsatz"/>
        <w:numPr>
          <w:ilvl w:val="0"/>
          <w:numId w:val="22"/>
        </w:numPr>
        <w:spacing w:before="120"/>
        <w:jc w:val="both"/>
        <w:rPr>
          <w:ins w:id="1644" w:author="Dr. Carsten Franke" w:date="2021-03-18T11:13:00Z"/>
          <w:highlight w:val="yellow"/>
        </w:rPr>
      </w:pPr>
      <w:ins w:id="1645" w:author="Dr. Carsten Franke" w:date="2021-03-18T11:13:00Z">
        <w:r w:rsidRPr="00054DD2">
          <w:rPr>
            <w:highlight w:val="yellow"/>
          </w:rPr>
          <w:t xml:space="preserve">Attribute </w:t>
        </w:r>
        <w:r w:rsidRPr="00054DD2">
          <w:rPr>
            <w:b/>
            <w:color w:val="0070C0"/>
            <w:highlight w:val="yellow"/>
          </w:rPr>
          <w:t>keep</w:t>
        </w:r>
        <w:r w:rsidRPr="00054DD2">
          <w:rPr>
            <w:highlight w:val="yellow"/>
          </w:rPr>
          <w:t xml:space="preserve"> is </w:t>
        </w:r>
        <w:proofErr w:type="spellStart"/>
        <w:r w:rsidRPr="00054DD2">
          <w:rPr>
            <w:highlight w:val="yellow"/>
          </w:rPr>
          <w:t>to</w:t>
        </w:r>
        <w:proofErr w:type="spellEnd"/>
        <w:r w:rsidRPr="00054DD2">
          <w:rPr>
            <w:highlight w:val="yellow"/>
          </w:rPr>
          <w:t xml:space="preserve"> be used for </w:t>
        </w:r>
        <w:proofErr w:type="spellStart"/>
        <w:r w:rsidRPr="00054DD2">
          <w:rPr>
            <w:highlight w:val="yellow"/>
          </w:rPr>
          <w:t>compensation</w:t>
        </w:r>
        <w:proofErr w:type="spellEnd"/>
        <w:r w:rsidRPr="00054DD2">
          <w:rPr>
            <w:highlight w:val="yellow"/>
          </w:rPr>
          <w:t xml:space="preserve"> </w:t>
        </w:r>
        <w:proofErr w:type="spellStart"/>
        <w:r w:rsidRPr="00054DD2">
          <w:rPr>
            <w:highlight w:val="yellow"/>
          </w:rPr>
          <w:t>of</w:t>
        </w:r>
        <w:proofErr w:type="spellEnd"/>
        <w:r w:rsidRPr="00054DD2">
          <w:rPr>
            <w:highlight w:val="yellow"/>
          </w:rPr>
          <w:t xml:space="preserve"> </w:t>
        </w:r>
        <w:proofErr w:type="spellStart"/>
        <w:r w:rsidRPr="00054DD2">
          <w:rPr>
            <w:highlight w:val="yellow"/>
          </w:rPr>
          <w:t>rounding</w:t>
        </w:r>
        <w:proofErr w:type="spellEnd"/>
        <w:r w:rsidRPr="00054DD2">
          <w:rPr>
            <w:highlight w:val="yellow"/>
          </w:rPr>
          <w:t xml:space="preserve"> </w:t>
        </w:r>
        <w:proofErr w:type="spellStart"/>
        <w:r w:rsidRPr="00054DD2">
          <w:rPr>
            <w:highlight w:val="yellow"/>
          </w:rPr>
          <w:t>errors</w:t>
        </w:r>
        <w:proofErr w:type="spellEnd"/>
        <w:r w:rsidRPr="00054DD2">
          <w:rPr>
            <w:highlight w:val="yellow"/>
          </w:rPr>
          <w:t>. (</w:t>
        </w:r>
        <w:proofErr w:type="spellStart"/>
        <w:r w:rsidRPr="00054DD2">
          <w:rPr>
            <w:highlight w:val="yellow"/>
          </w:rPr>
          <w:t>defaults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w:t>
        </w:r>
        <w:proofErr w:type="spellStart"/>
        <w:r w:rsidRPr="00054DD2">
          <w:rPr>
            <w:highlight w:val="yellow"/>
          </w:rPr>
          <w:t>density</w:t>
        </w:r>
        <w:proofErr w:type="spellEnd"/>
        <w:r w:rsidRPr="00054DD2">
          <w:rPr>
            <w:highlight w:val="yellow"/>
          </w:rPr>
          <w:t>)</w:t>
        </w:r>
      </w:ins>
    </w:p>
    <w:p w14:paraId="0D0C9D2E" w14:textId="5D384441" w:rsidR="00054DD2" w:rsidRPr="00054DD2" w:rsidRDefault="00054DD2" w:rsidP="00054DD2">
      <w:pPr>
        <w:pStyle w:val="Listenabsatz"/>
        <w:numPr>
          <w:ilvl w:val="0"/>
          <w:numId w:val="22"/>
        </w:numPr>
        <w:spacing w:before="120"/>
        <w:jc w:val="both"/>
        <w:rPr>
          <w:ins w:id="1646" w:author="Dr. Carsten Franke" w:date="2021-03-18T11:13:00Z"/>
          <w:highlight w:val="yellow"/>
        </w:rPr>
      </w:pPr>
      <w:ins w:id="1647"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648" w:author="Dr. Carsten Franke" w:date="2021-03-18T11:14:00Z">
        <w:r>
          <w:rPr>
            <w:highlight w:val="yellow"/>
          </w:rPr>
          <w:t xml:space="preserve"> </w:t>
        </w:r>
      </w:ins>
    </w:p>
    <w:p w14:paraId="0EE839B4" w14:textId="5E79125E" w:rsidR="00054DD2" w:rsidRPr="00054DD2" w:rsidRDefault="00054DD2" w:rsidP="00054DD2">
      <w:pPr>
        <w:pStyle w:val="Listenabsatz"/>
        <w:numPr>
          <w:ilvl w:val="1"/>
          <w:numId w:val="22"/>
        </w:numPr>
        <w:spacing w:before="120"/>
        <w:jc w:val="both"/>
        <w:rPr>
          <w:ins w:id="1649" w:author="Dr. Carsten Franke" w:date="2021-03-18T11:13:00Z"/>
          <w:highlight w:val="yellow"/>
        </w:rPr>
      </w:pPr>
      <w:ins w:id="1650"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054DD2">
      <w:pPr>
        <w:pStyle w:val="Listenabsatz"/>
        <w:numPr>
          <w:ilvl w:val="1"/>
          <w:numId w:val="22"/>
        </w:numPr>
        <w:spacing w:before="120"/>
        <w:jc w:val="both"/>
        <w:rPr>
          <w:ins w:id="1651" w:author="Dr. Carsten Franke" w:date="2021-03-18T11:13:00Z"/>
          <w:highlight w:val="yellow"/>
        </w:rPr>
      </w:pPr>
      <w:proofErr w:type="spellStart"/>
      <w:ins w:id="1652"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054DD2">
      <w:pPr>
        <w:pStyle w:val="Listenabsatz"/>
        <w:numPr>
          <w:ilvl w:val="0"/>
          <w:numId w:val="22"/>
        </w:numPr>
        <w:spacing w:before="120"/>
        <w:jc w:val="both"/>
        <w:rPr>
          <w:ins w:id="1653" w:author="Dr. Carsten Franke" w:date="2021-03-18T11:13:00Z"/>
          <w:highlight w:val="yellow"/>
        </w:rPr>
      </w:pPr>
      <w:ins w:id="1654"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054DD2">
      <w:pPr>
        <w:pStyle w:val="Listenabsatz"/>
        <w:numPr>
          <w:ilvl w:val="0"/>
          <w:numId w:val="22"/>
        </w:numPr>
        <w:spacing w:before="120"/>
        <w:jc w:val="both"/>
        <w:rPr>
          <w:ins w:id="1655" w:author="Dr. Carsten Franke" w:date="2021-03-18T11:13:00Z"/>
          <w:highlight w:val="yellow"/>
        </w:rPr>
      </w:pPr>
      <w:ins w:id="1656"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054DD2" w:rsidRDefault="00054DD2" w:rsidP="00054DD2">
      <w:pPr>
        <w:pStyle w:val="Listenabsatz"/>
        <w:numPr>
          <w:ilvl w:val="0"/>
          <w:numId w:val="22"/>
        </w:numPr>
        <w:spacing w:before="120"/>
        <w:jc w:val="both"/>
        <w:rPr>
          <w:ins w:id="1657" w:author="Dr. Carsten Franke" w:date="2021-02-18T11:31:00Z"/>
          <w:highlight w:val="yellow"/>
        </w:rPr>
      </w:pPr>
      <w:ins w:id="1658" w:author="Dr. Carsten Franke" w:date="2021-03-18T11:13:00Z">
        <w:r w:rsidRPr="00054DD2">
          <w:rPr>
            <w:highlight w:val="yellow"/>
          </w:rPr>
          <w:t xml:space="preserve">Only length and </w:t>
        </w:r>
        <w:proofErr w:type="spellStart"/>
        <w:r w:rsidRPr="00054DD2">
          <w:rPr>
            <w:highlight w:val="yellow"/>
          </w:rPr>
          <w:t>spacing</w:t>
        </w:r>
        <w:proofErr w:type="spellEnd"/>
        <w:r w:rsidRPr="00054DD2">
          <w:rPr>
            <w:highlight w:val="yellow"/>
          </w:rPr>
          <w:t xml:space="preserve"> are </w:t>
        </w:r>
        <w:proofErr w:type="spellStart"/>
        <w:r w:rsidRPr="00054DD2">
          <w:rPr>
            <w:highlight w:val="yellow"/>
          </w:rPr>
          <w:t>subject</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w:t>
        </w:r>
        <w:proofErr w:type="spellStart"/>
        <w:r w:rsidRPr="00054DD2">
          <w:rPr>
            <w:highlight w:val="yellow"/>
          </w:rPr>
          <w:t>compensation</w:t>
        </w:r>
        <w:proofErr w:type="spellEnd"/>
        <w:r w:rsidRPr="00054DD2">
          <w:rPr>
            <w:highlight w:val="yellow"/>
          </w:rPr>
          <w:t xml:space="preserve">. </w:t>
        </w:r>
        <w:proofErr w:type="spellStart"/>
        <w:r w:rsidRPr="00054DD2">
          <w:rPr>
            <w:highlight w:val="yellow"/>
          </w:rPr>
          <w:t>Margins</w:t>
        </w:r>
        <w:proofErr w:type="spellEnd"/>
        <w:r w:rsidRPr="00054DD2">
          <w:rPr>
            <w:highlight w:val="yellow"/>
          </w:rPr>
          <w:t xml:space="preserve"> have </w:t>
        </w:r>
        <w:proofErr w:type="spellStart"/>
        <w:r w:rsidRPr="00054DD2">
          <w:rPr>
            <w:highlight w:val="yellow"/>
          </w:rPr>
          <w:t>always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met</w:t>
        </w:r>
        <w:proofErr w:type="spellEnd"/>
        <w:r w:rsidRPr="00054DD2">
          <w:rPr>
            <w:highlight w:val="yellow"/>
          </w:rPr>
          <w:t xml:space="preserve"> </w:t>
        </w:r>
        <w:proofErr w:type="spellStart"/>
        <w:r w:rsidRPr="00054DD2">
          <w:rPr>
            <w:highlight w:val="yellow"/>
          </w:rPr>
          <w:t>exactly</w:t>
        </w:r>
        <w:proofErr w:type="spellEnd"/>
        <w:r w:rsidRPr="00054DD2">
          <w:rPr>
            <w:highlight w:val="yellow"/>
          </w:rPr>
          <w:t>.</w:t>
        </w:r>
      </w:ins>
    </w:p>
    <w:p w14:paraId="7C29D251" w14:textId="1BE315B1" w:rsidR="00747A5E" w:rsidRPr="00037F3D" w:rsidRDefault="00747A5E" w:rsidP="006C75C1">
      <w:pPr>
        <w:pStyle w:val="Example"/>
        <w:keepNext/>
        <w:rPr>
          <w:ins w:id="1659" w:author="Dr. Carsten Franke" w:date="2021-02-17T12:25:00Z"/>
        </w:rPr>
      </w:pPr>
      <w:ins w:id="1660"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661" w:name="_Hlk66958266"/>
        <w:r w:rsidRPr="00037F3D">
          <w:rPr>
            <w:rStyle w:val="elementdeftypeChar"/>
            <w:b/>
          </w:rPr>
          <w:t>&lt;</w:t>
        </w:r>
        <w:proofErr w:type="spellStart"/>
        <w:r w:rsidRPr="00037F3D">
          <w:rPr>
            <w:rStyle w:val="elementdeftypeChar"/>
            <w:b/>
          </w:rPr>
          <w:t>regular_se</w:t>
        </w:r>
      </w:ins>
      <w:ins w:id="1662" w:author="Dr. Carsten Franke" w:date="2021-02-17T14:11:00Z">
        <w:r w:rsidR="00E14802" w:rsidRPr="00037F3D">
          <w:rPr>
            <w:rStyle w:val="elementdeftypeChar"/>
            <w:b/>
          </w:rPr>
          <w:t>gments</w:t>
        </w:r>
      </w:ins>
      <w:proofErr w:type="spellEnd"/>
      <w:ins w:id="1663" w:author="Dr. Carsten Franke" w:date="2021-02-17T12:25:00Z">
        <w:r w:rsidRPr="00037F3D">
          <w:rPr>
            <w:rStyle w:val="elementdeftypeChar"/>
            <w:b/>
          </w:rPr>
          <w:t>/&gt;</w:t>
        </w:r>
      </w:ins>
      <w:ins w:id="1664" w:author="Dr. Carsten Franke" w:date="2021-02-17T14:35:00Z">
        <w:r w:rsidR="003263AA" w:rsidRPr="00037F3D">
          <w:rPr>
            <w:b w:val="0"/>
          </w:rPr>
          <w:t xml:space="preserve"> </w:t>
        </w:r>
        <w:bookmarkEnd w:id="1661"/>
        <w:r w:rsidR="003263AA" w:rsidRPr="00037F3D">
          <w:rPr>
            <w:b w:val="0"/>
          </w:rPr>
          <w:t>defined by density</w:t>
        </w:r>
      </w:ins>
      <w:ins w:id="1665" w:author="Dr. Carsten Franke" w:date="2021-02-17T14:36:00Z">
        <w:r w:rsidR="003263AA" w:rsidRPr="00037F3D">
          <w:rPr>
            <w:b w:val="0"/>
          </w:rPr>
          <w:t xml:space="preserve"> and number of segments</w:t>
        </w:r>
      </w:ins>
      <w:ins w:id="1666" w:author="Dr. Carsten Franke" w:date="2021-02-17T14:35:00Z">
        <w:r w:rsidR="003263AA" w:rsidRPr="00037F3D">
          <w:t>)</w:t>
        </w:r>
      </w:ins>
      <w:ins w:id="1667" w:author="Dr. Carsten Franke" w:date="2021-02-17T12:25:00Z">
        <w:r w:rsidRPr="00037F3D">
          <w:t>:</w:t>
        </w:r>
      </w:ins>
      <w:ins w:id="1668" w:author="Dr. Carsten Franke" w:date="2021-02-17T14:36:00Z">
        <w:r w:rsidR="003263AA" w:rsidRPr="00037F3D">
          <w:t xml:space="preserve"> </w:t>
        </w:r>
      </w:ins>
    </w:p>
    <w:p w14:paraId="6B767605" w14:textId="77777777" w:rsidR="00747A5E" w:rsidRPr="00D977AB" w:rsidRDefault="00747A5E" w:rsidP="00064214">
      <w:pPr>
        <w:pStyle w:val="XMLCode"/>
        <w:keepNext/>
        <w:rPr>
          <w:ins w:id="1669" w:author="Dr. Carsten Franke" w:date="2021-02-17T12:25:00Z"/>
        </w:rPr>
      </w:pPr>
    </w:p>
    <w:p w14:paraId="3A9A7CC0" w14:textId="77777777" w:rsidR="00747A5E" w:rsidRDefault="00747A5E" w:rsidP="00747A5E">
      <w:pPr>
        <w:pStyle w:val="XMLCode"/>
        <w:keepNext/>
        <w:rPr>
          <w:ins w:id="1670" w:author="Dr. Carsten Franke" w:date="2021-02-17T12:25:00Z"/>
        </w:rPr>
      </w:pPr>
      <w:ins w:id="1671"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672" w:author="Dr. Carsten Franke" w:date="2021-02-17T12:25:00Z"/>
          <w:b/>
          <w:color w:val="0070C0"/>
        </w:rPr>
      </w:pPr>
      <w:ins w:id="1673"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674" w:author="Dr. Carsten Franke" w:date="2021-02-17T12:34:00Z">
        <w:r w:rsidR="00591648" w:rsidRPr="00591648">
          <w:t>resistance</w:t>
        </w:r>
      </w:ins>
      <w:ins w:id="1675" w:author="Dr. Carsten Franke" w:date="2021-02-17T12:25:00Z">
        <w:r w:rsidRPr="008918B7">
          <w:t>”&gt;</w:t>
        </w:r>
      </w:ins>
    </w:p>
    <w:p w14:paraId="4347173C" w14:textId="77777777" w:rsidR="00591648" w:rsidRPr="00D977AB" w:rsidRDefault="00747A5E" w:rsidP="00591648">
      <w:pPr>
        <w:pStyle w:val="XMLCode"/>
        <w:rPr>
          <w:ins w:id="1676" w:author="Dr. Carsten Franke" w:date="2021-02-17T12:35:00Z"/>
          <w:b/>
          <w:color w:val="0070C0"/>
        </w:rPr>
      </w:pPr>
      <w:ins w:id="1677" w:author="Dr. Carsten Franke" w:date="2021-02-17T12:25:00Z">
        <w:r w:rsidRPr="001E3F9F">
          <w:rPr>
            <w:b/>
            <w:color w:val="0070C0"/>
          </w:rPr>
          <w:t xml:space="preserve">        </w:t>
        </w:r>
      </w:ins>
      <w:ins w:id="1678"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0443CDE5" w14:textId="4299A571" w:rsidR="006A6749" w:rsidRDefault="00747A5E" w:rsidP="00591648">
      <w:pPr>
        <w:pStyle w:val="XMLCode"/>
        <w:rPr>
          <w:ins w:id="1679" w:author="Dr. Carsten Franke" w:date="2021-02-17T12:36:00Z"/>
          <w:b/>
          <w:color w:val="0070C0"/>
        </w:rPr>
      </w:pPr>
      <w:ins w:id="1680" w:author="Dr. Carsten Franke" w:date="2021-02-17T12:25:00Z">
        <w:r w:rsidRPr="00426B96">
          <w:rPr>
            <w:b/>
            <w:color w:val="0070C0"/>
          </w:rPr>
          <w:t xml:space="preserve">        </w:t>
        </w:r>
      </w:ins>
      <w:ins w:id="1681" w:author="Dr. Carsten Franke" w:date="2021-02-17T12:35:00Z">
        <w:r w:rsidR="006A6749" w:rsidRPr="001E3F9F">
          <w:rPr>
            <w:b/>
            <w:color w:val="0070C0"/>
          </w:rPr>
          <w:t xml:space="preserve">    </w:t>
        </w:r>
      </w:ins>
      <w:ins w:id="1682"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D977AB" w:rsidRDefault="006A6749" w:rsidP="00182CD1">
      <w:pPr>
        <w:pStyle w:val="XMLCode"/>
        <w:keepNext/>
        <w:rPr>
          <w:ins w:id="1683" w:author="Dr. Carsten Franke" w:date="2021-02-17T14:28:00Z"/>
          <w:b/>
          <w:color w:val="0070C0"/>
          <w:highlight w:val="yellow"/>
        </w:rPr>
      </w:pPr>
      <w:ins w:id="1684" w:author="Dr. Carsten Franke" w:date="2021-02-17T12:36:00Z">
        <w:r>
          <w:rPr>
            <w:b/>
            <w:color w:val="0070C0"/>
          </w:rPr>
          <w:t xml:space="preserve">            </w:t>
        </w:r>
      </w:ins>
      <w:ins w:id="1685" w:author="Dr. Carsten Franke" w:date="2021-02-17T12:25:00Z">
        <w:r w:rsidR="00747A5E" w:rsidRPr="00D977AB">
          <w:rPr>
            <w:b/>
            <w:color w:val="0070C0"/>
            <w:highlight w:val="yellow"/>
          </w:rPr>
          <w:t>&lt;</w:t>
        </w:r>
        <w:proofErr w:type="spellStart"/>
        <w:r w:rsidR="00747A5E" w:rsidRPr="00D977AB">
          <w:rPr>
            <w:b/>
            <w:color w:val="0070C0"/>
            <w:highlight w:val="yellow"/>
          </w:rPr>
          <w:t>regular_se</w:t>
        </w:r>
      </w:ins>
      <w:ins w:id="1686" w:author="Dr. Carsten Franke" w:date="2021-02-17T14:08:00Z">
        <w:r w:rsidR="009858BE" w:rsidRPr="00D977AB">
          <w:rPr>
            <w:b/>
            <w:color w:val="0070C0"/>
            <w:highlight w:val="yellow"/>
          </w:rPr>
          <w:t>gments</w:t>
        </w:r>
      </w:ins>
      <w:proofErr w:type="spellEnd"/>
      <w:ins w:id="1687" w:author="Dr. Carsten Franke" w:date="2021-02-17T12:25:00Z">
        <w:r w:rsidR="00747A5E" w:rsidRPr="00D977AB">
          <w:rPr>
            <w:b/>
            <w:color w:val="0070C0"/>
            <w:highlight w:val="yellow"/>
          </w:rPr>
          <w:t xml:space="preserve"> </w:t>
        </w:r>
      </w:ins>
    </w:p>
    <w:p w14:paraId="6A528522" w14:textId="6317A3D9" w:rsidR="00747A5E" w:rsidRPr="00D977AB" w:rsidRDefault="008E3E3C" w:rsidP="00591648">
      <w:pPr>
        <w:pStyle w:val="XMLCode"/>
        <w:rPr>
          <w:ins w:id="1688" w:author="Dr. Carsten Franke" w:date="2021-02-17T12:25:00Z"/>
          <w:b/>
          <w:color w:val="0070C0"/>
        </w:rPr>
      </w:pPr>
      <w:ins w:id="1689" w:author="Dr. Carsten Franke" w:date="2021-02-17T14:28:00Z">
        <w:r w:rsidRPr="00D977AB">
          <w:rPr>
            <w:b/>
            <w:color w:val="0070C0"/>
            <w:highlight w:val="yellow"/>
          </w:rPr>
          <w:t xml:space="preserve">                </w:t>
        </w:r>
      </w:ins>
      <w:proofErr w:type="spellStart"/>
      <w:ins w:id="1690" w:author="Dr. Carsten Franke" w:date="2021-02-17T14:27:00Z">
        <w:r w:rsidRPr="00D977AB">
          <w:rPr>
            <w:b/>
            <w:color w:val="0070C0"/>
            <w:highlight w:val="yellow"/>
          </w:rPr>
          <w:t>begin_margin</w:t>
        </w:r>
        <w:proofErr w:type="spellEnd"/>
        <w:r w:rsidRPr="00D977AB">
          <w:rPr>
            <w:b/>
            <w:color w:val="0070C0"/>
            <w:highlight w:val="yellow"/>
          </w:rPr>
          <w:t xml:space="preserve">="1.0" </w:t>
        </w:r>
        <w:proofErr w:type="spellStart"/>
        <w:r w:rsidRPr="00D977AB">
          <w:rPr>
            <w:b/>
            <w:color w:val="0070C0"/>
            <w:highlight w:val="yellow"/>
          </w:rPr>
          <w:t>end_margin</w:t>
        </w:r>
        <w:proofErr w:type="spellEnd"/>
        <w:r w:rsidRPr="00D977AB">
          <w:rPr>
            <w:b/>
            <w:color w:val="0070C0"/>
            <w:highlight w:val="yellow"/>
          </w:rPr>
          <w:t xml:space="preserve">="3.0" density="0.666" </w:t>
        </w:r>
        <w:proofErr w:type="spellStart"/>
        <w:r w:rsidRPr="00D977AB">
          <w:rPr>
            <w:b/>
            <w:color w:val="0070C0"/>
            <w:highlight w:val="yellow"/>
          </w:rPr>
          <w:t>num_s</w:t>
        </w:r>
      </w:ins>
      <w:ins w:id="1691" w:author="Dr. Carsten Franke" w:date="2021-02-17T14:36:00Z">
        <w:r w:rsidR="003263AA" w:rsidRPr="00D977AB">
          <w:rPr>
            <w:b/>
            <w:color w:val="0070C0"/>
            <w:highlight w:val="yellow"/>
          </w:rPr>
          <w:t>egments</w:t>
        </w:r>
      </w:ins>
      <w:proofErr w:type="spellEnd"/>
      <w:ins w:id="1692" w:author="Dr. Carsten Franke" w:date="2021-02-17T14:27:00Z">
        <w:r w:rsidRPr="00D977AB">
          <w:rPr>
            <w:b/>
            <w:color w:val="0070C0"/>
            <w:highlight w:val="yellow"/>
          </w:rPr>
          <w:t>="30"</w:t>
        </w:r>
      </w:ins>
      <w:ins w:id="1693" w:author="Dr. Carsten Franke" w:date="2021-02-17T12:25:00Z">
        <w:r w:rsidR="00747A5E" w:rsidRPr="00D977AB">
          <w:rPr>
            <w:b/>
            <w:color w:val="0070C0"/>
            <w:highlight w:val="yellow"/>
          </w:rPr>
          <w:t>/&gt;</w:t>
        </w:r>
      </w:ins>
    </w:p>
    <w:p w14:paraId="7ACA64FB" w14:textId="77777777" w:rsidR="00747A5E" w:rsidRPr="001E3F9F" w:rsidRDefault="00747A5E" w:rsidP="00747A5E">
      <w:pPr>
        <w:pStyle w:val="XMLCode"/>
        <w:rPr>
          <w:ins w:id="1694" w:author="Dr. Carsten Franke" w:date="2021-02-17T12:25:00Z"/>
          <w:b/>
          <w:color w:val="0070C0"/>
        </w:rPr>
      </w:pPr>
      <w:ins w:id="1695"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696" w:author="Dr. Carsten Franke" w:date="2021-02-17T12:25:00Z"/>
        </w:rPr>
      </w:pPr>
      <w:ins w:id="1697"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698" w:author="Dr. Carsten Franke" w:date="2021-02-17T12:25:00Z"/>
        </w:rPr>
      </w:pPr>
      <w:ins w:id="1699"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700" w:author="Dr. Carsten Franke" w:date="2021-02-17T12:25:00Z"/>
        </w:rPr>
      </w:pPr>
      <w:ins w:id="1701"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702" w:author="Dr. Carsten Franke" w:date="2021-02-17T12:25:00Z"/>
        </w:rPr>
      </w:pPr>
    </w:p>
    <w:p w14:paraId="3C58A8ED" w14:textId="579034A2" w:rsidR="00FD235E" w:rsidRPr="00D977AB" w:rsidRDefault="00FD235E" w:rsidP="00FD235E">
      <w:pPr>
        <w:pStyle w:val="Example"/>
        <w:keepNext/>
        <w:rPr>
          <w:ins w:id="1703" w:author="Dr. Carsten Franke" w:date="2021-02-17T14:26:00Z"/>
        </w:rPr>
      </w:pPr>
      <w:ins w:id="1704"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705" w:author="Dr. Carsten Franke" w:date="2021-02-17T14:37:00Z">
        <w:r w:rsidR="001B6909" w:rsidRPr="003263AA">
          <w:rPr>
            <w:b w:val="0"/>
          </w:rPr>
          <w:t xml:space="preserve"> defined by </w:t>
        </w:r>
        <w:r w:rsidR="001B6909">
          <w:rPr>
            <w:b w:val="0"/>
          </w:rPr>
          <w:t xml:space="preserve">length and </w:t>
        </w:r>
      </w:ins>
      <w:ins w:id="1706" w:author="Dr. Carsten Franke" w:date="2021-02-17T14:38:00Z">
        <w:r w:rsidR="001B6909">
          <w:rPr>
            <w:b w:val="0"/>
          </w:rPr>
          <w:t>spacing</w:t>
        </w:r>
      </w:ins>
      <w:ins w:id="1707" w:author="Dr. Carsten Franke" w:date="2021-02-17T14:37:00Z">
        <w:r w:rsidR="001B6909">
          <w:rPr>
            <w:b w:val="0"/>
          </w:rPr>
          <w:t xml:space="preserve"> of segments</w:t>
        </w:r>
      </w:ins>
      <w:ins w:id="1708" w:author="Dr. Carsten Franke" w:date="2021-02-17T14:26:00Z">
        <w:r w:rsidRPr="009C2EA6">
          <w:t>)</w:t>
        </w:r>
        <w:r w:rsidRPr="00D977AB">
          <w:t>:</w:t>
        </w:r>
      </w:ins>
    </w:p>
    <w:p w14:paraId="30555288" w14:textId="77777777" w:rsidR="00FD235E" w:rsidRPr="00D977AB" w:rsidRDefault="00FD235E" w:rsidP="00FD235E">
      <w:pPr>
        <w:pStyle w:val="XMLCode"/>
        <w:keepNext/>
        <w:rPr>
          <w:ins w:id="1709" w:author="Dr. Carsten Franke" w:date="2021-02-17T14:26:00Z"/>
        </w:rPr>
      </w:pPr>
    </w:p>
    <w:p w14:paraId="544BFB5B" w14:textId="77777777" w:rsidR="00FD235E" w:rsidRDefault="00FD235E" w:rsidP="00FD235E">
      <w:pPr>
        <w:pStyle w:val="XMLCode"/>
        <w:keepNext/>
        <w:rPr>
          <w:ins w:id="1710" w:author="Dr. Carsten Franke" w:date="2021-02-17T14:26:00Z"/>
        </w:rPr>
      </w:pPr>
      <w:ins w:id="1711"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712" w:author="Dr. Carsten Franke" w:date="2021-02-17T14:26:00Z"/>
          <w:b/>
          <w:color w:val="0070C0"/>
        </w:rPr>
      </w:pPr>
      <w:ins w:id="1713"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FD235E">
      <w:pPr>
        <w:pStyle w:val="XMLCode"/>
        <w:rPr>
          <w:ins w:id="1714" w:author="Dr. Carsten Franke" w:date="2021-02-17T14:26:00Z"/>
          <w:b/>
          <w:color w:val="0070C0"/>
        </w:rPr>
      </w:pPr>
      <w:ins w:id="1715"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73563311" w14:textId="77777777" w:rsidR="00FD235E" w:rsidRDefault="00FD235E" w:rsidP="00FD235E">
      <w:pPr>
        <w:pStyle w:val="XMLCode"/>
        <w:rPr>
          <w:ins w:id="1716" w:author="Dr. Carsten Franke" w:date="2021-02-17T14:26:00Z"/>
          <w:b/>
          <w:color w:val="0070C0"/>
        </w:rPr>
      </w:pPr>
      <w:ins w:id="1717"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D977AB" w:rsidRDefault="00FD235E" w:rsidP="00182CD1">
      <w:pPr>
        <w:pStyle w:val="XMLCode"/>
        <w:keepNext/>
        <w:rPr>
          <w:ins w:id="1718" w:author="Dr. Carsten Franke" w:date="2021-02-17T14:30:00Z"/>
          <w:b/>
          <w:color w:val="0070C0"/>
          <w:highlight w:val="yellow"/>
        </w:rPr>
      </w:pPr>
      <w:ins w:id="1719" w:author="Dr. Carsten Franke" w:date="2021-02-17T14:26:00Z">
        <w:r>
          <w:rPr>
            <w:b/>
            <w:color w:val="0070C0"/>
          </w:rPr>
          <w:t xml:space="preserve">            </w:t>
        </w:r>
        <w:r w:rsidRPr="00D977AB">
          <w:rPr>
            <w:b/>
            <w:color w:val="0070C0"/>
            <w:highlight w:val="yellow"/>
          </w:rPr>
          <w:t>&lt;</w:t>
        </w:r>
        <w:proofErr w:type="spellStart"/>
        <w:r w:rsidRPr="00D977AB">
          <w:rPr>
            <w:b/>
            <w:color w:val="0070C0"/>
            <w:highlight w:val="yellow"/>
          </w:rPr>
          <w:t>regular_segments</w:t>
        </w:r>
        <w:proofErr w:type="spellEnd"/>
        <w:r w:rsidRPr="00D977AB">
          <w:rPr>
            <w:b/>
            <w:color w:val="0070C0"/>
            <w:highlight w:val="yellow"/>
          </w:rPr>
          <w:t xml:space="preserve"> </w:t>
        </w:r>
      </w:ins>
    </w:p>
    <w:p w14:paraId="2D8A5CC7" w14:textId="77777777" w:rsidR="00980A01" w:rsidRPr="00D977AB" w:rsidRDefault="00F3359D" w:rsidP="00980A01">
      <w:pPr>
        <w:pStyle w:val="XMLCode"/>
        <w:rPr>
          <w:ins w:id="1720" w:author="Dr. Carsten Franke" w:date="2021-02-17T14:32:00Z"/>
          <w:b/>
          <w:color w:val="0070C0"/>
          <w:highlight w:val="yellow"/>
        </w:rPr>
      </w:pPr>
      <w:ins w:id="1721" w:author="Dr. Carsten Franke" w:date="2021-02-17T14:30:00Z">
        <w:r w:rsidRPr="00D977AB">
          <w:rPr>
            <w:b/>
            <w:color w:val="0070C0"/>
            <w:highlight w:val="yellow"/>
          </w:rPr>
          <w:t xml:space="preserve">                </w:t>
        </w:r>
        <w:proofErr w:type="spellStart"/>
        <w:r w:rsidRPr="00D977AB">
          <w:rPr>
            <w:b/>
            <w:color w:val="0070C0"/>
            <w:highlight w:val="yellow"/>
          </w:rPr>
          <w:t>begin_margin</w:t>
        </w:r>
        <w:proofErr w:type="spellEnd"/>
        <w:r w:rsidRPr="00D977AB">
          <w:rPr>
            <w:b/>
            <w:color w:val="0070C0"/>
            <w:highlight w:val="yellow"/>
          </w:rPr>
          <w:t xml:space="preserve">="1.0" </w:t>
        </w:r>
        <w:proofErr w:type="spellStart"/>
        <w:r w:rsidRPr="00D977AB">
          <w:rPr>
            <w:b/>
            <w:color w:val="0070C0"/>
            <w:highlight w:val="yellow"/>
          </w:rPr>
          <w:t>end_margin</w:t>
        </w:r>
        <w:proofErr w:type="spellEnd"/>
        <w:r w:rsidRPr="00D977AB">
          <w:rPr>
            <w:b/>
            <w:color w:val="0070C0"/>
            <w:highlight w:val="yellow"/>
          </w:rPr>
          <w:t>="3.0" length="10.0" spacing="5.0"</w:t>
        </w:r>
      </w:ins>
      <w:ins w:id="1722" w:author="Dr. Carsten Franke" w:date="2021-02-17T14:31:00Z">
        <w:r w:rsidR="00980A01" w:rsidRPr="00D977AB">
          <w:rPr>
            <w:b/>
            <w:color w:val="0070C0"/>
            <w:highlight w:val="yellow"/>
          </w:rPr>
          <w:t xml:space="preserve"> </w:t>
        </w:r>
      </w:ins>
    </w:p>
    <w:p w14:paraId="4CF1FA80" w14:textId="5D9A898C" w:rsidR="00FD235E" w:rsidRPr="00D977AB" w:rsidRDefault="00980A01" w:rsidP="00980A01">
      <w:pPr>
        <w:pStyle w:val="XMLCode"/>
        <w:rPr>
          <w:ins w:id="1723" w:author="Dr. Carsten Franke" w:date="2021-02-17T14:26:00Z"/>
          <w:b/>
          <w:color w:val="0070C0"/>
          <w:highlight w:val="yellow"/>
        </w:rPr>
      </w:pPr>
      <w:ins w:id="1724" w:author="Dr. Carsten Franke" w:date="2021-02-17T14:32:00Z">
        <w:r w:rsidRPr="00D977AB">
          <w:rPr>
            <w:b/>
            <w:color w:val="0070C0"/>
            <w:highlight w:val="yellow"/>
          </w:rPr>
          <w:t xml:space="preserve">                </w:t>
        </w:r>
      </w:ins>
      <w:ins w:id="1725" w:author="Dr. Carsten Franke" w:date="2021-02-17T14:33:00Z">
        <w:r w:rsidR="00A96C4A" w:rsidRPr="00D977AB">
          <w:rPr>
            <w:b/>
            <w:color w:val="0070C0"/>
            <w:highlight w:val="yellow"/>
          </w:rPr>
          <w:t>keep</w:t>
        </w:r>
      </w:ins>
      <w:ins w:id="1726" w:author="Dr. Carsten Franke" w:date="2021-02-17T14:31:00Z">
        <w:r w:rsidRPr="00D977AB">
          <w:rPr>
            <w:b/>
            <w:color w:val="0070C0"/>
            <w:highlight w:val="yellow"/>
          </w:rPr>
          <w:t>="spacing"</w:t>
        </w:r>
      </w:ins>
      <w:ins w:id="1727" w:author="Dr. Carsten Franke" w:date="2021-02-17T14:26:00Z">
        <w:r w:rsidR="00FD235E" w:rsidRPr="00D977AB">
          <w:rPr>
            <w:b/>
            <w:color w:val="0070C0"/>
            <w:highlight w:val="yellow"/>
          </w:rPr>
          <w:t>/&gt;</w:t>
        </w:r>
      </w:ins>
    </w:p>
    <w:p w14:paraId="7A23ECEB" w14:textId="77777777" w:rsidR="00FD235E" w:rsidRPr="001E3F9F" w:rsidRDefault="00FD235E" w:rsidP="00FD235E">
      <w:pPr>
        <w:pStyle w:val="XMLCode"/>
        <w:rPr>
          <w:ins w:id="1728" w:author="Dr. Carsten Franke" w:date="2021-02-17T14:26:00Z"/>
          <w:b/>
          <w:color w:val="0070C0"/>
        </w:rPr>
      </w:pPr>
      <w:ins w:id="1729" w:author="Dr. Carsten Franke" w:date="2021-02-17T14:26:00Z">
        <w:r w:rsidRPr="00D977AB">
          <w:rPr>
            <w:highlight w:val="yellow"/>
          </w:rPr>
          <w:t xml:space="preserve">        </w:t>
        </w:r>
        <w:r w:rsidRPr="00D977AB">
          <w:rPr>
            <w:b/>
            <w:color w:val="0070C0"/>
            <w:highlight w:val="yellow"/>
          </w:rPr>
          <w:t>&lt;/</w:t>
        </w:r>
        <w:proofErr w:type="spellStart"/>
        <w:r w:rsidRPr="00D977AB">
          <w:rPr>
            <w:b/>
            <w:color w:val="0070C0"/>
            <w:highlight w:val="yellow"/>
          </w:rPr>
          <w:t>weld_position</w:t>
        </w:r>
        <w:proofErr w:type="spellEnd"/>
        <w:r w:rsidRPr="00D977AB">
          <w:rPr>
            <w:highlight w:val="yellow"/>
          </w:rPr>
          <w:t>&gt;</w:t>
        </w:r>
      </w:ins>
    </w:p>
    <w:p w14:paraId="4F44ED34" w14:textId="77777777" w:rsidR="00FD235E" w:rsidRDefault="00FD235E" w:rsidP="00FD235E">
      <w:pPr>
        <w:pStyle w:val="XMLCode"/>
        <w:rPr>
          <w:ins w:id="1730" w:author="Dr. Carsten Franke" w:date="2021-02-17T14:26:00Z"/>
        </w:rPr>
      </w:pPr>
      <w:ins w:id="1731"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732" w:author="Dr. Carsten Franke" w:date="2021-02-17T14:26:00Z"/>
        </w:rPr>
      </w:pPr>
      <w:ins w:id="1733"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734" w:author="Dr. Carsten Franke" w:date="2021-02-17T14:26:00Z"/>
        </w:rPr>
      </w:pPr>
      <w:ins w:id="1735"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736"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737" w:author="Dr. Carsten Franke" w:date="2021-02-17T12:25:00Z"/>
          <w:b/>
          <w:sz w:val="24"/>
        </w:rPr>
      </w:pPr>
      <w:ins w:id="1738" w:author="Dr. Carsten Franke" w:date="2021-02-17T12:25:00Z">
        <w:r w:rsidRPr="00004502">
          <w:rPr>
            <w:b/>
            <w:sz w:val="24"/>
          </w:rPr>
          <w:t>Example</w:t>
        </w:r>
        <w:r>
          <w:rPr>
            <w:b/>
            <w:sz w:val="24"/>
          </w:rPr>
          <w:t xml:space="preserve"> </w:t>
        </w:r>
      </w:ins>
      <w:ins w:id="1739" w:author="Dr. Carsten Franke" w:date="2021-02-17T14:24:00Z">
        <w:r w:rsidR="00FE3019">
          <w:rPr>
            <w:b/>
            <w:sz w:val="24"/>
          </w:rPr>
          <w:t>C</w:t>
        </w:r>
      </w:ins>
      <w:ins w:id="1740"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741" w:name="_Hlk64538969"/>
        <w:r>
          <w:rPr>
            <w:rStyle w:val="elementdeftypeChar"/>
          </w:rPr>
          <w:t>&lt;</w:t>
        </w:r>
        <w:proofErr w:type="spellStart"/>
        <w:r w:rsidRPr="00004502">
          <w:rPr>
            <w:rStyle w:val="elementdeftypeChar"/>
          </w:rPr>
          <w:t>se</w:t>
        </w:r>
      </w:ins>
      <w:ins w:id="1742" w:author="Dr. Carsten Franke" w:date="2021-02-17T14:11:00Z">
        <w:r w:rsidR="00302312">
          <w:rPr>
            <w:rStyle w:val="elementdeftypeChar"/>
          </w:rPr>
          <w:t>gment</w:t>
        </w:r>
      </w:ins>
      <w:ins w:id="1743" w:author="Dr. Carsten Franke" w:date="2021-02-17T12:25:00Z">
        <w:r>
          <w:rPr>
            <w:rStyle w:val="elementdeftypeChar"/>
          </w:rPr>
          <w:t>_list</w:t>
        </w:r>
        <w:proofErr w:type="spellEnd"/>
        <w:r w:rsidRPr="00004502">
          <w:rPr>
            <w:rStyle w:val="elementdeftypeChar"/>
          </w:rPr>
          <w:t>/&gt;</w:t>
        </w:r>
        <w:bookmarkEnd w:id="1741"/>
        <w:r w:rsidRPr="00004502">
          <w:rPr>
            <w:b/>
            <w:sz w:val="24"/>
          </w:rPr>
          <w:t>):</w:t>
        </w:r>
      </w:ins>
    </w:p>
    <w:p w14:paraId="50CFC536" w14:textId="77777777" w:rsidR="00747A5E" w:rsidRDefault="00747A5E" w:rsidP="00747A5E">
      <w:pPr>
        <w:pStyle w:val="XMLCode"/>
        <w:keepNext/>
        <w:rPr>
          <w:ins w:id="1744" w:author="Dr. Carsten Franke" w:date="2021-02-17T12:25:00Z"/>
        </w:rPr>
      </w:pPr>
    </w:p>
    <w:p w14:paraId="4DCD7664" w14:textId="77777777" w:rsidR="00747A5E" w:rsidRDefault="00747A5E" w:rsidP="00747A5E">
      <w:pPr>
        <w:pStyle w:val="XMLCode"/>
        <w:keepNext/>
        <w:rPr>
          <w:ins w:id="1745" w:author="Dr. Carsten Franke" w:date="2021-02-17T12:25:00Z"/>
        </w:rPr>
      </w:pPr>
      <w:ins w:id="1746"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747" w:author="Dr. Carsten Franke" w:date="2021-02-17T13:28:00Z"/>
          <w:b/>
          <w:color w:val="0070C0"/>
        </w:rPr>
      </w:pPr>
      <w:ins w:id="1748"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749" w:author="Dr. Carsten Franke" w:date="2021-02-17T13:28:00Z"/>
          <w:b/>
          <w:color w:val="0070C0"/>
        </w:rPr>
      </w:pPr>
      <w:ins w:id="1750"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1BE0CD4C" w14:textId="77777777" w:rsidR="0042343A" w:rsidRDefault="0042343A" w:rsidP="0042343A">
      <w:pPr>
        <w:pStyle w:val="XMLCode"/>
        <w:rPr>
          <w:ins w:id="1751" w:author="Dr. Carsten Franke" w:date="2021-02-17T13:28:00Z"/>
          <w:b/>
          <w:color w:val="0070C0"/>
        </w:rPr>
      </w:pPr>
      <w:ins w:id="1752"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D977AB" w:rsidRDefault="00B5709E" w:rsidP="00182CD1">
      <w:pPr>
        <w:pStyle w:val="XMLCode"/>
        <w:keepNext/>
        <w:rPr>
          <w:ins w:id="1753" w:author="Dr. Carsten Franke" w:date="2021-02-17T12:25:00Z"/>
          <w:b/>
          <w:color w:val="0070C0"/>
          <w:highlight w:val="yellow"/>
        </w:rPr>
      </w:pPr>
      <w:ins w:id="1754" w:author="Dr. Carsten Franke" w:date="2021-02-17T14:16:00Z">
        <w:r w:rsidRPr="00426B96">
          <w:rPr>
            <w:b/>
            <w:color w:val="0070C0"/>
          </w:rPr>
          <w:t xml:space="preserve">        </w:t>
        </w:r>
        <w:r w:rsidRPr="001E3F9F">
          <w:rPr>
            <w:b/>
            <w:color w:val="0070C0"/>
          </w:rPr>
          <w:t xml:space="preserve">    </w:t>
        </w:r>
      </w:ins>
      <w:ins w:id="1755"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1756" w:author="Dr. Carsten Franke" w:date="2021-02-17T14:11:00Z">
        <w:r w:rsidR="00302312" w:rsidRPr="00D977AB">
          <w:rPr>
            <w:b/>
            <w:color w:val="0070C0"/>
            <w:highlight w:val="yellow"/>
          </w:rPr>
          <w:t>gment</w:t>
        </w:r>
      </w:ins>
      <w:ins w:id="1757"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69B23B62" w14:textId="553B9C79" w:rsidR="00747A5E" w:rsidRPr="00D977AB" w:rsidRDefault="00B5709E" w:rsidP="00747A5E">
      <w:pPr>
        <w:pStyle w:val="XMLCode"/>
        <w:rPr>
          <w:ins w:id="1758" w:author="Dr. Carsten Franke" w:date="2021-02-17T12:25:00Z"/>
          <w:b/>
          <w:color w:val="0070C0"/>
          <w:highlight w:val="yellow"/>
        </w:rPr>
      </w:pPr>
      <w:ins w:id="1759" w:author="Dr. Carsten Franke" w:date="2021-02-17T14:16:00Z">
        <w:r w:rsidRPr="008428F6">
          <w:rPr>
            <w:b/>
            <w:color w:val="0070C0"/>
            <w:highlight w:val="yellow"/>
          </w:rPr>
          <w:t xml:space="preserve">            </w:t>
        </w:r>
        <w:r w:rsidRPr="00D977AB">
          <w:rPr>
            <w:b/>
            <w:color w:val="0070C0"/>
            <w:highlight w:val="yellow"/>
          </w:rPr>
          <w:t xml:space="preserve">    </w:t>
        </w:r>
      </w:ins>
      <w:ins w:id="1760" w:author="Dr. Carsten Franke" w:date="2021-02-17T12:25:00Z">
        <w:r w:rsidR="00747A5E" w:rsidRPr="00D977AB">
          <w:rPr>
            <w:b/>
            <w:color w:val="0070C0"/>
            <w:highlight w:val="yellow"/>
          </w:rPr>
          <w:t>&lt;s</w:t>
        </w:r>
      </w:ins>
      <w:ins w:id="1761" w:author="Dr. Carsten Franke" w:date="2021-02-17T14:15:00Z">
        <w:r w:rsidR="00716DC1" w:rsidRPr="00D977AB">
          <w:rPr>
            <w:b/>
            <w:color w:val="0070C0"/>
            <w:highlight w:val="yellow"/>
          </w:rPr>
          <w:t>egment</w:t>
        </w:r>
      </w:ins>
      <w:ins w:id="1762" w:author="Dr. Carsten Franke" w:date="2021-02-17T12:25:00Z">
        <w:r w:rsidR="00747A5E" w:rsidRPr="00D977AB">
          <w:rPr>
            <w:b/>
            <w:color w:val="0070C0"/>
            <w:highlight w:val="yellow"/>
          </w:rPr>
          <w:t xml:space="preserve"> from="30" to="180" /&gt;</w:t>
        </w:r>
      </w:ins>
    </w:p>
    <w:p w14:paraId="759D028E" w14:textId="2EF49BC7" w:rsidR="00747A5E" w:rsidRPr="00D977AB" w:rsidRDefault="00B5709E" w:rsidP="00747A5E">
      <w:pPr>
        <w:pStyle w:val="XMLCode"/>
        <w:rPr>
          <w:ins w:id="1763" w:author="Dr. Carsten Franke" w:date="2021-02-17T12:25:00Z"/>
          <w:b/>
          <w:color w:val="0070C0"/>
          <w:highlight w:val="yellow"/>
        </w:rPr>
      </w:pPr>
      <w:ins w:id="1764" w:author="Dr. Carsten Franke" w:date="2021-02-17T14:16:00Z">
        <w:r w:rsidRPr="008428F6">
          <w:rPr>
            <w:b/>
            <w:color w:val="0070C0"/>
            <w:highlight w:val="yellow"/>
          </w:rPr>
          <w:t xml:space="preserve">                </w:t>
        </w:r>
      </w:ins>
      <w:ins w:id="1765" w:author="Dr. Carsten Franke" w:date="2021-02-17T12:25:00Z">
        <w:r w:rsidR="00747A5E" w:rsidRPr="00D977AB">
          <w:rPr>
            <w:b/>
            <w:color w:val="0070C0"/>
            <w:highlight w:val="yellow"/>
          </w:rPr>
          <w:t>&lt;</w:t>
        </w:r>
      </w:ins>
      <w:ins w:id="1766" w:author="Dr. Carsten Franke" w:date="2021-02-17T14:15:00Z">
        <w:r w:rsidR="00716DC1" w:rsidRPr="00D977AB">
          <w:rPr>
            <w:b/>
            <w:color w:val="0070C0"/>
            <w:highlight w:val="yellow"/>
          </w:rPr>
          <w:t>segment</w:t>
        </w:r>
      </w:ins>
      <w:ins w:id="1767" w:author="Dr. Carsten Franke" w:date="2021-02-17T12:25:00Z">
        <w:r w:rsidR="00747A5E" w:rsidRPr="00D977AB">
          <w:rPr>
            <w:b/>
            <w:color w:val="0070C0"/>
            <w:highlight w:val="yellow"/>
          </w:rPr>
          <w:t xml:space="preserve"> from="210" to="240" /&gt;</w:t>
        </w:r>
      </w:ins>
    </w:p>
    <w:p w14:paraId="2377E744" w14:textId="49C64B03" w:rsidR="00747A5E" w:rsidRPr="00D977AB" w:rsidRDefault="00B5709E" w:rsidP="00747A5E">
      <w:pPr>
        <w:pStyle w:val="XMLCode"/>
        <w:rPr>
          <w:ins w:id="1768" w:author="Dr. Carsten Franke" w:date="2021-02-17T12:25:00Z"/>
          <w:b/>
          <w:color w:val="0070C0"/>
        </w:rPr>
      </w:pPr>
      <w:ins w:id="1769" w:author="Dr. Carsten Franke" w:date="2021-02-17T14:16:00Z">
        <w:r w:rsidRPr="008428F6">
          <w:rPr>
            <w:b/>
            <w:color w:val="0070C0"/>
            <w:highlight w:val="yellow"/>
          </w:rPr>
          <w:t xml:space="preserve">            </w:t>
        </w:r>
      </w:ins>
      <w:ins w:id="1770" w:author="Dr. Carsten Franke" w:date="2021-02-17T12:25:00Z">
        <w:r w:rsidR="00747A5E" w:rsidRPr="00D977AB">
          <w:rPr>
            <w:b/>
            <w:color w:val="0070C0"/>
            <w:highlight w:val="yellow"/>
          </w:rPr>
          <w:t>&lt;/</w:t>
        </w:r>
        <w:proofErr w:type="spellStart"/>
        <w:r w:rsidR="00747A5E" w:rsidRPr="00D977AB">
          <w:rPr>
            <w:b/>
            <w:color w:val="0070C0"/>
            <w:highlight w:val="yellow"/>
          </w:rPr>
          <w:t>se</w:t>
        </w:r>
      </w:ins>
      <w:ins w:id="1771" w:author="Dr. Carsten Franke" w:date="2021-02-17T14:11:00Z">
        <w:r w:rsidR="00302312" w:rsidRPr="00D977AB">
          <w:rPr>
            <w:b/>
            <w:color w:val="0070C0"/>
            <w:highlight w:val="yellow"/>
          </w:rPr>
          <w:t>gment</w:t>
        </w:r>
      </w:ins>
      <w:ins w:id="1772" w:author="Dr. Carsten Franke" w:date="2021-02-17T12:25:00Z">
        <w:r w:rsidR="00747A5E" w:rsidRPr="00D977AB">
          <w:rPr>
            <w:b/>
            <w:color w:val="0070C0"/>
            <w:highlight w:val="yellow"/>
          </w:rPr>
          <w:t>_list</w:t>
        </w:r>
        <w:proofErr w:type="spellEnd"/>
        <w:r w:rsidR="00747A5E" w:rsidRPr="00D977AB">
          <w:rPr>
            <w:b/>
            <w:color w:val="0070C0"/>
            <w:highlight w:val="yellow"/>
          </w:rPr>
          <w:t>&gt;</w:t>
        </w:r>
      </w:ins>
    </w:p>
    <w:p w14:paraId="49EFE1E9" w14:textId="77777777" w:rsidR="00747A5E" w:rsidRPr="0042343A" w:rsidRDefault="00747A5E" w:rsidP="00747A5E">
      <w:pPr>
        <w:pStyle w:val="XMLCode"/>
        <w:rPr>
          <w:ins w:id="1773" w:author="Dr. Carsten Franke" w:date="2021-02-17T12:25:00Z"/>
          <w:b/>
          <w:color w:val="0070C0"/>
        </w:rPr>
      </w:pPr>
      <w:ins w:id="1774"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1775" w:author="Dr. Carsten Franke" w:date="2021-02-17T12:25:00Z"/>
        </w:rPr>
      </w:pPr>
      <w:ins w:id="1776"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777" w:author="Dr. Carsten Franke" w:date="2021-02-17T12:25:00Z"/>
        </w:rPr>
      </w:pPr>
      <w:ins w:id="1778"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779" w:author="Dr. Carsten Franke" w:date="2021-02-17T12:25:00Z"/>
        </w:rPr>
      </w:pPr>
      <w:ins w:id="1780"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781" w:author="Dr. Carsten Franke" w:date="2021-02-17T12:25:00Z"/>
        </w:rPr>
      </w:pPr>
    </w:p>
    <w:p w14:paraId="40C86194" w14:textId="33425025" w:rsidR="00747A5E" w:rsidRDefault="00747A5E" w:rsidP="00747A5E">
      <w:pPr>
        <w:autoSpaceDE w:val="0"/>
        <w:autoSpaceDN w:val="0"/>
        <w:adjustRightInd w:val="0"/>
        <w:spacing w:after="0"/>
        <w:jc w:val="both"/>
        <w:rPr>
          <w:ins w:id="1782" w:author="Dr. Carsten Franke" w:date="2021-02-18T12:12:00Z"/>
          <w:rFonts w:cs="Calibri"/>
          <w:szCs w:val="22"/>
          <w:lang w:eastAsia="en-GB"/>
        </w:rPr>
      </w:pPr>
      <w:ins w:id="1783" w:author="Dr. Carsten Franke" w:date="2021-02-17T12:25:00Z">
        <w:r w:rsidRPr="00EC2BB3">
          <w:rPr>
            <w:rFonts w:cs="Calibri"/>
            <w:szCs w:val="22"/>
            <w:lang w:eastAsia="en-GB"/>
          </w:rPr>
          <w:t>Th</w:t>
        </w:r>
      </w:ins>
      <w:ins w:id="1784" w:author="Dr. Carsten Franke" w:date="2021-02-17T13:28:00Z">
        <w:r w:rsidR="00AA200E">
          <w:rPr>
            <w:rFonts w:cs="Calibri"/>
            <w:szCs w:val="22"/>
            <w:lang w:eastAsia="en-GB"/>
          </w:rPr>
          <w:t xml:space="preserve">e </w:t>
        </w:r>
      </w:ins>
      <w:ins w:id="1785" w:author="Dr. Carsten Franke" w:date="2021-02-17T13:29:00Z">
        <w:r w:rsidR="00AA200E">
          <w:rPr>
            <w:rFonts w:cs="Calibri"/>
            <w:szCs w:val="22"/>
            <w:lang w:eastAsia="en-GB"/>
          </w:rPr>
          <w:t>tag</w:t>
        </w:r>
      </w:ins>
      <w:ins w:id="1786" w:author="Dr. Carsten Franke" w:date="2021-02-17T12:25:00Z">
        <w:r w:rsidRPr="00EC2BB3">
          <w:rPr>
            <w:rFonts w:cs="Calibri"/>
            <w:szCs w:val="22"/>
            <w:lang w:eastAsia="en-GB"/>
          </w:rPr>
          <w:t xml:space="preserve"> </w:t>
        </w:r>
        <w:bookmarkStart w:id="1787" w:name="_Hlk66958231"/>
        <w:r w:rsidRPr="00EC2BB3">
          <w:rPr>
            <w:rStyle w:val="elementdeftypeChar"/>
            <w:lang w:eastAsia="en-GB"/>
          </w:rPr>
          <w:t>&lt;</w:t>
        </w:r>
        <w:proofErr w:type="spellStart"/>
        <w:r w:rsidRPr="00EC2BB3">
          <w:rPr>
            <w:rStyle w:val="elementdeftypeChar"/>
            <w:lang w:eastAsia="en-GB"/>
          </w:rPr>
          <w:t>se</w:t>
        </w:r>
      </w:ins>
      <w:ins w:id="1788" w:author="Dr. Carsten Franke" w:date="2021-02-17T14:12:00Z">
        <w:r w:rsidR="009432CB">
          <w:rPr>
            <w:rStyle w:val="elementdeftypeChar"/>
            <w:lang w:eastAsia="en-GB"/>
          </w:rPr>
          <w:t>gment</w:t>
        </w:r>
      </w:ins>
      <w:ins w:id="1789" w:author="Dr. Carsten Franke" w:date="2021-02-17T12:25:00Z">
        <w:r w:rsidRPr="00EC2BB3">
          <w:rPr>
            <w:rStyle w:val="elementdeftypeChar"/>
            <w:lang w:eastAsia="en-GB"/>
          </w:rPr>
          <w:t>_list</w:t>
        </w:r>
      </w:ins>
      <w:proofErr w:type="spellEnd"/>
      <w:ins w:id="1790" w:author="Dr. Carsten Franke" w:date="2021-02-17T12:35:00Z">
        <w:r w:rsidR="00C12B36">
          <w:rPr>
            <w:rStyle w:val="elementdeftypeChar"/>
            <w:lang w:eastAsia="en-GB"/>
          </w:rPr>
          <w:t>/</w:t>
        </w:r>
      </w:ins>
      <w:ins w:id="1791" w:author="Dr. Carsten Franke" w:date="2021-02-17T12:25:00Z">
        <w:r w:rsidRPr="00EC2BB3">
          <w:rPr>
            <w:rStyle w:val="elementdeftypeChar"/>
            <w:lang w:eastAsia="en-GB"/>
          </w:rPr>
          <w:t>&gt;</w:t>
        </w:r>
        <w:r w:rsidRPr="00EC2BB3">
          <w:rPr>
            <w:rFonts w:cs="Calibri"/>
            <w:szCs w:val="22"/>
            <w:lang w:eastAsia="en-GB"/>
          </w:rPr>
          <w:t xml:space="preserve"> </w:t>
        </w:r>
      </w:ins>
      <w:bookmarkEnd w:id="1787"/>
      <w:ins w:id="1792" w:author="Dr. Carsten Franke" w:date="2021-02-17T13:29:00Z">
        <w:r w:rsidR="00AA200E">
          <w:rPr>
            <w:rFonts w:cs="Calibri"/>
            <w:szCs w:val="22"/>
            <w:lang w:eastAsia="en-GB"/>
          </w:rPr>
          <w:t>can</w:t>
        </w:r>
      </w:ins>
      <w:ins w:id="1793" w:author="Dr. Carsten Franke" w:date="2021-02-17T12:25:00Z">
        <w:r w:rsidRPr="00EC2BB3">
          <w:rPr>
            <w:rFonts w:cs="Calibri"/>
            <w:szCs w:val="22"/>
            <w:lang w:eastAsia="en-GB"/>
          </w:rPr>
          <w:t xml:space="preserve"> only be used </w:t>
        </w:r>
      </w:ins>
      <w:ins w:id="1794" w:author="Dr. Carsten Franke" w:date="2021-02-17T13:29:00Z">
        <w:r w:rsidR="00AA200E" w:rsidRPr="00AA200E">
          <w:rPr>
            <w:rFonts w:cs="Calibri"/>
            <w:i/>
            <w:szCs w:val="22"/>
            <w:lang w:eastAsia="en-GB"/>
          </w:rPr>
          <w:t>mutually exclusively</w:t>
        </w:r>
      </w:ins>
      <w:ins w:id="1795"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796" w:author="Dr. Carsten Franke" w:date="2021-02-17T14:12:00Z">
        <w:r w:rsidR="009432CB">
          <w:rPr>
            <w:rStyle w:val="elementdeftypeChar"/>
            <w:lang w:eastAsia="en-GB"/>
          </w:rPr>
          <w:t>gments</w:t>
        </w:r>
      </w:ins>
      <w:proofErr w:type="spellEnd"/>
      <w:ins w:id="1797"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798" w:author="Dr. Carsten Franke" w:date="2021-02-17T13:32:00Z">
        <w:r w:rsidR="00831446">
          <w:rPr>
            <w:rFonts w:cs="Calibri"/>
            <w:szCs w:val="22"/>
            <w:lang w:eastAsia="en-GB"/>
          </w:rPr>
          <w:t>tag</w:t>
        </w:r>
      </w:ins>
      <w:ins w:id="1799" w:author="Dr. Carsten Franke" w:date="2021-02-17T12:25:00Z">
        <w:r w:rsidRPr="00EC2BB3">
          <w:rPr>
            <w:rFonts w:cs="Calibri"/>
            <w:szCs w:val="22"/>
            <w:lang w:eastAsia="en-GB"/>
          </w:rPr>
          <w:t>.</w:t>
        </w:r>
      </w:ins>
      <w:ins w:id="1800" w:author="Dr. Carsten Franke" w:date="2021-02-17T12:26:00Z">
        <w:r>
          <w:rPr>
            <w:rFonts w:cs="Calibri"/>
            <w:szCs w:val="22"/>
            <w:lang w:eastAsia="en-GB"/>
          </w:rPr>
          <w:t xml:space="preserve"> </w:t>
        </w:r>
      </w:ins>
    </w:p>
    <w:p w14:paraId="12096972" w14:textId="5A29914D" w:rsidR="0028134C" w:rsidRPr="007055D9" w:rsidRDefault="0028134C" w:rsidP="00747A5E">
      <w:pPr>
        <w:autoSpaceDE w:val="0"/>
        <w:autoSpaceDN w:val="0"/>
        <w:adjustRightInd w:val="0"/>
        <w:spacing w:after="0"/>
        <w:jc w:val="both"/>
        <w:rPr>
          <w:ins w:id="1801" w:author="Dr. Carsten Franke" w:date="2021-02-17T12:25:00Z"/>
        </w:rPr>
      </w:pPr>
      <w:ins w:id="1802" w:author="Dr. Carsten Franke" w:date="2021-02-18T12:12:00Z">
        <w:r>
          <w:rPr>
            <w:rFonts w:cs="Calibri"/>
            <w:szCs w:val="22"/>
            <w:lang w:eastAsia="en-GB"/>
          </w:rPr>
          <w:t>The attribute pairs (“density”, “</w:t>
        </w:r>
        <w:proofErr w:type="spellStart"/>
        <w:r>
          <w:rPr>
            <w:rFonts w:cs="Calibri"/>
            <w:szCs w:val="22"/>
            <w:lang w:eastAsia="en-GB"/>
          </w:rPr>
          <w:t>num_segments</w:t>
        </w:r>
        <w:proofErr w:type="spellEnd"/>
        <w:r>
          <w:rPr>
            <w:rFonts w:cs="Calibri"/>
            <w:szCs w:val="22"/>
            <w:lang w:eastAsia="en-GB"/>
          </w:rPr>
          <w:t xml:space="preserve">”) and </w:t>
        </w:r>
      </w:ins>
      <w:ins w:id="1803" w:author="Dr. Carsten Franke" w:date="2021-02-18T12:13:00Z">
        <w:r>
          <w:rPr>
            <w:rFonts w:cs="Calibri"/>
            <w:szCs w:val="22"/>
            <w:lang w:eastAsia="en-GB"/>
          </w:rPr>
          <w:t xml:space="preserve">(“length”, “spacing”) are </w:t>
        </w:r>
        <w:r w:rsidRPr="00AA200E">
          <w:rPr>
            <w:rFonts w:cs="Calibri"/>
            <w:i/>
            <w:szCs w:val="22"/>
            <w:lang w:eastAsia="en-GB"/>
          </w:rPr>
          <w:t>mutually exclusive</w:t>
        </w:r>
        <w:r>
          <w:rPr>
            <w:rFonts w:cs="Calibri"/>
            <w:szCs w:val="22"/>
            <w:lang w:eastAsia="en-GB"/>
          </w:rPr>
          <w:t xml:space="preserve">. </w:t>
        </w:r>
        <w:r>
          <w:rPr>
            <w:rFonts w:cs="Calibri"/>
            <w:szCs w:val="22"/>
            <w:lang w:eastAsia="en-GB"/>
          </w:rPr>
          <w:br/>
        </w:r>
        <w:r w:rsidRPr="0028134C">
          <w:rPr>
            <w:rFonts w:cs="Calibri"/>
            <w:szCs w:val="22"/>
            <w:highlight w:val="yellow"/>
            <w:lang w:eastAsia="en-GB"/>
          </w:rPr>
          <w:t xml:space="preserve">Question: Wouldn’t it be better to have two </w:t>
        </w:r>
        <w:r w:rsidRPr="0028134C">
          <w:rPr>
            <w:rFonts w:cs="Calibri"/>
            <w:i/>
            <w:szCs w:val="22"/>
            <w:highlight w:val="yellow"/>
            <w:lang w:eastAsia="en-GB"/>
          </w:rPr>
          <w:t>different</w:t>
        </w:r>
        <w:r w:rsidRPr="0028134C">
          <w:rPr>
            <w:rFonts w:cs="Calibri"/>
            <w:szCs w:val="22"/>
            <w:highlight w:val="yellow"/>
            <w:lang w:eastAsia="en-GB"/>
          </w:rPr>
          <w:t xml:space="preserve"> tags here?</w:t>
        </w:r>
        <w:r>
          <w:rPr>
            <w:rFonts w:cs="Calibri"/>
            <w:szCs w:val="22"/>
            <w:lang w:eastAsia="en-GB"/>
          </w:rPr>
          <w:t xml:space="preserve"> </w:t>
        </w:r>
      </w:ins>
    </w:p>
    <w:p w14:paraId="632FFB5E" w14:textId="77777777" w:rsidR="006B5688" w:rsidRPr="0012666B" w:rsidRDefault="006B5688" w:rsidP="00747A5E">
      <w:pPr>
        <w:jc w:val="both"/>
        <w:rPr>
          <w:ins w:id="1804" w:author="Dr. Carsten Franke" w:date="2021-02-17T13:31:00Z"/>
        </w:rPr>
      </w:pPr>
    </w:p>
    <w:p w14:paraId="43CA4864" w14:textId="741D464B" w:rsidR="00831446" w:rsidRPr="008A37D8" w:rsidRDefault="00831446" w:rsidP="00981467">
      <w:pPr>
        <w:keepNext/>
        <w:jc w:val="both"/>
        <w:rPr>
          <w:ins w:id="1805" w:author="Dr. Carsten Franke" w:date="2021-02-17T13:31:00Z"/>
          <w:highlight w:val="yellow"/>
        </w:rPr>
      </w:pPr>
      <w:ins w:id="1806" w:author="Dr. Carsten Franke" w:date="2021-02-17T13:31:00Z">
        <w:r w:rsidRPr="008A37D8">
          <w:rPr>
            <w:highlight w:val="yellow"/>
          </w:rPr>
          <w:t xml:space="preserve">To be done: </w:t>
        </w:r>
      </w:ins>
    </w:p>
    <w:p w14:paraId="50A53A2E" w14:textId="7E4AFC38" w:rsidR="00831446" w:rsidRPr="00970074" w:rsidRDefault="00970074" w:rsidP="00970074">
      <w:pPr>
        <w:pStyle w:val="Listenabsatz"/>
        <w:numPr>
          <w:ilvl w:val="0"/>
          <w:numId w:val="22"/>
        </w:numPr>
        <w:rPr>
          <w:ins w:id="1807" w:author="Dr. Carsten Franke" w:date="2021-02-17T13:31:00Z"/>
          <w:highlight w:val="yellow"/>
          <w:lang w:val="en-US"/>
        </w:rPr>
      </w:pPr>
      <w:ins w:id="1808" w:author="Dr. Carsten Franke" w:date="2021-03-18T11:26:00Z">
        <w:r>
          <w:rPr>
            <w:highlight w:val="yellow"/>
            <w:lang w:val="en-US"/>
          </w:rPr>
          <w:t>W</w:t>
        </w:r>
      </w:ins>
      <w:ins w:id="1809" w:author="Dr. Carsten Franke" w:date="2021-02-18T12:02:00Z">
        <w:r w:rsidR="00C34684">
          <w:rPr>
            <w:highlight w:val="yellow"/>
            <w:lang w:val="en-US"/>
          </w:rPr>
          <w:t>e should s</w:t>
        </w:r>
      </w:ins>
      <w:ins w:id="1810" w:author="Dr. Carsten Franke" w:date="2021-02-17T13:31:00Z">
        <w:r w:rsidR="00831446" w:rsidRPr="00D977AB">
          <w:rPr>
            <w:highlight w:val="yellow"/>
            <w:lang w:val="en-US"/>
          </w:rPr>
          <w:t xml:space="preserve">pecify minimum quality criteria for precision of </w:t>
        </w:r>
        <w:r w:rsidR="00831446" w:rsidRPr="008A37D8">
          <w:rPr>
            <w:rStyle w:val="elementdeftypeChar"/>
            <w:rFonts w:eastAsia="Times New Roman"/>
            <w:highlight w:val="yellow"/>
            <w:lang w:eastAsia="en-GB"/>
          </w:rPr>
          <w:t>&lt;</w:t>
        </w:r>
        <w:proofErr w:type="spellStart"/>
        <w:r w:rsidR="00831446" w:rsidRPr="008A37D8">
          <w:rPr>
            <w:rStyle w:val="elementdeftypeChar"/>
            <w:rFonts w:eastAsia="Times New Roman"/>
            <w:highlight w:val="yellow"/>
            <w:lang w:eastAsia="en-GB"/>
          </w:rPr>
          <w:t>loc_list</w:t>
        </w:r>
      </w:ins>
      <w:proofErr w:type="spellEnd"/>
      <w:ins w:id="1811" w:author="Dr. Carsten Franke" w:date="2021-02-17T13:32:00Z">
        <w:r w:rsidR="00831446" w:rsidRPr="008A37D8">
          <w:rPr>
            <w:rStyle w:val="elementdeftypeChar"/>
            <w:rFonts w:eastAsia="Times New Roman"/>
            <w:highlight w:val="yellow"/>
            <w:lang w:eastAsia="en-GB"/>
          </w:rPr>
          <w:t>/&gt;</w:t>
        </w:r>
        <w:r w:rsidR="00831446" w:rsidRPr="00D977AB">
          <w:rPr>
            <w:highlight w:val="yellow"/>
            <w:lang w:val="en-US"/>
          </w:rPr>
          <w:t xml:space="preserve"> polygon</w:t>
        </w:r>
      </w:ins>
      <w:ins w:id="1812" w:author="Dr. Carsten Franke" w:date="2021-02-17T13:34:00Z">
        <w:r w:rsidR="008A37D8" w:rsidRPr="00D977AB">
          <w:rPr>
            <w:highlight w:val="yellow"/>
            <w:lang w:val="en-US"/>
          </w:rPr>
          <w:t>.</w:t>
        </w:r>
      </w:ins>
      <w:ins w:id="1813" w:author="Dr. Carsten Franke" w:date="2021-02-17T13:32:00Z">
        <w:r w:rsidR="00831446" w:rsidRPr="00D977AB">
          <w:rPr>
            <w:highlight w:val="yellow"/>
            <w:lang w:val="en-US"/>
          </w:rPr>
          <w:t xml:space="preserve"> </w:t>
        </w:r>
      </w:ins>
    </w:p>
    <w:p w14:paraId="37D2E875" w14:textId="6F8C598B" w:rsidR="00831446" w:rsidRDefault="00970074" w:rsidP="00B917C0">
      <w:pPr>
        <w:ind w:left="709"/>
        <w:rPr>
          <w:ins w:id="1814" w:author="Dr. Carsten Franke" w:date="2021-02-17T13:42:00Z"/>
        </w:rPr>
      </w:pPr>
      <w:ins w:id="1815" w:author="Dr. Carsten Franke" w:date="2021-03-18T11:27:00Z">
        <w:r>
          <w:rPr>
            <w:highlight w:val="yellow"/>
          </w:rPr>
          <w:t>T</w:t>
        </w:r>
      </w:ins>
      <w:ins w:id="1816" w:author="Dr. Carsten Franke" w:date="2021-02-17T13:42:00Z">
        <w:r w:rsidR="00DD08B1" w:rsidRPr="00DD08B1">
          <w:rPr>
            <w:highlight w:val="yellow"/>
          </w:rPr>
          <w:t xml:space="preserve">hese quality considerations </w:t>
        </w:r>
      </w:ins>
      <w:ins w:id="1817" w:author="Dr. Carsten Franke" w:date="2021-03-18T11:27:00Z">
        <w:r>
          <w:rPr>
            <w:highlight w:val="yellow"/>
          </w:rPr>
          <w:t>shall become</w:t>
        </w:r>
      </w:ins>
      <w:ins w:id="1818" w:author="Dr. Carsten Franke" w:date="2021-02-17T13:42:00Z">
        <w:r w:rsidR="00DD08B1" w:rsidRPr="00DD08B1">
          <w:rPr>
            <w:highlight w:val="yellow"/>
          </w:rPr>
          <w:t xml:space="preserve"> a separate subsection, which could then be referenced e.g. by </w:t>
        </w:r>
        <w:r w:rsidR="00DD08B1" w:rsidRPr="002032C1">
          <w:rPr>
            <w:highlight w:val="yellow"/>
          </w:rPr>
          <w:t>sec</w:t>
        </w:r>
      </w:ins>
      <w:ins w:id="1819" w:author="Dr. Carsten Franke" w:date="2021-02-17T13:43:00Z">
        <w:r w:rsidR="00DD08B1" w:rsidRPr="002032C1">
          <w:rPr>
            <w:highlight w:val="yellow"/>
          </w:rPr>
          <w:t xml:space="preserve">tions </w:t>
        </w:r>
      </w:ins>
      <w:ins w:id="1820" w:author="Dr. Carsten Franke" w:date="2021-02-17T13:45:00Z">
        <w:r w:rsidR="002032C1" w:rsidRPr="002032C1">
          <w:rPr>
            <w:highlight w:val="yellow"/>
          </w:rPr>
          <w:fldChar w:fldCharType="begin"/>
        </w:r>
        <w:r w:rsidR="002032C1" w:rsidRPr="002032C1">
          <w:rPr>
            <w:highlight w:val="yellow"/>
          </w:rPr>
          <w:instrText xml:space="preserve"> REF _Ref429050458 \r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r w:rsidR="00F65AE1">
        <w:rPr>
          <w:highlight w:val="yellow"/>
        </w:rPr>
        <w:t>8.1.2</w:t>
      </w:r>
      <w:ins w:id="1821" w:author="Dr. Carsten Franke" w:date="2021-02-17T13:45:00Z">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ins>
      <w:r w:rsidR="002032C1">
        <w:rPr>
          <w:highlight w:val="yellow"/>
        </w:rPr>
        <w:instrText xml:space="preserve"> \* MERGEFORMAT </w:instrText>
      </w:r>
      <w:r w:rsidR="002032C1" w:rsidRPr="002032C1">
        <w:rPr>
          <w:highlight w:val="yellow"/>
        </w:rPr>
      </w:r>
      <w:r w:rsidR="002032C1" w:rsidRPr="002032C1">
        <w:rPr>
          <w:highlight w:val="yellow"/>
        </w:rPr>
        <w:fldChar w:fldCharType="separate"/>
      </w:r>
      <w:r w:rsidR="00F65AE1" w:rsidRPr="00F65AE1">
        <w:rPr>
          <w:highlight w:val="yellow"/>
        </w:rPr>
        <w:t>Location</w:t>
      </w:r>
      <w:ins w:id="1822" w:author="Dr. Carsten Franke" w:date="2021-02-17T13:45:00Z">
        <w:r w:rsidR="002032C1" w:rsidRPr="002032C1">
          <w:rPr>
            <w:highlight w:val="yellow"/>
          </w:rPr>
          <w:fldChar w:fldCharType="end"/>
        </w:r>
      </w:ins>
      <w:ins w:id="1823" w:author="Dr. Carsten Franke" w:date="2021-02-17T13:46:00Z">
        <w:r w:rsidR="002032C1">
          <w:rPr>
            <w:highlight w:val="yellow"/>
          </w:rPr>
          <w:t>,</w:t>
        </w:r>
      </w:ins>
      <w:ins w:id="1824" w:author="Dr. Carsten Franke" w:date="2021-02-17T13:45:00Z">
        <w:r w:rsidR="002032C1" w:rsidRPr="002032C1">
          <w:rPr>
            <w:highlight w:val="yellow"/>
          </w:rPr>
          <w:t xml:space="preserve"> </w:t>
        </w:r>
      </w:ins>
      <w:ins w:id="1825" w:author="Dr. Carsten Franke" w:date="2021-02-17T13:52:00Z">
        <w:r w:rsidR="00064214">
          <w:rPr>
            <w:highlight w:val="yellow"/>
          </w:rPr>
          <w:t>or</w:t>
        </w:r>
      </w:ins>
      <w:ins w:id="1826" w:author="Dr. Carsten Franke" w:date="2021-02-17T13:45:00Z">
        <w:r w:rsidR="002032C1" w:rsidRPr="002032C1">
          <w:rPr>
            <w:highlight w:val="yellow"/>
          </w:rPr>
          <w:t xml:space="preserve"> </w:t>
        </w:r>
      </w:ins>
      <w:ins w:id="1827" w:author="Dr. Carsten Franke" w:date="2021-02-17T13:44:00Z">
        <w:r w:rsidR="00481866" w:rsidRPr="002032C1">
          <w:rPr>
            <w:highlight w:val="yellow"/>
          </w:rPr>
          <w:fldChar w:fldCharType="begin"/>
        </w:r>
        <w:r w:rsidR="00481866" w:rsidRPr="002032C1">
          <w:rPr>
            <w:highlight w:val="yellow"/>
          </w:rPr>
          <w:instrText xml:space="preserve"> REF _Ref397524978 \r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r w:rsidR="00F65AE1">
        <w:rPr>
          <w:highlight w:val="yellow"/>
        </w:rPr>
        <w:t>8.2.4.3.2</w:t>
      </w:r>
      <w:ins w:id="1828" w:author="Dr. Carsten Franke" w:date="2021-02-17T13:44:00Z">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ins>
      <w:r w:rsidR="002032C1" w:rsidRPr="002032C1">
        <w:rPr>
          <w:highlight w:val="yellow"/>
        </w:rPr>
        <w:instrText xml:space="preserve"> \* MERGEFORMAT </w:instrText>
      </w:r>
      <w:r w:rsidR="00481866" w:rsidRPr="002032C1">
        <w:rPr>
          <w:highlight w:val="yellow"/>
        </w:rPr>
      </w:r>
      <w:r w:rsidR="00481866" w:rsidRPr="002032C1">
        <w:rPr>
          <w:highlight w:val="yellow"/>
        </w:rPr>
        <w:fldChar w:fldCharType="separate"/>
      </w:r>
      <w:r w:rsidR="00F65AE1" w:rsidRPr="00F65AE1">
        <w:rPr>
          <w:highlight w:val="yellow"/>
        </w:rPr>
        <w:t>Welding Position</w:t>
      </w:r>
      <w:ins w:id="1829" w:author="Dr. Carsten Franke" w:date="2021-02-17T13:44:00Z">
        <w:r w:rsidR="00481866" w:rsidRPr="002032C1">
          <w:rPr>
            <w:highlight w:val="yellow"/>
          </w:rPr>
          <w:fldChar w:fldCharType="end"/>
        </w:r>
      </w:ins>
      <w:ins w:id="1830" w:author="Dr. Carsten Franke" w:date="2021-03-18T11:27:00Z">
        <w:r>
          <w:rPr>
            <w:highlight w:val="yellow"/>
          </w:rPr>
          <w:t>.</w:t>
        </w:r>
      </w:ins>
      <w:ins w:id="1831" w:author="Dr. Carsten Franke" w:date="2021-02-17T13:43:00Z">
        <w:r w:rsidR="00DD08B1" w:rsidRPr="002032C1">
          <w:rPr>
            <w:highlight w:val="yellow"/>
          </w:rPr>
          <w:t xml:space="preserve"> </w:t>
        </w:r>
        <w:r w:rsidR="00DD08B1">
          <w:t xml:space="preserve"> </w:t>
        </w:r>
      </w:ins>
      <w:ins w:id="1832" w:author="Dr. Carsten Franke" w:date="2021-02-18T11:06:00Z">
        <w:r w:rsidR="00B917C0">
          <w:br/>
        </w:r>
      </w:ins>
      <w:ins w:id="1833" w:author="Dr. Carsten Franke" w:date="2021-02-18T11:07:00Z">
        <w:r w:rsidR="00B917C0" w:rsidRPr="00925AE3">
          <w:rPr>
            <w:highlight w:val="cyan"/>
          </w:rPr>
          <w:sym w:font="Wingdings" w:char="F0E0"/>
        </w:r>
        <w:r w:rsidR="00B917C0" w:rsidRPr="00925AE3">
          <w:rPr>
            <w:highlight w:val="cyan"/>
          </w:rPr>
          <w:t xml:space="preserve"> </w:t>
        </w:r>
        <w:r w:rsidR="00925AE3" w:rsidRPr="00925AE3">
          <w:rPr>
            <w:highlight w:val="cyan"/>
          </w:rPr>
          <w:t>“separate subsection” f</w:t>
        </w:r>
      </w:ins>
      <w:ins w:id="1834" w:author="Dr. Carsten Franke" w:date="2021-02-18T11:06:00Z">
        <w:r w:rsidR="00B917C0" w:rsidRPr="00B917C0">
          <w:rPr>
            <w:highlight w:val="cyan"/>
          </w:rPr>
          <w:t xml:space="preserve">ound positive echo on </w:t>
        </w:r>
      </w:ins>
      <w:ins w:id="1835" w:author="Dr. Carsten Franke" w:date="2021-02-18T11:07:00Z">
        <w:r w:rsidR="00B917C0" w:rsidRPr="00B917C0">
          <w:rPr>
            <w:highlight w:val="cyan"/>
          </w:rPr>
          <w:t>2021-02-18.</w:t>
        </w:r>
        <w:r w:rsidR="00B917C0" w:rsidRPr="00182CD1">
          <w:rPr>
            <w:highlight w:val="cyan"/>
          </w:rPr>
          <w:t xml:space="preserve"> </w:t>
        </w:r>
      </w:ins>
      <w:ins w:id="1836" w:author="Dr. Carsten Franke" w:date="2021-03-18T11:18:00Z">
        <w:r w:rsidR="00182CD1" w:rsidRPr="00182CD1">
          <w:rPr>
            <w:highlight w:val="cyan"/>
          </w:rPr>
          <w:t xml:space="preserve">Corresponding issue </w:t>
        </w:r>
        <w:r w:rsidR="00182CD1" w:rsidRPr="00182CD1">
          <w:rPr>
            <w:highlight w:val="cyan"/>
          </w:rPr>
          <w:fldChar w:fldCharType="begin"/>
        </w:r>
        <w:r w:rsidR="00182CD1" w:rsidRPr="00182CD1">
          <w:rPr>
            <w:highlight w:val="cyan"/>
          </w:rPr>
          <w:instrText xml:space="preserve"> HYPERLINK "https://github.com/economidis-nick/createXSDforxMCF/issues/62" </w:instrText>
        </w:r>
      </w:ins>
      <w:r w:rsidR="00F65AE1" w:rsidRPr="00182CD1">
        <w:rPr>
          <w:highlight w:val="cyan"/>
        </w:rPr>
      </w:r>
      <w:ins w:id="1837" w:author="Dr. Carsten Franke" w:date="2021-03-18T11:18:00Z">
        <w:r w:rsidR="00182CD1" w:rsidRPr="00182CD1">
          <w:rPr>
            <w:highlight w:val="cyan"/>
          </w:rPr>
          <w:fldChar w:fldCharType="separate"/>
        </w:r>
        <w:r w:rsidR="00182CD1" w:rsidRPr="00182CD1">
          <w:rPr>
            <w:highlight w:val="cyan"/>
          </w:rPr>
          <w:t>https://github.com/economidis-nick/createXSDforxMCF/issues/62</w:t>
        </w:r>
        <w:r w:rsidR="00182CD1" w:rsidRPr="00182CD1">
          <w:rPr>
            <w:highlight w:val="cyan"/>
          </w:rPr>
          <w:fldChar w:fldCharType="end"/>
        </w:r>
        <w:r w:rsidR="00182CD1" w:rsidRPr="00182CD1">
          <w:rPr>
            <w:highlight w:val="cyan"/>
          </w:rPr>
          <w:t xml:space="preserve"> was created.</w:t>
        </w:r>
        <w:r w:rsidR="00182CD1">
          <w:t xml:space="preserve"> </w:t>
        </w:r>
      </w:ins>
    </w:p>
    <w:p w14:paraId="4030D49F" w14:textId="77777777" w:rsidR="00DD08B1" w:rsidRPr="007055D9" w:rsidRDefault="00DD08B1" w:rsidP="00747A5E">
      <w:pPr>
        <w:jc w:val="both"/>
        <w:rPr>
          <w:ins w:id="1838" w:author="Dr. Carsten Franke" w:date="2021-02-17T12:25:00Z"/>
        </w:rPr>
      </w:pPr>
    </w:p>
    <w:p w14:paraId="56E8C128" w14:textId="77777777" w:rsidR="00246BE4" w:rsidRPr="00246BE4" w:rsidRDefault="00246BE4" w:rsidP="00327322">
      <w:pPr>
        <w:pStyle w:val="berschrift3"/>
      </w:pPr>
      <w:bookmarkStart w:id="1839" w:name="_Toc68887452"/>
      <w:r>
        <w:t>Type Specification</w:t>
      </w:r>
      <w:bookmarkEnd w:id="1382"/>
      <w:bookmarkEnd w:id="1383"/>
      <w:bookmarkEnd w:id="1839"/>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lastRenderedPageBreak/>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15A28BD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F65AE1">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2732A9D"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45AAC203" w14:textId="1EB60A62" w:rsidR="00246BE4" w:rsidRPr="003038C9" w:rsidRDefault="00246BE4" w:rsidP="00246BE4">
      <w:pPr>
        <w:pStyle w:val="Beschriftung"/>
        <w:spacing w:before="120"/>
        <w:rPr>
          <w:lang w:eastAsia="x-none"/>
        </w:rPr>
      </w:pPr>
      <w:bookmarkStart w:id="1840" w:name="_Toc3566484"/>
      <w:bookmarkStart w:id="1841" w:name="_Toc34747485"/>
      <w:bookmarkStart w:id="1842" w:name="_Toc68887697"/>
      <w:r>
        <w:t xml:space="preserve">Table </w:t>
      </w:r>
      <w:r w:rsidR="00ED469A">
        <w:fldChar w:fldCharType="begin"/>
      </w:r>
      <w:r w:rsidR="00ED469A">
        <w:instrText xml:space="preserve"> SEQ Table \* ARABIC </w:instrText>
      </w:r>
      <w:r w:rsidR="00ED469A">
        <w:fldChar w:fldCharType="separate"/>
      </w:r>
      <w:r w:rsidR="00F65AE1">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840"/>
      <w:bookmarkEnd w:id="1841"/>
      <w:bookmarkEnd w:id="1842"/>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843" w:name="_Toc3557002"/>
      <w:bookmarkStart w:id="1844" w:name="_Toc34747252"/>
      <w:bookmarkStart w:id="1845" w:name="_Toc68887453"/>
      <w:r w:rsidRPr="007055D9">
        <w:t>Seam Weld</w:t>
      </w:r>
      <w:bookmarkEnd w:id="413"/>
      <w:r w:rsidR="007F0EFE" w:rsidRPr="007055D9">
        <w:t>s</w:t>
      </w:r>
      <w:bookmarkEnd w:id="1355"/>
      <w:bookmarkEnd w:id="1356"/>
      <w:bookmarkEnd w:id="1843"/>
      <w:bookmarkEnd w:id="1844"/>
      <w:bookmarkEnd w:id="1845"/>
    </w:p>
    <w:p w14:paraId="57ED57DC" w14:textId="77777777" w:rsidR="00255787" w:rsidRPr="007055D9" w:rsidRDefault="00C6435A" w:rsidP="00327322">
      <w:pPr>
        <w:pStyle w:val="berschrift3"/>
      </w:pPr>
      <w:bookmarkStart w:id="1846" w:name="_Toc338938903"/>
      <w:bookmarkStart w:id="1847" w:name="_Toc338939099"/>
      <w:bookmarkStart w:id="1848" w:name="_Toc3557003"/>
      <w:bookmarkStart w:id="1849" w:name="_Toc34747253"/>
      <w:bookmarkStart w:id="1850" w:name="_Toc68887454"/>
      <w:r w:rsidRPr="007055D9">
        <w:t>Description and M</w:t>
      </w:r>
      <w:r w:rsidR="007F0EFE" w:rsidRPr="007055D9">
        <w:t>odeling Parameters</w:t>
      </w:r>
      <w:bookmarkEnd w:id="414"/>
      <w:bookmarkEnd w:id="1846"/>
      <w:bookmarkEnd w:id="1847"/>
      <w:bookmarkEnd w:id="1848"/>
      <w:bookmarkEnd w:id="1849"/>
      <w:bookmarkEnd w:id="185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6A822C7B">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D277203" w:rsidR="00427E0E" w:rsidRPr="007055D9" w:rsidRDefault="00CB7118" w:rsidP="002E1524">
      <w:pPr>
        <w:pStyle w:val="Beschriftung"/>
        <w:spacing w:before="120"/>
      </w:pPr>
      <w:bookmarkStart w:id="1851" w:name="_Ref428965482"/>
      <w:bookmarkStart w:id="1852" w:name="_Toc3557120"/>
      <w:bookmarkStart w:id="1853" w:name="_Toc34747371"/>
      <w:bookmarkStart w:id="1854" w:name="_Toc68887576"/>
      <w:r w:rsidRPr="007055D9">
        <w:t xml:space="preserve">Figure </w:t>
      </w:r>
      <w:r w:rsidR="00406B64">
        <w:fldChar w:fldCharType="begin"/>
      </w:r>
      <w:r w:rsidR="00406B64">
        <w:instrText xml:space="preserve"> SEQ Figure \* ARABIC </w:instrText>
      </w:r>
      <w:r w:rsidR="00406B64">
        <w:fldChar w:fldCharType="separate"/>
      </w:r>
      <w:r w:rsidR="00F65AE1">
        <w:rPr>
          <w:noProof/>
        </w:rPr>
        <w:t>45</w:t>
      </w:r>
      <w:r w:rsidR="00406B64">
        <w:fldChar w:fldCharType="end"/>
      </w:r>
      <w:bookmarkStart w:id="1855" w:name="_Ref428965475"/>
      <w:bookmarkEnd w:id="1851"/>
      <w:r w:rsidRPr="007055D9">
        <w:t>: Weld Line Changing</w:t>
      </w:r>
      <w:r w:rsidRPr="007055D9">
        <w:rPr>
          <w:noProof/>
        </w:rPr>
        <w:t xml:space="preserve"> from Y-Joint to Overlap-Joint</w:t>
      </w:r>
      <w:bookmarkEnd w:id="1852"/>
      <w:bookmarkEnd w:id="1853"/>
      <w:bookmarkEnd w:id="1854"/>
      <w:bookmarkEnd w:id="1855"/>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1EF15289">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63CE03B3" w:rsidR="003F601A" w:rsidRDefault="003F601A" w:rsidP="003F601A">
      <w:pPr>
        <w:pStyle w:val="Beschriftung"/>
      </w:pPr>
      <w:bookmarkStart w:id="1856" w:name="_Toc3557121"/>
      <w:bookmarkStart w:id="1857" w:name="_Toc34747372"/>
      <w:bookmarkStart w:id="1858" w:name="_Toc68887577"/>
      <w:r w:rsidRPr="00E24A0B">
        <w:t xml:space="preserve">Figure </w:t>
      </w:r>
      <w:r w:rsidRPr="00E24A0B">
        <w:fldChar w:fldCharType="begin"/>
      </w:r>
      <w:r w:rsidRPr="00E24A0B">
        <w:instrText xml:space="preserve"> SEQ Figure \* ARABIC </w:instrText>
      </w:r>
      <w:r w:rsidRPr="00E24A0B">
        <w:fldChar w:fldCharType="separate"/>
      </w:r>
      <w:r w:rsidR="00F65AE1">
        <w:rPr>
          <w:noProof/>
        </w:rPr>
        <w:t>46</w:t>
      </w:r>
      <w:r w:rsidRPr="00E24A0B">
        <w:fldChar w:fldCharType="end"/>
      </w:r>
      <w:r w:rsidRPr="00E24A0B">
        <w:t>: Longitudinal stiffener, top view</w:t>
      </w:r>
      <w:bookmarkEnd w:id="1856"/>
      <w:bookmarkEnd w:id="1857"/>
      <w:bookmarkEnd w:id="1858"/>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w:t>
      </w:r>
      <w:r>
        <w:rPr>
          <w:rFonts w:cs="Calibri"/>
          <w:szCs w:val="22"/>
          <w:lang w:eastAsia="en-GB"/>
        </w:rPr>
        <w:lastRenderedPageBreak/>
        <w:t>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859" w:name="_Toc288196463"/>
      <w:bookmarkStart w:id="1860" w:name="_Toc288200761"/>
      <w:bookmarkStart w:id="1861" w:name="_Toc338938907"/>
      <w:bookmarkStart w:id="1862" w:name="_Toc338939104"/>
      <w:bookmarkStart w:id="1863" w:name="_Toc3557004"/>
      <w:bookmarkStart w:id="1864" w:name="_Toc34747254"/>
      <w:bookmarkStart w:id="1865" w:name="_Toc288196487"/>
      <w:bookmarkStart w:id="1866" w:name="_Toc288200789"/>
      <w:bookmarkStart w:id="1867" w:name="_Toc338938910"/>
      <w:bookmarkStart w:id="1868" w:name="_Toc338939129"/>
      <w:bookmarkStart w:id="1869" w:name="_Toc68887455"/>
      <w:r w:rsidRPr="007055D9">
        <w:t>Seam Weld</w:t>
      </w:r>
      <w:r w:rsidR="0006113C" w:rsidRPr="007055D9">
        <w:t xml:space="preserve"> Definition</w:t>
      </w:r>
      <w:bookmarkEnd w:id="1859"/>
      <w:bookmarkEnd w:id="1860"/>
      <w:bookmarkEnd w:id="1861"/>
      <w:bookmarkEnd w:id="1862"/>
      <w:r w:rsidR="0006113C" w:rsidRPr="007055D9">
        <w:t xml:space="preserve"> Overview</w:t>
      </w:r>
      <w:bookmarkEnd w:id="1863"/>
      <w:bookmarkEnd w:id="1864"/>
      <w:bookmarkEnd w:id="1869"/>
    </w:p>
    <w:p w14:paraId="4CD3C057" w14:textId="77B7CE38" w:rsidR="0006113C" w:rsidRPr="007055D9" w:rsidRDefault="0006113C" w:rsidP="002E1524">
      <w:pPr>
        <w:jc w:val="both"/>
      </w:pPr>
      <w:r w:rsidRPr="007055D9">
        <w:t>The weld definition depends on the type of the weld. For each of the different types</w:t>
      </w:r>
      <w:ins w:id="1870"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1871"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F8222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1E67D79A" w:rsidR="0006113C" w:rsidRPr="00EB74AE" w:rsidRDefault="00EB74AE" w:rsidP="00EB74AE">
      <w:pPr>
        <w:pStyle w:val="Beschriftung"/>
      </w:pPr>
      <w:bookmarkStart w:id="1872" w:name="_Toc3557122"/>
      <w:bookmarkStart w:id="1873" w:name="_Toc34747373"/>
      <w:bookmarkStart w:id="1874" w:name="_Toc68887578"/>
      <w:r>
        <w:t xml:space="preserve">Figure </w:t>
      </w:r>
      <w:r>
        <w:fldChar w:fldCharType="begin"/>
      </w:r>
      <w:r>
        <w:instrText xml:space="preserve"> SEQ Figure \* ARABIC </w:instrText>
      </w:r>
      <w:r>
        <w:fldChar w:fldCharType="separate"/>
      </w:r>
      <w:r w:rsidR="00F65AE1">
        <w:rPr>
          <w:noProof/>
        </w:rPr>
        <w:t>47</w:t>
      </w:r>
      <w:r>
        <w:fldChar w:fldCharType="end"/>
      </w:r>
      <w:r w:rsidR="00AF3023" w:rsidRPr="00EB74AE">
        <w:t>: Seam weld types and attributes</w:t>
      </w:r>
      <w:bookmarkEnd w:id="1872"/>
      <w:bookmarkEnd w:id="1873"/>
      <w:bookmarkEnd w:id="1874"/>
    </w:p>
    <w:p w14:paraId="7F783786" w14:textId="77777777" w:rsidR="0006113C" w:rsidRPr="007055D9" w:rsidRDefault="0006113C" w:rsidP="00327322">
      <w:pPr>
        <w:pStyle w:val="berschrift3"/>
      </w:pPr>
      <w:bookmarkStart w:id="1875" w:name="_Toc3557005"/>
      <w:bookmarkStart w:id="1876" w:name="_Toc34747255"/>
      <w:bookmarkStart w:id="1877" w:name="_Toc68887456"/>
      <w:r w:rsidRPr="007055D9">
        <w:lastRenderedPageBreak/>
        <w:t>Specific XML Realization</w:t>
      </w:r>
      <w:bookmarkEnd w:id="1875"/>
      <w:bookmarkEnd w:id="1876"/>
      <w:bookmarkEnd w:id="1877"/>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878" w:name="XMLStructureSeamWelds"/>
      <w:bookmarkEnd w:id="1878"/>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0C43A1A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D0382EA" w:rsidR="002A57F0" w:rsidRPr="002A57F0" w:rsidRDefault="002A57F0" w:rsidP="002A57F0">
      <w:pPr>
        <w:pStyle w:val="Beschriftung"/>
      </w:pPr>
      <w:bookmarkStart w:id="1879" w:name="_Toc3557123"/>
      <w:bookmarkStart w:id="1880" w:name="_Toc34747374"/>
      <w:bookmarkStart w:id="1881" w:name="_Toc68887579"/>
      <w:r>
        <w:t xml:space="preserve">Figure </w:t>
      </w:r>
      <w:r>
        <w:fldChar w:fldCharType="begin"/>
      </w:r>
      <w:r>
        <w:instrText xml:space="preserve"> SEQ Figure \* ARABIC </w:instrText>
      </w:r>
      <w:r>
        <w:fldChar w:fldCharType="separate"/>
      </w:r>
      <w:r w:rsidR="00F65AE1">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879"/>
      <w:bookmarkEnd w:id="1880"/>
      <w:bookmarkEnd w:id="1881"/>
    </w:p>
    <w:p w14:paraId="7AB87473" w14:textId="77777777" w:rsidR="00843EED" w:rsidRPr="007055D9" w:rsidRDefault="00843EED" w:rsidP="00327322">
      <w:pPr>
        <w:pStyle w:val="berschrift3"/>
        <w:tabs>
          <w:tab w:val="clear" w:pos="720"/>
        </w:tabs>
      </w:pPr>
      <w:bookmarkStart w:id="1882" w:name="_Toc3557006"/>
      <w:bookmarkStart w:id="1883" w:name="_Toc34747256"/>
      <w:bookmarkStart w:id="1884" w:name="_Toc68887457"/>
      <w:r w:rsidRPr="007055D9">
        <w:t>Generic Seam Weld Definition</w:t>
      </w:r>
      <w:bookmarkEnd w:id="1865"/>
      <w:bookmarkEnd w:id="1866"/>
      <w:bookmarkEnd w:id="1867"/>
      <w:bookmarkEnd w:id="1868"/>
      <w:bookmarkEnd w:id="1882"/>
      <w:bookmarkEnd w:id="1883"/>
      <w:bookmarkEnd w:id="1884"/>
    </w:p>
    <w:p w14:paraId="1158557E" w14:textId="77777777" w:rsidR="008C58F6" w:rsidRPr="007055D9" w:rsidRDefault="008C58F6" w:rsidP="008C58F6">
      <w:pPr>
        <w:pStyle w:val="berschrift4"/>
      </w:pPr>
      <w:bookmarkStart w:id="1885" w:name="_Toc3557007"/>
      <w:bookmarkStart w:id="1886" w:name="_Toc34747257"/>
      <w:bookmarkStart w:id="1887" w:name="_Toc68887458"/>
      <w:r w:rsidRPr="007055D9">
        <w:t>Identification</w:t>
      </w:r>
      <w:bookmarkEnd w:id="1885"/>
      <w:bookmarkEnd w:id="1886"/>
      <w:bookmarkEnd w:id="188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7AA7F577"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F65AE1">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70F266CD" w:rsidR="00B350C5" w:rsidRDefault="00B350C5" w:rsidP="00B350C5">
      <w:pPr>
        <w:pStyle w:val="Beschriftung"/>
        <w:spacing w:before="120"/>
      </w:pPr>
      <w:bookmarkStart w:id="1888" w:name="_Toc3566485"/>
      <w:bookmarkStart w:id="1889" w:name="_Toc34747486"/>
      <w:bookmarkStart w:id="1890" w:name="_Toc68887698"/>
      <w:r>
        <w:t xml:space="preserve">Table </w:t>
      </w:r>
      <w:r w:rsidR="00ED469A">
        <w:fldChar w:fldCharType="begin"/>
      </w:r>
      <w:r w:rsidR="00ED469A">
        <w:instrText xml:space="preserve"> SEQ Table \* ARABIC </w:instrText>
      </w:r>
      <w:r w:rsidR="00ED469A">
        <w:fldChar w:fldCharType="separate"/>
      </w:r>
      <w:r w:rsidR="00F65AE1">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888"/>
      <w:bookmarkEnd w:id="1889"/>
      <w:bookmarkEnd w:id="1890"/>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891"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892" w:name="_Ref414571756"/>
      <w:bookmarkStart w:id="1893" w:name="_Toc3557008"/>
      <w:bookmarkStart w:id="1894" w:name="_Toc34747258"/>
      <w:bookmarkStart w:id="1895" w:name="_Toc68887459"/>
      <w:r w:rsidRPr="007055D9">
        <w:lastRenderedPageBreak/>
        <w:t>Type</w:t>
      </w:r>
      <w:r w:rsidR="008C58F6" w:rsidRPr="007055D9">
        <w:t xml:space="preserve"> Specification</w:t>
      </w:r>
      <w:bookmarkEnd w:id="1892"/>
      <w:bookmarkEnd w:id="1893"/>
      <w:bookmarkEnd w:id="1894"/>
      <w:bookmarkEnd w:id="189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3DA8821" w:rsidR="004C0DD3" w:rsidRDefault="004C0DD3" w:rsidP="003E46C4">
      <w:pPr>
        <w:pStyle w:val="Beschriftung"/>
        <w:spacing w:before="120"/>
      </w:pPr>
      <w:bookmarkStart w:id="1896" w:name="_Toc3566486"/>
      <w:bookmarkStart w:id="1897" w:name="_Toc34747487"/>
      <w:bookmarkStart w:id="1898" w:name="_Toc338939134"/>
      <w:bookmarkStart w:id="1899" w:name="_Toc288196488"/>
      <w:bookmarkStart w:id="1900" w:name="_Toc288200790"/>
      <w:bookmarkStart w:id="1901" w:name="_Toc338939130"/>
      <w:bookmarkStart w:id="1902" w:name="_Toc68887699"/>
      <w:r>
        <w:t xml:space="preserve">Table </w:t>
      </w:r>
      <w:r w:rsidR="00ED469A">
        <w:fldChar w:fldCharType="begin"/>
      </w:r>
      <w:r w:rsidR="00ED469A">
        <w:instrText xml:space="preserve"> SEQ Table \* ARABIC </w:instrText>
      </w:r>
      <w:r w:rsidR="00ED469A">
        <w:fldChar w:fldCharType="separate"/>
      </w:r>
      <w:r w:rsidR="00F65AE1">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896"/>
      <w:bookmarkEnd w:id="1897"/>
      <w:bookmarkEnd w:id="190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898"/>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903"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904"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905" w:author="Dr. Carsten Franke" w:date="2021-02-09T12:35:00Z">
        <w:r w:rsidR="00856BD3">
          <w:rPr>
            <w:rStyle w:val="XMLElement"/>
          </w:rPr>
          <w:t xml:space="preserve"> </w:t>
        </w:r>
      </w:ins>
    </w:p>
    <w:p w14:paraId="027724F8" w14:textId="5C31ED29"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906" w:author="Dr. Carsten Franke" w:date="2021-02-09T12:39:00Z">
        <w:r w:rsidR="002B7246">
          <w:t xml:space="preserve"> (M</w:t>
        </w:r>
        <w:r w:rsidR="002B7246" w:rsidRPr="002B7246">
          <w:t xml:space="preserve">ust </w:t>
        </w:r>
        <w:r w:rsidR="002B7246">
          <w:t>not be confused wi</w:t>
        </w:r>
      </w:ins>
      <w:ins w:id="1907" w:author="Dr. Carsten Franke" w:date="2021-02-09T12:40:00Z">
        <w:r w:rsidR="002B7246">
          <w:t>th cross section "</w:t>
        </w:r>
        <w:r w:rsidR="002B7246" w:rsidRPr="007055D9">
          <w:t>I</w:t>
        </w:r>
        <w:r w:rsidR="002B7246">
          <w:t xml:space="preserve">", cf. section </w:t>
        </w:r>
      </w:ins>
      <w:ins w:id="1908" w:author="Dr. Carsten Franke" w:date="2021-02-09T12:41:00Z">
        <w:r w:rsidR="002B7246">
          <w:fldChar w:fldCharType="begin"/>
        </w:r>
        <w:r w:rsidR="002B7246">
          <w:instrText xml:space="preserve"> REF _Ref397524978 \r \h </w:instrText>
        </w:r>
      </w:ins>
      <w:r w:rsidR="002B7246">
        <w:fldChar w:fldCharType="separate"/>
      </w:r>
      <w:r w:rsidR="00F65AE1">
        <w:t>8.2.4.3.2</w:t>
      </w:r>
      <w:ins w:id="1909" w:author="Dr. Carsten Franke" w:date="2021-02-09T12:41:00Z">
        <w:r w:rsidR="002B7246">
          <w:fldChar w:fldCharType="end"/>
        </w:r>
        <w:r w:rsidR="002B7246">
          <w:t>!</w:t>
        </w:r>
      </w:ins>
      <w:ins w:id="1910"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1911"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912"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913"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914"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1915" w:author="Dr. Carsten Franke" w:date="2021-02-09T12:35:00Z">
        <w:r w:rsidR="00856BD3">
          <w:rPr>
            <w:rStyle w:val="XMLElement"/>
          </w:rPr>
          <w:t xml:space="preserve"> </w:t>
        </w:r>
      </w:ins>
    </w:p>
    <w:p w14:paraId="1D415643" w14:textId="77777777" w:rsidR="00911496" w:rsidRPr="007055D9" w:rsidRDefault="00911496" w:rsidP="00911496">
      <w:bookmarkStart w:id="1916" w:name="_Toc288196490"/>
      <w:bookmarkStart w:id="1917" w:name="_Toc288200792"/>
      <w:bookmarkStart w:id="1918" w:name="_Toc338939132"/>
      <w:bookmarkStart w:id="1919" w:name="_Toc288196468"/>
      <w:bookmarkStart w:id="1920" w:name="_Toc288200771"/>
      <w:bookmarkStart w:id="1921" w:name="_Toc338938904"/>
      <w:bookmarkStart w:id="1922" w:name="_Toc338939100"/>
      <w:bookmarkEnd w:id="1899"/>
      <w:bookmarkEnd w:id="1900"/>
      <w:bookmarkEnd w:id="1901"/>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EE4FCCC" w:rsidR="00FD441C" w:rsidRDefault="00FD441C" w:rsidP="003E46C4">
      <w:pPr>
        <w:pStyle w:val="Beschriftung"/>
        <w:spacing w:before="120"/>
      </w:pPr>
      <w:bookmarkStart w:id="1923" w:name="_Toc3566487"/>
      <w:bookmarkStart w:id="1924" w:name="_Toc34747488"/>
      <w:bookmarkStart w:id="1925" w:name="_Toc68887700"/>
      <w:r>
        <w:t xml:space="preserve">Table </w:t>
      </w:r>
      <w:r w:rsidR="00ED469A">
        <w:fldChar w:fldCharType="begin"/>
      </w:r>
      <w:r w:rsidR="00ED469A">
        <w:instrText xml:space="preserve"> SEQ Table \* ARABIC </w:instrText>
      </w:r>
      <w:r w:rsidR="00ED469A">
        <w:fldChar w:fldCharType="separate"/>
      </w:r>
      <w:r w:rsidR="00F65AE1">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23"/>
      <w:bookmarkEnd w:id="1924"/>
      <w:bookmarkEnd w:id="1925"/>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FC5193E" w:rsidR="006E6816" w:rsidRDefault="006E6816" w:rsidP="003E46C4">
      <w:pPr>
        <w:pStyle w:val="Beschriftung"/>
        <w:spacing w:before="120"/>
      </w:pPr>
      <w:bookmarkStart w:id="1926" w:name="_Toc3566488"/>
      <w:bookmarkStart w:id="1927" w:name="_Toc34747489"/>
      <w:bookmarkStart w:id="1928" w:name="_Toc68887701"/>
      <w:r>
        <w:t xml:space="preserve">Table </w:t>
      </w:r>
      <w:r w:rsidR="00ED469A">
        <w:fldChar w:fldCharType="begin"/>
      </w:r>
      <w:r w:rsidR="00ED469A">
        <w:instrText xml:space="preserve"> SEQ Table \* ARABIC </w:instrText>
      </w:r>
      <w:r w:rsidR="00ED469A">
        <w:fldChar w:fldCharType="separate"/>
      </w:r>
      <w:r w:rsidR="00F65AE1">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926"/>
      <w:bookmarkEnd w:id="1927"/>
      <w:bookmarkEnd w:id="1928"/>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1929"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930" w:name="_Toc288196493"/>
      <w:bookmarkStart w:id="1931"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932" w:name="GenericSeamWeldWeldPosition"/>
      <w:bookmarkStart w:id="1933" w:name="GenericSeamWelParameters"/>
      <w:bookmarkStart w:id="1934" w:name="GenericSeamWeldSubType"/>
      <w:bookmarkStart w:id="1935" w:name="GenericSeamWeldWeldingPosition"/>
      <w:bookmarkStart w:id="1936" w:name="_Toc3557009"/>
      <w:bookmarkStart w:id="1937" w:name="_Toc34747259"/>
      <w:bookmarkStart w:id="1938" w:name="_Toc338938905"/>
      <w:bookmarkStart w:id="1939" w:name="_Toc338939101"/>
      <w:bookmarkStart w:id="1940" w:name="_Toc338939136"/>
      <w:bookmarkStart w:id="1941" w:name="_Toc68887460"/>
      <w:bookmarkEnd w:id="1916"/>
      <w:bookmarkEnd w:id="1917"/>
      <w:bookmarkEnd w:id="1918"/>
      <w:bookmarkEnd w:id="1919"/>
      <w:bookmarkEnd w:id="1920"/>
      <w:bookmarkEnd w:id="1921"/>
      <w:bookmarkEnd w:id="1922"/>
      <w:bookmarkEnd w:id="1930"/>
      <w:bookmarkEnd w:id="1931"/>
      <w:bookmarkEnd w:id="1932"/>
      <w:bookmarkEnd w:id="1933"/>
      <w:bookmarkEnd w:id="1934"/>
      <w:bookmarkEnd w:id="1935"/>
      <w:r>
        <w:t>W</w:t>
      </w:r>
      <w:r w:rsidR="00433A07">
        <w:t>eld Position and Sheet Metal Parameters</w:t>
      </w:r>
      <w:bookmarkEnd w:id="1936"/>
      <w:bookmarkEnd w:id="1937"/>
      <w:bookmarkEnd w:id="1941"/>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63AA036"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F65AE1">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F65AE1">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199CD823">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311C7C1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F484181" w:rsidR="00433A07" w:rsidRPr="007055D9" w:rsidRDefault="00433A07" w:rsidP="00433A07">
      <w:pPr>
        <w:pStyle w:val="Beschriftung"/>
      </w:pPr>
      <w:bookmarkStart w:id="1942" w:name="_Ref397587838"/>
      <w:bookmarkStart w:id="1943" w:name="_Toc3557124"/>
      <w:bookmarkStart w:id="1944" w:name="_Toc34747375"/>
      <w:bookmarkStart w:id="1945" w:name="_Toc68887580"/>
      <w:r w:rsidRPr="007055D9">
        <w:t xml:space="preserve">Figure </w:t>
      </w:r>
      <w:r w:rsidR="00406B64">
        <w:fldChar w:fldCharType="begin"/>
      </w:r>
      <w:r w:rsidR="00406B64">
        <w:instrText xml:space="preserve"> SEQ Figure \* ARABIC </w:instrText>
      </w:r>
      <w:r w:rsidR="00406B64">
        <w:fldChar w:fldCharType="separate"/>
      </w:r>
      <w:r w:rsidR="00F65AE1">
        <w:rPr>
          <w:noProof/>
        </w:rPr>
        <w:t>49</w:t>
      </w:r>
      <w:r w:rsidR="00406B64">
        <w:fldChar w:fldCharType="end"/>
      </w:r>
      <w:bookmarkEnd w:id="1942"/>
      <w:r w:rsidRPr="007055D9">
        <w:t xml:space="preserve">: Sheet Parameters vs. </w:t>
      </w:r>
      <w:r w:rsidRPr="007055D9">
        <w:rPr>
          <w:noProof/>
        </w:rPr>
        <w:t xml:space="preserve"> Weld Position Parameters</w:t>
      </w:r>
      <w:bookmarkEnd w:id="1943"/>
      <w:bookmarkEnd w:id="1944"/>
      <w:bookmarkEnd w:id="1945"/>
    </w:p>
    <w:p w14:paraId="7C8D9624" w14:textId="77777777" w:rsidR="000E5FC5" w:rsidRDefault="000E5FC5" w:rsidP="00433A07">
      <w:pPr>
        <w:pStyle w:val="berschrift4"/>
        <w:numPr>
          <w:ilvl w:val="4"/>
          <w:numId w:val="1"/>
        </w:numPr>
        <w:ind w:left="1009" w:hanging="1009"/>
      </w:pPr>
      <w:bookmarkStart w:id="1946" w:name="_Toc3557010"/>
      <w:bookmarkStart w:id="1947" w:name="_Toc34747260"/>
      <w:bookmarkStart w:id="1948" w:name="_Ref397525982"/>
      <w:bookmarkStart w:id="1949" w:name="_Toc68887461"/>
      <w:r w:rsidRPr="007055D9">
        <w:t>Parameters Assigned to a Specific Sheet of the Flange</w:t>
      </w:r>
      <w:bookmarkEnd w:id="1946"/>
      <w:bookmarkEnd w:id="1947"/>
      <w:bookmarkEnd w:id="1949"/>
      <w:r w:rsidRPr="007055D9">
        <w:t xml:space="preserve"> </w:t>
      </w:r>
      <w:bookmarkEnd w:id="1948"/>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1950" w:author="Dr. Carsten Franke" w:date="2021-02-03T12:08:00Z">
        <w:r w:rsidR="000E4A8B">
          <w:t>,</w:t>
        </w:r>
      </w:ins>
      <w:r w:rsidR="00007D4F">
        <w:t xml:space="preserve"> it defines as </w:t>
      </w:r>
      <w:ins w:id="1951" w:author="Dr. Carsten Franke" w:date="2021-02-03T12:10:00Z">
        <w:r w:rsidR="000E4A8B">
          <w:t xml:space="preserve">an </w:t>
        </w:r>
      </w:ins>
      <w:r w:rsidR="00007D4F">
        <w:t>attribute</w:t>
      </w:r>
      <w:del w:id="1952"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CA82F38" w:rsidR="00825ABB" w:rsidRDefault="00825ABB" w:rsidP="0035512A">
      <w:pPr>
        <w:pStyle w:val="Beschriftung"/>
        <w:spacing w:before="120"/>
      </w:pPr>
      <w:bookmarkStart w:id="1953" w:name="_Toc3566489"/>
      <w:bookmarkStart w:id="1954" w:name="_Toc34747490"/>
      <w:bookmarkStart w:id="1955" w:name="_Toc68887702"/>
      <w:r>
        <w:t xml:space="preserve">Table </w:t>
      </w:r>
      <w:r w:rsidR="00ED469A">
        <w:fldChar w:fldCharType="begin"/>
      </w:r>
      <w:r w:rsidR="00ED469A">
        <w:instrText xml:space="preserve"> SEQ Table \* ARABIC </w:instrText>
      </w:r>
      <w:r w:rsidR="00ED469A">
        <w:fldChar w:fldCharType="separate"/>
      </w:r>
      <w:r w:rsidR="00F65AE1">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953"/>
      <w:bookmarkEnd w:id="1954"/>
      <w:bookmarkEnd w:id="1955"/>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22A60D74"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F65AE1" w:rsidRPr="007055D9">
        <w:t xml:space="preserve">Figure </w:t>
      </w:r>
      <w:r w:rsidR="00F65AE1">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F65AE1">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956" w:name="_Welding_Position"/>
      <w:bookmarkStart w:id="1957" w:name="_Ref397524978"/>
      <w:bookmarkStart w:id="1958" w:name="_Toc3557011"/>
      <w:bookmarkStart w:id="1959" w:name="_Toc34747261"/>
      <w:bookmarkStart w:id="1960" w:name="_Toc68887462"/>
      <w:bookmarkEnd w:id="1956"/>
      <w:r w:rsidRPr="007055D9">
        <w:t>Welding Position</w:t>
      </w:r>
      <w:bookmarkEnd w:id="1938"/>
      <w:bookmarkEnd w:id="1939"/>
      <w:bookmarkEnd w:id="1957"/>
      <w:bookmarkEnd w:id="1958"/>
      <w:bookmarkEnd w:id="1959"/>
      <w:bookmarkEnd w:id="1960"/>
    </w:p>
    <w:p w14:paraId="62D6B2C8" w14:textId="5FE68A1E"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F65AE1" w:rsidRPr="007055D9">
        <w:t xml:space="preserve">Figure </w:t>
      </w:r>
      <w:r w:rsidR="00F65AE1">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A8149C9"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F65AE1">
        <w:t>8.2.5</w:t>
      </w:r>
      <w:r w:rsidR="008D51C0" w:rsidRPr="007055D9">
        <w:fldChar w:fldCharType="end"/>
      </w:r>
      <w:r w:rsidRPr="007055D9">
        <w:t>).</w:t>
      </w:r>
    </w:p>
    <w:p w14:paraId="5C54CD1A" w14:textId="77777777" w:rsidR="008A051D" w:rsidRPr="007055D9" w:rsidRDefault="004F562F" w:rsidP="008A051D">
      <w:pPr>
        <w:keepNext/>
        <w:jc w:val="center"/>
      </w:pPr>
      <w:bookmarkStart w:id="1961" w:name="_Toc338939102"/>
      <w:r>
        <w:rPr>
          <w:noProof/>
          <w:lang w:eastAsia="en-US"/>
        </w:rPr>
        <w:lastRenderedPageBreak/>
        <w:drawing>
          <wp:inline distT="0" distB="0" distL="0" distR="0" wp14:anchorId="33204327" wp14:editId="2CD1AC91">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0159F73C" w:rsidR="008A051D" w:rsidRPr="007055D9" w:rsidRDefault="008A051D" w:rsidP="008A051D">
      <w:pPr>
        <w:pStyle w:val="Beschriftung"/>
      </w:pPr>
      <w:bookmarkStart w:id="1962" w:name="_Ref397529286"/>
      <w:bookmarkStart w:id="1963" w:name="_Toc3557125"/>
      <w:bookmarkStart w:id="1964" w:name="_Toc34747376"/>
      <w:bookmarkStart w:id="1965" w:name="_Toc68887581"/>
      <w:r w:rsidRPr="007055D9">
        <w:t xml:space="preserve">Figure </w:t>
      </w:r>
      <w:bookmarkStart w:id="1966" w:name="Figure10"/>
      <w:r w:rsidR="00406B64">
        <w:fldChar w:fldCharType="begin"/>
      </w:r>
      <w:r w:rsidR="00406B64">
        <w:instrText xml:space="preserve"> SEQ Figure \* ARABIC </w:instrText>
      </w:r>
      <w:r w:rsidR="00406B64">
        <w:fldChar w:fldCharType="separate"/>
      </w:r>
      <w:r w:rsidR="00F65AE1">
        <w:rPr>
          <w:noProof/>
        </w:rPr>
        <w:t>50</w:t>
      </w:r>
      <w:r w:rsidR="00406B64">
        <w:fldChar w:fldCharType="end"/>
      </w:r>
      <w:bookmarkEnd w:id="1962"/>
      <w:bookmarkEnd w:id="1966"/>
      <w:r w:rsidRPr="007055D9">
        <w:t>: Welding Position of a Y-Joint</w:t>
      </w:r>
      <w:bookmarkEnd w:id="1963"/>
      <w:bookmarkEnd w:id="1964"/>
      <w:bookmarkEnd w:id="1965"/>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961"/>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967" w:name="_Toc288196495"/>
      <w:bookmarkStart w:id="1968" w:name="_Toc288200797"/>
      <w:bookmarkStart w:id="1969" w:name="_Toc338939138"/>
      <w:bookmarkEnd w:id="1940"/>
      <w:r w:rsidRPr="007055D9">
        <w:t xml:space="preserve">Element </w:t>
      </w:r>
      <w:r w:rsidR="00194316">
        <w:t>"</w:t>
      </w:r>
      <w:proofErr w:type="spellStart"/>
      <w:r w:rsidRPr="007055D9">
        <w:t>weld_position</w:t>
      </w:r>
      <w:bookmarkEnd w:id="1967"/>
      <w:bookmarkEnd w:id="1968"/>
      <w:bookmarkEnd w:id="1969"/>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21FB8FD6" w:rsidR="00365CBF" w:rsidRPr="007055D9" w:rsidRDefault="00DE3902" w:rsidP="008F3D94">
      <w:pPr>
        <w:pStyle w:val="Beschriftung"/>
        <w:spacing w:before="120"/>
      </w:pPr>
      <w:bookmarkStart w:id="1970" w:name="_Toc3566490"/>
      <w:bookmarkStart w:id="1971" w:name="_Toc34747491"/>
      <w:bookmarkStart w:id="1972" w:name="_Toc68887703"/>
      <w:r>
        <w:t xml:space="preserve">Table </w:t>
      </w:r>
      <w:r w:rsidR="00ED469A">
        <w:fldChar w:fldCharType="begin"/>
      </w:r>
      <w:r w:rsidR="00ED469A">
        <w:instrText xml:space="preserve"> SEQ Table \* ARABIC </w:instrText>
      </w:r>
      <w:r w:rsidR="00ED469A">
        <w:fldChar w:fldCharType="separate"/>
      </w:r>
      <w:r w:rsidR="00F65AE1">
        <w:rPr>
          <w:noProof/>
        </w:rPr>
        <w:t>88</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970"/>
      <w:bookmarkEnd w:id="1971"/>
      <w:bookmarkEnd w:id="1972"/>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973"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973"/>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C3321EC"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F65AE1">
        <w:t xml:space="preserve">Figure </w:t>
      </w:r>
      <w:r w:rsidR="00F65AE1">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02D5F638">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5966241F" w:rsidR="005D0B6D" w:rsidRPr="007055D9" w:rsidRDefault="005D0B6D" w:rsidP="005D0B6D">
      <w:pPr>
        <w:pStyle w:val="Beschriftung"/>
      </w:pPr>
      <w:bookmarkStart w:id="1974" w:name="_Ref397529572"/>
      <w:bookmarkStart w:id="1975" w:name="Figure11"/>
      <w:bookmarkStart w:id="1976" w:name="_Toc3557126"/>
      <w:bookmarkStart w:id="1977" w:name="_Toc34747377"/>
      <w:bookmarkStart w:id="1978" w:name="_Toc68887582"/>
      <w:r>
        <w:t xml:space="preserve">Figure </w:t>
      </w:r>
      <w:r w:rsidR="00406B64">
        <w:fldChar w:fldCharType="begin"/>
      </w:r>
      <w:r w:rsidR="00406B64">
        <w:instrText xml:space="preserve"> SEQ Figure \* ARABIC </w:instrText>
      </w:r>
      <w:r w:rsidR="00406B64">
        <w:fldChar w:fldCharType="separate"/>
      </w:r>
      <w:r w:rsidR="00F65AE1">
        <w:rPr>
          <w:noProof/>
        </w:rPr>
        <w:t>51</w:t>
      </w:r>
      <w:r w:rsidR="00406B64">
        <w:fldChar w:fldCharType="end"/>
      </w:r>
      <w:bookmarkEnd w:id="1974"/>
      <w:bookmarkEnd w:id="1975"/>
      <w:r w:rsidRPr="007055D9">
        <w:t xml:space="preserve">: Welding Position </w:t>
      </w:r>
      <w:r>
        <w:t>vector direction and length</w:t>
      </w:r>
      <w:bookmarkEnd w:id="1976"/>
      <w:bookmarkEnd w:id="1977"/>
      <w:bookmarkEnd w:id="1978"/>
    </w:p>
    <w:p w14:paraId="39D4E066" w14:textId="088F097E" w:rsidR="00B540EB" w:rsidRPr="007055D9" w:rsidRDefault="00B540EB" w:rsidP="004F2F09">
      <w:pPr>
        <w:pStyle w:val="berschrift5"/>
        <w:keepNext/>
      </w:pPr>
      <w:bookmarkStart w:id="1979" w:name="_Toc338939140"/>
      <w:bookmarkStart w:id="1980" w:name="_Toc338939137"/>
      <w:bookmarkStart w:id="1981" w:name="_Toc338938906"/>
      <w:bookmarkStart w:id="1982" w:name="_Toc338939103"/>
      <w:r w:rsidRPr="007055D9">
        <w:t xml:space="preserve">Attribute </w:t>
      </w:r>
      <w:r w:rsidR="00194316">
        <w:t>"</w:t>
      </w:r>
      <w:r w:rsidRPr="007055D9">
        <w:t>reference</w:t>
      </w:r>
      <w:bookmarkEnd w:id="1979"/>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1983" w:author="Dr. Carsten Franke" w:date="2021-02-09T12:36:00Z">
        <w:r w:rsidR="00643A6A" w:rsidRPr="00D977AB">
          <w:rPr>
            <w:lang w:val="en-US"/>
          </w:rPr>
          <w:t xml:space="preserve"> </w:t>
        </w:r>
      </w:ins>
    </w:p>
    <w:p w14:paraId="717E8986" w14:textId="5DC3D5AF" w:rsidR="00456F63" w:rsidRDefault="00456F63" w:rsidP="00621D1B">
      <w:pPr>
        <w:jc w:val="both"/>
        <w:rPr>
          <w:ins w:id="1984"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985" w:author="Dr. Carsten Franke" w:date="2021-02-09T12:33:00Z">
        <w:r w:rsidR="00856BD3">
          <w:t xml:space="preserve"> </w:t>
        </w:r>
      </w:ins>
    </w:p>
    <w:p w14:paraId="3CE9735D" w14:textId="2DF83E05" w:rsidR="00856BD3" w:rsidRPr="007055D9" w:rsidRDefault="00856BD3" w:rsidP="00621D1B">
      <w:pPr>
        <w:jc w:val="both"/>
      </w:pPr>
      <w:ins w:id="1986"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987" w:author="Dr. Carsten Franke" w:date="2021-02-09T12:35:00Z">
        <w:r w:rsidRPr="006A21C5">
          <w:rPr>
            <w:rStyle w:val="XMLElement"/>
          </w:rPr>
          <w:t>i</w:t>
        </w:r>
        <w:r>
          <w:rPr>
            <w:rStyle w:val="XMLElement"/>
          </w:rPr>
          <w:t>_</w:t>
        </w:r>
        <w:r w:rsidRPr="006A21C5">
          <w:rPr>
            <w:rStyle w:val="XMLElement"/>
          </w:rPr>
          <w:t>weld</w:t>
        </w:r>
      </w:ins>
      <w:proofErr w:type="spellEnd"/>
      <w:ins w:id="1988" w:author="Dr. Carsten Franke" w:date="2021-02-09T12:34:00Z">
        <w:r>
          <w:t>"</w:t>
        </w:r>
      </w:ins>
      <w:ins w:id="1989" w:author="Dr. Carsten Franke" w:date="2021-02-09T12:35:00Z">
        <w:r>
          <w:t xml:space="preserve"> (</w:t>
        </w:r>
      </w:ins>
      <w:ins w:id="1990" w:author="Dr. Carsten Franke" w:date="2021-02-09T12:36:00Z">
        <w:r>
          <w:t>c</w:t>
        </w:r>
      </w:ins>
      <w:ins w:id="1991" w:author="Dr. Carsten Franke" w:date="2021-02-09T12:35:00Z">
        <w:r>
          <w:t>f. s</w:t>
        </w:r>
      </w:ins>
      <w:ins w:id="1992" w:author="Dr. Carsten Franke" w:date="2021-02-09T12:36:00Z">
        <w:r>
          <w:t xml:space="preserve">ection </w:t>
        </w:r>
        <w:r>
          <w:fldChar w:fldCharType="begin"/>
        </w:r>
        <w:r>
          <w:instrText xml:space="preserve"> REF _Ref414571756 \r \h </w:instrText>
        </w:r>
      </w:ins>
      <w:r>
        <w:fldChar w:fldCharType="separate"/>
      </w:r>
      <w:r w:rsidR="00F65AE1">
        <w:t>8.2.4.2</w:t>
      </w:r>
      <w:ins w:id="1993" w:author="Dr. Carsten Franke" w:date="2021-02-09T12:36:00Z">
        <w:r>
          <w:fldChar w:fldCharType="end"/>
        </w:r>
        <w:r>
          <w:t xml:space="preserve"> </w:t>
        </w:r>
        <w:r>
          <w:fldChar w:fldCharType="begin"/>
        </w:r>
        <w:r>
          <w:instrText xml:space="preserve"> REF _Ref414571756 \h </w:instrText>
        </w:r>
      </w:ins>
      <w:r>
        <w:fldChar w:fldCharType="separate"/>
      </w:r>
      <w:r w:rsidR="00F65AE1" w:rsidRPr="007055D9">
        <w:t>Type Specification</w:t>
      </w:r>
      <w:ins w:id="1994" w:author="Dr. Carsten Franke" w:date="2021-02-09T12:36:00Z">
        <w:r>
          <w:fldChar w:fldCharType="end"/>
        </w:r>
        <w:r>
          <w:t>)</w:t>
        </w:r>
      </w:ins>
      <w:ins w:id="1995" w:author="Dr. Carsten Franke" w:date="2021-02-09T12:34:00Z">
        <w:r>
          <w:t>!</w:t>
        </w:r>
      </w:ins>
      <w:ins w:id="1996"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55FC2D46" w:rsidR="00926DE7" w:rsidRDefault="00926DE7" w:rsidP="008F3D94">
      <w:pPr>
        <w:pStyle w:val="Beschriftung"/>
        <w:spacing w:before="120"/>
      </w:pPr>
      <w:bookmarkStart w:id="1997" w:name="_Toc3566491"/>
      <w:bookmarkStart w:id="1998" w:name="_Toc34747492"/>
      <w:bookmarkStart w:id="1999" w:name="_Toc338939148"/>
      <w:bookmarkStart w:id="2000" w:name="_Toc288196499"/>
      <w:bookmarkStart w:id="2001" w:name="_Toc288200801"/>
      <w:bookmarkStart w:id="2002" w:name="_Toc68887704"/>
      <w:bookmarkEnd w:id="1980"/>
      <w:bookmarkEnd w:id="1981"/>
      <w:bookmarkEnd w:id="1982"/>
      <w:r>
        <w:t xml:space="preserve">Table </w:t>
      </w:r>
      <w:r w:rsidR="00ED469A">
        <w:fldChar w:fldCharType="begin"/>
      </w:r>
      <w:r w:rsidR="00ED469A">
        <w:instrText xml:space="preserve"> SEQ Table \* ARABIC </w:instrText>
      </w:r>
      <w:r w:rsidR="00ED469A">
        <w:fldChar w:fldCharType="separate"/>
      </w:r>
      <w:r w:rsidR="00F65AE1">
        <w:rPr>
          <w:noProof/>
        </w:rPr>
        <w:t>89</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997"/>
      <w:r w:rsidR="00194316">
        <w:t>"</w:t>
      </w:r>
      <w:bookmarkEnd w:id="1998"/>
      <w:bookmarkEnd w:id="2002"/>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99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003" w:name="_Toc338939149"/>
      <w:r w:rsidRPr="007055D9">
        <w:lastRenderedPageBreak/>
        <w:t xml:space="preserve">Attribute </w:t>
      </w:r>
      <w:r w:rsidR="00194316">
        <w:t>"</w:t>
      </w:r>
      <w:proofErr w:type="spellStart"/>
      <w:r w:rsidRPr="007055D9">
        <w:t>penetration</w:t>
      </w:r>
      <w:bookmarkEnd w:id="2000"/>
      <w:bookmarkEnd w:id="2001"/>
      <w:bookmarkEnd w:id="2003"/>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004" w:name="ModelizationWeldDefinition"/>
      <w:bookmarkStart w:id="2005" w:name="WeldDefinition"/>
      <w:bookmarkStart w:id="2006" w:name="WeldDefinitionButtWeld"/>
      <w:bookmarkStart w:id="2007" w:name="_Toc288200762"/>
      <w:bookmarkStart w:id="2008" w:name="_Toc338939106"/>
      <w:bookmarkStart w:id="2009" w:name="_Toc3557012"/>
      <w:bookmarkStart w:id="2010" w:name="_Toc34747262"/>
      <w:bookmarkStart w:id="2011" w:name="_Toc288196464"/>
      <w:bookmarkStart w:id="2012" w:name="_Toc68887463"/>
      <w:bookmarkEnd w:id="2004"/>
      <w:bookmarkEnd w:id="2005"/>
      <w:bookmarkEnd w:id="2006"/>
      <w:r w:rsidRPr="007055D9">
        <w:t xml:space="preserve">Butt </w:t>
      </w:r>
      <w:bookmarkEnd w:id="2007"/>
      <w:r w:rsidR="003663AA" w:rsidRPr="007055D9">
        <w:t>Joint</w:t>
      </w:r>
      <w:bookmarkEnd w:id="2008"/>
      <w:bookmarkEnd w:id="2009"/>
      <w:bookmarkEnd w:id="2010"/>
      <w:bookmarkEnd w:id="2012"/>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013" w:name="_Toc3557013"/>
      <w:bookmarkStart w:id="2014" w:name="_Toc34747263"/>
      <w:bookmarkStart w:id="2015" w:name="_Toc68887464"/>
      <w:r w:rsidRPr="00654684">
        <w:rPr>
          <w:sz w:val="24"/>
        </w:rPr>
        <w:t xml:space="preserve">Sheet </w:t>
      </w:r>
      <w:r w:rsidR="00255787" w:rsidRPr="00654684">
        <w:rPr>
          <w:sz w:val="24"/>
        </w:rPr>
        <w:t>Parameters</w:t>
      </w:r>
      <w:bookmarkEnd w:id="2013"/>
      <w:bookmarkEnd w:id="2014"/>
      <w:bookmarkEnd w:id="2015"/>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65537704">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49664261" w:rsidR="00DF5BF0" w:rsidRPr="00362FDC" w:rsidRDefault="00DF5BF0" w:rsidP="008F3D94">
                              <w:pPr>
                                <w:pStyle w:val="Beschriftung"/>
                                <w:rPr>
                                  <w:noProof/>
                                  <w:szCs w:val="24"/>
                                </w:rPr>
                              </w:pPr>
                              <w:bookmarkStart w:id="2016" w:name="_Toc3557127"/>
                              <w:bookmarkStart w:id="2017" w:name="_Toc34747378"/>
                              <w:bookmarkStart w:id="2018" w:name="_Toc68887583"/>
                              <w:r>
                                <w:t xml:space="preserve">Figure </w:t>
                              </w:r>
                              <w:r>
                                <w:fldChar w:fldCharType="begin"/>
                              </w:r>
                              <w:r>
                                <w:instrText xml:space="preserve"> SEQ Figure \* ARABIC </w:instrText>
                              </w:r>
                              <w:r>
                                <w:fldChar w:fldCharType="separate"/>
                              </w:r>
                              <w:ins w:id="2019" w:author="Dr. Carsten Franke" w:date="2021-04-09T18:53:00Z">
                                <w:r w:rsidR="0029329F">
                                  <w:rPr>
                                    <w:noProof/>
                                  </w:rPr>
                                  <w:t>52</w:t>
                                </w:r>
                              </w:ins>
                              <w:del w:id="2020" w:author="Dr. Carsten Franke" w:date="2021-04-09T18:53:00Z">
                                <w:r w:rsidDel="0029329F">
                                  <w:rPr>
                                    <w:noProof/>
                                  </w:rPr>
                                  <w:delText>48</w:delText>
                                </w:r>
                              </w:del>
                              <w:r>
                                <w:fldChar w:fldCharType="end"/>
                              </w:r>
                              <w:r>
                                <w:t>: Butt Joint Sheet Layout</w:t>
                              </w:r>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49664261" w:rsidR="00DF5BF0" w:rsidRPr="00362FDC" w:rsidRDefault="00DF5BF0" w:rsidP="008F3D94">
                        <w:pPr>
                          <w:pStyle w:val="Beschriftung"/>
                          <w:rPr>
                            <w:noProof/>
                            <w:szCs w:val="24"/>
                          </w:rPr>
                        </w:pPr>
                        <w:bookmarkStart w:id="2021" w:name="_Toc3557127"/>
                        <w:bookmarkStart w:id="2022" w:name="_Toc34747378"/>
                        <w:bookmarkStart w:id="2023" w:name="_Toc68887583"/>
                        <w:r>
                          <w:t xml:space="preserve">Figure </w:t>
                        </w:r>
                        <w:r>
                          <w:fldChar w:fldCharType="begin"/>
                        </w:r>
                        <w:r>
                          <w:instrText xml:space="preserve"> SEQ Figure \* ARABIC </w:instrText>
                        </w:r>
                        <w:r>
                          <w:fldChar w:fldCharType="separate"/>
                        </w:r>
                        <w:ins w:id="2024" w:author="Dr. Carsten Franke" w:date="2021-04-09T18:53:00Z">
                          <w:r w:rsidR="0029329F">
                            <w:rPr>
                              <w:noProof/>
                            </w:rPr>
                            <w:t>52</w:t>
                          </w:r>
                        </w:ins>
                        <w:del w:id="2025" w:author="Dr. Carsten Franke" w:date="2021-04-09T18:53:00Z">
                          <w:r w:rsidDel="0029329F">
                            <w:rPr>
                              <w:noProof/>
                            </w:rPr>
                            <w:delText>48</w:delText>
                          </w:r>
                        </w:del>
                        <w:r>
                          <w:fldChar w:fldCharType="end"/>
                        </w:r>
                        <w:r>
                          <w:t>: Butt Joint Sheet Layout</w:t>
                        </w:r>
                        <w:bookmarkEnd w:id="2021"/>
                        <w:bookmarkEnd w:id="2022"/>
                        <w:bookmarkEnd w:id="2023"/>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026" w:name="_Toc3557014"/>
      <w:bookmarkStart w:id="2027" w:name="_Toc34747264"/>
      <w:bookmarkStart w:id="2028" w:name="_Toc68887465"/>
      <w:r>
        <w:rPr>
          <w:noProof/>
          <w:sz w:val="24"/>
          <w:lang w:eastAsia="en-US"/>
        </w:rPr>
        <mc:AlternateContent>
          <mc:Choice Requires="wpg">
            <w:drawing>
              <wp:anchor distT="0" distB="0" distL="114300" distR="114300" simplePos="0" relativeHeight="251660288" behindDoc="0" locked="0" layoutInCell="1" allowOverlap="1" wp14:anchorId="09A3ED69" wp14:editId="4E09C8E5">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3FAE58E2" w:rsidR="00DF5BF0" w:rsidRPr="006C6D3C" w:rsidRDefault="00DF5BF0" w:rsidP="008F3D94">
                              <w:pPr>
                                <w:pStyle w:val="Beschriftung"/>
                                <w:rPr>
                                  <w:noProof/>
                                  <w:szCs w:val="24"/>
                                </w:rPr>
                              </w:pPr>
                              <w:bookmarkStart w:id="2029" w:name="_Toc3557128"/>
                              <w:bookmarkStart w:id="2030" w:name="_Toc34747379"/>
                              <w:bookmarkStart w:id="2031" w:name="_Toc68887584"/>
                              <w:r>
                                <w:t xml:space="preserve">Figure </w:t>
                              </w:r>
                              <w:r>
                                <w:fldChar w:fldCharType="begin"/>
                              </w:r>
                              <w:r>
                                <w:instrText xml:space="preserve"> SEQ Figure \* ARABIC </w:instrText>
                              </w:r>
                              <w:r>
                                <w:fldChar w:fldCharType="separate"/>
                              </w:r>
                              <w:ins w:id="2032" w:author="Dr. Carsten Franke" w:date="2021-04-09T18:53:00Z">
                                <w:r w:rsidR="0029329F">
                                  <w:rPr>
                                    <w:noProof/>
                                  </w:rPr>
                                  <w:t>53</w:t>
                                </w:r>
                              </w:ins>
                              <w:del w:id="2033" w:author="Dr. Carsten Franke" w:date="2021-04-09T18:53:00Z">
                                <w:r w:rsidDel="0029329F">
                                  <w:rPr>
                                    <w:noProof/>
                                  </w:rPr>
                                  <w:delText>49</w:delText>
                                </w:r>
                              </w:del>
                              <w:r>
                                <w:fldChar w:fldCharType="end"/>
                              </w:r>
                              <w:r>
                                <w:t>: Butt Joint Weld parameters</w:t>
                              </w:r>
                              <w:bookmarkEnd w:id="2029"/>
                              <w:bookmarkEnd w:id="2030"/>
                              <w:bookmarkEnd w:id="2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3FAE58E2" w:rsidR="00DF5BF0" w:rsidRPr="006C6D3C" w:rsidRDefault="00DF5BF0" w:rsidP="008F3D94">
                        <w:pPr>
                          <w:pStyle w:val="Beschriftung"/>
                          <w:rPr>
                            <w:noProof/>
                            <w:szCs w:val="24"/>
                          </w:rPr>
                        </w:pPr>
                        <w:bookmarkStart w:id="2034" w:name="_Toc3557128"/>
                        <w:bookmarkStart w:id="2035" w:name="_Toc34747379"/>
                        <w:bookmarkStart w:id="2036" w:name="_Toc68887584"/>
                        <w:r>
                          <w:t xml:space="preserve">Figure </w:t>
                        </w:r>
                        <w:r>
                          <w:fldChar w:fldCharType="begin"/>
                        </w:r>
                        <w:r>
                          <w:instrText xml:space="preserve"> SEQ Figure \* ARABIC </w:instrText>
                        </w:r>
                        <w:r>
                          <w:fldChar w:fldCharType="separate"/>
                        </w:r>
                        <w:ins w:id="2037" w:author="Dr. Carsten Franke" w:date="2021-04-09T18:53:00Z">
                          <w:r w:rsidR="0029329F">
                            <w:rPr>
                              <w:noProof/>
                            </w:rPr>
                            <w:t>53</w:t>
                          </w:r>
                        </w:ins>
                        <w:del w:id="2038" w:author="Dr. Carsten Franke" w:date="2021-04-09T18:53:00Z">
                          <w:r w:rsidDel="0029329F">
                            <w:rPr>
                              <w:noProof/>
                            </w:rPr>
                            <w:delText>49</w:delText>
                          </w:r>
                        </w:del>
                        <w:r>
                          <w:fldChar w:fldCharType="end"/>
                        </w:r>
                        <w:r>
                          <w:t>: Butt Joint Weld parameters</w:t>
                        </w:r>
                        <w:bookmarkEnd w:id="2034"/>
                        <w:bookmarkEnd w:id="2035"/>
                        <w:bookmarkEnd w:id="2036"/>
                      </w:p>
                    </w:txbxContent>
                  </v:textbox>
                </v:shape>
              </v:group>
            </w:pict>
          </mc:Fallback>
        </mc:AlternateContent>
      </w:r>
      <w:r w:rsidR="00B50468" w:rsidRPr="00654684">
        <w:rPr>
          <w:sz w:val="24"/>
        </w:rPr>
        <w:t>Weld Parameters</w:t>
      </w:r>
      <w:bookmarkEnd w:id="2026"/>
      <w:bookmarkEnd w:id="2027"/>
      <w:bookmarkEnd w:id="202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6A6F031A" w:rsidR="008F3D94" w:rsidRDefault="008F3D94" w:rsidP="008F3D94">
      <w:pPr>
        <w:pStyle w:val="Beschriftung"/>
        <w:spacing w:before="120"/>
      </w:pPr>
      <w:bookmarkStart w:id="2039" w:name="_Toc3566492"/>
      <w:bookmarkStart w:id="2040" w:name="_Toc34747493"/>
      <w:bookmarkStart w:id="2041" w:name="_Toc68887705"/>
      <w:r>
        <w:t xml:space="preserve">Table </w:t>
      </w:r>
      <w:r w:rsidR="00ED469A">
        <w:fldChar w:fldCharType="begin"/>
      </w:r>
      <w:r w:rsidR="00ED469A">
        <w:instrText xml:space="preserve"> SEQ Table \* ARABIC </w:instrText>
      </w:r>
      <w:r w:rsidR="00ED469A">
        <w:fldChar w:fldCharType="separate"/>
      </w:r>
      <w:r w:rsidR="00F65AE1">
        <w:rPr>
          <w:noProof/>
        </w:rPr>
        <w:t>90</w:t>
      </w:r>
      <w:r w:rsidR="00ED469A">
        <w:fldChar w:fldCharType="end"/>
      </w:r>
      <w:r>
        <w:t>: Parameters of Butt Joint Weld</w:t>
      </w:r>
      <w:bookmarkEnd w:id="2039"/>
      <w:bookmarkEnd w:id="2040"/>
      <w:bookmarkEnd w:id="2041"/>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042" w:name="_Toc338939151"/>
      <w:bookmarkStart w:id="2043" w:name="_Toc3557015"/>
      <w:bookmarkStart w:id="2044" w:name="_Toc34747265"/>
      <w:bookmarkStart w:id="2045" w:name="_Toc68887466"/>
      <w:r w:rsidRPr="007055D9">
        <w:t>Attributes</w:t>
      </w:r>
      <w:bookmarkEnd w:id="2042"/>
      <w:bookmarkEnd w:id="2043"/>
      <w:bookmarkEnd w:id="2044"/>
      <w:bookmarkEnd w:id="2045"/>
    </w:p>
    <w:p w14:paraId="2F9463C1" w14:textId="2C2DBF78" w:rsidR="0006113C" w:rsidRPr="007055D9" w:rsidRDefault="00850045" w:rsidP="0006113C">
      <w:pPr>
        <w:pStyle w:val="berschrift5"/>
      </w:pPr>
      <w:bookmarkStart w:id="2046" w:name="_Toc338939153"/>
      <w:r w:rsidRPr="007055D9">
        <w:t xml:space="preserve">Attribute </w:t>
      </w:r>
      <w:r w:rsidR="00194316">
        <w:t>"</w:t>
      </w:r>
      <w:r w:rsidRPr="007055D9">
        <w:t>b</w:t>
      </w:r>
      <w:r w:rsidR="0006113C" w:rsidRPr="007055D9">
        <w:t>ase</w:t>
      </w:r>
      <w:bookmarkEnd w:id="2046"/>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047" w:name="_Toc338939154"/>
      <w:r w:rsidRPr="007055D9">
        <w:t xml:space="preserve">Attribute </w:t>
      </w:r>
      <w:r w:rsidR="00194316">
        <w:t>"</w:t>
      </w:r>
      <w:proofErr w:type="spellStart"/>
      <w:r w:rsidRPr="007055D9">
        <w:t>t</w:t>
      </w:r>
      <w:r w:rsidR="0006113C" w:rsidRPr="007055D9">
        <w:t>echnology</w:t>
      </w:r>
      <w:bookmarkEnd w:id="2047"/>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2048" w:name="_Toc288196505"/>
      <w:bookmarkStart w:id="2049" w:name="_Toc288200807"/>
      <w:bookmarkStart w:id="2050" w:name="_Toc338939155"/>
      <w:bookmarkStart w:id="2051" w:name="_Toc3557016"/>
      <w:bookmarkStart w:id="2052" w:name="_Toc34747266"/>
      <w:bookmarkStart w:id="2053" w:name="_Toc68887467"/>
      <w:r w:rsidRPr="007055D9">
        <w:t xml:space="preserve">Element </w:t>
      </w:r>
      <w:r w:rsidR="00194316">
        <w:t>"</w:t>
      </w:r>
      <w:proofErr w:type="spellStart"/>
      <w:r w:rsidRPr="007055D9">
        <w:t>weld_position</w:t>
      </w:r>
      <w:bookmarkEnd w:id="2048"/>
      <w:bookmarkEnd w:id="2049"/>
      <w:bookmarkEnd w:id="2050"/>
      <w:bookmarkEnd w:id="2051"/>
      <w:proofErr w:type="spellEnd"/>
      <w:r w:rsidR="00194316">
        <w:t>"</w:t>
      </w:r>
      <w:bookmarkEnd w:id="2052"/>
      <w:bookmarkEnd w:id="2053"/>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27757CD6" w:rsidR="00345A9D" w:rsidRDefault="00345A9D" w:rsidP="008F3D94">
      <w:pPr>
        <w:pStyle w:val="Beschriftung"/>
        <w:spacing w:before="120"/>
      </w:pPr>
      <w:bookmarkStart w:id="2054" w:name="_Toc3566493"/>
      <w:bookmarkStart w:id="2055" w:name="_Toc34747494"/>
      <w:bookmarkStart w:id="2056" w:name="_Toc288196507"/>
      <w:bookmarkStart w:id="2057" w:name="_Toc288200809"/>
      <w:bookmarkStart w:id="2058" w:name="_Toc338939157"/>
      <w:bookmarkStart w:id="2059" w:name="_Toc68887706"/>
      <w:r>
        <w:t xml:space="preserve">Table </w:t>
      </w:r>
      <w:r w:rsidR="00ED469A">
        <w:fldChar w:fldCharType="begin"/>
      </w:r>
      <w:r w:rsidR="00ED469A">
        <w:instrText xml:space="preserve"> SEQ Table \* ARABIC </w:instrText>
      </w:r>
      <w:r w:rsidR="00ED469A">
        <w:fldChar w:fldCharType="separate"/>
      </w:r>
      <w:r w:rsidR="00F65AE1">
        <w:rPr>
          <w:noProof/>
        </w:rPr>
        <w:t>91</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054"/>
      <w:bookmarkEnd w:id="2055"/>
      <w:bookmarkEnd w:id="2059"/>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CA31488"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F65AE1">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056"/>
      <w:bookmarkEnd w:id="2057"/>
      <w:bookmarkEnd w:id="2058"/>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27A2867" w:rsidR="0006113C" w:rsidRPr="007055D9" w:rsidRDefault="0006113C" w:rsidP="0006113C">
      <w:pPr>
        <w:pStyle w:val="Aufzhlungszeichen"/>
        <w:rPr>
          <w:rStyle w:val="XMLAttribute"/>
        </w:rPr>
      </w:pPr>
      <w:r w:rsidRPr="007055D9">
        <w:rPr>
          <w:rStyle w:val="XMLAttribute"/>
        </w:rPr>
        <w:t>I</w:t>
      </w:r>
      <w:ins w:id="2060"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061" w:author="Dr. Carsten Franke" w:date="2021-02-09T12:43:00Z">
        <w:r w:rsidR="0071697E">
          <w:fldChar w:fldCharType="separate"/>
        </w:r>
      </w:ins>
      <w:r w:rsidR="00F65AE1">
        <w:t>8.2.4.2</w:t>
      </w:r>
      <w:ins w:id="2062"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063" w:name="_Toc338939158"/>
      <w:r w:rsidRPr="007055D9">
        <w:t xml:space="preserve">Attribute </w:t>
      </w:r>
      <w:r w:rsidR="00194316">
        <w:t>"</w:t>
      </w:r>
      <w:proofErr w:type="spellStart"/>
      <w:r w:rsidRPr="007055D9">
        <w:t>width</w:t>
      </w:r>
      <w:bookmarkEnd w:id="2063"/>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064" w:name="_Toc338939159"/>
      <w:r w:rsidRPr="007055D9">
        <w:t xml:space="preserve">Attribute </w:t>
      </w:r>
      <w:r w:rsidR="00194316">
        <w:t>"</w:t>
      </w:r>
      <w:proofErr w:type="spellStart"/>
      <w:r w:rsidRPr="007055D9">
        <w:t>filler</w:t>
      </w:r>
      <w:bookmarkEnd w:id="2064"/>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065" w:name="WeldDefinitionCornerWeld"/>
      <w:bookmarkStart w:id="2066" w:name="_Toc288200763"/>
      <w:bookmarkStart w:id="2067" w:name="_Toc338939107"/>
      <w:bookmarkEnd w:id="2065"/>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068" w:name="_Toc414263397"/>
      <w:bookmarkStart w:id="2069" w:name="_Toc3557017"/>
      <w:bookmarkStart w:id="2070" w:name="_Toc34747267"/>
      <w:bookmarkStart w:id="2071" w:name="_Toc68887468"/>
      <w:bookmarkEnd w:id="2068"/>
      <w:r w:rsidRPr="007055D9">
        <w:t xml:space="preserve">Element </w:t>
      </w:r>
      <w:r w:rsidR="00194316">
        <w:t>"</w:t>
      </w:r>
      <w:proofErr w:type="spellStart"/>
      <w:r>
        <w:t>sheet_parameter</w:t>
      </w:r>
      <w:bookmarkEnd w:id="2069"/>
      <w:proofErr w:type="spellEnd"/>
      <w:r w:rsidR="00194316">
        <w:t>"</w:t>
      </w:r>
      <w:bookmarkEnd w:id="2070"/>
      <w:bookmarkEnd w:id="2071"/>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4C1DB047" w:rsidR="003B6225" w:rsidRDefault="003B6225" w:rsidP="008F3D94">
      <w:pPr>
        <w:pStyle w:val="Beschriftung"/>
        <w:spacing w:before="120"/>
      </w:pPr>
      <w:bookmarkStart w:id="2072" w:name="_Toc3566494"/>
      <w:bookmarkStart w:id="2073" w:name="_Toc34747495"/>
      <w:bookmarkStart w:id="2074" w:name="_Toc68887707"/>
      <w:r>
        <w:t xml:space="preserve">Table </w:t>
      </w:r>
      <w:r w:rsidR="00ED469A">
        <w:fldChar w:fldCharType="begin"/>
      </w:r>
      <w:r w:rsidR="00ED469A">
        <w:instrText xml:space="preserve"> SEQ Table \* ARABIC </w:instrText>
      </w:r>
      <w:r w:rsidR="00ED469A">
        <w:fldChar w:fldCharType="separate"/>
      </w:r>
      <w:r w:rsidR="00F65AE1">
        <w:rPr>
          <w:noProof/>
        </w:rPr>
        <w:t>92</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072"/>
      <w:bookmarkEnd w:id="2073"/>
      <w:bookmarkEnd w:id="2074"/>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075" w:name="_Toc3557018"/>
      <w:bookmarkStart w:id="2076" w:name="_Toc34747268"/>
      <w:bookmarkStart w:id="2077" w:name="_Toc68887469"/>
      <w:r w:rsidRPr="007055D9">
        <w:lastRenderedPageBreak/>
        <w:t>Corner Weld</w:t>
      </w:r>
      <w:bookmarkEnd w:id="2066"/>
      <w:bookmarkEnd w:id="2067"/>
      <w:bookmarkEnd w:id="2075"/>
      <w:bookmarkEnd w:id="2076"/>
      <w:bookmarkEnd w:id="2077"/>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2078" w:name="_Toc34747269"/>
      <w:bookmarkStart w:id="2079" w:name="_Toc3557019"/>
      <w:bookmarkStart w:id="2080" w:name="_Toc68887470"/>
      <w:r>
        <w:rPr>
          <w:noProof/>
          <w:lang w:eastAsia="en-US"/>
        </w:rPr>
        <mc:AlternateContent>
          <mc:Choice Requires="wpg">
            <w:drawing>
              <wp:anchor distT="0" distB="0" distL="114300" distR="114300" simplePos="0" relativeHeight="251654144" behindDoc="0" locked="0" layoutInCell="1" allowOverlap="1" wp14:anchorId="1D2EB533" wp14:editId="686CCE02">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53A4810B" w:rsidR="00DF5BF0" w:rsidRPr="00796AD7" w:rsidRDefault="00DF5BF0" w:rsidP="008F3D94">
                              <w:pPr>
                                <w:pStyle w:val="Beschriftung"/>
                                <w:rPr>
                                  <w:noProof/>
                                  <w:szCs w:val="24"/>
                                </w:rPr>
                              </w:pPr>
                              <w:bookmarkStart w:id="2081" w:name="_Toc3557129"/>
                              <w:bookmarkStart w:id="2082" w:name="_Toc34747380"/>
                              <w:bookmarkStart w:id="2083" w:name="_Toc68887585"/>
                              <w:r>
                                <w:t xml:space="preserve">Figure </w:t>
                              </w:r>
                              <w:r>
                                <w:fldChar w:fldCharType="begin"/>
                              </w:r>
                              <w:r>
                                <w:instrText xml:space="preserve"> SEQ Figure \* ARABIC </w:instrText>
                              </w:r>
                              <w:r>
                                <w:fldChar w:fldCharType="separate"/>
                              </w:r>
                              <w:ins w:id="2084" w:author="Dr. Carsten Franke" w:date="2021-04-09T18:53:00Z">
                                <w:r w:rsidR="0029329F">
                                  <w:rPr>
                                    <w:noProof/>
                                  </w:rPr>
                                  <w:t>54</w:t>
                                </w:r>
                              </w:ins>
                              <w:del w:id="2085" w:author="Dr. Carsten Franke" w:date="2021-04-09T18:53:00Z">
                                <w:r w:rsidDel="0029329F">
                                  <w:rPr>
                                    <w:noProof/>
                                  </w:rPr>
                                  <w:delText>50</w:delText>
                                </w:r>
                              </w:del>
                              <w:r>
                                <w:fldChar w:fldCharType="end"/>
                              </w:r>
                              <w:r>
                                <w:t>: Corner Weld Sheet Layout</w:t>
                              </w:r>
                              <w:bookmarkEnd w:id="2081"/>
                              <w:bookmarkEnd w:id="2082"/>
                              <w:bookmarkEnd w:id="2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53A4810B" w:rsidR="00DF5BF0" w:rsidRPr="00796AD7" w:rsidRDefault="00DF5BF0" w:rsidP="008F3D94">
                        <w:pPr>
                          <w:pStyle w:val="Beschriftung"/>
                          <w:rPr>
                            <w:noProof/>
                            <w:szCs w:val="24"/>
                          </w:rPr>
                        </w:pPr>
                        <w:bookmarkStart w:id="2086" w:name="_Toc3557129"/>
                        <w:bookmarkStart w:id="2087" w:name="_Toc34747380"/>
                        <w:bookmarkStart w:id="2088" w:name="_Toc68887585"/>
                        <w:r>
                          <w:t xml:space="preserve">Figure </w:t>
                        </w:r>
                        <w:r>
                          <w:fldChar w:fldCharType="begin"/>
                        </w:r>
                        <w:r>
                          <w:instrText xml:space="preserve"> SEQ Figure \* ARABIC </w:instrText>
                        </w:r>
                        <w:r>
                          <w:fldChar w:fldCharType="separate"/>
                        </w:r>
                        <w:ins w:id="2089" w:author="Dr. Carsten Franke" w:date="2021-04-09T18:53:00Z">
                          <w:r w:rsidR="0029329F">
                            <w:rPr>
                              <w:noProof/>
                            </w:rPr>
                            <w:t>54</w:t>
                          </w:r>
                        </w:ins>
                        <w:del w:id="2090" w:author="Dr. Carsten Franke" w:date="2021-04-09T18:53:00Z">
                          <w:r w:rsidDel="0029329F">
                            <w:rPr>
                              <w:noProof/>
                            </w:rPr>
                            <w:delText>50</w:delText>
                          </w:r>
                        </w:del>
                        <w:r>
                          <w:fldChar w:fldCharType="end"/>
                        </w:r>
                        <w:r>
                          <w:t>: Corner Weld Sheet Layout</w:t>
                        </w:r>
                        <w:bookmarkEnd w:id="2086"/>
                        <w:bookmarkEnd w:id="2087"/>
                        <w:bookmarkEnd w:id="2088"/>
                      </w:p>
                    </w:txbxContent>
                  </v:textbox>
                </v:shape>
              </v:group>
            </w:pict>
          </mc:Fallback>
        </mc:AlternateContent>
      </w:r>
      <w:r w:rsidR="00E36602">
        <w:t>Simple Corner Weld</w:t>
      </w:r>
      <w:bookmarkEnd w:id="2078"/>
      <w:bookmarkEnd w:id="2080"/>
    </w:p>
    <w:p w14:paraId="19EDE5F7" w14:textId="78748519" w:rsidR="008A6190" w:rsidRPr="007055D9" w:rsidRDefault="008A6190" w:rsidP="00E36602">
      <w:pPr>
        <w:pStyle w:val="berschrift5"/>
        <w:keepNext/>
      </w:pPr>
      <w:r w:rsidRPr="007055D9">
        <w:t>Sheet Parameters</w:t>
      </w:r>
      <w:bookmarkEnd w:id="2079"/>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091" w:name="_Toc3557020"/>
      <w:r w:rsidRPr="007055D9">
        <w:t>Weld Parameters</w:t>
      </w:r>
      <w:bookmarkEnd w:id="2091"/>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3128143F">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4F1B509E" w:rsidR="00DF5BF0" w:rsidRPr="00067927" w:rsidRDefault="00DF5BF0" w:rsidP="008F3D94">
                              <w:pPr>
                                <w:pStyle w:val="Beschriftung"/>
                                <w:rPr>
                                  <w:noProof/>
                                  <w:szCs w:val="24"/>
                                </w:rPr>
                              </w:pPr>
                              <w:bookmarkStart w:id="2092" w:name="_Toc3557130"/>
                              <w:bookmarkStart w:id="2093" w:name="_Toc34747381"/>
                              <w:bookmarkStart w:id="2094" w:name="_Toc68887586"/>
                              <w:r>
                                <w:t xml:space="preserve">Figure </w:t>
                              </w:r>
                              <w:r>
                                <w:fldChar w:fldCharType="begin"/>
                              </w:r>
                              <w:r>
                                <w:instrText xml:space="preserve"> SEQ Figure \* ARABIC </w:instrText>
                              </w:r>
                              <w:r>
                                <w:fldChar w:fldCharType="separate"/>
                              </w:r>
                              <w:ins w:id="2095" w:author="Dr. Carsten Franke" w:date="2021-04-09T18:53:00Z">
                                <w:r w:rsidR="0029329F">
                                  <w:rPr>
                                    <w:noProof/>
                                  </w:rPr>
                                  <w:t>55</w:t>
                                </w:r>
                              </w:ins>
                              <w:del w:id="2096" w:author="Dr. Carsten Franke" w:date="2021-04-09T18:53:00Z">
                                <w:r w:rsidDel="0029329F">
                                  <w:rPr>
                                    <w:noProof/>
                                  </w:rPr>
                                  <w:delText>51</w:delText>
                                </w:r>
                              </w:del>
                              <w:r>
                                <w:fldChar w:fldCharType="end"/>
                              </w:r>
                              <w:r>
                                <w:t>: Corner Weld Parameters</w:t>
                              </w:r>
                              <w:bookmarkEnd w:id="2092"/>
                              <w:bookmarkEnd w:id="2093"/>
                              <w:bookmarkEnd w:id="20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4F1B509E" w:rsidR="00DF5BF0" w:rsidRPr="00067927" w:rsidRDefault="00DF5BF0" w:rsidP="008F3D94">
                        <w:pPr>
                          <w:pStyle w:val="Beschriftung"/>
                          <w:rPr>
                            <w:noProof/>
                            <w:szCs w:val="24"/>
                          </w:rPr>
                        </w:pPr>
                        <w:bookmarkStart w:id="2097" w:name="_Toc3557130"/>
                        <w:bookmarkStart w:id="2098" w:name="_Toc34747381"/>
                        <w:bookmarkStart w:id="2099" w:name="_Toc68887586"/>
                        <w:r>
                          <w:t xml:space="preserve">Figure </w:t>
                        </w:r>
                        <w:r>
                          <w:fldChar w:fldCharType="begin"/>
                        </w:r>
                        <w:r>
                          <w:instrText xml:space="preserve"> SEQ Figure \* ARABIC </w:instrText>
                        </w:r>
                        <w:r>
                          <w:fldChar w:fldCharType="separate"/>
                        </w:r>
                        <w:ins w:id="2100" w:author="Dr. Carsten Franke" w:date="2021-04-09T18:53:00Z">
                          <w:r w:rsidR="0029329F">
                            <w:rPr>
                              <w:noProof/>
                            </w:rPr>
                            <w:t>55</w:t>
                          </w:r>
                        </w:ins>
                        <w:del w:id="2101" w:author="Dr. Carsten Franke" w:date="2021-04-09T18:53:00Z">
                          <w:r w:rsidDel="0029329F">
                            <w:rPr>
                              <w:noProof/>
                            </w:rPr>
                            <w:delText>51</w:delText>
                          </w:r>
                        </w:del>
                        <w:r>
                          <w:fldChar w:fldCharType="end"/>
                        </w:r>
                        <w:r>
                          <w:t>: Corner Weld Parameters</w:t>
                        </w:r>
                        <w:bookmarkEnd w:id="2097"/>
                        <w:bookmarkEnd w:id="2098"/>
                        <w:bookmarkEnd w:id="2099"/>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3pt" o:ole="">
            <v:imagedata r:id="rId158" o:title=""/>
          </v:shape>
          <o:OLEObject Type="Embed" ProgID="Equation.3" ShapeID="_x0000_i1027" DrawAspect="Content" ObjectID="_1679500851"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3B8B0C49" w:rsidR="008F3D94" w:rsidRDefault="008F3D94" w:rsidP="008F3D94">
      <w:pPr>
        <w:pStyle w:val="Beschriftung"/>
        <w:spacing w:before="120"/>
      </w:pPr>
      <w:bookmarkStart w:id="2102" w:name="_Toc3566495"/>
      <w:bookmarkStart w:id="2103" w:name="_Toc34747496"/>
      <w:bookmarkStart w:id="2104" w:name="_Toc68887708"/>
      <w:r>
        <w:t xml:space="preserve">Table </w:t>
      </w:r>
      <w:r w:rsidR="00ED469A">
        <w:fldChar w:fldCharType="begin"/>
      </w:r>
      <w:r w:rsidR="00ED469A">
        <w:instrText xml:space="preserve"> SEQ Table \* ARABIC </w:instrText>
      </w:r>
      <w:r w:rsidR="00ED469A">
        <w:fldChar w:fldCharType="separate"/>
      </w:r>
      <w:r w:rsidR="00F65AE1">
        <w:rPr>
          <w:noProof/>
        </w:rPr>
        <w:t>93</w:t>
      </w:r>
      <w:r w:rsidR="00ED469A">
        <w:fldChar w:fldCharType="end"/>
      </w:r>
      <w:r>
        <w:t xml:space="preserve">: Parameters of </w:t>
      </w:r>
      <w:r w:rsidR="006619C9">
        <w:t xml:space="preserve">Simple </w:t>
      </w:r>
      <w:r>
        <w:t>Corner Weld</w:t>
      </w:r>
      <w:bookmarkEnd w:id="2102"/>
      <w:bookmarkEnd w:id="2103"/>
      <w:bookmarkEnd w:id="2104"/>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2105" w:name="_Toc34747270"/>
      <w:bookmarkStart w:id="2106" w:name="_Toc68887471"/>
      <w:r>
        <w:lastRenderedPageBreak/>
        <w:t>Double Corner Weld</w:t>
      </w:r>
      <w:bookmarkEnd w:id="2105"/>
      <w:bookmarkEnd w:id="2106"/>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699D6F7A">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25D10A38" w:rsidR="00DF5BF0" w:rsidRPr="00067927" w:rsidRDefault="00DF5BF0" w:rsidP="00FA0FAD">
                                <w:pPr>
                                  <w:pStyle w:val="Beschriftung"/>
                                  <w:keepNext/>
                                  <w:keepLines/>
                                  <w:rPr>
                                    <w:noProof/>
                                    <w:szCs w:val="24"/>
                                  </w:rPr>
                                </w:pPr>
                                <w:bookmarkStart w:id="2107" w:name="_Toc34747382"/>
                                <w:bookmarkStart w:id="2108" w:name="_Toc68887587"/>
                                <w:r>
                                  <w:t xml:space="preserve">Figure </w:t>
                                </w:r>
                                <w:r>
                                  <w:fldChar w:fldCharType="begin"/>
                                </w:r>
                                <w:r>
                                  <w:instrText xml:space="preserve"> SEQ Figure \* ARABIC </w:instrText>
                                </w:r>
                                <w:r>
                                  <w:fldChar w:fldCharType="separate"/>
                                </w:r>
                                <w:ins w:id="2109" w:author="Dr. Carsten Franke" w:date="2021-04-09T18:53:00Z">
                                  <w:r w:rsidR="0029329F">
                                    <w:rPr>
                                      <w:noProof/>
                                    </w:rPr>
                                    <w:t>57</w:t>
                                  </w:r>
                                </w:ins>
                                <w:del w:id="2110" w:author="Dr. Carsten Franke" w:date="2021-04-09T18:53:00Z">
                                  <w:r w:rsidDel="0029329F">
                                    <w:rPr>
                                      <w:noProof/>
                                    </w:rPr>
                                    <w:delText>53</w:delText>
                                  </w:r>
                                </w:del>
                                <w:r>
                                  <w:fldChar w:fldCharType="end"/>
                                </w:r>
                                <w:r>
                                  <w:t>: Double Corner Weld Parameters</w:t>
                                </w:r>
                                <w:bookmarkEnd w:id="2107"/>
                                <w:bookmarkEnd w:id="2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12D95AEA" w:rsidR="00DF5BF0" w:rsidRPr="00796AD7" w:rsidRDefault="00DF5BF0" w:rsidP="006619C9">
                                <w:pPr>
                                  <w:pStyle w:val="Beschriftung"/>
                                  <w:rPr>
                                    <w:noProof/>
                                    <w:szCs w:val="24"/>
                                  </w:rPr>
                                </w:pPr>
                                <w:bookmarkStart w:id="2111" w:name="_Toc34747383"/>
                                <w:bookmarkStart w:id="2112" w:name="_Toc68887588"/>
                                <w:r>
                                  <w:t xml:space="preserve">Figure </w:t>
                                </w:r>
                                <w:r>
                                  <w:fldChar w:fldCharType="begin"/>
                                </w:r>
                                <w:r>
                                  <w:instrText xml:space="preserve"> SEQ Figure \* ARABIC </w:instrText>
                                </w:r>
                                <w:r>
                                  <w:fldChar w:fldCharType="separate"/>
                                </w:r>
                                <w:ins w:id="2113" w:author="Dr. Carsten Franke" w:date="2021-04-09T18:53:00Z">
                                  <w:r w:rsidR="0029329F">
                                    <w:rPr>
                                      <w:noProof/>
                                    </w:rPr>
                                    <w:t>57</w:t>
                                  </w:r>
                                </w:ins>
                                <w:del w:id="2114" w:author="Dr. Carsten Franke" w:date="2021-04-09T18:53:00Z">
                                  <w:r w:rsidDel="0029329F">
                                    <w:rPr>
                                      <w:noProof/>
                                    </w:rPr>
                                    <w:delText>52</w:delText>
                                  </w:r>
                                </w:del>
                                <w:r>
                                  <w:fldChar w:fldCharType="end"/>
                                </w:r>
                                <w:r>
                                  <w:t>: Corner Weld Sheet Layout</w:t>
                                </w:r>
                                <w:bookmarkEnd w:id="2111"/>
                                <w:bookmarkEnd w:id="2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25D10A38" w:rsidR="00DF5BF0" w:rsidRPr="00067927" w:rsidRDefault="00DF5BF0" w:rsidP="00FA0FAD">
                          <w:pPr>
                            <w:pStyle w:val="Beschriftung"/>
                            <w:keepNext/>
                            <w:keepLines/>
                            <w:rPr>
                              <w:noProof/>
                              <w:szCs w:val="24"/>
                            </w:rPr>
                          </w:pPr>
                          <w:bookmarkStart w:id="2115" w:name="_Toc34747382"/>
                          <w:bookmarkStart w:id="2116" w:name="_Toc68887587"/>
                          <w:r>
                            <w:t xml:space="preserve">Figure </w:t>
                          </w:r>
                          <w:r>
                            <w:fldChar w:fldCharType="begin"/>
                          </w:r>
                          <w:r>
                            <w:instrText xml:space="preserve"> SEQ Figure \* ARABIC </w:instrText>
                          </w:r>
                          <w:r>
                            <w:fldChar w:fldCharType="separate"/>
                          </w:r>
                          <w:ins w:id="2117" w:author="Dr. Carsten Franke" w:date="2021-04-09T18:53:00Z">
                            <w:r w:rsidR="0029329F">
                              <w:rPr>
                                <w:noProof/>
                              </w:rPr>
                              <w:t>57</w:t>
                            </w:r>
                          </w:ins>
                          <w:del w:id="2118" w:author="Dr. Carsten Franke" w:date="2021-04-09T18:53:00Z">
                            <w:r w:rsidDel="0029329F">
                              <w:rPr>
                                <w:noProof/>
                              </w:rPr>
                              <w:delText>53</w:delText>
                            </w:r>
                          </w:del>
                          <w:r>
                            <w:fldChar w:fldCharType="end"/>
                          </w:r>
                          <w:r>
                            <w:t>: Double Corner Weld Parameters</w:t>
                          </w:r>
                          <w:bookmarkEnd w:id="2115"/>
                          <w:bookmarkEnd w:id="211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12D95AEA" w:rsidR="00DF5BF0" w:rsidRPr="00796AD7" w:rsidRDefault="00DF5BF0" w:rsidP="006619C9">
                          <w:pPr>
                            <w:pStyle w:val="Beschriftung"/>
                            <w:rPr>
                              <w:noProof/>
                              <w:szCs w:val="24"/>
                            </w:rPr>
                          </w:pPr>
                          <w:bookmarkStart w:id="2119" w:name="_Toc34747383"/>
                          <w:bookmarkStart w:id="2120" w:name="_Toc68887588"/>
                          <w:r>
                            <w:t xml:space="preserve">Figure </w:t>
                          </w:r>
                          <w:r>
                            <w:fldChar w:fldCharType="begin"/>
                          </w:r>
                          <w:r>
                            <w:instrText xml:space="preserve"> SEQ Figure \* ARABIC </w:instrText>
                          </w:r>
                          <w:r>
                            <w:fldChar w:fldCharType="separate"/>
                          </w:r>
                          <w:ins w:id="2121" w:author="Dr. Carsten Franke" w:date="2021-04-09T18:53:00Z">
                            <w:r w:rsidR="0029329F">
                              <w:rPr>
                                <w:noProof/>
                              </w:rPr>
                              <w:t>57</w:t>
                            </w:r>
                          </w:ins>
                          <w:del w:id="2122" w:author="Dr. Carsten Franke" w:date="2021-04-09T18:53:00Z">
                            <w:r w:rsidDel="0029329F">
                              <w:rPr>
                                <w:noProof/>
                              </w:rPr>
                              <w:delText>52</w:delText>
                            </w:r>
                          </w:del>
                          <w:r>
                            <w:fldChar w:fldCharType="end"/>
                          </w:r>
                          <w:r>
                            <w:t>: Corner Weld Sheet Layout</w:t>
                          </w:r>
                          <w:bookmarkEnd w:id="2119"/>
                          <w:bookmarkEnd w:id="2120"/>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3pt" o:ole="">
            <v:imagedata r:id="rId158" o:title=""/>
          </v:shape>
          <o:OLEObject Type="Embed" ProgID="Equation.3" ShapeID="_x0000_i1028" DrawAspect="Content" ObjectID="_1679500852"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CC0CBF" w:rsidR="00E36602" w:rsidRDefault="00E36602" w:rsidP="00E36602">
      <w:pPr>
        <w:pStyle w:val="Beschriftung"/>
        <w:spacing w:before="120"/>
      </w:pPr>
      <w:bookmarkStart w:id="2123" w:name="_Toc34747497"/>
      <w:bookmarkStart w:id="2124" w:name="_Toc68887709"/>
      <w:r>
        <w:t xml:space="preserve">Table </w:t>
      </w:r>
      <w:r w:rsidR="00ED469A">
        <w:fldChar w:fldCharType="begin"/>
      </w:r>
      <w:r w:rsidR="00ED469A">
        <w:instrText xml:space="preserve"> SEQ Table \* ARABIC </w:instrText>
      </w:r>
      <w:r w:rsidR="00ED469A">
        <w:fldChar w:fldCharType="separate"/>
      </w:r>
      <w:r w:rsidR="00F65AE1">
        <w:rPr>
          <w:noProof/>
        </w:rPr>
        <w:t>94</w:t>
      </w:r>
      <w:r w:rsidR="00ED469A">
        <w:fldChar w:fldCharType="end"/>
      </w:r>
      <w:r>
        <w:t xml:space="preserve">: Parameters of </w:t>
      </w:r>
      <w:r w:rsidR="006619C9">
        <w:t xml:space="preserve">Double </w:t>
      </w:r>
      <w:r>
        <w:t>Corner Weld</w:t>
      </w:r>
      <w:bookmarkEnd w:id="2123"/>
      <w:bookmarkEnd w:id="212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2125" w:name="_Toc338939161"/>
      <w:bookmarkStart w:id="2126" w:name="_Toc3557021"/>
      <w:bookmarkStart w:id="2127" w:name="_Toc34747271"/>
      <w:bookmarkStart w:id="2128" w:name="_Toc68887472"/>
      <w:r w:rsidRPr="007055D9">
        <w:lastRenderedPageBreak/>
        <w:t>Attributes</w:t>
      </w:r>
      <w:bookmarkEnd w:id="2125"/>
      <w:bookmarkEnd w:id="2126"/>
      <w:bookmarkEnd w:id="2127"/>
      <w:bookmarkEnd w:id="2128"/>
    </w:p>
    <w:p w14:paraId="22FDBBD1" w14:textId="5050C61D" w:rsidR="0006113C" w:rsidRPr="007055D9" w:rsidRDefault="00242481" w:rsidP="001759F7">
      <w:pPr>
        <w:pStyle w:val="berschrift5"/>
        <w:keepNext/>
      </w:pPr>
      <w:bookmarkStart w:id="2129" w:name="_Toc338939163"/>
      <w:r w:rsidRPr="007055D9">
        <w:t xml:space="preserve">Attribute </w:t>
      </w:r>
      <w:r w:rsidR="00194316">
        <w:t>"</w:t>
      </w:r>
      <w:r w:rsidRPr="007055D9">
        <w:t>b</w:t>
      </w:r>
      <w:r w:rsidR="0006113C" w:rsidRPr="007055D9">
        <w:t>ase</w:t>
      </w:r>
      <w:bookmarkEnd w:id="212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130" w:name="_Toc338939164"/>
      <w:r w:rsidRPr="007055D9">
        <w:t xml:space="preserve">Attribute </w:t>
      </w:r>
      <w:r w:rsidR="00194316">
        <w:t>"</w:t>
      </w:r>
      <w:proofErr w:type="spellStart"/>
      <w:r w:rsidRPr="007055D9">
        <w:t>t</w:t>
      </w:r>
      <w:r w:rsidR="0006113C" w:rsidRPr="007055D9">
        <w:t>echnology</w:t>
      </w:r>
      <w:bookmarkEnd w:id="213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131" w:name="_Toc338939165"/>
      <w:bookmarkStart w:id="2132" w:name="_Toc3557022"/>
      <w:bookmarkStart w:id="2133" w:name="_Toc34747272"/>
      <w:bookmarkStart w:id="2134" w:name="_Toc68887473"/>
      <w:r w:rsidRPr="007055D9">
        <w:t xml:space="preserve">Element </w:t>
      </w:r>
      <w:r w:rsidR="00194316">
        <w:t>"</w:t>
      </w:r>
      <w:proofErr w:type="spellStart"/>
      <w:r w:rsidRPr="007055D9">
        <w:t>weld_position</w:t>
      </w:r>
      <w:bookmarkEnd w:id="2131"/>
      <w:bookmarkEnd w:id="2132"/>
      <w:proofErr w:type="spellEnd"/>
      <w:r w:rsidR="00194316">
        <w:t>"</w:t>
      </w:r>
      <w:bookmarkEnd w:id="2133"/>
      <w:bookmarkEnd w:id="2134"/>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AFCFDB7" w:rsidR="003B6225" w:rsidRDefault="003B6225" w:rsidP="008F3D94">
      <w:pPr>
        <w:pStyle w:val="Beschriftung"/>
        <w:spacing w:before="120"/>
      </w:pPr>
      <w:bookmarkStart w:id="2135" w:name="_Toc3566496"/>
      <w:bookmarkStart w:id="2136" w:name="_Toc34747498"/>
      <w:bookmarkStart w:id="2137" w:name="_Toc338939167"/>
      <w:bookmarkStart w:id="2138" w:name="_Toc68887710"/>
      <w:r>
        <w:t xml:space="preserve">Table </w:t>
      </w:r>
      <w:r w:rsidR="00ED469A">
        <w:fldChar w:fldCharType="begin"/>
      </w:r>
      <w:r w:rsidR="00ED469A">
        <w:instrText xml:space="preserve"> SEQ Table \* ARABIC </w:instrText>
      </w:r>
      <w:r w:rsidR="00ED469A">
        <w:fldChar w:fldCharType="separate"/>
      </w:r>
      <w:r w:rsidR="00F65AE1">
        <w:rPr>
          <w:noProof/>
        </w:rPr>
        <w:t>95</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135"/>
      <w:bookmarkEnd w:id="2136"/>
      <w:bookmarkEnd w:id="213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03F7221D"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F65AE1" w:rsidRPr="00F65AE1">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13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139" w:name="_Toc338939168"/>
      <w:r w:rsidRPr="007055D9">
        <w:t xml:space="preserve">Attribute </w:t>
      </w:r>
      <w:r w:rsidR="00194316">
        <w:t>"</w:t>
      </w:r>
      <w:proofErr w:type="spellStart"/>
      <w:r w:rsidRPr="007055D9">
        <w:t>thickness</w:t>
      </w:r>
      <w:bookmarkEnd w:id="213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1D6A80AF" w:rsidR="008F3D94" w:rsidRDefault="008F3D94" w:rsidP="008F3D94">
      <w:pPr>
        <w:pStyle w:val="Beschriftung"/>
        <w:spacing w:before="120"/>
      </w:pPr>
      <w:bookmarkStart w:id="2140" w:name="_Toc3566497"/>
      <w:bookmarkStart w:id="2141" w:name="_Toc34747499"/>
      <w:bookmarkStart w:id="2142" w:name="_Toc338939169"/>
      <w:bookmarkStart w:id="2143" w:name="_Toc68887711"/>
      <w:r>
        <w:t xml:space="preserve">Table </w:t>
      </w:r>
      <w:r w:rsidR="00ED469A">
        <w:fldChar w:fldCharType="begin"/>
      </w:r>
      <w:r w:rsidR="00ED469A">
        <w:instrText xml:space="preserve"> SEQ Table \* ARABIC </w:instrText>
      </w:r>
      <w:r w:rsidR="00ED469A">
        <w:fldChar w:fldCharType="separate"/>
      </w:r>
      <w:r w:rsidR="00F65AE1">
        <w:rPr>
          <w:noProof/>
        </w:rPr>
        <w:t>96</w:t>
      </w:r>
      <w:r w:rsidR="00ED469A">
        <w:fldChar w:fldCharType="end"/>
      </w:r>
      <w:r>
        <w:t xml:space="preserve">: Values of Attribute </w:t>
      </w:r>
      <w:r w:rsidRPr="008F3D94">
        <w:rPr>
          <w:rStyle w:val="elementdeftypeChar"/>
          <w:b/>
        </w:rPr>
        <w:t>section</w:t>
      </w:r>
      <w:bookmarkEnd w:id="2140"/>
      <w:bookmarkEnd w:id="2141"/>
      <w:bookmarkEnd w:id="214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14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0305D20A" w:rsidR="008F3D94" w:rsidRDefault="008F3D94" w:rsidP="008F3D94">
      <w:pPr>
        <w:pStyle w:val="Beschriftung"/>
        <w:spacing w:before="120"/>
      </w:pPr>
      <w:bookmarkStart w:id="2144" w:name="_Toc3566498"/>
      <w:bookmarkStart w:id="2145" w:name="_Toc34747500"/>
      <w:bookmarkStart w:id="2146" w:name="_Toc338939170"/>
      <w:bookmarkStart w:id="2147" w:name="_Toc68887712"/>
      <w:r>
        <w:t xml:space="preserve">Table </w:t>
      </w:r>
      <w:r w:rsidR="00ED469A">
        <w:fldChar w:fldCharType="begin"/>
      </w:r>
      <w:r w:rsidR="00ED469A">
        <w:instrText xml:space="preserve"> SEQ Table \* ARABIC </w:instrText>
      </w:r>
      <w:r w:rsidR="00ED469A">
        <w:fldChar w:fldCharType="separate"/>
      </w:r>
      <w:r w:rsidR="00F65AE1">
        <w:rPr>
          <w:noProof/>
        </w:rPr>
        <w:t>97</w:t>
      </w:r>
      <w:r w:rsidR="00ED469A">
        <w:fldChar w:fldCharType="end"/>
      </w:r>
      <w:r>
        <w:t xml:space="preserve">: Values of Attribute </w:t>
      </w:r>
      <w:r>
        <w:rPr>
          <w:rStyle w:val="elementdeftypeChar"/>
          <w:b/>
        </w:rPr>
        <w:t>angle</w:t>
      </w:r>
      <w:bookmarkEnd w:id="2144"/>
      <w:bookmarkEnd w:id="2145"/>
      <w:bookmarkEnd w:id="214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14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148" w:name="_Toc338939171"/>
      <w:r w:rsidRPr="007055D9">
        <w:t xml:space="preserve">Attribute </w:t>
      </w:r>
      <w:r w:rsidR="00194316">
        <w:t>"</w:t>
      </w:r>
      <w:proofErr w:type="spellStart"/>
      <w:r w:rsidRPr="007055D9">
        <w:t>penetration</w:t>
      </w:r>
      <w:bookmarkEnd w:id="214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149" w:name="_Toc338939173"/>
      <w:r w:rsidRPr="007055D9">
        <w:t xml:space="preserve">Attribute </w:t>
      </w:r>
      <w:r w:rsidR="00194316">
        <w:t>"</w:t>
      </w:r>
      <w:proofErr w:type="spellStart"/>
      <w:r w:rsidRPr="007055D9">
        <w:t>filler</w:t>
      </w:r>
      <w:bookmarkEnd w:id="214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150" w:name="WeldDefinitionEdgeWeld"/>
      <w:bookmarkStart w:id="2151" w:name="_Toc3557023"/>
      <w:bookmarkStart w:id="2152" w:name="_Toc34747273"/>
      <w:bookmarkStart w:id="2153" w:name="_Toc288200764"/>
      <w:bookmarkStart w:id="2154" w:name="_Toc338939108"/>
      <w:bookmarkStart w:id="2155" w:name="_Toc68887474"/>
      <w:bookmarkEnd w:id="2150"/>
      <w:r w:rsidRPr="007055D9">
        <w:lastRenderedPageBreak/>
        <w:t xml:space="preserve">Element </w:t>
      </w:r>
      <w:r w:rsidR="00194316">
        <w:t>"</w:t>
      </w:r>
      <w:proofErr w:type="spellStart"/>
      <w:r>
        <w:t>sheet_parameter</w:t>
      </w:r>
      <w:bookmarkEnd w:id="2151"/>
      <w:proofErr w:type="spellEnd"/>
      <w:r w:rsidR="00194316">
        <w:t>"</w:t>
      </w:r>
      <w:bookmarkEnd w:id="2152"/>
      <w:bookmarkEnd w:id="215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6431EB90" w:rsidR="00B21508" w:rsidRDefault="00B21508" w:rsidP="008F3D94">
      <w:pPr>
        <w:pStyle w:val="Beschriftung"/>
        <w:spacing w:before="120"/>
      </w:pPr>
      <w:bookmarkStart w:id="2156" w:name="_Toc3566499"/>
      <w:bookmarkStart w:id="2157" w:name="_Toc34747501"/>
      <w:bookmarkStart w:id="2158" w:name="_Toc68887713"/>
      <w:r>
        <w:t xml:space="preserve">Table </w:t>
      </w:r>
      <w:r w:rsidR="00ED469A">
        <w:fldChar w:fldCharType="begin"/>
      </w:r>
      <w:r w:rsidR="00ED469A">
        <w:instrText xml:space="preserve"> SEQ Table \* ARABIC </w:instrText>
      </w:r>
      <w:r w:rsidR="00ED469A">
        <w:fldChar w:fldCharType="separate"/>
      </w:r>
      <w:r w:rsidR="00F65AE1">
        <w:rPr>
          <w:noProof/>
        </w:rPr>
        <w:t>98</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156"/>
      <w:bookmarkEnd w:id="2157"/>
      <w:bookmarkEnd w:id="215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159" w:name="_Toc3557024"/>
      <w:bookmarkStart w:id="2160" w:name="_Toc34747274"/>
      <w:bookmarkStart w:id="2161" w:name="_Toc68887475"/>
      <w:r w:rsidRPr="007055D9">
        <w:t>Edge Weld</w:t>
      </w:r>
      <w:bookmarkEnd w:id="2153"/>
      <w:bookmarkEnd w:id="2154"/>
      <w:bookmarkEnd w:id="2159"/>
      <w:bookmarkEnd w:id="2160"/>
      <w:bookmarkEnd w:id="216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2162" w:name="_Toc3557025"/>
      <w:bookmarkStart w:id="2163" w:name="_Toc34747275"/>
      <w:bookmarkStart w:id="2164" w:name="_Toc68887476"/>
      <w:r>
        <w:rPr>
          <w:b w:val="0"/>
          <w:bCs w:val="0"/>
          <w:noProof/>
          <w:lang w:eastAsia="en-US"/>
        </w:rPr>
        <w:drawing>
          <wp:anchor distT="0" distB="0" distL="114300" distR="114300" simplePos="0" relativeHeight="251635712" behindDoc="1" locked="0" layoutInCell="1" allowOverlap="1" wp14:anchorId="4EB87FF3" wp14:editId="57CA9D2B">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162"/>
      <w:bookmarkEnd w:id="2163"/>
      <w:bookmarkEnd w:id="216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12FC728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13D601E8" w:rsidR="00DF5BF0" w:rsidRPr="00AF7673" w:rsidRDefault="00DF5BF0" w:rsidP="00765F0F">
                            <w:pPr>
                              <w:pStyle w:val="Beschriftung"/>
                              <w:keepNext/>
                              <w:keepLines/>
                              <w:rPr>
                                <w:b w:val="0"/>
                                <w:bCs w:val="0"/>
                                <w:noProof/>
                                <w:sz w:val="26"/>
                                <w:szCs w:val="28"/>
                              </w:rPr>
                            </w:pPr>
                            <w:bookmarkStart w:id="2165" w:name="_Toc3557131"/>
                            <w:bookmarkStart w:id="2166" w:name="_Toc34747384"/>
                            <w:bookmarkStart w:id="2167" w:name="_Toc68887589"/>
                            <w:r>
                              <w:t xml:space="preserve">Figure </w:t>
                            </w:r>
                            <w:r>
                              <w:fldChar w:fldCharType="begin"/>
                            </w:r>
                            <w:r>
                              <w:instrText xml:space="preserve"> SEQ Figure \* ARABIC </w:instrText>
                            </w:r>
                            <w:r>
                              <w:fldChar w:fldCharType="separate"/>
                            </w:r>
                            <w:ins w:id="2168" w:author="Dr. Carsten Franke" w:date="2021-04-09T18:53:00Z">
                              <w:r w:rsidR="0029329F">
                                <w:rPr>
                                  <w:noProof/>
                                </w:rPr>
                                <w:t>58</w:t>
                              </w:r>
                            </w:ins>
                            <w:del w:id="2169" w:author="Dr. Carsten Franke" w:date="2021-04-09T18:53:00Z">
                              <w:r w:rsidDel="0029329F">
                                <w:rPr>
                                  <w:noProof/>
                                </w:rPr>
                                <w:delText>54</w:delText>
                              </w:r>
                            </w:del>
                            <w:r>
                              <w:fldChar w:fldCharType="end"/>
                            </w:r>
                            <w:r>
                              <w:t>: Edge Weld Sheet Layout</w:t>
                            </w:r>
                            <w:bookmarkEnd w:id="2165"/>
                            <w:bookmarkEnd w:id="2166"/>
                            <w:bookmarkEnd w:id="2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13D601E8" w:rsidR="00DF5BF0" w:rsidRPr="00AF7673" w:rsidRDefault="00DF5BF0" w:rsidP="00765F0F">
                      <w:pPr>
                        <w:pStyle w:val="Beschriftung"/>
                        <w:keepNext/>
                        <w:keepLines/>
                        <w:rPr>
                          <w:b w:val="0"/>
                          <w:bCs w:val="0"/>
                          <w:noProof/>
                          <w:sz w:val="26"/>
                          <w:szCs w:val="28"/>
                        </w:rPr>
                      </w:pPr>
                      <w:bookmarkStart w:id="2170" w:name="_Toc3557131"/>
                      <w:bookmarkStart w:id="2171" w:name="_Toc34747384"/>
                      <w:bookmarkStart w:id="2172" w:name="_Toc68887589"/>
                      <w:r>
                        <w:t xml:space="preserve">Figure </w:t>
                      </w:r>
                      <w:r>
                        <w:fldChar w:fldCharType="begin"/>
                      </w:r>
                      <w:r>
                        <w:instrText xml:space="preserve"> SEQ Figure \* ARABIC </w:instrText>
                      </w:r>
                      <w:r>
                        <w:fldChar w:fldCharType="separate"/>
                      </w:r>
                      <w:ins w:id="2173" w:author="Dr. Carsten Franke" w:date="2021-04-09T18:53:00Z">
                        <w:r w:rsidR="0029329F">
                          <w:rPr>
                            <w:noProof/>
                          </w:rPr>
                          <w:t>58</w:t>
                        </w:r>
                      </w:ins>
                      <w:del w:id="2174" w:author="Dr. Carsten Franke" w:date="2021-04-09T18:53:00Z">
                        <w:r w:rsidDel="0029329F">
                          <w:rPr>
                            <w:noProof/>
                          </w:rPr>
                          <w:delText>54</w:delText>
                        </w:r>
                      </w:del>
                      <w:r>
                        <w:fldChar w:fldCharType="end"/>
                      </w:r>
                      <w:r>
                        <w:t>: Edge Weld Sheet Layout</w:t>
                      </w:r>
                      <w:bookmarkEnd w:id="2170"/>
                      <w:bookmarkEnd w:id="2171"/>
                      <w:bookmarkEnd w:id="2172"/>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175" w:name="_Toc3557026"/>
      <w:bookmarkStart w:id="2176" w:name="_Toc34747276"/>
      <w:bookmarkStart w:id="2177" w:name="_Toc68887477"/>
      <w:r>
        <w:rPr>
          <w:b w:val="0"/>
          <w:bCs w:val="0"/>
          <w:noProof/>
          <w:lang w:eastAsia="en-US"/>
        </w:rPr>
        <w:drawing>
          <wp:anchor distT="0" distB="0" distL="114300" distR="114300" simplePos="0" relativeHeight="251637760" behindDoc="1" locked="0" layoutInCell="1" allowOverlap="1" wp14:anchorId="22BACC63" wp14:editId="79C1B0AD">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175"/>
      <w:bookmarkEnd w:id="2176"/>
      <w:bookmarkEnd w:id="2177"/>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16A3D9AE">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716F5A1" w:rsidR="00DF5BF0" w:rsidRPr="00213139" w:rsidRDefault="00DF5BF0" w:rsidP="008F3D94">
                            <w:pPr>
                              <w:pStyle w:val="Beschriftung"/>
                              <w:rPr>
                                <w:b w:val="0"/>
                                <w:bCs w:val="0"/>
                                <w:noProof/>
                                <w:sz w:val="26"/>
                                <w:szCs w:val="28"/>
                              </w:rPr>
                            </w:pPr>
                            <w:bookmarkStart w:id="2178" w:name="_Toc3557132"/>
                            <w:bookmarkStart w:id="2179" w:name="_Toc34747385"/>
                            <w:bookmarkStart w:id="2180" w:name="_Toc68887590"/>
                            <w:r>
                              <w:t xml:space="preserve">Figure </w:t>
                            </w:r>
                            <w:r>
                              <w:fldChar w:fldCharType="begin"/>
                            </w:r>
                            <w:r>
                              <w:instrText xml:space="preserve"> SEQ Figure \* ARABIC </w:instrText>
                            </w:r>
                            <w:r>
                              <w:fldChar w:fldCharType="separate"/>
                            </w:r>
                            <w:ins w:id="2181" w:author="Dr. Carsten Franke" w:date="2021-04-09T18:53:00Z">
                              <w:r w:rsidR="0029329F">
                                <w:rPr>
                                  <w:noProof/>
                                </w:rPr>
                                <w:t>59</w:t>
                              </w:r>
                            </w:ins>
                            <w:del w:id="2182" w:author="Dr. Carsten Franke" w:date="2021-04-09T18:53:00Z">
                              <w:r w:rsidDel="0029329F">
                                <w:rPr>
                                  <w:noProof/>
                                </w:rPr>
                                <w:delText>55</w:delText>
                              </w:r>
                            </w:del>
                            <w:r>
                              <w:fldChar w:fldCharType="end"/>
                            </w:r>
                            <w:r>
                              <w:t>: Edge Weld parameters</w:t>
                            </w:r>
                            <w:bookmarkEnd w:id="2178"/>
                            <w:bookmarkEnd w:id="2179"/>
                            <w:bookmarkEnd w:id="2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2716F5A1" w:rsidR="00DF5BF0" w:rsidRPr="00213139" w:rsidRDefault="00DF5BF0" w:rsidP="008F3D94">
                      <w:pPr>
                        <w:pStyle w:val="Beschriftung"/>
                        <w:rPr>
                          <w:b w:val="0"/>
                          <w:bCs w:val="0"/>
                          <w:noProof/>
                          <w:sz w:val="26"/>
                          <w:szCs w:val="28"/>
                        </w:rPr>
                      </w:pPr>
                      <w:bookmarkStart w:id="2183" w:name="_Toc3557132"/>
                      <w:bookmarkStart w:id="2184" w:name="_Toc34747385"/>
                      <w:bookmarkStart w:id="2185" w:name="_Toc68887590"/>
                      <w:r>
                        <w:t xml:space="preserve">Figure </w:t>
                      </w:r>
                      <w:r>
                        <w:fldChar w:fldCharType="begin"/>
                      </w:r>
                      <w:r>
                        <w:instrText xml:space="preserve"> SEQ Figure \* ARABIC </w:instrText>
                      </w:r>
                      <w:r>
                        <w:fldChar w:fldCharType="separate"/>
                      </w:r>
                      <w:ins w:id="2186" w:author="Dr. Carsten Franke" w:date="2021-04-09T18:53:00Z">
                        <w:r w:rsidR="0029329F">
                          <w:rPr>
                            <w:noProof/>
                          </w:rPr>
                          <w:t>59</w:t>
                        </w:r>
                      </w:ins>
                      <w:del w:id="2187" w:author="Dr. Carsten Franke" w:date="2021-04-09T18:53:00Z">
                        <w:r w:rsidDel="0029329F">
                          <w:rPr>
                            <w:noProof/>
                          </w:rPr>
                          <w:delText>55</w:delText>
                        </w:r>
                      </w:del>
                      <w:r>
                        <w:fldChar w:fldCharType="end"/>
                      </w:r>
                      <w:r>
                        <w:t>: Edge Weld parameters</w:t>
                      </w:r>
                      <w:bookmarkEnd w:id="2183"/>
                      <w:bookmarkEnd w:id="2184"/>
                      <w:bookmarkEnd w:id="218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41DE4E86" w:rsidR="00687B5E" w:rsidRDefault="00687B5E" w:rsidP="00687B5E">
      <w:pPr>
        <w:pStyle w:val="Beschriftung"/>
        <w:spacing w:before="120"/>
      </w:pPr>
      <w:bookmarkStart w:id="2188" w:name="_Toc3566500"/>
      <w:bookmarkStart w:id="2189" w:name="_Toc34747502"/>
      <w:bookmarkStart w:id="2190" w:name="_Toc68887714"/>
      <w:r>
        <w:t xml:space="preserve">Table </w:t>
      </w:r>
      <w:r w:rsidR="00ED469A">
        <w:fldChar w:fldCharType="begin"/>
      </w:r>
      <w:r w:rsidR="00ED469A">
        <w:instrText xml:space="preserve"> SEQ Table \* ARABIC </w:instrText>
      </w:r>
      <w:r w:rsidR="00ED469A">
        <w:fldChar w:fldCharType="separate"/>
      </w:r>
      <w:r w:rsidR="00F65AE1">
        <w:rPr>
          <w:noProof/>
        </w:rPr>
        <w:t>99</w:t>
      </w:r>
      <w:r w:rsidR="00ED469A">
        <w:fldChar w:fldCharType="end"/>
      </w:r>
      <w:r>
        <w:t>: Parameters of Edge Weld</w:t>
      </w:r>
      <w:bookmarkEnd w:id="2188"/>
      <w:bookmarkEnd w:id="2189"/>
      <w:bookmarkEnd w:id="2190"/>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191" w:name="_Toc338939175"/>
      <w:bookmarkStart w:id="2192" w:name="_Toc3557027"/>
      <w:bookmarkStart w:id="2193" w:name="_Toc34747277"/>
      <w:bookmarkStart w:id="2194" w:name="_Toc68887478"/>
      <w:r w:rsidRPr="007055D9">
        <w:t>Attributes</w:t>
      </w:r>
      <w:bookmarkEnd w:id="2191"/>
      <w:bookmarkEnd w:id="2192"/>
      <w:bookmarkEnd w:id="2193"/>
      <w:bookmarkEnd w:id="2194"/>
    </w:p>
    <w:p w14:paraId="20DE2C66" w14:textId="1F84002A" w:rsidR="0006113C" w:rsidRPr="007055D9" w:rsidRDefault="001C1D65" w:rsidP="0033252C">
      <w:pPr>
        <w:pStyle w:val="berschrift5"/>
        <w:keepNext/>
      </w:pPr>
      <w:bookmarkStart w:id="2195" w:name="_Toc338939177"/>
      <w:r w:rsidRPr="007055D9">
        <w:t xml:space="preserve">Attribute </w:t>
      </w:r>
      <w:r w:rsidR="00194316">
        <w:t>"</w:t>
      </w:r>
      <w:r w:rsidRPr="007055D9">
        <w:t>b</w:t>
      </w:r>
      <w:r w:rsidR="0006113C" w:rsidRPr="007055D9">
        <w:t>ase</w:t>
      </w:r>
      <w:bookmarkEnd w:id="2195"/>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196" w:name="_Toc338939178"/>
      <w:r w:rsidRPr="007055D9">
        <w:t xml:space="preserve">Attribute </w:t>
      </w:r>
      <w:r w:rsidR="00194316">
        <w:t>"</w:t>
      </w:r>
      <w:proofErr w:type="spellStart"/>
      <w:r w:rsidRPr="007055D9">
        <w:t>t</w:t>
      </w:r>
      <w:r w:rsidR="0006113C" w:rsidRPr="007055D9">
        <w:t>echnology</w:t>
      </w:r>
      <w:bookmarkEnd w:id="2196"/>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197" w:name="_Toc338939179"/>
      <w:bookmarkStart w:id="2198" w:name="_Toc3557028"/>
      <w:bookmarkStart w:id="2199" w:name="_Toc34747278"/>
      <w:bookmarkStart w:id="2200" w:name="_Toc68887479"/>
      <w:r w:rsidRPr="007055D9">
        <w:t xml:space="preserve">Element </w:t>
      </w:r>
      <w:r w:rsidR="00194316">
        <w:t>"</w:t>
      </w:r>
      <w:proofErr w:type="spellStart"/>
      <w:r w:rsidRPr="007055D9">
        <w:t>weld_position</w:t>
      </w:r>
      <w:bookmarkEnd w:id="2197"/>
      <w:bookmarkEnd w:id="2198"/>
      <w:proofErr w:type="spellEnd"/>
      <w:r w:rsidR="00194316">
        <w:t>"</w:t>
      </w:r>
      <w:bookmarkEnd w:id="2199"/>
      <w:bookmarkEnd w:id="2200"/>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605C29FE" w:rsidR="00630516" w:rsidRDefault="00630516" w:rsidP="00F3716C">
      <w:pPr>
        <w:pStyle w:val="Beschriftung"/>
        <w:spacing w:before="120"/>
      </w:pPr>
      <w:bookmarkStart w:id="2201" w:name="_Toc3566501"/>
      <w:bookmarkStart w:id="2202" w:name="_Toc34747503"/>
      <w:bookmarkStart w:id="2203" w:name="_Toc338939181"/>
      <w:bookmarkStart w:id="2204" w:name="_Toc68887715"/>
      <w:r>
        <w:t xml:space="preserve">Table </w:t>
      </w:r>
      <w:r w:rsidR="00ED469A">
        <w:fldChar w:fldCharType="begin"/>
      </w:r>
      <w:r w:rsidR="00ED469A">
        <w:instrText xml:space="preserve"> SEQ Table \* ARABIC </w:instrText>
      </w:r>
      <w:r w:rsidR="00ED469A">
        <w:fldChar w:fldCharType="separate"/>
      </w:r>
      <w:r w:rsidR="00F65AE1">
        <w:rPr>
          <w:noProof/>
        </w:rPr>
        <w:t>100</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201"/>
      <w:bookmarkEnd w:id="2202"/>
      <w:bookmarkEnd w:id="2204"/>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6FA500A4"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F65AE1" w:rsidRPr="00F65AE1">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2203"/>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035BA66A" w:rsidR="00C44FED" w:rsidRPr="007055D9" w:rsidRDefault="0006113C" w:rsidP="00C44FED">
      <w:pPr>
        <w:pStyle w:val="Aufzhlungszeichen"/>
        <w:rPr>
          <w:ins w:id="2205" w:author="Dr. Carsten Franke" w:date="2021-02-09T12:45:00Z"/>
          <w:rStyle w:val="XMLAttribute"/>
        </w:rPr>
      </w:pPr>
      <w:r w:rsidRPr="007055D9">
        <w:rPr>
          <w:rStyle w:val="XMLAttribute"/>
        </w:rPr>
        <w:t>I</w:t>
      </w:r>
      <w:ins w:id="2206"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207" w:author="Dr. Carsten Franke" w:date="2021-02-09T12:45:00Z">
        <w:r w:rsidR="00C44FED">
          <w:fldChar w:fldCharType="separate"/>
        </w:r>
      </w:ins>
      <w:r w:rsidR="00F65AE1">
        <w:t>8.2.4.2</w:t>
      </w:r>
      <w:ins w:id="2208"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209" w:name="_Toc338939182"/>
      <w:r w:rsidRPr="007055D9">
        <w:t xml:space="preserve">Attribute </w:t>
      </w:r>
      <w:r w:rsidR="00194316">
        <w:t>"</w:t>
      </w:r>
      <w:proofErr w:type="spellStart"/>
      <w:r w:rsidRPr="007055D9">
        <w:t>width</w:t>
      </w:r>
      <w:bookmarkEnd w:id="220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210" w:name="_Toc338939184"/>
      <w:r w:rsidRPr="007055D9">
        <w:t xml:space="preserve">Attribute </w:t>
      </w:r>
      <w:r w:rsidR="00194316">
        <w:t>"</w:t>
      </w:r>
      <w:proofErr w:type="spellStart"/>
      <w:r w:rsidRPr="007055D9">
        <w:t>filler</w:t>
      </w:r>
      <w:bookmarkEnd w:id="221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211" w:name="WeldDefinitionIWeld"/>
      <w:bookmarkStart w:id="2212" w:name="_Toc3557029"/>
      <w:bookmarkStart w:id="2213" w:name="_Toc34747279"/>
      <w:bookmarkStart w:id="2214" w:name="_Toc288200765"/>
      <w:bookmarkStart w:id="2215" w:name="_Toc338939109"/>
      <w:bookmarkStart w:id="2216" w:name="_Toc68887480"/>
      <w:bookmarkEnd w:id="2211"/>
      <w:r w:rsidRPr="007055D9">
        <w:t xml:space="preserve">Element </w:t>
      </w:r>
      <w:r w:rsidR="00194316">
        <w:t>"</w:t>
      </w:r>
      <w:proofErr w:type="spellStart"/>
      <w:r>
        <w:t>sheet_parameter</w:t>
      </w:r>
      <w:bookmarkEnd w:id="2212"/>
      <w:proofErr w:type="spellEnd"/>
      <w:r w:rsidR="00194316">
        <w:t>"</w:t>
      </w:r>
      <w:bookmarkEnd w:id="2213"/>
      <w:bookmarkEnd w:id="221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2F9FEB48" w:rsidR="0033252C" w:rsidRDefault="0033252C" w:rsidP="00F3716C">
      <w:pPr>
        <w:pStyle w:val="Beschriftung"/>
        <w:spacing w:before="120"/>
      </w:pPr>
      <w:bookmarkStart w:id="2217" w:name="_Toc3566502"/>
      <w:bookmarkStart w:id="2218" w:name="_Toc34747504"/>
      <w:bookmarkStart w:id="2219" w:name="_Toc68887716"/>
      <w:r>
        <w:t xml:space="preserve">Table </w:t>
      </w:r>
      <w:r w:rsidR="00ED469A">
        <w:fldChar w:fldCharType="begin"/>
      </w:r>
      <w:r w:rsidR="00ED469A">
        <w:instrText xml:space="preserve"> SEQ Table \* ARABIC </w:instrText>
      </w:r>
      <w:r w:rsidR="00ED469A">
        <w:fldChar w:fldCharType="separate"/>
      </w:r>
      <w:r w:rsidR="00F65AE1">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217"/>
      <w:bookmarkEnd w:id="2218"/>
      <w:bookmarkEnd w:id="221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220" w:name="_Toc3557030"/>
      <w:bookmarkStart w:id="2221" w:name="_Toc34747280"/>
      <w:bookmarkStart w:id="2222" w:name="_Toc68887481"/>
      <w:r w:rsidRPr="007055D9">
        <w:t>I-Weld</w:t>
      </w:r>
      <w:bookmarkEnd w:id="2214"/>
      <w:bookmarkEnd w:id="2215"/>
      <w:bookmarkEnd w:id="2220"/>
      <w:bookmarkEnd w:id="2221"/>
      <w:bookmarkEnd w:id="222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223" w:name="_Toc3557031"/>
      <w:bookmarkStart w:id="2224" w:name="_Toc34747281"/>
      <w:bookmarkStart w:id="2225" w:name="_Toc68887482"/>
      <w:r w:rsidRPr="007055D9">
        <w:t>Sheet Parameters</w:t>
      </w:r>
      <w:bookmarkEnd w:id="2223"/>
      <w:bookmarkEnd w:id="2224"/>
      <w:bookmarkEnd w:id="222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226" w:name="_Toc3557032"/>
      <w:bookmarkStart w:id="2227" w:name="_Toc34747282"/>
      <w:bookmarkStart w:id="2228" w:name="_Toc68887483"/>
      <w:r w:rsidRPr="007055D9">
        <w:lastRenderedPageBreak/>
        <w:t>Weld Parameters</w:t>
      </w:r>
      <w:bookmarkEnd w:id="2226"/>
      <w:bookmarkEnd w:id="2227"/>
      <w:bookmarkEnd w:id="222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26E2B35E">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7C07B067" w:rsidR="00DF5BF0" w:rsidRPr="001B4A57" w:rsidRDefault="00DF5BF0" w:rsidP="00F51CB9">
                                <w:pPr>
                                  <w:pStyle w:val="Beschriftung"/>
                                  <w:rPr>
                                    <w:b w:val="0"/>
                                    <w:bCs w:val="0"/>
                                    <w:noProof/>
                                    <w:sz w:val="26"/>
                                    <w:szCs w:val="28"/>
                                  </w:rPr>
                                </w:pPr>
                                <w:bookmarkStart w:id="2229" w:name="_Toc3557133"/>
                                <w:bookmarkStart w:id="2230" w:name="_Toc34747386"/>
                                <w:bookmarkStart w:id="2231" w:name="_Toc68887591"/>
                                <w:r>
                                  <w:t xml:space="preserve">Figure </w:t>
                                </w:r>
                                <w:r>
                                  <w:fldChar w:fldCharType="begin"/>
                                </w:r>
                                <w:r>
                                  <w:instrText xml:space="preserve"> SEQ Figure \* ARABIC </w:instrText>
                                </w:r>
                                <w:r>
                                  <w:fldChar w:fldCharType="separate"/>
                                </w:r>
                                <w:ins w:id="2232" w:author="Dr. Carsten Franke" w:date="2021-04-09T18:53:00Z">
                                  <w:r w:rsidR="0029329F">
                                    <w:rPr>
                                      <w:noProof/>
                                    </w:rPr>
                                    <w:t>61</w:t>
                                  </w:r>
                                </w:ins>
                                <w:del w:id="2233" w:author="Dr. Carsten Franke" w:date="2021-04-09T18:53:00Z">
                                  <w:r w:rsidDel="0029329F">
                                    <w:rPr>
                                      <w:noProof/>
                                    </w:rPr>
                                    <w:delText>56</w:delText>
                                  </w:r>
                                </w:del>
                                <w:r>
                                  <w:fldChar w:fldCharType="end"/>
                                </w:r>
                                <w:r>
                                  <w:t>: I-Weld Sheet Layout</w:t>
                                </w:r>
                                <w:bookmarkEnd w:id="2229"/>
                                <w:bookmarkEnd w:id="2230"/>
                                <w:bookmarkEnd w:id="2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66ADBB5E" w:rsidR="00DF5BF0" w:rsidRPr="003F40AF" w:rsidRDefault="00DF5BF0" w:rsidP="00F51CB9">
                                <w:pPr>
                                  <w:pStyle w:val="Beschriftung"/>
                                  <w:rPr>
                                    <w:b w:val="0"/>
                                    <w:bCs w:val="0"/>
                                    <w:noProof/>
                                    <w:sz w:val="26"/>
                                    <w:szCs w:val="28"/>
                                  </w:rPr>
                                </w:pPr>
                                <w:bookmarkStart w:id="2234" w:name="_Toc3557134"/>
                                <w:bookmarkStart w:id="2235" w:name="_Toc34747387"/>
                                <w:bookmarkStart w:id="2236" w:name="_Toc68887592"/>
                                <w:r>
                                  <w:t xml:space="preserve">Figure </w:t>
                                </w:r>
                                <w:r>
                                  <w:fldChar w:fldCharType="begin"/>
                                </w:r>
                                <w:r>
                                  <w:instrText xml:space="preserve"> SEQ Figure \* ARABIC </w:instrText>
                                </w:r>
                                <w:r>
                                  <w:fldChar w:fldCharType="separate"/>
                                </w:r>
                                <w:ins w:id="2237" w:author="Dr. Carsten Franke" w:date="2021-04-09T18:53:00Z">
                                  <w:r w:rsidR="0029329F">
                                    <w:rPr>
                                      <w:noProof/>
                                    </w:rPr>
                                    <w:t>61</w:t>
                                  </w:r>
                                </w:ins>
                                <w:del w:id="2238" w:author="Dr. Carsten Franke" w:date="2021-04-09T18:53:00Z">
                                  <w:r w:rsidDel="0029329F">
                                    <w:rPr>
                                      <w:noProof/>
                                    </w:rPr>
                                    <w:delText>57</w:delText>
                                  </w:r>
                                </w:del>
                                <w:r>
                                  <w:fldChar w:fldCharType="end"/>
                                </w:r>
                                <w:r>
                                  <w:t>: I-Weld Parameters</w:t>
                                </w:r>
                                <w:bookmarkEnd w:id="2234"/>
                                <w:bookmarkEnd w:id="2235"/>
                                <w:bookmarkEnd w:id="2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7C07B067" w:rsidR="00DF5BF0" w:rsidRPr="001B4A57" w:rsidRDefault="00DF5BF0" w:rsidP="00F51CB9">
                          <w:pPr>
                            <w:pStyle w:val="Beschriftung"/>
                            <w:rPr>
                              <w:b w:val="0"/>
                              <w:bCs w:val="0"/>
                              <w:noProof/>
                              <w:sz w:val="26"/>
                              <w:szCs w:val="28"/>
                            </w:rPr>
                          </w:pPr>
                          <w:bookmarkStart w:id="2239" w:name="_Toc3557133"/>
                          <w:bookmarkStart w:id="2240" w:name="_Toc34747386"/>
                          <w:bookmarkStart w:id="2241" w:name="_Toc68887591"/>
                          <w:r>
                            <w:t xml:space="preserve">Figure </w:t>
                          </w:r>
                          <w:r>
                            <w:fldChar w:fldCharType="begin"/>
                          </w:r>
                          <w:r>
                            <w:instrText xml:space="preserve"> SEQ Figure \* ARABIC </w:instrText>
                          </w:r>
                          <w:r>
                            <w:fldChar w:fldCharType="separate"/>
                          </w:r>
                          <w:ins w:id="2242" w:author="Dr. Carsten Franke" w:date="2021-04-09T18:53:00Z">
                            <w:r w:rsidR="0029329F">
                              <w:rPr>
                                <w:noProof/>
                              </w:rPr>
                              <w:t>61</w:t>
                            </w:r>
                          </w:ins>
                          <w:del w:id="2243" w:author="Dr. Carsten Franke" w:date="2021-04-09T18:53:00Z">
                            <w:r w:rsidDel="0029329F">
                              <w:rPr>
                                <w:noProof/>
                              </w:rPr>
                              <w:delText>56</w:delText>
                            </w:r>
                          </w:del>
                          <w:r>
                            <w:fldChar w:fldCharType="end"/>
                          </w:r>
                          <w:r>
                            <w:t>: I-Weld Sheet Layout</w:t>
                          </w:r>
                          <w:bookmarkEnd w:id="2239"/>
                          <w:bookmarkEnd w:id="2240"/>
                          <w:bookmarkEnd w:id="2241"/>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66ADBB5E" w:rsidR="00DF5BF0" w:rsidRPr="003F40AF" w:rsidRDefault="00DF5BF0" w:rsidP="00F51CB9">
                          <w:pPr>
                            <w:pStyle w:val="Beschriftung"/>
                            <w:rPr>
                              <w:b w:val="0"/>
                              <w:bCs w:val="0"/>
                              <w:noProof/>
                              <w:sz w:val="26"/>
                              <w:szCs w:val="28"/>
                            </w:rPr>
                          </w:pPr>
                          <w:bookmarkStart w:id="2244" w:name="_Toc3557134"/>
                          <w:bookmarkStart w:id="2245" w:name="_Toc34747387"/>
                          <w:bookmarkStart w:id="2246" w:name="_Toc68887592"/>
                          <w:r>
                            <w:t xml:space="preserve">Figure </w:t>
                          </w:r>
                          <w:r>
                            <w:fldChar w:fldCharType="begin"/>
                          </w:r>
                          <w:r>
                            <w:instrText xml:space="preserve"> SEQ Figure \* ARABIC </w:instrText>
                          </w:r>
                          <w:r>
                            <w:fldChar w:fldCharType="separate"/>
                          </w:r>
                          <w:ins w:id="2247" w:author="Dr. Carsten Franke" w:date="2021-04-09T18:53:00Z">
                            <w:r w:rsidR="0029329F">
                              <w:rPr>
                                <w:noProof/>
                              </w:rPr>
                              <w:t>61</w:t>
                            </w:r>
                          </w:ins>
                          <w:del w:id="2248" w:author="Dr. Carsten Franke" w:date="2021-04-09T18:53:00Z">
                            <w:r w:rsidDel="0029329F">
                              <w:rPr>
                                <w:noProof/>
                              </w:rPr>
                              <w:delText>57</w:delText>
                            </w:r>
                          </w:del>
                          <w:r>
                            <w:fldChar w:fldCharType="end"/>
                          </w:r>
                          <w:r>
                            <w:t>: I-Weld Parameters</w:t>
                          </w:r>
                          <w:bookmarkEnd w:id="2244"/>
                          <w:bookmarkEnd w:id="2245"/>
                          <w:bookmarkEnd w:id="2246"/>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53EE4EBF" w:rsidR="00F51CB9" w:rsidRDefault="00F51CB9" w:rsidP="00F51CB9">
      <w:pPr>
        <w:pStyle w:val="Beschriftung"/>
        <w:spacing w:before="120"/>
      </w:pPr>
      <w:bookmarkStart w:id="2249" w:name="_Toc3566503"/>
      <w:bookmarkStart w:id="2250" w:name="_Toc34747505"/>
      <w:bookmarkStart w:id="2251" w:name="_Toc68887717"/>
      <w:r>
        <w:t xml:space="preserve">Table </w:t>
      </w:r>
      <w:r w:rsidR="00ED469A">
        <w:fldChar w:fldCharType="begin"/>
      </w:r>
      <w:r w:rsidR="00ED469A">
        <w:instrText xml:space="preserve"> SEQ Table \* ARABIC </w:instrText>
      </w:r>
      <w:r w:rsidR="00ED469A">
        <w:fldChar w:fldCharType="separate"/>
      </w:r>
      <w:r w:rsidR="00F65AE1">
        <w:rPr>
          <w:noProof/>
        </w:rPr>
        <w:t>102</w:t>
      </w:r>
      <w:r w:rsidR="00ED469A">
        <w:fldChar w:fldCharType="end"/>
      </w:r>
      <w:r>
        <w:t>: Parameters of I-Weld</w:t>
      </w:r>
      <w:bookmarkEnd w:id="2249"/>
      <w:bookmarkEnd w:id="2250"/>
      <w:bookmarkEnd w:id="225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252" w:name="_Toc338939186"/>
      <w:bookmarkStart w:id="2253" w:name="_Toc3557033"/>
      <w:bookmarkStart w:id="2254" w:name="_Toc34747283"/>
      <w:bookmarkStart w:id="2255" w:name="_Toc68887484"/>
      <w:r w:rsidRPr="007055D9">
        <w:t>Attributes</w:t>
      </w:r>
      <w:bookmarkEnd w:id="2252"/>
      <w:bookmarkEnd w:id="2253"/>
      <w:bookmarkEnd w:id="2254"/>
      <w:bookmarkEnd w:id="2255"/>
    </w:p>
    <w:p w14:paraId="7F7DD4CE" w14:textId="6A121F1A" w:rsidR="0006113C" w:rsidRPr="007055D9" w:rsidRDefault="009D7557" w:rsidP="00E67798">
      <w:pPr>
        <w:pStyle w:val="berschrift5"/>
        <w:keepNext/>
      </w:pPr>
      <w:bookmarkStart w:id="2256" w:name="_Toc338939188"/>
      <w:r w:rsidRPr="007055D9">
        <w:t xml:space="preserve">Attribute </w:t>
      </w:r>
      <w:r w:rsidR="00194316">
        <w:t>"</w:t>
      </w:r>
      <w:r w:rsidRPr="007055D9">
        <w:t>b</w:t>
      </w:r>
      <w:r w:rsidR="0006113C" w:rsidRPr="007055D9">
        <w:t>ase</w:t>
      </w:r>
      <w:bookmarkEnd w:id="225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257" w:name="_Toc338939189"/>
      <w:r w:rsidRPr="007055D9">
        <w:t xml:space="preserve">Attribute </w:t>
      </w:r>
      <w:r w:rsidR="00194316">
        <w:t>"</w:t>
      </w:r>
      <w:proofErr w:type="spellStart"/>
      <w:r w:rsidRPr="007055D9">
        <w:t>t</w:t>
      </w:r>
      <w:r w:rsidR="0006113C" w:rsidRPr="007055D9">
        <w:t>echnology</w:t>
      </w:r>
      <w:bookmarkEnd w:id="225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258" w:name="_Toc338939190"/>
      <w:bookmarkStart w:id="2259" w:name="_Toc3557034"/>
      <w:bookmarkStart w:id="2260" w:name="_Toc34747284"/>
      <w:bookmarkStart w:id="2261" w:name="_Toc68887485"/>
      <w:r w:rsidRPr="007055D9">
        <w:t xml:space="preserve">Element </w:t>
      </w:r>
      <w:r w:rsidR="00194316">
        <w:t>"</w:t>
      </w:r>
      <w:proofErr w:type="spellStart"/>
      <w:r w:rsidRPr="007055D9">
        <w:t>weld_position</w:t>
      </w:r>
      <w:bookmarkEnd w:id="2258"/>
      <w:bookmarkEnd w:id="2259"/>
      <w:proofErr w:type="spellEnd"/>
      <w:r w:rsidR="00194316">
        <w:t>"</w:t>
      </w:r>
      <w:bookmarkEnd w:id="2260"/>
      <w:bookmarkEnd w:id="226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61896473" w:rsidR="00E67798" w:rsidRDefault="00E67798" w:rsidP="00F3716C">
      <w:pPr>
        <w:pStyle w:val="Beschriftung"/>
        <w:spacing w:before="120"/>
      </w:pPr>
      <w:bookmarkStart w:id="2262" w:name="_Toc3566504"/>
      <w:bookmarkStart w:id="2263" w:name="_Toc34747506"/>
      <w:bookmarkStart w:id="2264" w:name="_Toc338939192"/>
      <w:bookmarkStart w:id="2265" w:name="_Toc68887718"/>
      <w:r>
        <w:t xml:space="preserve">Table </w:t>
      </w:r>
      <w:r w:rsidR="00ED469A">
        <w:fldChar w:fldCharType="begin"/>
      </w:r>
      <w:r w:rsidR="00ED469A">
        <w:instrText xml:space="preserve"> SEQ Table \* ARABIC </w:instrText>
      </w:r>
      <w:r w:rsidR="00ED469A">
        <w:fldChar w:fldCharType="separate"/>
      </w:r>
      <w:r w:rsidR="00F65AE1">
        <w:rPr>
          <w:noProof/>
        </w:rPr>
        <w:t>103</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262"/>
      <w:bookmarkEnd w:id="2263"/>
      <w:bookmarkEnd w:id="2265"/>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0F02C01F"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F65AE1">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26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266" w:name="_Toc338939194"/>
      <w:r w:rsidRPr="007055D9">
        <w:t xml:space="preserve">Attribute </w:t>
      </w:r>
      <w:r w:rsidR="00194316">
        <w:t>"</w:t>
      </w:r>
      <w:proofErr w:type="spellStart"/>
      <w:r w:rsidRPr="007055D9">
        <w:t>filler</w:t>
      </w:r>
      <w:bookmarkEnd w:id="226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267" w:name="WeldDefinitionOverlapWeld"/>
      <w:bookmarkStart w:id="2268" w:name="_Toc3557035"/>
      <w:bookmarkStart w:id="2269" w:name="_Toc34747285"/>
      <w:bookmarkStart w:id="2270" w:name="_Toc288200766"/>
      <w:bookmarkStart w:id="2271" w:name="_Toc338939110"/>
      <w:bookmarkStart w:id="2272" w:name="_Toc68887486"/>
      <w:bookmarkEnd w:id="2267"/>
      <w:r w:rsidRPr="007055D9">
        <w:t xml:space="preserve">Element </w:t>
      </w:r>
      <w:r w:rsidR="00194316">
        <w:t>"</w:t>
      </w:r>
      <w:proofErr w:type="spellStart"/>
      <w:r>
        <w:t>sheet_parameter</w:t>
      </w:r>
      <w:bookmarkEnd w:id="2268"/>
      <w:proofErr w:type="spellEnd"/>
      <w:r w:rsidR="00194316">
        <w:t>"</w:t>
      </w:r>
      <w:bookmarkEnd w:id="2269"/>
      <w:bookmarkEnd w:id="2272"/>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1A372C03" w:rsidR="00AB2606" w:rsidRDefault="00AB2606" w:rsidP="00F3716C">
      <w:pPr>
        <w:pStyle w:val="Beschriftung"/>
        <w:spacing w:before="120"/>
      </w:pPr>
      <w:bookmarkStart w:id="2273" w:name="_Toc3566505"/>
      <w:bookmarkStart w:id="2274" w:name="_Toc34747507"/>
      <w:bookmarkStart w:id="2275" w:name="_Toc68887719"/>
      <w:r>
        <w:t xml:space="preserve">Table </w:t>
      </w:r>
      <w:r w:rsidR="00ED469A">
        <w:fldChar w:fldCharType="begin"/>
      </w:r>
      <w:r w:rsidR="00ED469A">
        <w:instrText xml:space="preserve"> SEQ Table \* ARABIC </w:instrText>
      </w:r>
      <w:r w:rsidR="00ED469A">
        <w:fldChar w:fldCharType="separate"/>
      </w:r>
      <w:r w:rsidR="00F65AE1">
        <w:rPr>
          <w:noProof/>
        </w:rPr>
        <w:t>104</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273"/>
      <w:bookmarkEnd w:id="2274"/>
      <w:bookmarkEnd w:id="2275"/>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276" w:name="_Toc3557036"/>
      <w:bookmarkStart w:id="2277" w:name="_Toc34747286"/>
      <w:bookmarkStart w:id="2278" w:name="_Toc68887487"/>
      <w:r w:rsidRPr="007055D9">
        <w:t>Overlap Weld</w:t>
      </w:r>
      <w:bookmarkEnd w:id="2270"/>
      <w:bookmarkEnd w:id="2271"/>
      <w:bookmarkEnd w:id="2276"/>
      <w:bookmarkEnd w:id="2277"/>
      <w:bookmarkEnd w:id="227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279" w:name="_Toc3557037"/>
      <w:bookmarkStart w:id="2280" w:name="_Toc34747287"/>
      <w:bookmarkStart w:id="2281" w:name="_Toc68887488"/>
      <w:r w:rsidRPr="007055D9">
        <w:t>Simple Overlap Weld</w:t>
      </w:r>
      <w:bookmarkEnd w:id="2279"/>
      <w:bookmarkEnd w:id="2280"/>
      <w:bookmarkEnd w:id="228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6207D7BE">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61EC6F82">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680FFD1D" w:rsidR="00DF5BF0" w:rsidRPr="0079510C" w:rsidRDefault="00DF5BF0" w:rsidP="002A71CD">
                            <w:pPr>
                              <w:pStyle w:val="Beschriftung"/>
                              <w:rPr>
                                <w:noProof/>
                                <w:sz w:val="24"/>
                                <w:szCs w:val="26"/>
                              </w:rPr>
                            </w:pPr>
                            <w:bookmarkStart w:id="2282" w:name="_Toc3557135"/>
                            <w:bookmarkStart w:id="2283" w:name="_Toc34747388"/>
                            <w:bookmarkStart w:id="2284" w:name="_Toc68887593"/>
                            <w:r>
                              <w:t xml:space="preserve">Figure </w:t>
                            </w:r>
                            <w:r>
                              <w:fldChar w:fldCharType="begin"/>
                            </w:r>
                            <w:r>
                              <w:instrText xml:space="preserve"> SEQ Figure \* ARABIC </w:instrText>
                            </w:r>
                            <w:r>
                              <w:fldChar w:fldCharType="separate"/>
                            </w:r>
                            <w:ins w:id="2285" w:author="Dr. Carsten Franke" w:date="2021-04-09T18:53:00Z">
                              <w:r w:rsidR="0029329F">
                                <w:rPr>
                                  <w:noProof/>
                                </w:rPr>
                                <w:t>62</w:t>
                              </w:r>
                            </w:ins>
                            <w:del w:id="2286" w:author="Dr. Carsten Franke" w:date="2021-04-09T18:53:00Z">
                              <w:r w:rsidDel="0029329F">
                                <w:rPr>
                                  <w:noProof/>
                                </w:rPr>
                                <w:delText>58</w:delText>
                              </w:r>
                            </w:del>
                            <w:r>
                              <w:fldChar w:fldCharType="end"/>
                            </w:r>
                            <w:r>
                              <w:t>: Overlap Weld Sheet Layout</w:t>
                            </w:r>
                            <w:bookmarkEnd w:id="2282"/>
                            <w:bookmarkEnd w:id="2283"/>
                            <w:bookmarkEnd w:id="2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680FFD1D" w:rsidR="00DF5BF0" w:rsidRPr="0079510C" w:rsidRDefault="00DF5BF0" w:rsidP="002A71CD">
                      <w:pPr>
                        <w:pStyle w:val="Beschriftung"/>
                        <w:rPr>
                          <w:noProof/>
                          <w:sz w:val="24"/>
                          <w:szCs w:val="26"/>
                        </w:rPr>
                      </w:pPr>
                      <w:bookmarkStart w:id="2287" w:name="_Toc3557135"/>
                      <w:bookmarkStart w:id="2288" w:name="_Toc34747388"/>
                      <w:bookmarkStart w:id="2289" w:name="_Toc68887593"/>
                      <w:r>
                        <w:t xml:space="preserve">Figure </w:t>
                      </w:r>
                      <w:r>
                        <w:fldChar w:fldCharType="begin"/>
                      </w:r>
                      <w:r>
                        <w:instrText xml:space="preserve"> SEQ Figure \* ARABIC </w:instrText>
                      </w:r>
                      <w:r>
                        <w:fldChar w:fldCharType="separate"/>
                      </w:r>
                      <w:ins w:id="2290" w:author="Dr. Carsten Franke" w:date="2021-04-09T18:53:00Z">
                        <w:r w:rsidR="0029329F">
                          <w:rPr>
                            <w:noProof/>
                          </w:rPr>
                          <w:t>62</w:t>
                        </w:r>
                      </w:ins>
                      <w:del w:id="2291" w:author="Dr. Carsten Franke" w:date="2021-04-09T18:53:00Z">
                        <w:r w:rsidDel="0029329F">
                          <w:rPr>
                            <w:noProof/>
                          </w:rPr>
                          <w:delText>58</w:delText>
                        </w:r>
                      </w:del>
                      <w:r>
                        <w:fldChar w:fldCharType="end"/>
                      </w:r>
                      <w:r>
                        <w:t>: Overlap Weld Sheet Layout</w:t>
                      </w:r>
                      <w:bookmarkEnd w:id="2287"/>
                      <w:bookmarkEnd w:id="2288"/>
                      <w:bookmarkEnd w:id="228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467EC61D">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088311FE">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40C1AB2E" w:rsidR="00DF5BF0" w:rsidRPr="00A00F34" w:rsidRDefault="00DF5BF0" w:rsidP="002A71CD">
                            <w:pPr>
                              <w:pStyle w:val="Beschriftung"/>
                              <w:rPr>
                                <w:noProof/>
                                <w:szCs w:val="24"/>
                              </w:rPr>
                            </w:pPr>
                            <w:bookmarkStart w:id="2292" w:name="_Toc3557136"/>
                            <w:bookmarkStart w:id="2293" w:name="_Toc34747389"/>
                            <w:bookmarkStart w:id="2294" w:name="_Toc68887594"/>
                            <w:r>
                              <w:t xml:space="preserve">Figure </w:t>
                            </w:r>
                            <w:r>
                              <w:fldChar w:fldCharType="begin"/>
                            </w:r>
                            <w:r>
                              <w:instrText xml:space="preserve"> SEQ Figure \* ARABIC </w:instrText>
                            </w:r>
                            <w:r>
                              <w:fldChar w:fldCharType="separate"/>
                            </w:r>
                            <w:ins w:id="2295" w:author="Dr. Carsten Franke" w:date="2021-04-09T18:53:00Z">
                              <w:r w:rsidR="0029329F">
                                <w:rPr>
                                  <w:noProof/>
                                </w:rPr>
                                <w:t>63</w:t>
                              </w:r>
                            </w:ins>
                            <w:del w:id="2296" w:author="Dr. Carsten Franke" w:date="2021-04-09T18:53:00Z">
                              <w:r w:rsidDel="0029329F">
                                <w:rPr>
                                  <w:noProof/>
                                </w:rPr>
                                <w:delText>59</w:delText>
                              </w:r>
                            </w:del>
                            <w:r>
                              <w:fldChar w:fldCharType="end"/>
                            </w:r>
                            <w:r>
                              <w:t>: Overlap Weld Parameters</w:t>
                            </w:r>
                            <w:bookmarkEnd w:id="2292"/>
                            <w:bookmarkEnd w:id="2293"/>
                            <w:bookmarkEnd w:id="2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40C1AB2E" w:rsidR="00DF5BF0" w:rsidRPr="00A00F34" w:rsidRDefault="00DF5BF0" w:rsidP="002A71CD">
                      <w:pPr>
                        <w:pStyle w:val="Beschriftung"/>
                        <w:rPr>
                          <w:noProof/>
                          <w:szCs w:val="24"/>
                        </w:rPr>
                      </w:pPr>
                      <w:bookmarkStart w:id="2297" w:name="_Toc3557136"/>
                      <w:bookmarkStart w:id="2298" w:name="_Toc34747389"/>
                      <w:bookmarkStart w:id="2299" w:name="_Toc68887594"/>
                      <w:r>
                        <w:t xml:space="preserve">Figure </w:t>
                      </w:r>
                      <w:r>
                        <w:fldChar w:fldCharType="begin"/>
                      </w:r>
                      <w:r>
                        <w:instrText xml:space="preserve"> SEQ Figure \* ARABIC </w:instrText>
                      </w:r>
                      <w:r>
                        <w:fldChar w:fldCharType="separate"/>
                      </w:r>
                      <w:ins w:id="2300" w:author="Dr. Carsten Franke" w:date="2021-04-09T18:53:00Z">
                        <w:r w:rsidR="0029329F">
                          <w:rPr>
                            <w:noProof/>
                          </w:rPr>
                          <w:t>63</w:t>
                        </w:r>
                      </w:ins>
                      <w:del w:id="2301" w:author="Dr. Carsten Franke" w:date="2021-04-09T18:53:00Z">
                        <w:r w:rsidDel="0029329F">
                          <w:rPr>
                            <w:noProof/>
                          </w:rPr>
                          <w:delText>59</w:delText>
                        </w:r>
                      </w:del>
                      <w:r>
                        <w:fldChar w:fldCharType="end"/>
                      </w:r>
                      <w:r>
                        <w:t>: Overlap Weld Parameters</w:t>
                      </w:r>
                      <w:bookmarkEnd w:id="2297"/>
                      <w:bookmarkEnd w:id="2298"/>
                      <w:bookmarkEnd w:id="229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9500853"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67B148CD" w:rsidR="00F3716C" w:rsidRDefault="00F3716C" w:rsidP="00F3716C">
      <w:pPr>
        <w:pStyle w:val="Beschriftung"/>
        <w:spacing w:before="120"/>
      </w:pPr>
      <w:bookmarkStart w:id="2302" w:name="_Toc3566506"/>
      <w:bookmarkStart w:id="2303" w:name="_Toc34747508"/>
      <w:bookmarkStart w:id="2304" w:name="_Toc68887720"/>
      <w:r>
        <w:t xml:space="preserve">Table </w:t>
      </w:r>
      <w:r w:rsidR="00ED469A">
        <w:fldChar w:fldCharType="begin"/>
      </w:r>
      <w:r w:rsidR="00ED469A">
        <w:instrText xml:space="preserve"> SEQ Table \* ARABIC </w:instrText>
      </w:r>
      <w:r w:rsidR="00ED469A">
        <w:fldChar w:fldCharType="separate"/>
      </w:r>
      <w:r w:rsidR="00F65AE1">
        <w:rPr>
          <w:noProof/>
        </w:rPr>
        <w:t>105</w:t>
      </w:r>
      <w:r w:rsidR="00ED469A">
        <w:fldChar w:fldCharType="end"/>
      </w:r>
      <w:r>
        <w:t>:</w:t>
      </w:r>
      <w:r w:rsidR="007C7FBC">
        <w:t xml:space="preserve"> Parameters of Overlap Weld</w:t>
      </w:r>
      <w:bookmarkEnd w:id="2302"/>
      <w:bookmarkEnd w:id="2303"/>
      <w:bookmarkEnd w:id="2304"/>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305" w:name="_Toc338939112"/>
      <w:bookmarkStart w:id="2306" w:name="_Toc3557038"/>
      <w:bookmarkStart w:id="2307" w:name="_Toc34747288"/>
      <w:bookmarkStart w:id="2308" w:name="_Toc68887489"/>
      <w:r w:rsidRPr="007055D9">
        <w:t>Single Sided Double Overlap Weld</w:t>
      </w:r>
      <w:bookmarkEnd w:id="2305"/>
      <w:bookmarkEnd w:id="2306"/>
      <w:bookmarkEnd w:id="2307"/>
      <w:bookmarkEnd w:id="2308"/>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2755ED61">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26806D3E">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087FAC28" w:rsidR="00DF5BF0" w:rsidRPr="008B5970" w:rsidRDefault="00DF5BF0" w:rsidP="007C7FBC">
                            <w:pPr>
                              <w:pStyle w:val="Beschriftung"/>
                              <w:rPr>
                                <w:noProof/>
                                <w:sz w:val="24"/>
                                <w:szCs w:val="26"/>
                              </w:rPr>
                            </w:pPr>
                            <w:bookmarkStart w:id="2309" w:name="_Toc3557137"/>
                            <w:bookmarkStart w:id="2310" w:name="_Toc34747390"/>
                            <w:bookmarkStart w:id="2311" w:name="_Toc68887595"/>
                            <w:r>
                              <w:t xml:space="preserve">Figure </w:t>
                            </w:r>
                            <w:r>
                              <w:fldChar w:fldCharType="begin"/>
                            </w:r>
                            <w:r>
                              <w:instrText xml:space="preserve"> SEQ Figure \* ARABIC </w:instrText>
                            </w:r>
                            <w:r>
                              <w:fldChar w:fldCharType="separate"/>
                            </w:r>
                            <w:ins w:id="2312" w:author="Dr. Carsten Franke" w:date="2021-04-09T18:53:00Z">
                              <w:r w:rsidR="0029329F">
                                <w:rPr>
                                  <w:noProof/>
                                </w:rPr>
                                <w:t>64</w:t>
                              </w:r>
                            </w:ins>
                            <w:del w:id="2313" w:author="Dr. Carsten Franke" w:date="2021-04-09T18:53:00Z">
                              <w:r w:rsidDel="0029329F">
                                <w:rPr>
                                  <w:noProof/>
                                </w:rPr>
                                <w:delText>60</w:delText>
                              </w:r>
                            </w:del>
                            <w:r>
                              <w:fldChar w:fldCharType="end"/>
                            </w:r>
                            <w:r>
                              <w:t xml:space="preserve">: </w:t>
                            </w:r>
                            <w:r w:rsidRPr="007055D9">
                              <w:t>Single Sided Double Overlap Weld</w:t>
                            </w:r>
                            <w:bookmarkEnd w:id="2309"/>
                            <w:bookmarkEnd w:id="2310"/>
                            <w:bookmarkEnd w:id="2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087FAC28" w:rsidR="00DF5BF0" w:rsidRPr="008B5970" w:rsidRDefault="00DF5BF0" w:rsidP="007C7FBC">
                      <w:pPr>
                        <w:pStyle w:val="Beschriftung"/>
                        <w:rPr>
                          <w:noProof/>
                          <w:sz w:val="24"/>
                          <w:szCs w:val="26"/>
                        </w:rPr>
                      </w:pPr>
                      <w:bookmarkStart w:id="2314" w:name="_Toc3557137"/>
                      <w:bookmarkStart w:id="2315" w:name="_Toc34747390"/>
                      <w:bookmarkStart w:id="2316" w:name="_Toc68887595"/>
                      <w:r>
                        <w:t xml:space="preserve">Figure </w:t>
                      </w:r>
                      <w:r>
                        <w:fldChar w:fldCharType="begin"/>
                      </w:r>
                      <w:r>
                        <w:instrText xml:space="preserve"> SEQ Figure \* ARABIC </w:instrText>
                      </w:r>
                      <w:r>
                        <w:fldChar w:fldCharType="separate"/>
                      </w:r>
                      <w:ins w:id="2317" w:author="Dr. Carsten Franke" w:date="2021-04-09T18:53:00Z">
                        <w:r w:rsidR="0029329F">
                          <w:rPr>
                            <w:noProof/>
                          </w:rPr>
                          <w:t>64</w:t>
                        </w:r>
                      </w:ins>
                      <w:del w:id="2318" w:author="Dr. Carsten Franke" w:date="2021-04-09T18:53:00Z">
                        <w:r w:rsidDel="0029329F">
                          <w:rPr>
                            <w:noProof/>
                          </w:rPr>
                          <w:delText>60</w:delText>
                        </w:r>
                      </w:del>
                      <w:r>
                        <w:fldChar w:fldCharType="end"/>
                      </w:r>
                      <w:r>
                        <w:t xml:space="preserve">: </w:t>
                      </w:r>
                      <w:r w:rsidRPr="007055D9">
                        <w:t>Single Sided Double Overlap Weld</w:t>
                      </w:r>
                      <w:bookmarkEnd w:id="2314"/>
                      <w:bookmarkEnd w:id="2315"/>
                      <w:bookmarkEnd w:id="231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27EBB68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18C6D63A">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1F153FD8">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328DD634" w:rsidR="00DF5BF0" w:rsidRPr="008D09AE" w:rsidRDefault="00DF5BF0" w:rsidP="00044694">
                            <w:pPr>
                              <w:pStyle w:val="Beschriftung"/>
                              <w:rPr>
                                <w:noProof/>
                                <w:szCs w:val="24"/>
                              </w:rPr>
                            </w:pPr>
                            <w:bookmarkStart w:id="2319" w:name="_Toc3557138"/>
                            <w:bookmarkStart w:id="2320" w:name="_Toc34747391"/>
                            <w:bookmarkStart w:id="2321" w:name="_Toc68887596"/>
                            <w:r>
                              <w:t xml:space="preserve">Figure </w:t>
                            </w:r>
                            <w:r>
                              <w:fldChar w:fldCharType="begin"/>
                            </w:r>
                            <w:r>
                              <w:instrText xml:space="preserve"> SEQ Figure \* ARABIC </w:instrText>
                            </w:r>
                            <w:r>
                              <w:fldChar w:fldCharType="separate"/>
                            </w:r>
                            <w:ins w:id="2322" w:author="Dr. Carsten Franke" w:date="2021-04-09T18:53:00Z">
                              <w:r w:rsidR="0029329F">
                                <w:rPr>
                                  <w:noProof/>
                                </w:rPr>
                                <w:t>65</w:t>
                              </w:r>
                            </w:ins>
                            <w:del w:id="2323" w:author="Dr. Carsten Franke" w:date="2021-04-09T18:53:00Z">
                              <w:r w:rsidDel="0029329F">
                                <w:rPr>
                                  <w:noProof/>
                                </w:rPr>
                                <w:delText>61</w:delText>
                              </w:r>
                            </w:del>
                            <w:r>
                              <w:fldChar w:fldCharType="end"/>
                            </w:r>
                            <w:r>
                              <w:t>: Overlap Weld Parameters</w:t>
                            </w:r>
                            <w:bookmarkEnd w:id="2319"/>
                            <w:bookmarkEnd w:id="2320"/>
                            <w:bookmarkEnd w:id="2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328DD634" w:rsidR="00DF5BF0" w:rsidRPr="008D09AE" w:rsidRDefault="00DF5BF0" w:rsidP="00044694">
                      <w:pPr>
                        <w:pStyle w:val="Beschriftung"/>
                        <w:rPr>
                          <w:noProof/>
                          <w:szCs w:val="24"/>
                        </w:rPr>
                      </w:pPr>
                      <w:bookmarkStart w:id="2324" w:name="_Toc3557138"/>
                      <w:bookmarkStart w:id="2325" w:name="_Toc34747391"/>
                      <w:bookmarkStart w:id="2326" w:name="_Toc68887596"/>
                      <w:r>
                        <w:t xml:space="preserve">Figure </w:t>
                      </w:r>
                      <w:r>
                        <w:fldChar w:fldCharType="begin"/>
                      </w:r>
                      <w:r>
                        <w:instrText xml:space="preserve"> SEQ Figure \* ARABIC </w:instrText>
                      </w:r>
                      <w:r>
                        <w:fldChar w:fldCharType="separate"/>
                      </w:r>
                      <w:ins w:id="2327" w:author="Dr. Carsten Franke" w:date="2021-04-09T18:53:00Z">
                        <w:r w:rsidR="0029329F">
                          <w:rPr>
                            <w:noProof/>
                          </w:rPr>
                          <w:t>65</w:t>
                        </w:r>
                      </w:ins>
                      <w:del w:id="2328" w:author="Dr. Carsten Franke" w:date="2021-04-09T18:53:00Z">
                        <w:r w:rsidDel="0029329F">
                          <w:rPr>
                            <w:noProof/>
                          </w:rPr>
                          <w:delText>61</w:delText>
                        </w:r>
                      </w:del>
                      <w:r>
                        <w:fldChar w:fldCharType="end"/>
                      </w:r>
                      <w:r>
                        <w:t>: Overlap Weld Parameters</w:t>
                      </w:r>
                      <w:bookmarkEnd w:id="2324"/>
                      <w:bookmarkEnd w:id="2325"/>
                      <w:bookmarkEnd w:id="2326"/>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9500854"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B438AFF" w:rsidR="00F3716C" w:rsidRDefault="00F3716C" w:rsidP="00F3716C">
      <w:pPr>
        <w:pStyle w:val="Beschriftung"/>
        <w:spacing w:before="120"/>
      </w:pPr>
      <w:bookmarkStart w:id="2329" w:name="_Toc3566507"/>
      <w:bookmarkStart w:id="2330" w:name="_Toc34747509"/>
      <w:bookmarkStart w:id="2331" w:name="_Toc68887721"/>
      <w:r>
        <w:t xml:space="preserve">Table </w:t>
      </w:r>
      <w:r w:rsidR="00ED469A">
        <w:fldChar w:fldCharType="begin"/>
      </w:r>
      <w:r w:rsidR="00ED469A">
        <w:instrText xml:space="preserve"> SEQ Table \* ARABIC </w:instrText>
      </w:r>
      <w:r w:rsidR="00ED469A">
        <w:fldChar w:fldCharType="separate"/>
      </w:r>
      <w:r w:rsidR="00F65AE1">
        <w:rPr>
          <w:noProof/>
        </w:rPr>
        <w:t>106</w:t>
      </w:r>
      <w:r w:rsidR="00ED469A">
        <w:fldChar w:fldCharType="end"/>
      </w:r>
      <w:r w:rsidR="00044694">
        <w:t xml:space="preserve">: Parameters of </w:t>
      </w:r>
      <w:r w:rsidR="00044694" w:rsidRPr="007055D9">
        <w:t>Single Sided Double Overlap Weld</w:t>
      </w:r>
      <w:bookmarkEnd w:id="2329"/>
      <w:bookmarkEnd w:id="2330"/>
      <w:bookmarkEnd w:id="233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332" w:name="_Toc338939113"/>
      <w:bookmarkStart w:id="2333" w:name="_Toc3557039"/>
      <w:bookmarkStart w:id="2334" w:name="_Toc34747289"/>
      <w:bookmarkStart w:id="2335" w:name="_Toc68887490"/>
      <w:r w:rsidRPr="007055D9">
        <w:t>Double Sided Double Overlap Weld</w:t>
      </w:r>
      <w:bookmarkEnd w:id="2332"/>
      <w:bookmarkEnd w:id="2333"/>
      <w:bookmarkEnd w:id="2334"/>
      <w:bookmarkEnd w:id="2335"/>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0D3F13F8">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47EDC40B">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2906D642" w:rsidR="00DF5BF0" w:rsidRPr="000A25D4" w:rsidRDefault="00DF5BF0" w:rsidP="00044694">
                            <w:pPr>
                              <w:pStyle w:val="Beschriftung"/>
                              <w:rPr>
                                <w:noProof/>
                                <w:sz w:val="24"/>
                                <w:szCs w:val="26"/>
                              </w:rPr>
                            </w:pPr>
                            <w:bookmarkStart w:id="2336" w:name="_Toc3557139"/>
                            <w:bookmarkStart w:id="2337" w:name="_Toc34747392"/>
                            <w:bookmarkStart w:id="2338" w:name="_Toc68887597"/>
                            <w:r>
                              <w:t xml:space="preserve">Figure </w:t>
                            </w:r>
                            <w:r>
                              <w:fldChar w:fldCharType="begin"/>
                            </w:r>
                            <w:r>
                              <w:instrText xml:space="preserve"> SEQ Figure \* ARABIC </w:instrText>
                            </w:r>
                            <w:r>
                              <w:fldChar w:fldCharType="separate"/>
                            </w:r>
                            <w:ins w:id="2339" w:author="Dr. Carsten Franke" w:date="2021-04-09T18:53:00Z">
                              <w:r w:rsidR="0029329F">
                                <w:rPr>
                                  <w:noProof/>
                                </w:rPr>
                                <w:t>66</w:t>
                              </w:r>
                            </w:ins>
                            <w:del w:id="2340" w:author="Dr. Carsten Franke" w:date="2021-04-09T18:53:00Z">
                              <w:r w:rsidDel="0029329F">
                                <w:rPr>
                                  <w:noProof/>
                                </w:rPr>
                                <w:delText>62</w:delText>
                              </w:r>
                            </w:del>
                            <w:r>
                              <w:fldChar w:fldCharType="end"/>
                            </w:r>
                            <w:r>
                              <w:t xml:space="preserve">: </w:t>
                            </w:r>
                            <w:r w:rsidRPr="007055D9">
                              <w:t>Double Sided Double Overlap Weld</w:t>
                            </w:r>
                            <w:bookmarkEnd w:id="2336"/>
                            <w:bookmarkEnd w:id="2337"/>
                            <w:bookmarkEnd w:id="2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2906D642" w:rsidR="00DF5BF0" w:rsidRPr="000A25D4" w:rsidRDefault="00DF5BF0" w:rsidP="00044694">
                      <w:pPr>
                        <w:pStyle w:val="Beschriftung"/>
                        <w:rPr>
                          <w:noProof/>
                          <w:sz w:val="24"/>
                          <w:szCs w:val="26"/>
                        </w:rPr>
                      </w:pPr>
                      <w:bookmarkStart w:id="2341" w:name="_Toc3557139"/>
                      <w:bookmarkStart w:id="2342" w:name="_Toc34747392"/>
                      <w:bookmarkStart w:id="2343" w:name="_Toc68887597"/>
                      <w:r>
                        <w:t xml:space="preserve">Figure </w:t>
                      </w:r>
                      <w:r>
                        <w:fldChar w:fldCharType="begin"/>
                      </w:r>
                      <w:r>
                        <w:instrText xml:space="preserve"> SEQ Figure \* ARABIC </w:instrText>
                      </w:r>
                      <w:r>
                        <w:fldChar w:fldCharType="separate"/>
                      </w:r>
                      <w:ins w:id="2344" w:author="Dr. Carsten Franke" w:date="2021-04-09T18:53:00Z">
                        <w:r w:rsidR="0029329F">
                          <w:rPr>
                            <w:noProof/>
                          </w:rPr>
                          <w:t>66</w:t>
                        </w:r>
                      </w:ins>
                      <w:del w:id="2345" w:author="Dr. Carsten Franke" w:date="2021-04-09T18:53:00Z">
                        <w:r w:rsidDel="0029329F">
                          <w:rPr>
                            <w:noProof/>
                          </w:rPr>
                          <w:delText>62</w:delText>
                        </w:r>
                      </w:del>
                      <w:r>
                        <w:fldChar w:fldCharType="end"/>
                      </w:r>
                      <w:r>
                        <w:t xml:space="preserve">: </w:t>
                      </w:r>
                      <w:r w:rsidRPr="007055D9">
                        <w:t>Double Sided Double Overlap Weld</w:t>
                      </w:r>
                      <w:bookmarkEnd w:id="2341"/>
                      <w:bookmarkEnd w:id="2342"/>
                      <w:bookmarkEnd w:id="2343"/>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0786C79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58A4C84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44A3F10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4BD47BA" w:rsidR="00DF5BF0" w:rsidRPr="00F739B3" w:rsidRDefault="00DF5BF0" w:rsidP="00044694">
                            <w:pPr>
                              <w:pStyle w:val="Beschriftung"/>
                              <w:rPr>
                                <w:noProof/>
                                <w:szCs w:val="24"/>
                              </w:rPr>
                            </w:pPr>
                            <w:bookmarkStart w:id="2346" w:name="_Toc3557140"/>
                            <w:bookmarkStart w:id="2347" w:name="_Toc34747393"/>
                            <w:bookmarkStart w:id="2348" w:name="_Toc68887598"/>
                            <w:r>
                              <w:t xml:space="preserve">Figure </w:t>
                            </w:r>
                            <w:r>
                              <w:fldChar w:fldCharType="begin"/>
                            </w:r>
                            <w:r>
                              <w:instrText xml:space="preserve"> SEQ Figure \* ARABIC </w:instrText>
                            </w:r>
                            <w:r>
                              <w:fldChar w:fldCharType="separate"/>
                            </w:r>
                            <w:ins w:id="2349" w:author="Dr. Carsten Franke" w:date="2021-04-09T18:53:00Z">
                              <w:r w:rsidR="0029329F">
                                <w:rPr>
                                  <w:noProof/>
                                </w:rPr>
                                <w:t>67</w:t>
                              </w:r>
                            </w:ins>
                            <w:del w:id="2350" w:author="Dr. Carsten Franke" w:date="2021-04-09T18:53:00Z">
                              <w:r w:rsidDel="0029329F">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2346"/>
                            <w:bookmarkEnd w:id="2347"/>
                            <w:bookmarkEnd w:id="2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54BD47BA" w:rsidR="00DF5BF0" w:rsidRPr="00F739B3" w:rsidRDefault="00DF5BF0" w:rsidP="00044694">
                      <w:pPr>
                        <w:pStyle w:val="Beschriftung"/>
                        <w:rPr>
                          <w:noProof/>
                          <w:szCs w:val="24"/>
                        </w:rPr>
                      </w:pPr>
                      <w:bookmarkStart w:id="2351" w:name="_Toc3557140"/>
                      <w:bookmarkStart w:id="2352" w:name="_Toc34747393"/>
                      <w:bookmarkStart w:id="2353" w:name="_Toc68887598"/>
                      <w:r>
                        <w:t xml:space="preserve">Figure </w:t>
                      </w:r>
                      <w:r>
                        <w:fldChar w:fldCharType="begin"/>
                      </w:r>
                      <w:r>
                        <w:instrText xml:space="preserve"> SEQ Figure \* ARABIC </w:instrText>
                      </w:r>
                      <w:r>
                        <w:fldChar w:fldCharType="separate"/>
                      </w:r>
                      <w:ins w:id="2354" w:author="Dr. Carsten Franke" w:date="2021-04-09T18:53:00Z">
                        <w:r w:rsidR="0029329F">
                          <w:rPr>
                            <w:noProof/>
                          </w:rPr>
                          <w:t>67</w:t>
                        </w:r>
                      </w:ins>
                      <w:del w:id="2355" w:author="Dr. Carsten Franke" w:date="2021-04-09T18:53:00Z">
                        <w:r w:rsidDel="0029329F">
                          <w:rPr>
                            <w:noProof/>
                          </w:rPr>
                          <w:delText>63</w:delText>
                        </w:r>
                      </w:del>
                      <w:r>
                        <w:fldChar w:fldCharType="end"/>
                      </w:r>
                      <w:r>
                        <w:t xml:space="preserve">: Parameters of </w:t>
                      </w:r>
                      <w:proofErr w:type="gramStart"/>
                      <w:r w:rsidRPr="007055D9">
                        <w:t>Double Sided</w:t>
                      </w:r>
                      <w:proofErr w:type="gramEnd"/>
                      <w:r w:rsidRPr="007055D9">
                        <w:t xml:space="preserve"> Double Overlap Weld</w:t>
                      </w:r>
                      <w:bookmarkEnd w:id="2351"/>
                      <w:bookmarkEnd w:id="2352"/>
                      <w:bookmarkEnd w:id="235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9500855"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36A2FEA9" w:rsidR="00044694" w:rsidRDefault="00044694" w:rsidP="00044694">
      <w:pPr>
        <w:pStyle w:val="Beschriftung"/>
        <w:spacing w:before="120"/>
      </w:pPr>
      <w:bookmarkStart w:id="2356" w:name="_Toc3566508"/>
      <w:bookmarkStart w:id="2357" w:name="_Toc34747510"/>
      <w:bookmarkStart w:id="2358" w:name="_Toc68887722"/>
      <w:r>
        <w:t xml:space="preserve">Table </w:t>
      </w:r>
      <w:r w:rsidR="00ED469A">
        <w:fldChar w:fldCharType="begin"/>
      </w:r>
      <w:r w:rsidR="00ED469A">
        <w:instrText xml:space="preserve"> SEQ Table \* ARABIC </w:instrText>
      </w:r>
      <w:r w:rsidR="00ED469A">
        <w:fldChar w:fldCharType="separate"/>
      </w:r>
      <w:r w:rsidR="00F65AE1">
        <w:rPr>
          <w:noProof/>
        </w:rPr>
        <w:t>107</w:t>
      </w:r>
      <w:r w:rsidR="00ED469A">
        <w:fldChar w:fldCharType="end"/>
      </w:r>
      <w:r>
        <w:t xml:space="preserve">: Parameters of </w:t>
      </w:r>
      <w:proofErr w:type="gramStart"/>
      <w:r w:rsidRPr="007055D9">
        <w:t>Double Sided</w:t>
      </w:r>
      <w:proofErr w:type="gramEnd"/>
      <w:r w:rsidRPr="007055D9">
        <w:t xml:space="preserve"> Double Overlap Weld</w:t>
      </w:r>
      <w:bookmarkEnd w:id="2356"/>
      <w:bookmarkEnd w:id="2357"/>
      <w:bookmarkEnd w:id="2358"/>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359" w:name="_Toc338939196"/>
      <w:bookmarkStart w:id="2360" w:name="_Toc3557040"/>
      <w:bookmarkStart w:id="2361" w:name="_Toc34747290"/>
      <w:bookmarkStart w:id="2362" w:name="_Toc68887491"/>
      <w:r w:rsidRPr="007055D9">
        <w:t>Attributes</w:t>
      </w:r>
      <w:bookmarkEnd w:id="2359"/>
      <w:bookmarkEnd w:id="2360"/>
      <w:bookmarkEnd w:id="2361"/>
      <w:bookmarkEnd w:id="2362"/>
    </w:p>
    <w:p w14:paraId="54EB1FE0" w14:textId="38DCBA66" w:rsidR="0006113C" w:rsidRPr="007055D9" w:rsidRDefault="00157A42" w:rsidP="00AB2606">
      <w:pPr>
        <w:pStyle w:val="berschrift5"/>
        <w:keepNext/>
      </w:pPr>
      <w:bookmarkStart w:id="2363" w:name="_Toc338939198"/>
      <w:r w:rsidRPr="007055D9">
        <w:t xml:space="preserve">Attribute </w:t>
      </w:r>
      <w:r w:rsidR="00194316">
        <w:t>"</w:t>
      </w:r>
      <w:r w:rsidRPr="007055D9">
        <w:t>b</w:t>
      </w:r>
      <w:r w:rsidR="0006113C" w:rsidRPr="007055D9">
        <w:t>ase</w:t>
      </w:r>
      <w:bookmarkEnd w:id="2363"/>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364" w:name="_Toc338939199"/>
      <w:r w:rsidRPr="007055D9">
        <w:t xml:space="preserve">Attribute </w:t>
      </w:r>
      <w:r w:rsidR="00194316">
        <w:t>"</w:t>
      </w:r>
      <w:proofErr w:type="spellStart"/>
      <w:r w:rsidRPr="007055D9">
        <w:t>t</w:t>
      </w:r>
      <w:r w:rsidR="0006113C" w:rsidRPr="007055D9">
        <w:t>echnology</w:t>
      </w:r>
      <w:bookmarkEnd w:id="2364"/>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365" w:name="_Toc338939200"/>
      <w:bookmarkStart w:id="2366" w:name="_Toc3557041"/>
      <w:bookmarkStart w:id="2367" w:name="_Toc34747291"/>
      <w:bookmarkStart w:id="2368" w:name="_Toc68887492"/>
      <w:r w:rsidRPr="007055D9">
        <w:t xml:space="preserve">Element </w:t>
      </w:r>
      <w:r w:rsidR="00194316">
        <w:t>"</w:t>
      </w:r>
      <w:proofErr w:type="spellStart"/>
      <w:r w:rsidRPr="007055D9">
        <w:t>weld_position</w:t>
      </w:r>
      <w:bookmarkEnd w:id="2365"/>
      <w:bookmarkEnd w:id="2366"/>
      <w:proofErr w:type="spellEnd"/>
      <w:r w:rsidR="00194316">
        <w:t>"</w:t>
      </w:r>
      <w:bookmarkEnd w:id="2367"/>
      <w:bookmarkEnd w:id="2368"/>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8A8036C" w:rsidR="00184B77" w:rsidRDefault="00184B77" w:rsidP="00044694">
      <w:pPr>
        <w:pStyle w:val="Beschriftung"/>
        <w:spacing w:before="120"/>
      </w:pPr>
      <w:bookmarkStart w:id="2369" w:name="_Toc3566509"/>
      <w:bookmarkStart w:id="2370" w:name="_Toc34747511"/>
      <w:bookmarkStart w:id="2371" w:name="_Toc338939203"/>
      <w:bookmarkStart w:id="2372" w:name="_Toc68887723"/>
      <w:r>
        <w:t xml:space="preserve">Table </w:t>
      </w:r>
      <w:r w:rsidR="00ED469A">
        <w:fldChar w:fldCharType="begin"/>
      </w:r>
      <w:r w:rsidR="00ED469A">
        <w:instrText xml:space="preserve"> SEQ Table \* ARABIC </w:instrText>
      </w:r>
      <w:r w:rsidR="00ED469A">
        <w:fldChar w:fldCharType="separate"/>
      </w:r>
      <w:r w:rsidR="00F65AE1">
        <w:rPr>
          <w:noProof/>
        </w:rPr>
        <w:t>108</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369"/>
      <w:bookmarkEnd w:id="2370"/>
      <w:bookmarkEnd w:id="237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41D71A4C"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F65AE1" w:rsidRPr="00F65AE1">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371"/>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373" w:name="_Toc338939204"/>
      <w:r w:rsidRPr="007055D9">
        <w:t xml:space="preserve">Attribute </w:t>
      </w:r>
      <w:r w:rsidR="00194316">
        <w:t>"</w:t>
      </w:r>
      <w:proofErr w:type="spellStart"/>
      <w:r w:rsidRPr="007055D9">
        <w:t>thickness</w:t>
      </w:r>
      <w:bookmarkEnd w:id="2373"/>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374" w:name="_Toc338939205"/>
      <w:r w:rsidRPr="007055D9">
        <w:t xml:space="preserve">Attribute </w:t>
      </w:r>
      <w:r w:rsidR="00194316">
        <w:t>"</w:t>
      </w:r>
      <w:r w:rsidRPr="007055D9">
        <w:t>angle</w:t>
      </w:r>
      <w:bookmarkEnd w:id="2374"/>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375" w:name="_Toc338939206"/>
      <w:r w:rsidRPr="007055D9">
        <w:t xml:space="preserve">Attribute </w:t>
      </w:r>
      <w:r w:rsidR="00194316">
        <w:t>"</w:t>
      </w:r>
      <w:proofErr w:type="spellStart"/>
      <w:r w:rsidRPr="007055D9">
        <w:t>shape</w:t>
      </w:r>
      <w:bookmarkEnd w:id="2375"/>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376" w:name="_Toc338939207"/>
      <w:r w:rsidRPr="007055D9">
        <w:t xml:space="preserve">Attribute </w:t>
      </w:r>
      <w:r w:rsidR="00194316">
        <w:t>"</w:t>
      </w:r>
      <w:proofErr w:type="spellStart"/>
      <w:r w:rsidRPr="007055D9">
        <w:t>penetration</w:t>
      </w:r>
      <w:bookmarkEnd w:id="2376"/>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377" w:name="_Toc338939209"/>
      <w:r w:rsidRPr="007055D9">
        <w:t xml:space="preserve">Attribute </w:t>
      </w:r>
      <w:r w:rsidR="00194316">
        <w:t>"</w:t>
      </w:r>
      <w:proofErr w:type="spellStart"/>
      <w:r w:rsidRPr="007055D9">
        <w:t>filler</w:t>
      </w:r>
      <w:bookmarkEnd w:id="2377"/>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378" w:name="WeldDefinitionYJoint"/>
      <w:bookmarkStart w:id="2379" w:name="_Toc3557042"/>
      <w:bookmarkStart w:id="2380" w:name="_Toc34747292"/>
      <w:bookmarkStart w:id="2381" w:name="_Toc288200767"/>
      <w:bookmarkStart w:id="2382" w:name="_Toc338939114"/>
      <w:bookmarkStart w:id="2383" w:name="_Toc68887493"/>
      <w:bookmarkEnd w:id="2378"/>
      <w:r w:rsidRPr="007055D9">
        <w:t xml:space="preserve">Element </w:t>
      </w:r>
      <w:r w:rsidR="00194316">
        <w:t>"</w:t>
      </w:r>
      <w:proofErr w:type="spellStart"/>
      <w:r>
        <w:t>sheet_parameter</w:t>
      </w:r>
      <w:bookmarkEnd w:id="2379"/>
      <w:proofErr w:type="spellEnd"/>
      <w:r w:rsidR="00194316">
        <w:t>"</w:t>
      </w:r>
      <w:bookmarkEnd w:id="2380"/>
      <w:bookmarkEnd w:id="238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642698B3" w:rsidR="00286128" w:rsidRDefault="00286128" w:rsidP="00044694">
      <w:pPr>
        <w:pStyle w:val="Beschriftung"/>
        <w:spacing w:before="120"/>
      </w:pPr>
      <w:bookmarkStart w:id="2384" w:name="_Toc3566510"/>
      <w:bookmarkStart w:id="2385" w:name="_Toc34747512"/>
      <w:bookmarkStart w:id="2386" w:name="_Toc68887724"/>
      <w:r>
        <w:t xml:space="preserve">Table </w:t>
      </w:r>
      <w:r w:rsidR="00ED469A">
        <w:fldChar w:fldCharType="begin"/>
      </w:r>
      <w:r w:rsidR="00ED469A">
        <w:instrText xml:space="preserve"> SEQ Table \* ARABIC </w:instrText>
      </w:r>
      <w:r w:rsidR="00ED469A">
        <w:fldChar w:fldCharType="separate"/>
      </w:r>
      <w:r w:rsidR="00F65AE1">
        <w:rPr>
          <w:noProof/>
        </w:rPr>
        <w:t>109</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384"/>
      <w:bookmarkEnd w:id="2385"/>
      <w:bookmarkEnd w:id="2386"/>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387" w:name="_Toc3557043"/>
      <w:bookmarkStart w:id="2388" w:name="_Toc34747293"/>
      <w:bookmarkStart w:id="2389" w:name="_Toc68887494"/>
      <w:r w:rsidRPr="007055D9">
        <w:t>Y-Joint</w:t>
      </w:r>
      <w:bookmarkEnd w:id="2381"/>
      <w:bookmarkEnd w:id="2382"/>
      <w:bookmarkEnd w:id="2387"/>
      <w:bookmarkEnd w:id="2388"/>
      <w:bookmarkEnd w:id="2389"/>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392" w:name="_Toc3557044"/>
      <w:bookmarkStart w:id="2393" w:name="_Toc34747294"/>
      <w:bookmarkStart w:id="2394" w:name="_Toc68887495"/>
      <w:r w:rsidRPr="007055D9">
        <w:lastRenderedPageBreak/>
        <w:t>Sheet Parameters</w:t>
      </w:r>
      <w:bookmarkEnd w:id="2392"/>
      <w:bookmarkEnd w:id="2393"/>
      <w:bookmarkEnd w:id="239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395" w:name="_Toc3557045"/>
      <w:bookmarkStart w:id="2396" w:name="_Toc34747295"/>
      <w:bookmarkStart w:id="2397" w:name="_Toc68887496"/>
      <w:r w:rsidRPr="007055D9">
        <w:t>Weld Parameters</w:t>
      </w:r>
      <w:bookmarkEnd w:id="2395"/>
      <w:bookmarkEnd w:id="2396"/>
      <w:bookmarkEnd w:id="2397"/>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6062A44F">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1659551A" w:rsidR="00DF5BF0" w:rsidRPr="00973973" w:rsidRDefault="00DF5BF0" w:rsidP="00D25D3B">
                                <w:pPr>
                                  <w:pStyle w:val="Beschriftung"/>
                                  <w:rPr>
                                    <w:noProof/>
                                    <w:szCs w:val="24"/>
                                  </w:rPr>
                                </w:pPr>
                                <w:bookmarkStart w:id="2398" w:name="_Ref7931629"/>
                                <w:bookmarkStart w:id="2399" w:name="_Toc3557141"/>
                                <w:bookmarkStart w:id="2400" w:name="_Toc34747394"/>
                                <w:bookmarkStart w:id="2401" w:name="_Toc68887599"/>
                                <w:r>
                                  <w:t xml:space="preserve">Figure </w:t>
                                </w:r>
                                <w:r>
                                  <w:fldChar w:fldCharType="begin"/>
                                </w:r>
                                <w:r>
                                  <w:instrText xml:space="preserve"> SEQ Figure \* ARABIC </w:instrText>
                                </w:r>
                                <w:r>
                                  <w:fldChar w:fldCharType="separate"/>
                                </w:r>
                                <w:ins w:id="2402" w:author="Dr. Carsten Franke" w:date="2021-04-09T18:53:00Z">
                                  <w:r w:rsidR="0029329F">
                                    <w:rPr>
                                      <w:noProof/>
                                    </w:rPr>
                                    <w:t>69</w:t>
                                  </w:r>
                                </w:ins>
                                <w:del w:id="2403" w:author="Dr. Carsten Franke" w:date="2021-04-09T18:53:00Z">
                                  <w:r w:rsidDel="0029329F">
                                    <w:rPr>
                                      <w:noProof/>
                                    </w:rPr>
                                    <w:delText>64</w:delText>
                                  </w:r>
                                </w:del>
                                <w:r>
                                  <w:fldChar w:fldCharType="end"/>
                                </w:r>
                                <w:bookmarkEnd w:id="2398"/>
                                <w:r>
                                  <w:t>: Y-Joint Sheet Layout</w:t>
                                </w:r>
                                <w:bookmarkEnd w:id="2399"/>
                                <w:bookmarkEnd w:id="2400"/>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361FE61D" w:rsidR="00DF5BF0" w:rsidRPr="008E45EC" w:rsidRDefault="00DF5BF0" w:rsidP="00D25D3B">
                                <w:pPr>
                                  <w:pStyle w:val="Beschriftung"/>
                                  <w:rPr>
                                    <w:noProof/>
                                    <w:szCs w:val="24"/>
                                  </w:rPr>
                                </w:pPr>
                                <w:bookmarkStart w:id="2404" w:name="_Toc3557142"/>
                                <w:bookmarkStart w:id="2405" w:name="_Toc34747395"/>
                                <w:bookmarkStart w:id="2406" w:name="_Toc68887600"/>
                                <w:r>
                                  <w:t xml:space="preserve">Figure </w:t>
                                </w:r>
                                <w:r>
                                  <w:fldChar w:fldCharType="begin"/>
                                </w:r>
                                <w:r>
                                  <w:instrText xml:space="preserve"> SEQ Figure \* ARABIC </w:instrText>
                                </w:r>
                                <w:r>
                                  <w:fldChar w:fldCharType="separate"/>
                                </w:r>
                                <w:ins w:id="2407" w:author="Dr. Carsten Franke" w:date="2021-04-09T18:53:00Z">
                                  <w:r w:rsidR="0029329F">
                                    <w:rPr>
                                      <w:noProof/>
                                    </w:rPr>
                                    <w:t>69</w:t>
                                  </w:r>
                                </w:ins>
                                <w:del w:id="2408" w:author="Dr. Carsten Franke" w:date="2021-04-09T18:53:00Z">
                                  <w:r w:rsidDel="0029329F">
                                    <w:rPr>
                                      <w:noProof/>
                                    </w:rPr>
                                    <w:delText>65</w:delText>
                                  </w:r>
                                </w:del>
                                <w:r>
                                  <w:fldChar w:fldCharType="end"/>
                                </w:r>
                                <w:r>
                                  <w:t>: Parameters of Y-Joint Weld</w:t>
                                </w:r>
                                <w:bookmarkEnd w:id="2404"/>
                                <w:bookmarkEnd w:id="2405"/>
                                <w:bookmarkEnd w:id="2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1659551A" w:rsidR="00DF5BF0" w:rsidRPr="00973973" w:rsidRDefault="00DF5BF0" w:rsidP="00D25D3B">
                          <w:pPr>
                            <w:pStyle w:val="Beschriftung"/>
                            <w:rPr>
                              <w:noProof/>
                              <w:szCs w:val="24"/>
                            </w:rPr>
                          </w:pPr>
                          <w:bookmarkStart w:id="2409" w:name="_Ref7931629"/>
                          <w:bookmarkStart w:id="2410" w:name="_Toc3557141"/>
                          <w:bookmarkStart w:id="2411" w:name="_Toc34747394"/>
                          <w:bookmarkStart w:id="2412" w:name="_Toc68887599"/>
                          <w:r>
                            <w:t xml:space="preserve">Figure </w:t>
                          </w:r>
                          <w:r>
                            <w:fldChar w:fldCharType="begin"/>
                          </w:r>
                          <w:r>
                            <w:instrText xml:space="preserve"> SEQ Figure \* ARABIC </w:instrText>
                          </w:r>
                          <w:r>
                            <w:fldChar w:fldCharType="separate"/>
                          </w:r>
                          <w:ins w:id="2413" w:author="Dr. Carsten Franke" w:date="2021-04-09T18:53:00Z">
                            <w:r w:rsidR="0029329F">
                              <w:rPr>
                                <w:noProof/>
                              </w:rPr>
                              <w:t>69</w:t>
                            </w:r>
                          </w:ins>
                          <w:del w:id="2414" w:author="Dr. Carsten Franke" w:date="2021-04-09T18:53:00Z">
                            <w:r w:rsidDel="0029329F">
                              <w:rPr>
                                <w:noProof/>
                              </w:rPr>
                              <w:delText>64</w:delText>
                            </w:r>
                          </w:del>
                          <w:r>
                            <w:fldChar w:fldCharType="end"/>
                          </w:r>
                          <w:bookmarkEnd w:id="2409"/>
                          <w:r>
                            <w:t>: Y-Joint Sheet Layout</w:t>
                          </w:r>
                          <w:bookmarkEnd w:id="2410"/>
                          <w:bookmarkEnd w:id="2411"/>
                          <w:bookmarkEnd w:id="241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361FE61D" w:rsidR="00DF5BF0" w:rsidRPr="008E45EC" w:rsidRDefault="00DF5BF0" w:rsidP="00D25D3B">
                          <w:pPr>
                            <w:pStyle w:val="Beschriftung"/>
                            <w:rPr>
                              <w:noProof/>
                              <w:szCs w:val="24"/>
                            </w:rPr>
                          </w:pPr>
                          <w:bookmarkStart w:id="2415" w:name="_Toc3557142"/>
                          <w:bookmarkStart w:id="2416" w:name="_Toc34747395"/>
                          <w:bookmarkStart w:id="2417" w:name="_Toc68887600"/>
                          <w:r>
                            <w:t xml:space="preserve">Figure </w:t>
                          </w:r>
                          <w:r>
                            <w:fldChar w:fldCharType="begin"/>
                          </w:r>
                          <w:r>
                            <w:instrText xml:space="preserve"> SEQ Figure \* ARABIC </w:instrText>
                          </w:r>
                          <w:r>
                            <w:fldChar w:fldCharType="separate"/>
                          </w:r>
                          <w:ins w:id="2418" w:author="Dr. Carsten Franke" w:date="2021-04-09T18:53:00Z">
                            <w:r w:rsidR="0029329F">
                              <w:rPr>
                                <w:noProof/>
                              </w:rPr>
                              <w:t>69</w:t>
                            </w:r>
                          </w:ins>
                          <w:del w:id="2419" w:author="Dr. Carsten Franke" w:date="2021-04-09T18:53:00Z">
                            <w:r w:rsidDel="0029329F">
                              <w:rPr>
                                <w:noProof/>
                              </w:rPr>
                              <w:delText>65</w:delText>
                            </w:r>
                          </w:del>
                          <w:r>
                            <w:fldChar w:fldCharType="end"/>
                          </w:r>
                          <w:r>
                            <w:t>: Parameters of Y-Joint Weld</w:t>
                          </w:r>
                          <w:bookmarkEnd w:id="2415"/>
                          <w:bookmarkEnd w:id="2416"/>
                          <w:bookmarkEnd w:id="2417"/>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9500856"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6105811D" w:rsidR="00D25D3B" w:rsidRDefault="00D25D3B" w:rsidP="00D25D3B">
      <w:pPr>
        <w:pStyle w:val="Beschriftung"/>
        <w:spacing w:before="120"/>
      </w:pPr>
      <w:bookmarkStart w:id="2420" w:name="_Toc3566511"/>
      <w:bookmarkStart w:id="2421" w:name="_Toc34747513"/>
      <w:bookmarkStart w:id="2422" w:name="_Toc338939211"/>
      <w:bookmarkStart w:id="2423" w:name="_Toc68887725"/>
      <w:r>
        <w:t xml:space="preserve">Table </w:t>
      </w:r>
      <w:r w:rsidR="00ED469A">
        <w:fldChar w:fldCharType="begin"/>
      </w:r>
      <w:r w:rsidR="00ED469A">
        <w:instrText xml:space="preserve"> SEQ Table \* ARABIC </w:instrText>
      </w:r>
      <w:r w:rsidR="00ED469A">
        <w:fldChar w:fldCharType="separate"/>
      </w:r>
      <w:r w:rsidR="00F65AE1">
        <w:rPr>
          <w:noProof/>
        </w:rPr>
        <w:t>110</w:t>
      </w:r>
      <w:r w:rsidR="00ED469A">
        <w:fldChar w:fldCharType="end"/>
      </w:r>
      <w:r>
        <w:t>: Parameters of Y-Joint</w:t>
      </w:r>
      <w:bookmarkEnd w:id="2420"/>
      <w:bookmarkEnd w:id="2421"/>
      <w:bookmarkEnd w:id="2423"/>
    </w:p>
    <w:p w14:paraId="398C8EB2" w14:textId="77777777" w:rsidR="0006113C" w:rsidRPr="007055D9" w:rsidRDefault="0006113C" w:rsidP="00F4558F">
      <w:pPr>
        <w:pStyle w:val="berschrift4"/>
        <w:tabs>
          <w:tab w:val="clear" w:pos="864"/>
          <w:tab w:val="num" w:pos="993"/>
        </w:tabs>
      </w:pPr>
      <w:bookmarkStart w:id="2424" w:name="_Toc3557046"/>
      <w:bookmarkStart w:id="2425" w:name="_Toc34747296"/>
      <w:bookmarkStart w:id="2426" w:name="_Toc68887497"/>
      <w:r w:rsidRPr="007055D9">
        <w:t>Attributes</w:t>
      </w:r>
      <w:bookmarkEnd w:id="2422"/>
      <w:bookmarkEnd w:id="2424"/>
      <w:bookmarkEnd w:id="2425"/>
      <w:bookmarkEnd w:id="2426"/>
    </w:p>
    <w:p w14:paraId="604B195B" w14:textId="6B31D0AD" w:rsidR="0006113C" w:rsidRPr="007055D9" w:rsidRDefault="00D83FC9" w:rsidP="00C0357F">
      <w:pPr>
        <w:pStyle w:val="berschrift5"/>
        <w:keepNext/>
      </w:pPr>
      <w:bookmarkStart w:id="2427" w:name="_Toc338939213"/>
      <w:r w:rsidRPr="007055D9">
        <w:t xml:space="preserve">Attribute </w:t>
      </w:r>
      <w:r w:rsidR="00194316">
        <w:t>"</w:t>
      </w:r>
      <w:r w:rsidRPr="007055D9">
        <w:t>b</w:t>
      </w:r>
      <w:r w:rsidR="0006113C" w:rsidRPr="007055D9">
        <w:t>ase</w:t>
      </w:r>
      <w:bookmarkEnd w:id="2427"/>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428" w:name="_Toc338939214"/>
      <w:r w:rsidRPr="007055D9">
        <w:t xml:space="preserve">Attribute </w:t>
      </w:r>
      <w:r w:rsidR="00194316">
        <w:t>"</w:t>
      </w:r>
      <w:proofErr w:type="spellStart"/>
      <w:r w:rsidRPr="007055D9">
        <w:t>t</w:t>
      </w:r>
      <w:r w:rsidR="0006113C" w:rsidRPr="007055D9">
        <w:t>echnology</w:t>
      </w:r>
      <w:bookmarkEnd w:id="2428"/>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429" w:name="_Toc338939215"/>
      <w:bookmarkStart w:id="2430" w:name="_Toc3557047"/>
      <w:bookmarkStart w:id="2431" w:name="_Toc34747297"/>
      <w:bookmarkStart w:id="2432" w:name="_Toc68887498"/>
      <w:r w:rsidRPr="007055D9">
        <w:t xml:space="preserve">Element </w:t>
      </w:r>
      <w:r w:rsidR="00194316">
        <w:t>"</w:t>
      </w:r>
      <w:proofErr w:type="spellStart"/>
      <w:r w:rsidRPr="007055D9">
        <w:t>weld_position</w:t>
      </w:r>
      <w:bookmarkEnd w:id="2429"/>
      <w:bookmarkEnd w:id="2430"/>
      <w:proofErr w:type="spellEnd"/>
      <w:r w:rsidR="00194316">
        <w:t>"</w:t>
      </w:r>
      <w:bookmarkEnd w:id="2431"/>
      <w:bookmarkEnd w:id="2432"/>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30A5DC5" w:rsidR="00C0357F" w:rsidRDefault="00C0357F" w:rsidP="00F3716C">
      <w:pPr>
        <w:pStyle w:val="Beschriftung"/>
        <w:spacing w:before="120"/>
      </w:pPr>
      <w:bookmarkStart w:id="2433" w:name="_Toc3566512"/>
      <w:bookmarkStart w:id="2434" w:name="_Toc34747514"/>
      <w:bookmarkStart w:id="2435" w:name="_Toc338939218"/>
      <w:bookmarkStart w:id="2436" w:name="_Toc68887726"/>
      <w:r>
        <w:t xml:space="preserve">Table </w:t>
      </w:r>
      <w:r w:rsidR="00ED469A">
        <w:fldChar w:fldCharType="begin"/>
      </w:r>
      <w:r w:rsidR="00ED469A">
        <w:instrText xml:space="preserve"> SEQ Table \* ARABIC </w:instrText>
      </w:r>
      <w:r w:rsidR="00ED469A">
        <w:fldChar w:fldCharType="separate"/>
      </w:r>
      <w:r w:rsidR="00F65AE1">
        <w:rPr>
          <w:noProof/>
        </w:rPr>
        <w:t>111</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433"/>
      <w:bookmarkEnd w:id="2434"/>
      <w:bookmarkEnd w:id="2436"/>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EA3A3C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F65AE1">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435"/>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437" w:name="_Toc338939219"/>
      <w:r w:rsidRPr="007055D9">
        <w:t xml:space="preserve">Attribute </w:t>
      </w:r>
      <w:r w:rsidR="00194316">
        <w:t>"</w:t>
      </w:r>
      <w:proofErr w:type="spellStart"/>
      <w:r w:rsidRPr="007055D9">
        <w:t>thickness</w:t>
      </w:r>
      <w:bookmarkEnd w:id="2437"/>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35C56F12" w:rsidR="00F3716C" w:rsidRDefault="00F3716C" w:rsidP="00F3716C">
      <w:pPr>
        <w:pStyle w:val="Beschriftung"/>
        <w:spacing w:before="120"/>
      </w:pPr>
      <w:bookmarkStart w:id="2438" w:name="_Toc3566513"/>
      <w:bookmarkStart w:id="2439" w:name="_Toc34747515"/>
      <w:bookmarkStart w:id="2440" w:name="_Toc338939220"/>
      <w:bookmarkStart w:id="2441" w:name="_Toc68887727"/>
      <w:r>
        <w:t xml:space="preserve">Table </w:t>
      </w:r>
      <w:r w:rsidR="00ED469A">
        <w:fldChar w:fldCharType="begin"/>
      </w:r>
      <w:r w:rsidR="00ED469A">
        <w:instrText xml:space="preserve"> SEQ Table \* ARABIC </w:instrText>
      </w:r>
      <w:r w:rsidR="00ED469A">
        <w:fldChar w:fldCharType="separate"/>
      </w:r>
      <w:r w:rsidR="00F65AE1">
        <w:rPr>
          <w:noProof/>
        </w:rPr>
        <w:t>112</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438"/>
      <w:bookmarkEnd w:id="2439"/>
      <w:bookmarkEnd w:id="2441"/>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440"/>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442" w:name="_Toc338939221"/>
      <w:r w:rsidRPr="007055D9">
        <w:t xml:space="preserve">Attribute </w:t>
      </w:r>
      <w:r w:rsidR="00194316">
        <w:t>"</w:t>
      </w:r>
      <w:proofErr w:type="spellStart"/>
      <w:r w:rsidRPr="007055D9">
        <w:t>penetration</w:t>
      </w:r>
      <w:bookmarkEnd w:id="2442"/>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443" w:name="_Toc338939223"/>
      <w:r w:rsidRPr="007055D9">
        <w:t xml:space="preserve">Attribute </w:t>
      </w:r>
      <w:r w:rsidR="00194316">
        <w:t>"</w:t>
      </w:r>
      <w:proofErr w:type="spellStart"/>
      <w:r w:rsidRPr="007055D9">
        <w:t>shape</w:t>
      </w:r>
      <w:bookmarkEnd w:id="2443"/>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444" w:name="_Toc338939224"/>
      <w:r w:rsidRPr="007055D9">
        <w:t xml:space="preserve">Attribute </w:t>
      </w:r>
      <w:r w:rsidR="00194316">
        <w:t>"</w:t>
      </w:r>
      <w:proofErr w:type="spellStart"/>
      <w:r w:rsidRPr="007055D9">
        <w:t>filler</w:t>
      </w:r>
      <w:bookmarkEnd w:id="2444"/>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445" w:name="_Toc3557048"/>
      <w:bookmarkStart w:id="2446" w:name="_Toc34747298"/>
      <w:bookmarkStart w:id="2447" w:name="_Toc68887499"/>
      <w:r w:rsidRPr="007055D9">
        <w:lastRenderedPageBreak/>
        <w:t xml:space="preserve">Element </w:t>
      </w:r>
      <w:r w:rsidR="00194316">
        <w:t>"</w:t>
      </w:r>
      <w:proofErr w:type="spellStart"/>
      <w:r>
        <w:t>sheet_parameter</w:t>
      </w:r>
      <w:bookmarkEnd w:id="2445"/>
      <w:proofErr w:type="spellEnd"/>
      <w:r w:rsidR="00194316">
        <w:t>"</w:t>
      </w:r>
      <w:bookmarkEnd w:id="2446"/>
      <w:bookmarkEnd w:id="2447"/>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31DE5D7" w:rsidR="00C0357F" w:rsidRDefault="00C0357F" w:rsidP="00F3716C">
      <w:pPr>
        <w:pStyle w:val="Beschriftung"/>
        <w:spacing w:before="120"/>
      </w:pPr>
      <w:bookmarkStart w:id="2448" w:name="_Toc3566514"/>
      <w:bookmarkStart w:id="2449" w:name="_Toc34747516"/>
      <w:bookmarkStart w:id="2450" w:name="_Toc68887728"/>
      <w:r>
        <w:t xml:space="preserve">Table </w:t>
      </w:r>
      <w:r w:rsidR="00ED469A">
        <w:fldChar w:fldCharType="begin"/>
      </w:r>
      <w:r w:rsidR="00ED469A">
        <w:instrText xml:space="preserve"> SEQ Table \* ARABIC </w:instrText>
      </w:r>
      <w:r w:rsidR="00ED469A">
        <w:fldChar w:fldCharType="separate"/>
      </w:r>
      <w:r w:rsidR="00F65AE1">
        <w:rPr>
          <w:noProof/>
        </w:rPr>
        <w:t>113</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448"/>
      <w:bookmarkEnd w:id="2449"/>
      <w:bookmarkEnd w:id="2450"/>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451" w:name="WeldDefinitionKJoint"/>
      <w:bookmarkStart w:id="2452" w:name="_Toc338939115"/>
      <w:bookmarkStart w:id="2453" w:name="_Toc3557049"/>
      <w:bookmarkStart w:id="2454" w:name="_Toc34747299"/>
      <w:bookmarkStart w:id="2455" w:name="_Toc68887500"/>
      <w:bookmarkEnd w:id="2451"/>
      <w:r w:rsidRPr="007055D9">
        <w:t>K-Joint</w:t>
      </w:r>
      <w:bookmarkEnd w:id="2452"/>
      <w:bookmarkEnd w:id="2453"/>
      <w:bookmarkEnd w:id="2454"/>
      <w:bookmarkEnd w:id="2455"/>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5"/>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434653D3">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458" w:name="_Toc3557050"/>
      <w:bookmarkStart w:id="2459" w:name="_Toc34747300"/>
      <w:bookmarkStart w:id="2460" w:name="_Toc68887501"/>
      <w:r w:rsidRPr="007055D9">
        <w:t>Sheet Parameters</w:t>
      </w:r>
      <w:bookmarkEnd w:id="2458"/>
      <w:bookmarkEnd w:id="2459"/>
      <w:bookmarkEnd w:id="246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7C0A996B">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666C3151" w:rsidR="00DF5BF0" w:rsidRPr="003670AB" w:rsidRDefault="00DF5BF0" w:rsidP="008A1560">
                            <w:pPr>
                              <w:pStyle w:val="Beschriftung"/>
                              <w:rPr>
                                <w:b w:val="0"/>
                                <w:bCs w:val="0"/>
                                <w:noProof/>
                                <w:sz w:val="26"/>
                                <w:szCs w:val="28"/>
                              </w:rPr>
                            </w:pPr>
                            <w:bookmarkStart w:id="2461" w:name="_Ref7932243"/>
                            <w:bookmarkStart w:id="2462" w:name="_Toc3557143"/>
                            <w:bookmarkStart w:id="2463" w:name="_Ref7932230"/>
                            <w:bookmarkStart w:id="2464" w:name="_Toc34747396"/>
                            <w:bookmarkStart w:id="2465" w:name="_Toc68887601"/>
                            <w:r>
                              <w:t xml:space="preserve">Figure </w:t>
                            </w:r>
                            <w:r>
                              <w:fldChar w:fldCharType="begin"/>
                            </w:r>
                            <w:r>
                              <w:instrText xml:space="preserve"> SEQ Figure \* ARABIC </w:instrText>
                            </w:r>
                            <w:r>
                              <w:fldChar w:fldCharType="separate"/>
                            </w:r>
                            <w:ins w:id="2466" w:author="Dr. Carsten Franke" w:date="2021-04-09T18:53:00Z">
                              <w:r w:rsidR="0029329F">
                                <w:rPr>
                                  <w:noProof/>
                                </w:rPr>
                                <w:t>70</w:t>
                              </w:r>
                            </w:ins>
                            <w:del w:id="2467" w:author="Dr. Carsten Franke" w:date="2021-04-09T18:53:00Z">
                              <w:r w:rsidDel="0029329F">
                                <w:rPr>
                                  <w:noProof/>
                                </w:rPr>
                                <w:delText>66</w:delText>
                              </w:r>
                            </w:del>
                            <w:r>
                              <w:fldChar w:fldCharType="end"/>
                            </w:r>
                            <w:bookmarkEnd w:id="2461"/>
                            <w:r>
                              <w:t>: K-Joint Sheet Layout</w:t>
                            </w:r>
                            <w:bookmarkEnd w:id="2462"/>
                            <w:bookmarkEnd w:id="2463"/>
                            <w:bookmarkEnd w:id="2464"/>
                            <w:bookmarkEnd w:id="2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666C3151" w:rsidR="00DF5BF0" w:rsidRPr="003670AB" w:rsidRDefault="00DF5BF0" w:rsidP="008A1560">
                      <w:pPr>
                        <w:pStyle w:val="Beschriftung"/>
                        <w:rPr>
                          <w:b w:val="0"/>
                          <w:bCs w:val="0"/>
                          <w:noProof/>
                          <w:sz w:val="26"/>
                          <w:szCs w:val="28"/>
                        </w:rPr>
                      </w:pPr>
                      <w:bookmarkStart w:id="2468" w:name="_Ref7932243"/>
                      <w:bookmarkStart w:id="2469" w:name="_Toc3557143"/>
                      <w:bookmarkStart w:id="2470" w:name="_Ref7932230"/>
                      <w:bookmarkStart w:id="2471" w:name="_Toc34747396"/>
                      <w:bookmarkStart w:id="2472" w:name="_Toc68887601"/>
                      <w:r>
                        <w:t xml:space="preserve">Figure </w:t>
                      </w:r>
                      <w:r>
                        <w:fldChar w:fldCharType="begin"/>
                      </w:r>
                      <w:r>
                        <w:instrText xml:space="preserve"> SEQ Figure \* ARABIC </w:instrText>
                      </w:r>
                      <w:r>
                        <w:fldChar w:fldCharType="separate"/>
                      </w:r>
                      <w:ins w:id="2473" w:author="Dr. Carsten Franke" w:date="2021-04-09T18:53:00Z">
                        <w:r w:rsidR="0029329F">
                          <w:rPr>
                            <w:noProof/>
                          </w:rPr>
                          <w:t>70</w:t>
                        </w:r>
                      </w:ins>
                      <w:del w:id="2474" w:author="Dr. Carsten Franke" w:date="2021-04-09T18:53:00Z">
                        <w:r w:rsidDel="0029329F">
                          <w:rPr>
                            <w:noProof/>
                          </w:rPr>
                          <w:delText>66</w:delText>
                        </w:r>
                      </w:del>
                      <w:r>
                        <w:fldChar w:fldCharType="end"/>
                      </w:r>
                      <w:bookmarkEnd w:id="2468"/>
                      <w:r>
                        <w:t>: K-Joint Sheet Layout</w:t>
                      </w:r>
                      <w:bookmarkEnd w:id="2469"/>
                      <w:bookmarkEnd w:id="2470"/>
                      <w:bookmarkEnd w:id="2471"/>
                      <w:bookmarkEnd w:id="2472"/>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475" w:name="_Toc3557051"/>
      <w:bookmarkStart w:id="2476" w:name="_Toc34747301"/>
      <w:bookmarkStart w:id="2477" w:name="_Toc68887502"/>
      <w:r w:rsidRPr="007055D9">
        <w:t>Weld Parameters</w:t>
      </w:r>
      <w:bookmarkEnd w:id="2475"/>
      <w:bookmarkEnd w:id="2476"/>
      <w:bookmarkEnd w:id="2477"/>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3DACA0EC">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22A64BBD">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4F7456C6" w:rsidR="00DF5BF0" w:rsidRPr="00C21C59" w:rsidRDefault="00DF5BF0" w:rsidP="008A1560">
                            <w:pPr>
                              <w:pStyle w:val="Beschriftung"/>
                              <w:rPr>
                                <w:noProof/>
                                <w:szCs w:val="24"/>
                              </w:rPr>
                            </w:pPr>
                            <w:bookmarkStart w:id="2478" w:name="_Toc3557144"/>
                            <w:bookmarkStart w:id="2479" w:name="_Toc34747397"/>
                            <w:bookmarkStart w:id="2480" w:name="_Toc68887602"/>
                            <w:r>
                              <w:t xml:space="preserve">Figure </w:t>
                            </w:r>
                            <w:r>
                              <w:fldChar w:fldCharType="begin"/>
                            </w:r>
                            <w:r>
                              <w:instrText xml:space="preserve"> SEQ Figure \* ARABIC </w:instrText>
                            </w:r>
                            <w:r>
                              <w:fldChar w:fldCharType="separate"/>
                            </w:r>
                            <w:ins w:id="2481" w:author="Dr. Carsten Franke" w:date="2021-04-09T18:53:00Z">
                              <w:r w:rsidR="0029329F">
                                <w:rPr>
                                  <w:noProof/>
                                </w:rPr>
                                <w:t>71</w:t>
                              </w:r>
                            </w:ins>
                            <w:del w:id="2482" w:author="Dr. Carsten Franke" w:date="2021-04-09T18:53:00Z">
                              <w:r w:rsidDel="0029329F">
                                <w:rPr>
                                  <w:noProof/>
                                </w:rPr>
                                <w:delText>67</w:delText>
                              </w:r>
                            </w:del>
                            <w:r>
                              <w:fldChar w:fldCharType="end"/>
                            </w:r>
                            <w:r>
                              <w:t>: Parameters of K-Joint Weld</w:t>
                            </w:r>
                            <w:bookmarkEnd w:id="2478"/>
                            <w:bookmarkEnd w:id="2479"/>
                            <w:bookmarkEnd w:id="2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4F7456C6" w:rsidR="00DF5BF0" w:rsidRPr="00C21C59" w:rsidRDefault="00DF5BF0" w:rsidP="008A1560">
                      <w:pPr>
                        <w:pStyle w:val="Beschriftung"/>
                        <w:rPr>
                          <w:noProof/>
                          <w:szCs w:val="24"/>
                        </w:rPr>
                      </w:pPr>
                      <w:bookmarkStart w:id="2483" w:name="_Toc3557144"/>
                      <w:bookmarkStart w:id="2484" w:name="_Toc34747397"/>
                      <w:bookmarkStart w:id="2485" w:name="_Toc68887602"/>
                      <w:r>
                        <w:t xml:space="preserve">Figure </w:t>
                      </w:r>
                      <w:r>
                        <w:fldChar w:fldCharType="begin"/>
                      </w:r>
                      <w:r>
                        <w:instrText xml:space="preserve"> SEQ Figure \* ARABIC </w:instrText>
                      </w:r>
                      <w:r>
                        <w:fldChar w:fldCharType="separate"/>
                      </w:r>
                      <w:ins w:id="2486" w:author="Dr. Carsten Franke" w:date="2021-04-09T18:53:00Z">
                        <w:r w:rsidR="0029329F">
                          <w:rPr>
                            <w:noProof/>
                          </w:rPr>
                          <w:t>71</w:t>
                        </w:r>
                      </w:ins>
                      <w:del w:id="2487" w:author="Dr. Carsten Franke" w:date="2021-04-09T18:53:00Z">
                        <w:r w:rsidDel="0029329F">
                          <w:rPr>
                            <w:noProof/>
                          </w:rPr>
                          <w:delText>67</w:delText>
                        </w:r>
                      </w:del>
                      <w:r>
                        <w:fldChar w:fldCharType="end"/>
                      </w:r>
                      <w:r>
                        <w:t>: Parameters of K-Joint Weld</w:t>
                      </w:r>
                      <w:bookmarkEnd w:id="2483"/>
                      <w:bookmarkEnd w:id="2484"/>
                      <w:bookmarkEnd w:id="2485"/>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9500857"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5056B53" w:rsidR="00255787" w:rsidRPr="007055D9" w:rsidRDefault="00F3716C" w:rsidP="00F3716C">
      <w:pPr>
        <w:pStyle w:val="Beschriftung"/>
        <w:spacing w:before="120"/>
      </w:pPr>
      <w:bookmarkStart w:id="2488" w:name="_Toc3566515"/>
      <w:bookmarkStart w:id="2489" w:name="_Toc34747517"/>
      <w:bookmarkStart w:id="2490" w:name="_Toc68887729"/>
      <w:r>
        <w:t xml:space="preserve">Table </w:t>
      </w:r>
      <w:r w:rsidR="00ED469A">
        <w:fldChar w:fldCharType="begin"/>
      </w:r>
      <w:r w:rsidR="00ED469A">
        <w:instrText xml:space="preserve"> SEQ Table \* ARABIC </w:instrText>
      </w:r>
      <w:r w:rsidR="00ED469A">
        <w:fldChar w:fldCharType="separate"/>
      </w:r>
      <w:r w:rsidR="00F65AE1">
        <w:rPr>
          <w:noProof/>
        </w:rPr>
        <w:t>114</w:t>
      </w:r>
      <w:r w:rsidR="00ED469A">
        <w:fldChar w:fldCharType="end"/>
      </w:r>
      <w:r w:rsidR="008A1560">
        <w:t>: Parameters of K-Joint</w:t>
      </w:r>
      <w:bookmarkEnd w:id="2488"/>
      <w:bookmarkEnd w:id="2489"/>
      <w:bookmarkEnd w:id="2490"/>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491" w:name="_Toc338939226"/>
      <w:bookmarkStart w:id="2492" w:name="_Toc3557052"/>
      <w:bookmarkStart w:id="2493" w:name="_Toc34747302"/>
      <w:bookmarkStart w:id="2494" w:name="_Toc68887503"/>
      <w:r w:rsidRPr="007055D9">
        <w:t>Attributes</w:t>
      </w:r>
      <w:bookmarkEnd w:id="2491"/>
      <w:bookmarkEnd w:id="2492"/>
      <w:bookmarkEnd w:id="2493"/>
      <w:bookmarkEnd w:id="2494"/>
    </w:p>
    <w:p w14:paraId="6CD2696C" w14:textId="0CB68550" w:rsidR="0006113C" w:rsidRPr="007055D9" w:rsidRDefault="008140DB" w:rsidP="003E1F0A">
      <w:pPr>
        <w:pStyle w:val="berschrift5"/>
        <w:keepNext/>
      </w:pPr>
      <w:bookmarkStart w:id="2495" w:name="_Toc338939228"/>
      <w:r w:rsidRPr="007055D9">
        <w:t xml:space="preserve">Attribute </w:t>
      </w:r>
      <w:r w:rsidR="00194316">
        <w:t>"</w:t>
      </w:r>
      <w:r w:rsidRPr="007055D9">
        <w:t>b</w:t>
      </w:r>
      <w:r w:rsidR="0006113C" w:rsidRPr="007055D9">
        <w:t>ase</w:t>
      </w:r>
      <w:bookmarkEnd w:id="2495"/>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496" w:name="_Toc338939229"/>
      <w:r w:rsidRPr="007055D9">
        <w:t xml:space="preserve">Attribute </w:t>
      </w:r>
      <w:r w:rsidR="00194316">
        <w:t>"</w:t>
      </w:r>
      <w:proofErr w:type="spellStart"/>
      <w:r w:rsidRPr="007055D9">
        <w:t>t</w:t>
      </w:r>
      <w:r w:rsidR="0006113C" w:rsidRPr="007055D9">
        <w:t>echnology</w:t>
      </w:r>
      <w:bookmarkEnd w:id="2496"/>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497" w:name="_Toc338939230"/>
      <w:bookmarkStart w:id="2498" w:name="_Toc3557053"/>
      <w:bookmarkStart w:id="2499" w:name="_Toc34747303"/>
      <w:bookmarkStart w:id="2500" w:name="_Toc68887504"/>
      <w:r w:rsidRPr="007055D9">
        <w:t xml:space="preserve">Element </w:t>
      </w:r>
      <w:r w:rsidR="00194316">
        <w:t>"</w:t>
      </w:r>
      <w:proofErr w:type="spellStart"/>
      <w:r w:rsidRPr="007055D9">
        <w:t>weld_position</w:t>
      </w:r>
      <w:bookmarkEnd w:id="2497"/>
      <w:bookmarkEnd w:id="2498"/>
      <w:proofErr w:type="spellEnd"/>
      <w:r w:rsidR="00194316">
        <w:t>"</w:t>
      </w:r>
      <w:bookmarkEnd w:id="2499"/>
      <w:bookmarkEnd w:id="2500"/>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11A95CF3" w:rsidR="00237781" w:rsidRDefault="00237781" w:rsidP="00F3716C">
      <w:pPr>
        <w:pStyle w:val="Beschriftung"/>
        <w:spacing w:before="120"/>
      </w:pPr>
      <w:bookmarkStart w:id="2501" w:name="_Toc3566516"/>
      <w:bookmarkStart w:id="2502" w:name="_Toc34747518"/>
      <w:bookmarkStart w:id="2503" w:name="_Toc338939233"/>
      <w:bookmarkStart w:id="2504" w:name="_Toc68887730"/>
      <w:r>
        <w:t xml:space="preserve">Table </w:t>
      </w:r>
      <w:r w:rsidR="00ED469A">
        <w:fldChar w:fldCharType="begin"/>
      </w:r>
      <w:r w:rsidR="00ED469A">
        <w:instrText xml:space="preserve"> SEQ Table \* ARABIC </w:instrText>
      </w:r>
      <w:r w:rsidR="00ED469A">
        <w:fldChar w:fldCharType="separate"/>
      </w:r>
      <w:r w:rsidR="00F65AE1">
        <w:rPr>
          <w:noProof/>
        </w:rPr>
        <w:t>115</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501"/>
      <w:bookmarkEnd w:id="2502"/>
      <w:bookmarkEnd w:id="2504"/>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652D550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503"/>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505" w:name="_Toc338939234"/>
      <w:r w:rsidRPr="007055D9">
        <w:t xml:space="preserve">Attribute </w:t>
      </w:r>
      <w:r w:rsidR="00194316">
        <w:t>"</w:t>
      </w:r>
      <w:proofErr w:type="spellStart"/>
      <w:r w:rsidRPr="007055D9">
        <w:t>thickness</w:t>
      </w:r>
      <w:bookmarkEnd w:id="2505"/>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62430676" w:rsidR="00F3716C" w:rsidRDefault="00F3716C" w:rsidP="00F3716C">
      <w:pPr>
        <w:pStyle w:val="Beschriftung"/>
        <w:spacing w:before="120"/>
      </w:pPr>
      <w:bookmarkStart w:id="2506" w:name="_Toc3566517"/>
      <w:bookmarkStart w:id="2507" w:name="_Toc34747519"/>
      <w:bookmarkStart w:id="2508" w:name="_Toc338939235"/>
      <w:bookmarkStart w:id="2509" w:name="_Toc68887731"/>
      <w:r>
        <w:t xml:space="preserve">Table </w:t>
      </w:r>
      <w:r w:rsidR="00ED469A">
        <w:fldChar w:fldCharType="begin"/>
      </w:r>
      <w:r w:rsidR="00ED469A">
        <w:instrText xml:space="preserve"> SEQ Table \* ARABIC </w:instrText>
      </w:r>
      <w:r w:rsidR="00ED469A">
        <w:fldChar w:fldCharType="separate"/>
      </w:r>
      <w:r w:rsidR="00F65AE1">
        <w:rPr>
          <w:noProof/>
        </w:rPr>
        <w:t>116</w:t>
      </w:r>
      <w:r w:rsidR="00ED469A">
        <w:fldChar w:fldCharType="end"/>
      </w:r>
      <w:r w:rsidR="0070710C">
        <w:t xml:space="preserve">: Value Dependency of Attribute </w:t>
      </w:r>
      <w:r w:rsidR="0070710C">
        <w:rPr>
          <w:rStyle w:val="elementdeftypeChar"/>
          <w:b/>
        </w:rPr>
        <w:t>thickness</w:t>
      </w:r>
      <w:bookmarkEnd w:id="2506"/>
      <w:bookmarkEnd w:id="2507"/>
      <w:bookmarkEnd w:id="2509"/>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508"/>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510" w:name="_Toc338939236"/>
      <w:r w:rsidRPr="007055D9">
        <w:t xml:space="preserve">Attribute </w:t>
      </w:r>
      <w:r w:rsidR="00194316">
        <w:t>"</w:t>
      </w:r>
      <w:proofErr w:type="spellStart"/>
      <w:r w:rsidRPr="007055D9">
        <w:t>penetration</w:t>
      </w:r>
      <w:bookmarkEnd w:id="2510"/>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511" w:name="_Toc338939238"/>
      <w:r w:rsidRPr="007055D9">
        <w:t xml:space="preserve">Attribute </w:t>
      </w:r>
      <w:r w:rsidR="00194316">
        <w:t>"</w:t>
      </w:r>
      <w:proofErr w:type="spellStart"/>
      <w:r w:rsidRPr="007055D9">
        <w:t>shape</w:t>
      </w:r>
      <w:bookmarkEnd w:id="2511"/>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512" w:name="_Toc338939239"/>
      <w:r w:rsidRPr="007055D9">
        <w:t xml:space="preserve">Attribute </w:t>
      </w:r>
      <w:r w:rsidR="00194316">
        <w:t>"</w:t>
      </w:r>
      <w:proofErr w:type="spellStart"/>
      <w:r w:rsidRPr="007055D9">
        <w:t>filler</w:t>
      </w:r>
      <w:bookmarkEnd w:id="2512"/>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513" w:name="WeldDefinitionCrossJoint"/>
      <w:bookmarkStart w:id="2514" w:name="_Ref397588351"/>
      <w:bookmarkStart w:id="2515" w:name="_Toc3557054"/>
      <w:bookmarkStart w:id="2516" w:name="_Toc34747304"/>
      <w:bookmarkStart w:id="2517" w:name="_Toc338939116"/>
      <w:bookmarkStart w:id="2518" w:name="_Toc68887505"/>
      <w:bookmarkEnd w:id="2513"/>
      <w:r w:rsidRPr="007055D9">
        <w:t xml:space="preserve">Element </w:t>
      </w:r>
      <w:r w:rsidR="00194316">
        <w:t>"</w:t>
      </w:r>
      <w:proofErr w:type="spellStart"/>
      <w:r>
        <w:t>sheet_parameter</w:t>
      </w:r>
      <w:bookmarkEnd w:id="2514"/>
      <w:bookmarkEnd w:id="2515"/>
      <w:proofErr w:type="spellEnd"/>
      <w:r w:rsidR="00194316">
        <w:t>"</w:t>
      </w:r>
      <w:bookmarkEnd w:id="2516"/>
      <w:bookmarkEnd w:id="2518"/>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50ED8BE6" w:rsidR="00237781" w:rsidRDefault="00237781" w:rsidP="00F3716C">
      <w:pPr>
        <w:pStyle w:val="Beschriftung"/>
        <w:spacing w:before="120"/>
      </w:pPr>
      <w:bookmarkStart w:id="2519" w:name="_Toc3566518"/>
      <w:bookmarkStart w:id="2520" w:name="_Toc34747520"/>
      <w:bookmarkStart w:id="2521" w:name="_Toc68887732"/>
      <w:r>
        <w:t xml:space="preserve">Table </w:t>
      </w:r>
      <w:r w:rsidR="00ED469A">
        <w:fldChar w:fldCharType="begin"/>
      </w:r>
      <w:r w:rsidR="00ED469A">
        <w:instrText xml:space="preserve"> SEQ Table \* ARABIC </w:instrText>
      </w:r>
      <w:r w:rsidR="00ED469A">
        <w:fldChar w:fldCharType="separate"/>
      </w:r>
      <w:r w:rsidR="00F65AE1">
        <w:rPr>
          <w:noProof/>
        </w:rPr>
        <w:t>117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519"/>
      <w:bookmarkEnd w:id="2520"/>
      <w:bookmarkEnd w:id="2521"/>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522" w:name="_Toc3557055"/>
      <w:bookmarkStart w:id="2523" w:name="_Toc34747305"/>
      <w:bookmarkStart w:id="2524" w:name="_Toc68887506"/>
      <w:r>
        <w:t>Cruciform Joint</w:t>
      </w:r>
      <w:bookmarkEnd w:id="2517"/>
      <w:bookmarkEnd w:id="2522"/>
      <w:bookmarkEnd w:id="2523"/>
      <w:bookmarkEnd w:id="2524"/>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525" w:name="GenericSeamWeldWeldingTechnology"/>
      <w:bookmarkEnd w:id="2525"/>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526" w:name="_Toc3557056"/>
      <w:bookmarkStart w:id="2527" w:name="_Toc34747306"/>
      <w:bookmarkStart w:id="2528" w:name="_Toc68887507"/>
      <w:r>
        <w:rPr>
          <w:noProof/>
          <w:lang w:eastAsia="en-US"/>
        </w:rPr>
        <w:drawing>
          <wp:anchor distT="0" distB="0" distL="114300" distR="114300" simplePos="0" relativeHeight="251643904" behindDoc="1" locked="0" layoutInCell="1" allowOverlap="1" wp14:anchorId="21FF3B0F" wp14:editId="60B44882">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526"/>
      <w:bookmarkEnd w:id="2527"/>
      <w:bookmarkEnd w:id="2528"/>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529" w:name="_Toc3557057"/>
      <w:bookmarkStart w:id="2530" w:name="_Toc34747307"/>
      <w:bookmarkStart w:id="2531" w:name="_Toc68887508"/>
      <w:r>
        <w:rPr>
          <w:noProof/>
          <w:lang w:eastAsia="en-US"/>
        </w:rPr>
        <mc:AlternateContent>
          <mc:Choice Requires="wps">
            <w:drawing>
              <wp:anchor distT="0" distB="0" distL="114300" distR="114300" simplePos="0" relativeHeight="251693056" behindDoc="0" locked="0" layoutInCell="1" allowOverlap="1" wp14:anchorId="4CD7AEC3" wp14:editId="7F4E7B90">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31EFE348" w:rsidR="00DF5BF0" w:rsidRPr="00412853" w:rsidRDefault="00DF5BF0" w:rsidP="00AA1695">
                            <w:pPr>
                              <w:pStyle w:val="Beschriftung"/>
                              <w:rPr>
                                <w:noProof/>
                                <w:szCs w:val="24"/>
                              </w:rPr>
                            </w:pPr>
                            <w:bookmarkStart w:id="2532" w:name="_Toc3557145"/>
                            <w:bookmarkStart w:id="2533" w:name="_Toc34747398"/>
                            <w:bookmarkStart w:id="2534" w:name="_Toc68887603"/>
                            <w:r>
                              <w:t xml:space="preserve">Figure </w:t>
                            </w:r>
                            <w:r>
                              <w:fldChar w:fldCharType="begin"/>
                            </w:r>
                            <w:r>
                              <w:instrText xml:space="preserve"> SEQ Figure \* ARABIC </w:instrText>
                            </w:r>
                            <w:r>
                              <w:fldChar w:fldCharType="separate"/>
                            </w:r>
                            <w:ins w:id="2535" w:author="Dr. Carsten Franke" w:date="2021-04-09T18:53:00Z">
                              <w:r w:rsidR="0029329F">
                                <w:rPr>
                                  <w:noProof/>
                                </w:rPr>
                                <w:t>72</w:t>
                              </w:r>
                            </w:ins>
                            <w:del w:id="2536" w:author="Dr. Carsten Franke" w:date="2021-04-09T18:53:00Z">
                              <w:r w:rsidDel="0029329F">
                                <w:rPr>
                                  <w:noProof/>
                                </w:rPr>
                                <w:delText>68</w:delText>
                              </w:r>
                            </w:del>
                            <w:r>
                              <w:fldChar w:fldCharType="end"/>
                            </w:r>
                            <w:r>
                              <w:t>: Cruciform Joint Sheet Layout</w:t>
                            </w:r>
                            <w:bookmarkEnd w:id="2532"/>
                            <w:bookmarkEnd w:id="2533"/>
                            <w:bookmarkEnd w:id="2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31EFE348" w:rsidR="00DF5BF0" w:rsidRPr="00412853" w:rsidRDefault="00DF5BF0" w:rsidP="00AA1695">
                      <w:pPr>
                        <w:pStyle w:val="Beschriftung"/>
                        <w:rPr>
                          <w:noProof/>
                          <w:szCs w:val="24"/>
                        </w:rPr>
                      </w:pPr>
                      <w:bookmarkStart w:id="2537" w:name="_Toc3557145"/>
                      <w:bookmarkStart w:id="2538" w:name="_Toc34747398"/>
                      <w:bookmarkStart w:id="2539" w:name="_Toc68887603"/>
                      <w:r>
                        <w:t xml:space="preserve">Figure </w:t>
                      </w:r>
                      <w:r>
                        <w:fldChar w:fldCharType="begin"/>
                      </w:r>
                      <w:r>
                        <w:instrText xml:space="preserve"> SEQ Figure \* ARABIC </w:instrText>
                      </w:r>
                      <w:r>
                        <w:fldChar w:fldCharType="separate"/>
                      </w:r>
                      <w:ins w:id="2540" w:author="Dr. Carsten Franke" w:date="2021-04-09T18:53:00Z">
                        <w:r w:rsidR="0029329F">
                          <w:rPr>
                            <w:noProof/>
                          </w:rPr>
                          <w:t>72</w:t>
                        </w:r>
                      </w:ins>
                      <w:del w:id="2541" w:author="Dr. Carsten Franke" w:date="2021-04-09T18:53:00Z">
                        <w:r w:rsidDel="0029329F">
                          <w:rPr>
                            <w:noProof/>
                          </w:rPr>
                          <w:delText>68</w:delText>
                        </w:r>
                      </w:del>
                      <w:r>
                        <w:fldChar w:fldCharType="end"/>
                      </w:r>
                      <w:r>
                        <w:t>: Cruciform Joint Sheet Layout</w:t>
                      </w:r>
                      <w:bookmarkEnd w:id="2537"/>
                      <w:bookmarkEnd w:id="2538"/>
                      <w:bookmarkEnd w:id="2539"/>
                    </w:p>
                  </w:txbxContent>
                </v:textbox>
              </v:shape>
            </w:pict>
          </mc:Fallback>
        </mc:AlternateContent>
      </w:r>
      <w:r w:rsidR="00255787" w:rsidRPr="007055D9">
        <w:t>Weld Parameters</w:t>
      </w:r>
      <w:bookmarkEnd w:id="2529"/>
      <w:bookmarkEnd w:id="2530"/>
      <w:bookmarkEnd w:id="2531"/>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00E7497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43F9068F">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437D709F">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3E564C71">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0FBF6C3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98B9BB5" w:rsidR="00DF5BF0" w:rsidRPr="006E5062" w:rsidRDefault="00DF5BF0" w:rsidP="00AA1695">
                            <w:pPr>
                              <w:pStyle w:val="Beschriftung"/>
                              <w:rPr>
                                <w:noProof/>
                                <w:szCs w:val="24"/>
                              </w:rPr>
                            </w:pPr>
                            <w:bookmarkStart w:id="2542" w:name="_Toc3557146"/>
                            <w:bookmarkStart w:id="2543" w:name="_Toc34747399"/>
                            <w:bookmarkStart w:id="2544" w:name="_Toc68887604"/>
                            <w:r>
                              <w:t xml:space="preserve">Figure </w:t>
                            </w:r>
                            <w:r>
                              <w:fldChar w:fldCharType="begin"/>
                            </w:r>
                            <w:r>
                              <w:instrText xml:space="preserve"> SEQ Figure \* ARABIC </w:instrText>
                            </w:r>
                            <w:r>
                              <w:fldChar w:fldCharType="separate"/>
                            </w:r>
                            <w:ins w:id="2545" w:author="Dr. Carsten Franke" w:date="2021-04-09T18:53:00Z">
                              <w:r w:rsidR="0029329F">
                                <w:rPr>
                                  <w:noProof/>
                                </w:rPr>
                                <w:t>73</w:t>
                              </w:r>
                            </w:ins>
                            <w:del w:id="2546" w:author="Dr. Carsten Franke" w:date="2021-04-09T18:53:00Z">
                              <w:r w:rsidDel="0029329F">
                                <w:rPr>
                                  <w:noProof/>
                                </w:rPr>
                                <w:delText>69</w:delText>
                              </w:r>
                            </w:del>
                            <w:r>
                              <w:fldChar w:fldCharType="end"/>
                            </w:r>
                            <w:r>
                              <w:t>: Parameters of Cruciform Joint</w:t>
                            </w:r>
                            <w:bookmarkEnd w:id="2542"/>
                            <w:bookmarkEnd w:id="2543"/>
                            <w:bookmarkEnd w:id="2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798B9BB5" w:rsidR="00DF5BF0" w:rsidRPr="006E5062" w:rsidRDefault="00DF5BF0" w:rsidP="00AA1695">
                      <w:pPr>
                        <w:pStyle w:val="Beschriftung"/>
                        <w:rPr>
                          <w:noProof/>
                          <w:szCs w:val="24"/>
                        </w:rPr>
                      </w:pPr>
                      <w:bookmarkStart w:id="2547" w:name="_Toc3557146"/>
                      <w:bookmarkStart w:id="2548" w:name="_Toc34747399"/>
                      <w:bookmarkStart w:id="2549" w:name="_Toc68887604"/>
                      <w:r>
                        <w:t xml:space="preserve">Figure </w:t>
                      </w:r>
                      <w:r>
                        <w:fldChar w:fldCharType="begin"/>
                      </w:r>
                      <w:r>
                        <w:instrText xml:space="preserve"> SEQ Figure \* ARABIC </w:instrText>
                      </w:r>
                      <w:r>
                        <w:fldChar w:fldCharType="separate"/>
                      </w:r>
                      <w:ins w:id="2550" w:author="Dr. Carsten Franke" w:date="2021-04-09T18:53:00Z">
                        <w:r w:rsidR="0029329F">
                          <w:rPr>
                            <w:noProof/>
                          </w:rPr>
                          <w:t>73</w:t>
                        </w:r>
                      </w:ins>
                      <w:del w:id="2551" w:author="Dr. Carsten Franke" w:date="2021-04-09T18:53:00Z">
                        <w:r w:rsidDel="0029329F">
                          <w:rPr>
                            <w:noProof/>
                          </w:rPr>
                          <w:delText>69</w:delText>
                        </w:r>
                      </w:del>
                      <w:r>
                        <w:fldChar w:fldCharType="end"/>
                      </w:r>
                      <w:r>
                        <w:t>: Parameters of Cruciform Joint</w:t>
                      </w:r>
                      <w:bookmarkEnd w:id="2547"/>
                      <w:bookmarkEnd w:id="2548"/>
                      <w:bookmarkEnd w:id="254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9500858"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1AB6C36B" w:rsidR="00F3716C" w:rsidRDefault="00F3716C" w:rsidP="00F3716C">
      <w:pPr>
        <w:pStyle w:val="Beschriftung"/>
        <w:spacing w:before="120"/>
      </w:pPr>
      <w:bookmarkStart w:id="2552" w:name="_Toc3566519"/>
      <w:bookmarkStart w:id="2553" w:name="_Toc34747521"/>
      <w:bookmarkStart w:id="2554" w:name="_Toc338939241"/>
      <w:bookmarkStart w:id="2555" w:name="_Toc288196482"/>
      <w:bookmarkStart w:id="2556" w:name="_Toc288200784"/>
      <w:bookmarkStart w:id="2557" w:name="_Toc338938909"/>
      <w:bookmarkStart w:id="2558" w:name="_Toc338939128"/>
      <w:bookmarkStart w:id="2559" w:name="_Toc68887733"/>
      <w:bookmarkEnd w:id="2011"/>
      <w:r>
        <w:t xml:space="preserve">Table </w:t>
      </w:r>
      <w:r w:rsidR="00ED469A">
        <w:fldChar w:fldCharType="begin"/>
      </w:r>
      <w:r w:rsidR="00ED469A">
        <w:instrText xml:space="preserve"> SEQ Table \* ARABIC </w:instrText>
      </w:r>
      <w:r w:rsidR="00ED469A">
        <w:fldChar w:fldCharType="separate"/>
      </w:r>
      <w:r w:rsidR="00F65AE1">
        <w:rPr>
          <w:noProof/>
        </w:rPr>
        <w:t>118</w:t>
      </w:r>
      <w:r w:rsidR="00ED469A">
        <w:fldChar w:fldCharType="end"/>
      </w:r>
      <w:r w:rsidR="00AA1695">
        <w:t>: Parameters of Cruciform Joint</w:t>
      </w:r>
      <w:bookmarkEnd w:id="2552"/>
      <w:bookmarkEnd w:id="2553"/>
      <w:bookmarkEnd w:id="2559"/>
    </w:p>
    <w:p w14:paraId="114455A9" w14:textId="77777777" w:rsidR="0006113C" w:rsidRPr="007055D9" w:rsidRDefault="0006113C" w:rsidP="005E1694">
      <w:pPr>
        <w:pStyle w:val="berschrift4"/>
        <w:tabs>
          <w:tab w:val="clear" w:pos="864"/>
          <w:tab w:val="num" w:pos="993"/>
        </w:tabs>
      </w:pPr>
      <w:bookmarkStart w:id="2560" w:name="_Toc3557058"/>
      <w:bookmarkStart w:id="2561" w:name="_Toc34747308"/>
      <w:bookmarkStart w:id="2562" w:name="_Toc68887509"/>
      <w:r w:rsidRPr="007055D9">
        <w:lastRenderedPageBreak/>
        <w:t>Attributes</w:t>
      </w:r>
      <w:bookmarkEnd w:id="2554"/>
      <w:bookmarkEnd w:id="2560"/>
      <w:bookmarkEnd w:id="2561"/>
      <w:bookmarkEnd w:id="2562"/>
    </w:p>
    <w:p w14:paraId="0596FA3B" w14:textId="4F2C2B8D" w:rsidR="0006113C" w:rsidRPr="007055D9" w:rsidRDefault="007D42C3" w:rsidP="003C4247">
      <w:pPr>
        <w:pStyle w:val="berschrift5"/>
        <w:keepNext/>
      </w:pPr>
      <w:bookmarkStart w:id="2563" w:name="_Toc338939243"/>
      <w:r w:rsidRPr="007055D9">
        <w:t xml:space="preserve">Attribute </w:t>
      </w:r>
      <w:r w:rsidR="00194316">
        <w:t>"</w:t>
      </w:r>
      <w:r w:rsidRPr="007055D9">
        <w:t>b</w:t>
      </w:r>
      <w:r w:rsidR="0006113C" w:rsidRPr="007055D9">
        <w:t>ase</w:t>
      </w:r>
      <w:bookmarkEnd w:id="256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564" w:name="_Toc338939244"/>
      <w:r w:rsidRPr="007055D9">
        <w:t xml:space="preserve">Attribute </w:t>
      </w:r>
      <w:r w:rsidR="00194316">
        <w:t>"</w:t>
      </w:r>
      <w:proofErr w:type="spellStart"/>
      <w:r w:rsidRPr="007055D9">
        <w:t>t</w:t>
      </w:r>
      <w:r w:rsidR="0006113C" w:rsidRPr="007055D9">
        <w:t>echnology</w:t>
      </w:r>
      <w:bookmarkEnd w:id="256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565" w:name="_Toc338939245"/>
      <w:bookmarkStart w:id="2566" w:name="_Toc3557059"/>
      <w:bookmarkStart w:id="2567" w:name="_Toc34747309"/>
      <w:bookmarkStart w:id="2568" w:name="_Toc68887510"/>
      <w:r w:rsidRPr="007055D9">
        <w:t xml:space="preserve">Element </w:t>
      </w:r>
      <w:r w:rsidR="00194316">
        <w:t>"</w:t>
      </w:r>
      <w:proofErr w:type="spellStart"/>
      <w:r w:rsidRPr="007055D9">
        <w:t>weld_position</w:t>
      </w:r>
      <w:bookmarkEnd w:id="2565"/>
      <w:bookmarkEnd w:id="2566"/>
      <w:proofErr w:type="spellEnd"/>
      <w:r w:rsidR="00194316">
        <w:t>"</w:t>
      </w:r>
      <w:bookmarkEnd w:id="2567"/>
      <w:bookmarkEnd w:id="2568"/>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2515C671" w:rsidR="003C4247" w:rsidRDefault="003C4247" w:rsidP="00F3716C">
      <w:pPr>
        <w:pStyle w:val="Beschriftung"/>
        <w:spacing w:before="120"/>
      </w:pPr>
      <w:bookmarkStart w:id="2569" w:name="_Toc3566520"/>
      <w:bookmarkStart w:id="2570" w:name="_Toc34747522"/>
      <w:bookmarkStart w:id="2571" w:name="_Toc338939248"/>
      <w:bookmarkStart w:id="2572" w:name="_Toc68887734"/>
      <w:r>
        <w:t xml:space="preserve">Table </w:t>
      </w:r>
      <w:r w:rsidR="00ED469A">
        <w:fldChar w:fldCharType="begin"/>
      </w:r>
      <w:r w:rsidR="00ED469A">
        <w:instrText xml:space="preserve"> SEQ Table \* ARABIC </w:instrText>
      </w:r>
      <w:r w:rsidR="00ED469A">
        <w:fldChar w:fldCharType="separate"/>
      </w:r>
      <w:r w:rsidR="00F65AE1">
        <w:rPr>
          <w:noProof/>
        </w:rPr>
        <w:t>119</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569"/>
      <w:bookmarkEnd w:id="2570"/>
      <w:bookmarkEnd w:id="2572"/>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0883821F"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F65AE1">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F65AE1" w:rsidRPr="00F65AE1">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571"/>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573" w:name="_Toc338939249"/>
      <w:r w:rsidRPr="007055D9">
        <w:t xml:space="preserve">Attribute </w:t>
      </w:r>
      <w:r w:rsidR="00194316">
        <w:t>"</w:t>
      </w:r>
      <w:proofErr w:type="spellStart"/>
      <w:r w:rsidRPr="007055D9">
        <w:t>thickness</w:t>
      </w:r>
      <w:bookmarkEnd w:id="2573"/>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19D332B2" w:rsidR="00AA1695" w:rsidRDefault="00AA1695" w:rsidP="00AA1695">
      <w:pPr>
        <w:pStyle w:val="Beschriftung"/>
        <w:spacing w:before="120"/>
      </w:pPr>
      <w:bookmarkStart w:id="2574" w:name="_Toc3566521"/>
      <w:bookmarkStart w:id="2575" w:name="_Toc34747523"/>
      <w:bookmarkStart w:id="2576" w:name="_Toc338939250"/>
      <w:bookmarkStart w:id="2577" w:name="_Toc68887735"/>
      <w:r>
        <w:t xml:space="preserve">Table </w:t>
      </w:r>
      <w:r w:rsidR="00ED469A">
        <w:fldChar w:fldCharType="begin"/>
      </w:r>
      <w:r w:rsidR="00ED469A">
        <w:instrText xml:space="preserve"> SEQ Table \* ARABIC </w:instrText>
      </w:r>
      <w:r w:rsidR="00ED469A">
        <w:fldChar w:fldCharType="separate"/>
      </w:r>
      <w:r w:rsidR="00F65AE1">
        <w:rPr>
          <w:noProof/>
        </w:rPr>
        <w:t>120</w:t>
      </w:r>
      <w:r w:rsidR="00ED469A">
        <w:fldChar w:fldCharType="end"/>
      </w:r>
      <w:r>
        <w:t xml:space="preserve">: Value Dependency of Attribute </w:t>
      </w:r>
      <w:r>
        <w:rPr>
          <w:rStyle w:val="elementdeftypeChar"/>
          <w:b/>
        </w:rPr>
        <w:t>thickness</w:t>
      </w:r>
      <w:bookmarkEnd w:id="2574"/>
      <w:bookmarkEnd w:id="2575"/>
      <w:bookmarkEnd w:id="2577"/>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576"/>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578" w:name="_Toc338939251"/>
      <w:r w:rsidRPr="007055D9">
        <w:t xml:space="preserve">Attribute </w:t>
      </w:r>
      <w:r w:rsidR="00194316">
        <w:t>"</w:t>
      </w:r>
      <w:proofErr w:type="spellStart"/>
      <w:r w:rsidRPr="007055D9">
        <w:t>penetration</w:t>
      </w:r>
      <w:bookmarkEnd w:id="2578"/>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6"/>
      </w:r>
      <w:r w:rsidRPr="007055D9">
        <w:t>.</w:t>
      </w:r>
    </w:p>
    <w:p w14:paraId="245ED85A" w14:textId="6627127B" w:rsidR="0006113C" w:rsidRPr="007055D9" w:rsidRDefault="0006113C" w:rsidP="008641A9">
      <w:pPr>
        <w:pStyle w:val="berschrift5"/>
        <w:keepNext/>
      </w:pPr>
      <w:bookmarkStart w:id="2579" w:name="_Toc338939253"/>
      <w:r w:rsidRPr="007055D9">
        <w:t xml:space="preserve">Attribute </w:t>
      </w:r>
      <w:r w:rsidR="00194316">
        <w:t>"</w:t>
      </w:r>
      <w:proofErr w:type="spellStart"/>
      <w:r w:rsidRPr="007055D9">
        <w:t>shape</w:t>
      </w:r>
      <w:bookmarkEnd w:id="2579"/>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580" w:name="_Toc338939254"/>
      <w:r w:rsidRPr="007055D9">
        <w:t xml:space="preserve">Attribute </w:t>
      </w:r>
      <w:r w:rsidR="00194316">
        <w:t>"</w:t>
      </w:r>
      <w:proofErr w:type="spellStart"/>
      <w:r w:rsidRPr="007055D9">
        <w:t>filler</w:t>
      </w:r>
      <w:bookmarkEnd w:id="2580"/>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581" w:name="GenericSeamWeldWeld"/>
      <w:bookmarkStart w:id="2582" w:name="_Toc3557060"/>
      <w:bookmarkStart w:id="2583" w:name="_Toc34747310"/>
      <w:bookmarkStart w:id="2584" w:name="_Toc338938919"/>
      <w:bookmarkStart w:id="2585" w:name="_Toc338939255"/>
      <w:bookmarkStart w:id="2586" w:name="_Toc334183560"/>
      <w:bookmarkStart w:id="2587" w:name="_Toc288196537"/>
      <w:bookmarkStart w:id="2588" w:name="_Toc288200840"/>
      <w:bookmarkStart w:id="2589" w:name="_Toc68887511"/>
      <w:bookmarkEnd w:id="2555"/>
      <w:bookmarkEnd w:id="2556"/>
      <w:bookmarkEnd w:id="2557"/>
      <w:bookmarkEnd w:id="2558"/>
      <w:bookmarkEnd w:id="2581"/>
      <w:r w:rsidRPr="007055D9">
        <w:t xml:space="preserve">Element </w:t>
      </w:r>
      <w:r w:rsidR="00194316">
        <w:t>"</w:t>
      </w:r>
      <w:proofErr w:type="spellStart"/>
      <w:r>
        <w:t>sheet_parameter</w:t>
      </w:r>
      <w:bookmarkEnd w:id="2582"/>
      <w:proofErr w:type="spellEnd"/>
      <w:r w:rsidR="00194316">
        <w:t>"</w:t>
      </w:r>
      <w:bookmarkEnd w:id="2583"/>
      <w:bookmarkEnd w:id="258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63AE771" w:rsidR="008641A9" w:rsidRDefault="008641A9" w:rsidP="00AA1695">
      <w:pPr>
        <w:pStyle w:val="Beschriftung"/>
        <w:spacing w:before="120"/>
      </w:pPr>
      <w:bookmarkStart w:id="2590" w:name="_Toc3566522"/>
      <w:bookmarkStart w:id="2591" w:name="_Toc34747524"/>
      <w:bookmarkStart w:id="2592" w:name="_Toc68887736"/>
      <w:r>
        <w:t xml:space="preserve">Table </w:t>
      </w:r>
      <w:r w:rsidR="00ED469A">
        <w:fldChar w:fldCharType="begin"/>
      </w:r>
      <w:r w:rsidR="00ED469A">
        <w:instrText xml:space="preserve"> SEQ Table \* ARABIC </w:instrText>
      </w:r>
      <w:r w:rsidR="00ED469A">
        <w:fldChar w:fldCharType="separate"/>
      </w:r>
      <w:r w:rsidR="00F65AE1">
        <w:rPr>
          <w:noProof/>
        </w:rPr>
        <w:t>121</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590"/>
      <w:bookmarkEnd w:id="2591"/>
      <w:bookmarkEnd w:id="259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593" w:name="_Toc413861928"/>
      <w:bookmarkStart w:id="2594" w:name="_Toc3557061"/>
      <w:bookmarkStart w:id="2595" w:name="_Toc34747311"/>
      <w:bookmarkStart w:id="2596" w:name="_Toc413359615"/>
      <w:bookmarkStart w:id="2597" w:name="_Toc338938920"/>
      <w:bookmarkStart w:id="2598" w:name="_Toc338939256"/>
      <w:bookmarkStart w:id="2599" w:name="_Toc391571769"/>
      <w:bookmarkStart w:id="2600" w:name="_Toc68887512"/>
      <w:bookmarkEnd w:id="2584"/>
      <w:bookmarkEnd w:id="2585"/>
      <w:r>
        <w:rPr>
          <w:noProof/>
          <w:lang w:eastAsia="en-US"/>
        </w:rPr>
        <w:lastRenderedPageBreak/>
        <mc:AlternateContent>
          <mc:Choice Requires="wpg">
            <w:drawing>
              <wp:anchor distT="0" distB="0" distL="114300" distR="114300" simplePos="0" relativeHeight="251684864" behindDoc="0" locked="0" layoutInCell="1" allowOverlap="1" wp14:anchorId="07280552" wp14:editId="3DA803D4">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59B63763" w:rsidR="00DF5BF0" w:rsidRPr="000E4598" w:rsidRDefault="00DF5BF0" w:rsidP="00AA1695">
                              <w:pPr>
                                <w:pStyle w:val="Beschriftung"/>
                                <w:rPr>
                                  <w:noProof/>
                                  <w:sz w:val="30"/>
                                  <w:szCs w:val="26"/>
                                </w:rPr>
                              </w:pPr>
                              <w:bookmarkStart w:id="2601" w:name="_Toc3557147"/>
                              <w:bookmarkStart w:id="2602" w:name="_Toc34747400"/>
                              <w:bookmarkStart w:id="2603" w:name="_Toc68887605"/>
                              <w:r>
                                <w:t xml:space="preserve">Figure </w:t>
                              </w:r>
                              <w:r>
                                <w:fldChar w:fldCharType="begin"/>
                              </w:r>
                              <w:r>
                                <w:instrText xml:space="preserve"> SEQ Figure \* ARABIC </w:instrText>
                              </w:r>
                              <w:r>
                                <w:fldChar w:fldCharType="separate"/>
                              </w:r>
                              <w:ins w:id="2604" w:author="Dr. Carsten Franke" w:date="2021-04-09T18:53:00Z">
                                <w:r w:rsidR="0029329F">
                                  <w:rPr>
                                    <w:noProof/>
                                  </w:rPr>
                                  <w:t>74</w:t>
                                </w:r>
                              </w:ins>
                              <w:del w:id="2605" w:author="Dr. Carsten Franke" w:date="2021-04-09T18:53:00Z">
                                <w:r w:rsidDel="0029329F">
                                  <w:rPr>
                                    <w:noProof/>
                                  </w:rPr>
                                  <w:delText>70</w:delText>
                                </w:r>
                              </w:del>
                              <w:r>
                                <w:fldChar w:fldCharType="end"/>
                              </w:r>
                              <w:r>
                                <w:t>: Flared Joint Sheet Layout</w:t>
                              </w:r>
                              <w:bookmarkEnd w:id="2601"/>
                              <w:bookmarkEnd w:id="2602"/>
                              <w:bookmarkEnd w:id="2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59B63763" w:rsidR="00DF5BF0" w:rsidRPr="000E4598" w:rsidRDefault="00DF5BF0" w:rsidP="00AA1695">
                        <w:pPr>
                          <w:pStyle w:val="Beschriftung"/>
                          <w:rPr>
                            <w:noProof/>
                            <w:sz w:val="30"/>
                            <w:szCs w:val="26"/>
                          </w:rPr>
                        </w:pPr>
                        <w:bookmarkStart w:id="2606" w:name="_Toc3557147"/>
                        <w:bookmarkStart w:id="2607" w:name="_Toc34747400"/>
                        <w:bookmarkStart w:id="2608" w:name="_Toc68887605"/>
                        <w:r>
                          <w:t xml:space="preserve">Figure </w:t>
                        </w:r>
                        <w:r>
                          <w:fldChar w:fldCharType="begin"/>
                        </w:r>
                        <w:r>
                          <w:instrText xml:space="preserve"> SEQ Figure \* ARABIC </w:instrText>
                        </w:r>
                        <w:r>
                          <w:fldChar w:fldCharType="separate"/>
                        </w:r>
                        <w:ins w:id="2609" w:author="Dr. Carsten Franke" w:date="2021-04-09T18:53:00Z">
                          <w:r w:rsidR="0029329F">
                            <w:rPr>
                              <w:noProof/>
                            </w:rPr>
                            <w:t>74</w:t>
                          </w:r>
                        </w:ins>
                        <w:del w:id="2610" w:author="Dr. Carsten Franke" w:date="2021-04-09T18:53:00Z">
                          <w:r w:rsidDel="0029329F">
                            <w:rPr>
                              <w:noProof/>
                            </w:rPr>
                            <w:delText>70</w:delText>
                          </w:r>
                        </w:del>
                        <w:r>
                          <w:fldChar w:fldCharType="end"/>
                        </w:r>
                        <w:r>
                          <w:t>: Flared Joint Sheet Layout</w:t>
                        </w:r>
                        <w:bookmarkEnd w:id="2606"/>
                        <w:bookmarkEnd w:id="2607"/>
                        <w:bookmarkEnd w:id="2608"/>
                      </w:p>
                    </w:txbxContent>
                  </v:textbox>
                </v:shape>
              </v:group>
            </w:pict>
          </mc:Fallback>
        </mc:AlternateContent>
      </w:r>
      <w:r w:rsidR="00504BAD" w:rsidRPr="00226A3F">
        <w:t>Flared Joint</w:t>
      </w:r>
      <w:bookmarkEnd w:id="2593"/>
      <w:bookmarkEnd w:id="2594"/>
      <w:bookmarkEnd w:id="2595"/>
      <w:bookmarkEnd w:id="2600"/>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71A7A12C">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443638CA" w:rsidR="00DF5BF0" w:rsidRPr="000C12FE" w:rsidRDefault="00DF5BF0" w:rsidP="00AA1695">
                              <w:pPr>
                                <w:pStyle w:val="Beschriftung"/>
                                <w:rPr>
                                  <w:i/>
                                  <w:iCs/>
                                  <w:noProof/>
                                  <w:sz w:val="24"/>
                                  <w:szCs w:val="26"/>
                                  <w:lang w:val="x-none"/>
                                </w:rPr>
                              </w:pPr>
                              <w:bookmarkStart w:id="2611" w:name="_Toc3557148"/>
                              <w:bookmarkStart w:id="2612" w:name="_Toc34747401"/>
                              <w:bookmarkStart w:id="2613" w:name="_Toc68887606"/>
                              <w:r>
                                <w:t xml:space="preserve">Figure </w:t>
                              </w:r>
                              <w:r>
                                <w:fldChar w:fldCharType="begin"/>
                              </w:r>
                              <w:r>
                                <w:instrText xml:space="preserve"> SEQ Figure \* ARABIC </w:instrText>
                              </w:r>
                              <w:r>
                                <w:fldChar w:fldCharType="separate"/>
                              </w:r>
                              <w:ins w:id="2614" w:author="Dr. Carsten Franke" w:date="2021-04-09T18:53:00Z">
                                <w:r w:rsidR="0029329F">
                                  <w:rPr>
                                    <w:noProof/>
                                  </w:rPr>
                                  <w:t>75</w:t>
                                </w:r>
                              </w:ins>
                              <w:del w:id="2615" w:author="Dr. Carsten Franke" w:date="2021-04-09T18:53:00Z">
                                <w:r w:rsidDel="0029329F">
                                  <w:rPr>
                                    <w:noProof/>
                                  </w:rPr>
                                  <w:delText>71</w:delText>
                                </w:r>
                              </w:del>
                              <w:r>
                                <w:fldChar w:fldCharType="end"/>
                              </w:r>
                              <w:r>
                                <w:t>: Parameters of Flared Joint Weld</w:t>
                              </w:r>
                              <w:bookmarkEnd w:id="2611"/>
                              <w:bookmarkEnd w:id="2612"/>
                              <w:bookmarkEnd w:id="2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443638CA" w:rsidR="00DF5BF0" w:rsidRPr="000C12FE" w:rsidRDefault="00DF5BF0" w:rsidP="00AA1695">
                        <w:pPr>
                          <w:pStyle w:val="Beschriftung"/>
                          <w:rPr>
                            <w:i/>
                            <w:iCs/>
                            <w:noProof/>
                            <w:sz w:val="24"/>
                            <w:szCs w:val="26"/>
                            <w:lang w:val="x-none"/>
                          </w:rPr>
                        </w:pPr>
                        <w:bookmarkStart w:id="2616" w:name="_Toc3557148"/>
                        <w:bookmarkStart w:id="2617" w:name="_Toc34747401"/>
                        <w:bookmarkStart w:id="2618" w:name="_Toc68887606"/>
                        <w:r>
                          <w:t xml:space="preserve">Figure </w:t>
                        </w:r>
                        <w:r>
                          <w:fldChar w:fldCharType="begin"/>
                        </w:r>
                        <w:r>
                          <w:instrText xml:space="preserve"> SEQ Figure \* ARABIC </w:instrText>
                        </w:r>
                        <w:r>
                          <w:fldChar w:fldCharType="separate"/>
                        </w:r>
                        <w:ins w:id="2619" w:author="Dr. Carsten Franke" w:date="2021-04-09T18:53:00Z">
                          <w:r w:rsidR="0029329F">
                            <w:rPr>
                              <w:noProof/>
                            </w:rPr>
                            <w:t>75</w:t>
                          </w:r>
                        </w:ins>
                        <w:del w:id="2620" w:author="Dr. Carsten Franke" w:date="2021-04-09T18:53:00Z">
                          <w:r w:rsidDel="0029329F">
                            <w:rPr>
                              <w:noProof/>
                            </w:rPr>
                            <w:delText>71</w:delText>
                          </w:r>
                        </w:del>
                        <w:r>
                          <w:fldChar w:fldCharType="end"/>
                        </w:r>
                        <w:r>
                          <w:t>: Parameters of Flared Joint Weld</w:t>
                        </w:r>
                        <w:bookmarkEnd w:id="2616"/>
                        <w:bookmarkEnd w:id="2617"/>
                        <w:bookmarkEnd w:id="261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2CB6CAB7" w:rsidR="00F3716C" w:rsidRDefault="00F3716C" w:rsidP="00F3716C">
      <w:pPr>
        <w:pStyle w:val="Beschriftung"/>
        <w:spacing w:before="120"/>
      </w:pPr>
      <w:bookmarkStart w:id="2621" w:name="_Toc3566523"/>
      <w:bookmarkStart w:id="2622" w:name="_Toc34747525"/>
      <w:bookmarkStart w:id="2623" w:name="_Toc68887737"/>
      <w:r>
        <w:t xml:space="preserve">Table </w:t>
      </w:r>
      <w:r w:rsidR="00ED469A">
        <w:fldChar w:fldCharType="begin"/>
      </w:r>
      <w:r w:rsidR="00ED469A">
        <w:instrText xml:space="preserve"> SEQ Table \* ARABIC </w:instrText>
      </w:r>
      <w:r w:rsidR="00ED469A">
        <w:fldChar w:fldCharType="separate"/>
      </w:r>
      <w:r w:rsidR="00F65AE1">
        <w:rPr>
          <w:noProof/>
        </w:rPr>
        <w:t>122</w:t>
      </w:r>
      <w:r w:rsidR="00ED469A">
        <w:fldChar w:fldCharType="end"/>
      </w:r>
      <w:r w:rsidR="00AA1695">
        <w:t>: Parameters of Flared joint</w:t>
      </w:r>
      <w:bookmarkEnd w:id="2621"/>
      <w:bookmarkEnd w:id="2622"/>
      <w:bookmarkEnd w:id="262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624" w:name="_Toc3557062"/>
      <w:bookmarkStart w:id="2625" w:name="_Toc34747312"/>
      <w:bookmarkStart w:id="2626" w:name="_Toc68887513"/>
      <w:r>
        <w:t>Attributes</w:t>
      </w:r>
      <w:bookmarkEnd w:id="2624"/>
      <w:bookmarkEnd w:id="2625"/>
      <w:bookmarkEnd w:id="262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627" w:name="_Toc3557063"/>
      <w:bookmarkStart w:id="2628" w:name="_Toc34747313"/>
      <w:bookmarkStart w:id="2629" w:name="_Toc68887514"/>
      <w:r>
        <w:t xml:space="preserve">Element </w:t>
      </w:r>
      <w:r w:rsidR="00194316">
        <w:t>"</w:t>
      </w:r>
      <w:proofErr w:type="spellStart"/>
      <w:r>
        <w:t>weld_position</w:t>
      </w:r>
      <w:bookmarkEnd w:id="2627"/>
      <w:proofErr w:type="spellEnd"/>
      <w:r w:rsidR="00194316">
        <w:t>"</w:t>
      </w:r>
      <w:bookmarkEnd w:id="2628"/>
      <w:bookmarkEnd w:id="262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399B39EC" w:rsidR="00060B33" w:rsidRDefault="00060B33" w:rsidP="00F3716C">
      <w:pPr>
        <w:pStyle w:val="Beschriftung"/>
        <w:spacing w:before="120"/>
      </w:pPr>
      <w:bookmarkStart w:id="2630" w:name="_Toc3566524"/>
      <w:bookmarkStart w:id="2631" w:name="_Toc34747526"/>
      <w:bookmarkStart w:id="2632" w:name="_Toc68887738"/>
      <w:r>
        <w:t xml:space="preserve">Table </w:t>
      </w:r>
      <w:r w:rsidR="00ED469A">
        <w:fldChar w:fldCharType="begin"/>
      </w:r>
      <w:r w:rsidR="00ED469A">
        <w:instrText xml:space="preserve"> SEQ Table \* ARABIC </w:instrText>
      </w:r>
      <w:r w:rsidR="00ED469A">
        <w:fldChar w:fldCharType="separate"/>
      </w:r>
      <w:r w:rsidR="00F65AE1">
        <w:rPr>
          <w:noProof/>
        </w:rPr>
        <w:t>123</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630"/>
      <w:bookmarkEnd w:id="2631"/>
      <w:bookmarkEnd w:id="263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1309DC6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633" w:name="_Toc3557064"/>
      <w:bookmarkStart w:id="2634" w:name="_Toc34747314"/>
      <w:bookmarkStart w:id="2635" w:name="_Toc68887515"/>
      <w:r>
        <w:t xml:space="preserve">Element </w:t>
      </w:r>
      <w:r w:rsidR="00194316">
        <w:t>"</w:t>
      </w:r>
      <w:proofErr w:type="spellStart"/>
      <w:r>
        <w:t>sheet_parameter</w:t>
      </w:r>
      <w:bookmarkEnd w:id="2633"/>
      <w:proofErr w:type="spellEnd"/>
      <w:r w:rsidR="00194316">
        <w:t>"</w:t>
      </w:r>
      <w:bookmarkEnd w:id="2634"/>
      <w:bookmarkEnd w:id="263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5CABFF4" w:rsidR="00F62294" w:rsidRDefault="00F62294" w:rsidP="00F3716C">
      <w:pPr>
        <w:pStyle w:val="Beschriftung"/>
        <w:spacing w:before="120"/>
      </w:pPr>
      <w:bookmarkStart w:id="2636" w:name="_Toc3566525"/>
      <w:bookmarkStart w:id="2637" w:name="_Toc34747527"/>
      <w:bookmarkStart w:id="2638" w:name="_Toc68887739"/>
      <w:r>
        <w:t xml:space="preserve">Table </w:t>
      </w:r>
      <w:r w:rsidR="00ED469A">
        <w:fldChar w:fldCharType="begin"/>
      </w:r>
      <w:r w:rsidR="00ED469A">
        <w:instrText xml:space="preserve"> SEQ Table \* ARABIC </w:instrText>
      </w:r>
      <w:r w:rsidR="00ED469A">
        <w:fldChar w:fldCharType="separate"/>
      </w:r>
      <w:r w:rsidR="00F65AE1">
        <w:rPr>
          <w:noProof/>
        </w:rPr>
        <w:t>124</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636"/>
      <w:bookmarkEnd w:id="2637"/>
      <w:bookmarkEnd w:id="263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639" w:name="_Ref414345739"/>
      <w:bookmarkStart w:id="2640" w:name="_Ref414345749"/>
      <w:bookmarkStart w:id="2641" w:name="_Ref414345786"/>
      <w:bookmarkStart w:id="2642" w:name="_Ref414345798"/>
      <w:bookmarkStart w:id="2643" w:name="_Toc3557065"/>
      <w:bookmarkStart w:id="2644" w:name="_Toc34747315"/>
      <w:bookmarkStart w:id="2645" w:name="_Toc68887516"/>
      <w:r w:rsidRPr="00226A3F">
        <w:t>Adhesive Lines</w:t>
      </w:r>
      <w:bookmarkEnd w:id="2596"/>
      <w:bookmarkEnd w:id="2639"/>
      <w:bookmarkEnd w:id="2640"/>
      <w:bookmarkEnd w:id="2641"/>
      <w:bookmarkEnd w:id="2642"/>
      <w:bookmarkEnd w:id="2643"/>
      <w:bookmarkEnd w:id="2644"/>
      <w:bookmarkEnd w:id="264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565E46E2"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F65AE1">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500F1F0" w:rsidR="00C107D0" w:rsidRPr="00226A3F" w:rsidRDefault="00D05249" w:rsidP="00F3716C">
      <w:pPr>
        <w:pStyle w:val="Beschriftung"/>
        <w:spacing w:before="120"/>
        <w:rPr>
          <w:rFonts w:cs="Calibri"/>
          <w:lang w:eastAsia="zh-CN"/>
        </w:rPr>
      </w:pPr>
      <w:bookmarkStart w:id="2646" w:name="_Toc3566526"/>
      <w:bookmarkStart w:id="2647" w:name="_Toc34747528"/>
      <w:bookmarkStart w:id="2648" w:name="_Toc68887740"/>
      <w:r>
        <w:lastRenderedPageBreak/>
        <w:t xml:space="preserve">Table </w:t>
      </w:r>
      <w:r w:rsidR="00ED469A">
        <w:fldChar w:fldCharType="begin"/>
      </w:r>
      <w:r w:rsidR="00ED469A">
        <w:instrText xml:space="preserve"> SEQ Table \* ARABIC </w:instrText>
      </w:r>
      <w:r w:rsidR="00ED469A">
        <w:fldChar w:fldCharType="separate"/>
      </w:r>
      <w:r w:rsidR="00F65AE1">
        <w:rPr>
          <w:noProof/>
        </w:rPr>
        <w:t>125</w:t>
      </w:r>
      <w:r w:rsidR="00ED469A">
        <w:fldChar w:fldCharType="end"/>
      </w:r>
      <w:r w:rsidR="00AA1695">
        <w:t xml:space="preserve">: Attributes of </w:t>
      </w:r>
      <w:r w:rsidR="00AA1695" w:rsidRPr="00AA1695">
        <w:rPr>
          <w:rStyle w:val="elementdeftypeChar"/>
          <w:b/>
        </w:rPr>
        <w:t>&lt;connection_1d/&gt;</w:t>
      </w:r>
      <w:bookmarkEnd w:id="2646"/>
      <w:bookmarkEnd w:id="2647"/>
      <w:bookmarkEnd w:id="264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245B3F30"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DF6080B"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46D327D8" w14:textId="06216682" w:rsidR="00D05249" w:rsidRDefault="00D05249" w:rsidP="00F3716C">
      <w:pPr>
        <w:pStyle w:val="Beschriftung"/>
        <w:spacing w:before="120"/>
      </w:pPr>
      <w:bookmarkStart w:id="2649" w:name="_Toc3566527"/>
      <w:bookmarkStart w:id="2650" w:name="_Toc34747529"/>
      <w:bookmarkStart w:id="2651" w:name="_Toc68887741"/>
      <w:r>
        <w:t xml:space="preserve">Table </w:t>
      </w:r>
      <w:r w:rsidR="00ED469A">
        <w:fldChar w:fldCharType="begin"/>
      </w:r>
      <w:r w:rsidR="00ED469A">
        <w:instrText xml:space="preserve"> SEQ Table \* ARABIC </w:instrText>
      </w:r>
      <w:r w:rsidR="00ED469A">
        <w:fldChar w:fldCharType="separate"/>
      </w:r>
      <w:r w:rsidR="00F65AE1">
        <w:rPr>
          <w:noProof/>
        </w:rPr>
        <w:t>126</w:t>
      </w:r>
      <w:r w:rsidR="00ED469A">
        <w:fldChar w:fldCharType="end"/>
      </w:r>
      <w:r w:rsidR="00AA1695">
        <w:t xml:space="preserve">: Nested elements of </w:t>
      </w:r>
      <w:r w:rsidR="00AA1695" w:rsidRPr="00AA1695">
        <w:rPr>
          <w:rStyle w:val="elementdeftypeChar"/>
          <w:b/>
        </w:rPr>
        <w:t>&lt;connection_1d/&gt;</w:t>
      </w:r>
      <w:bookmarkEnd w:id="2649"/>
      <w:bookmarkEnd w:id="2650"/>
      <w:bookmarkEnd w:id="265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4D7555A9" w:rsidR="00C107D0" w:rsidRDefault="00C107D0" w:rsidP="00D05249">
      <w:pPr>
        <w:pStyle w:val="Beschriftung"/>
        <w:spacing w:before="120"/>
        <w:rPr>
          <w:rFonts w:ascii="Courier New" w:hAnsi="Courier New"/>
          <w:sz w:val="18"/>
          <w:szCs w:val="18"/>
        </w:rPr>
      </w:pPr>
      <w:bookmarkStart w:id="2652" w:name="_Toc3566528"/>
      <w:bookmarkStart w:id="2653" w:name="_Toc34747530"/>
      <w:bookmarkStart w:id="2654" w:name="_Toc68887742"/>
      <w:r>
        <w:t xml:space="preserve">Table </w:t>
      </w:r>
      <w:r w:rsidR="00ED469A">
        <w:fldChar w:fldCharType="begin"/>
      </w:r>
      <w:r w:rsidR="00ED469A">
        <w:instrText xml:space="preserve"> SEQ Table \* ARABIC </w:instrText>
      </w:r>
      <w:r w:rsidR="00ED469A">
        <w:fldChar w:fldCharType="separate"/>
      </w:r>
      <w:r w:rsidR="00F65AE1">
        <w:rPr>
          <w:noProof/>
        </w:rPr>
        <w:t>127</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652"/>
      <w:bookmarkEnd w:id="2653"/>
      <w:bookmarkEnd w:id="265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F72843">
      <w:pPr>
        <w:pStyle w:val="Listenabsatz"/>
        <w:numPr>
          <w:ilvl w:val="0"/>
          <w:numId w:val="46"/>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3BFAB20" w:rsidR="00C107D0" w:rsidRPr="009C0E9B" w:rsidRDefault="00C107D0" w:rsidP="00C107D0">
      <w:pPr>
        <w:rPr>
          <w:szCs w:val="22"/>
        </w:rPr>
      </w:pPr>
      <w:r w:rsidRPr="009C0E9B">
        <w:rPr>
          <w:szCs w:val="22"/>
        </w:rPr>
        <w:t xml:space="preserve">This follows the </w:t>
      </w:r>
      <w:del w:id="2655"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F65AE1">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F65AE1" w:rsidRPr="007055D9">
        <w:t>L</w:t>
      </w:r>
      <w:r w:rsidR="00F65AE1">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35040A0E" w:rsidR="00C107D0" w:rsidRDefault="00C107D0" w:rsidP="00C107D0">
      <w:pPr>
        <w:rPr>
          <w:szCs w:val="22"/>
        </w:rPr>
      </w:pPr>
      <w:r w:rsidRPr="009C0E9B">
        <w:rPr>
          <w:szCs w:val="22"/>
        </w:rPr>
        <w:t xml:space="preserve">This follows the </w:t>
      </w:r>
      <w:del w:id="2656"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657"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658" w:author="Dr. Carsten Franke" w:date="2021-01-27T10:55:00Z">
        <w:r w:rsidR="00FF79D0">
          <w:fldChar w:fldCharType="begin"/>
        </w:r>
        <w:r w:rsidR="00FF79D0">
          <w:instrText xml:space="preserve"> REF _Ref414571476 \r \h </w:instrText>
        </w:r>
      </w:ins>
      <w:ins w:id="2659" w:author="Dr. Carsten Franke" w:date="2021-01-27T10:55:00Z">
        <w:r w:rsidR="00FF79D0">
          <w:fldChar w:fldCharType="separate"/>
        </w:r>
      </w:ins>
      <w:r w:rsidR="00F65AE1">
        <w:t>5.2.1</w:t>
      </w:r>
      <w:ins w:id="2660" w:author="Dr. Carsten Franke" w:date="2021-01-27T10:55:00Z">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F65AE1" w:rsidRPr="00F65AE1">
        <w:rPr>
          <w:rStyle w:val="Hervorhebung"/>
          <w:i w:val="0"/>
        </w:rPr>
        <w:t xml:space="preserve">User Specific Data </w:t>
      </w:r>
      <w:r w:rsidR="00F65AE1" w:rsidRPr="00F65AE1">
        <w:rPr>
          <w:rStyle w:val="Hervorhebung"/>
        </w:rPr>
        <w:t>&lt;appdata</w:t>
      </w:r>
      <w:ins w:id="2661"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ins w:id="2662"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DE7D689" w:rsidR="00330719" w:rsidRPr="009C0E9B" w:rsidRDefault="00330719" w:rsidP="00330719">
      <w:pPr>
        <w:rPr>
          <w:b/>
          <w:szCs w:val="22"/>
        </w:rPr>
      </w:pPr>
      <w:r w:rsidRPr="009C0E9B">
        <w:rPr>
          <w:szCs w:val="22"/>
        </w:rPr>
        <w:t xml:space="preserve">This follows the </w:t>
      </w:r>
      <w:del w:id="2663"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664" w:author="Dr. Carsten Franke" w:date="2021-01-27T10:52:00Z">
        <w:r w:rsidR="00B54BAA">
          <w:rPr>
            <w:szCs w:val="22"/>
          </w:rPr>
          <w:t xml:space="preserve"> </w:t>
        </w:r>
      </w:ins>
      <w:ins w:id="2665"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r w:rsidR="00F65AE1">
        <w:rPr>
          <w:szCs w:val="22"/>
        </w:rPr>
        <w:t>5.2.2</w:t>
      </w:r>
      <w:ins w:id="2666" w:author="Dr. Carsten Franke" w:date="2021-01-27T10:53:00Z">
        <w:r w:rsidR="00B54BAA">
          <w:rPr>
            <w:szCs w:val="22"/>
          </w:rPr>
          <w:fldChar w:fldCharType="end"/>
        </w:r>
      </w:ins>
      <w:ins w:id="2667" w:author="Dr. Carsten Franke" w:date="2021-01-27T10:55:00Z">
        <w:r w:rsidR="00FF79D0">
          <w:rPr>
            <w:szCs w:val="22"/>
          </w:rPr>
          <w:t> </w:t>
        </w:r>
      </w:ins>
      <w:ins w:id="2668"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2669" w:author="Dr. Carsten Franke" w:date="2021-01-27T10:53:00Z">
        <w:r w:rsidR="00B54BAA">
          <w:rPr>
            <w:szCs w:val="22"/>
          </w:rPr>
          <w:fldChar w:fldCharType="end"/>
        </w:r>
      </w:ins>
      <w:del w:id="2670"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671"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672" w:name="_Toc428279602"/>
      <w:bookmarkStart w:id="2673" w:name="_Toc428456348"/>
      <w:bookmarkStart w:id="2674" w:name="_Toc428537316"/>
      <w:bookmarkStart w:id="2675" w:name="_Toc428969638"/>
      <w:bookmarkStart w:id="2676" w:name="_Toc429053029"/>
      <w:bookmarkStart w:id="2677" w:name="_Toc413861930"/>
      <w:bookmarkStart w:id="2678" w:name="_Toc3557066"/>
      <w:bookmarkStart w:id="2679" w:name="_Toc34747316"/>
      <w:bookmarkStart w:id="2680" w:name="_Toc413359617"/>
      <w:bookmarkStart w:id="2681" w:name="_Toc68887517"/>
      <w:bookmarkEnd w:id="2672"/>
      <w:bookmarkEnd w:id="2673"/>
      <w:bookmarkEnd w:id="2674"/>
      <w:bookmarkEnd w:id="2675"/>
      <w:bookmarkEnd w:id="2676"/>
      <w:r w:rsidRPr="00226A3F">
        <w:t>Hemming Flanges</w:t>
      </w:r>
      <w:bookmarkEnd w:id="2677"/>
      <w:bookmarkEnd w:id="2678"/>
      <w:bookmarkEnd w:id="2679"/>
      <w:bookmarkEnd w:id="2681"/>
    </w:p>
    <w:p w14:paraId="66448657" w14:textId="77777777" w:rsidR="000E64EA" w:rsidRDefault="000E64EA" w:rsidP="00327322">
      <w:pPr>
        <w:pStyle w:val="berschrift3"/>
      </w:pPr>
      <w:bookmarkStart w:id="2682" w:name="_Toc413861931"/>
      <w:bookmarkStart w:id="2683" w:name="_Toc3557067"/>
      <w:bookmarkStart w:id="2684" w:name="_Toc34747317"/>
      <w:bookmarkStart w:id="2685" w:name="_Toc68887518"/>
      <w:r>
        <w:t>Introduction</w:t>
      </w:r>
      <w:bookmarkEnd w:id="2682"/>
      <w:bookmarkEnd w:id="2683"/>
      <w:bookmarkEnd w:id="2684"/>
      <w:bookmarkEnd w:id="2685"/>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3EB3186A" w:rsidR="000E64EA" w:rsidRDefault="000E64EA" w:rsidP="002E465F">
      <w:pPr>
        <w:pStyle w:val="Beschriftung"/>
        <w:rPr>
          <w:b w:val="0"/>
          <w:u w:val="single"/>
        </w:rPr>
      </w:pPr>
      <w:bookmarkStart w:id="2686" w:name="_Ref413858805"/>
      <w:bookmarkStart w:id="2687" w:name="_Toc413861952"/>
      <w:bookmarkStart w:id="2688" w:name="_Toc3557149"/>
      <w:bookmarkStart w:id="2689" w:name="_Toc34747402"/>
      <w:bookmarkStart w:id="2690" w:name="_Toc68887607"/>
      <w:r>
        <w:t xml:space="preserve">Figure </w:t>
      </w:r>
      <w:r w:rsidR="00406B64">
        <w:fldChar w:fldCharType="begin"/>
      </w:r>
      <w:r w:rsidR="00406B64">
        <w:instrText xml:space="preserve"> SEQ Figure \* ARABIC </w:instrText>
      </w:r>
      <w:r w:rsidR="00406B64">
        <w:fldChar w:fldCharType="separate"/>
      </w:r>
      <w:r w:rsidR="00F65AE1">
        <w:rPr>
          <w:noProof/>
        </w:rPr>
        <w:t>76</w:t>
      </w:r>
      <w:r w:rsidR="00406B64">
        <w:fldChar w:fldCharType="end"/>
      </w:r>
      <w:bookmarkEnd w:id="2686"/>
      <w:r>
        <w:t>: The Three Regions of a Hemming</w:t>
      </w:r>
      <w:bookmarkEnd w:id="2687"/>
      <w:bookmarkEnd w:id="2688"/>
      <w:bookmarkEnd w:id="2689"/>
      <w:bookmarkEnd w:id="2690"/>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3FF85E9C" w:rsidR="000E64EA" w:rsidRPr="00EB3687" w:rsidRDefault="000E64EA" w:rsidP="000E64EA">
      <w:pPr>
        <w:pStyle w:val="Beschriftung"/>
        <w:rPr>
          <w:noProof/>
          <w:lang w:eastAsia="en-GB"/>
        </w:rPr>
      </w:pPr>
      <w:bookmarkStart w:id="2691" w:name="_Ref413850590"/>
      <w:bookmarkStart w:id="2692" w:name="_Toc413861953"/>
      <w:bookmarkStart w:id="2693" w:name="_Toc3557150"/>
      <w:bookmarkStart w:id="2694" w:name="_Toc34747403"/>
      <w:bookmarkStart w:id="2695" w:name="_Toc68887608"/>
      <w:r>
        <w:t xml:space="preserve">Figure </w:t>
      </w:r>
      <w:r w:rsidR="00406B64">
        <w:fldChar w:fldCharType="begin"/>
      </w:r>
      <w:r w:rsidR="00406B64">
        <w:instrText xml:space="preserve"> SEQ Figure \* ARABIC </w:instrText>
      </w:r>
      <w:r w:rsidR="00406B64">
        <w:fldChar w:fldCharType="separate"/>
      </w:r>
      <w:r w:rsidR="00F65AE1">
        <w:rPr>
          <w:noProof/>
        </w:rPr>
        <w:t>77</w:t>
      </w:r>
      <w:r w:rsidR="00406B64">
        <w:fldChar w:fldCharType="end"/>
      </w:r>
      <w:bookmarkEnd w:id="2691"/>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92"/>
      <w:bookmarkEnd w:id="2693"/>
      <w:bookmarkEnd w:id="2694"/>
      <w:bookmarkEnd w:id="2695"/>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4D813BD6" w:rsidR="000E64EA" w:rsidRPr="00803403" w:rsidRDefault="000E64EA" w:rsidP="000E64EA">
      <w:pPr>
        <w:pStyle w:val="Beschriftung"/>
      </w:pPr>
      <w:bookmarkStart w:id="2696" w:name="_Toc413861954"/>
      <w:bookmarkStart w:id="2697" w:name="_Toc3557151"/>
      <w:bookmarkStart w:id="2698" w:name="_Toc34747404"/>
      <w:bookmarkStart w:id="2699" w:name="_Toc68887609"/>
      <w:r w:rsidRPr="005231A8">
        <w:t xml:space="preserve">Figure </w:t>
      </w:r>
      <w:r w:rsidR="00406B64">
        <w:fldChar w:fldCharType="begin"/>
      </w:r>
      <w:r w:rsidR="00406B64">
        <w:instrText xml:space="preserve"> SEQ Figure \* ARABIC </w:instrText>
      </w:r>
      <w:r w:rsidR="00406B64">
        <w:fldChar w:fldCharType="separate"/>
      </w:r>
      <w:r w:rsidR="00F65AE1">
        <w:rPr>
          <w:noProof/>
        </w:rPr>
        <w:t>78</w:t>
      </w:r>
      <w:r w:rsidR="00406B64">
        <w:fldChar w:fldCharType="end"/>
      </w:r>
      <w:r w:rsidRPr="005231A8">
        <w:t>: Adhesive Path Differs from Root Path</w:t>
      </w:r>
      <w:bookmarkEnd w:id="2696"/>
      <w:bookmarkEnd w:id="2697"/>
      <w:bookmarkEnd w:id="2698"/>
      <w:bookmarkEnd w:id="2699"/>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2CB72ED1" w:rsidR="000E64EA" w:rsidRPr="00EB3687" w:rsidRDefault="000E64EA" w:rsidP="000E64EA">
      <w:pPr>
        <w:pStyle w:val="Beschriftung"/>
        <w:rPr>
          <w:noProof/>
          <w:lang w:eastAsia="en-GB"/>
        </w:rPr>
      </w:pPr>
      <w:bookmarkStart w:id="2700" w:name="_Toc3557152"/>
      <w:bookmarkStart w:id="2701" w:name="_Toc34747405"/>
      <w:bookmarkStart w:id="2702" w:name="_Toc68887610"/>
      <w:r>
        <w:t xml:space="preserve">Figure </w:t>
      </w:r>
      <w:r w:rsidR="00406B64">
        <w:fldChar w:fldCharType="begin"/>
      </w:r>
      <w:r w:rsidR="00406B64">
        <w:instrText xml:space="preserve"> SEQ Figure \* ARABIC </w:instrText>
      </w:r>
      <w:r w:rsidR="00406B64">
        <w:fldChar w:fldCharType="separate"/>
      </w:r>
      <w:r w:rsidR="00F65AE1">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700"/>
      <w:bookmarkEnd w:id="2701"/>
      <w:bookmarkEnd w:id="2702"/>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703" w:name="_Toc413861932"/>
      <w:bookmarkStart w:id="2704" w:name="_Toc3557068"/>
      <w:bookmarkStart w:id="2705" w:name="_Toc34747318"/>
      <w:bookmarkStart w:id="2706" w:name="_Toc68887519"/>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703"/>
      <w:bookmarkEnd w:id="2704"/>
      <w:bookmarkEnd w:id="2705"/>
      <w:bookmarkEnd w:id="2706"/>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4C4B0A5"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Pr>
                <w:sz w:val="20"/>
                <w:szCs w:val="20"/>
              </w:rPr>
              <w:fldChar w:fldCharType="end"/>
            </w:r>
          </w:p>
        </w:tc>
      </w:tr>
    </w:tbl>
    <w:p w14:paraId="5C964DFC" w14:textId="515AC348" w:rsidR="000E64EA" w:rsidRPr="00226A3F" w:rsidRDefault="0079141E" w:rsidP="0079141E">
      <w:pPr>
        <w:pStyle w:val="Beschriftung"/>
        <w:spacing w:before="120"/>
        <w:rPr>
          <w:rFonts w:cs="Calibri"/>
          <w:lang w:eastAsia="zh-CN"/>
        </w:rPr>
      </w:pPr>
      <w:bookmarkStart w:id="2707" w:name="_Toc3566529"/>
      <w:bookmarkStart w:id="2708" w:name="_Toc34747531"/>
      <w:bookmarkStart w:id="2709" w:name="_Toc68887743"/>
      <w:r>
        <w:t xml:space="preserve">Table </w:t>
      </w:r>
      <w:r w:rsidR="00ED469A">
        <w:fldChar w:fldCharType="begin"/>
      </w:r>
      <w:r w:rsidR="00ED469A">
        <w:instrText xml:space="preserve"> SEQ Table \* ARABIC </w:instrText>
      </w:r>
      <w:r w:rsidR="00ED469A">
        <w:fldChar w:fldCharType="separate"/>
      </w:r>
      <w:r w:rsidR="00F65AE1">
        <w:rPr>
          <w:noProof/>
        </w:rPr>
        <w:t>128</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707"/>
      <w:bookmarkEnd w:id="2708"/>
      <w:bookmarkEnd w:id="2709"/>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6716092"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17C86106"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11B735E" w14:textId="40D46D4A" w:rsidR="00F3716C" w:rsidRDefault="00F3716C" w:rsidP="0079141E">
      <w:pPr>
        <w:pStyle w:val="Beschriftung"/>
        <w:spacing w:before="120"/>
      </w:pPr>
      <w:bookmarkStart w:id="2710" w:name="_Toc3566530"/>
      <w:bookmarkStart w:id="2711" w:name="_Toc34747532"/>
      <w:bookmarkStart w:id="2712" w:name="_Toc68887744"/>
      <w:r>
        <w:t xml:space="preserve">Table </w:t>
      </w:r>
      <w:r w:rsidR="00ED469A">
        <w:fldChar w:fldCharType="begin"/>
      </w:r>
      <w:r w:rsidR="00ED469A">
        <w:instrText xml:space="preserve"> SEQ Table \* ARABIC </w:instrText>
      </w:r>
      <w:r w:rsidR="00ED469A">
        <w:fldChar w:fldCharType="separate"/>
      </w:r>
      <w:r w:rsidR="00F65AE1">
        <w:rPr>
          <w:noProof/>
        </w:rPr>
        <w:t>129</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710"/>
      <w:bookmarkEnd w:id="2711"/>
      <w:bookmarkEnd w:id="2712"/>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4D377A5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713"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F65AE1">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F65AE1" w:rsidRPr="007055D9">
        <w:t>L</w:t>
      </w:r>
      <w:r w:rsidR="00F65AE1">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F01EAA6" w:rsidR="000E64EA" w:rsidRDefault="000E64EA" w:rsidP="00584B8A">
      <w:pPr>
        <w:jc w:val="both"/>
      </w:pPr>
      <w:r w:rsidRPr="009C0E9B">
        <w:rPr>
          <w:szCs w:val="22"/>
        </w:rPr>
        <w:t xml:space="preserve">This follows the </w:t>
      </w:r>
      <w:del w:id="2714"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F65AE1">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F65AE1" w:rsidRPr="007055D9">
        <w:t xml:space="preserve">User Specific Data </w:t>
      </w:r>
      <w:r w:rsidR="00F65AE1" w:rsidRPr="00F65AE1">
        <w:rPr>
          <w:rStyle w:val="Hervorhebung"/>
        </w:rPr>
        <w:t>&lt;appdata</w:t>
      </w:r>
      <w:ins w:id="2715" w:author="Dr. Carsten Franke" w:date="2021-01-27T10:49:00Z">
        <w:r w:rsidR="00F65AE1" w:rsidRPr="00F65AE1">
          <w:rPr>
            <w:rStyle w:val="Hervorhebung"/>
          </w:rPr>
          <w:t>/</w:t>
        </w:r>
      </w:ins>
      <w:r w:rsidR="00F65AE1"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02456B74" w:rsidR="00670B99" w:rsidRPr="009C0E9B" w:rsidRDefault="00670B99" w:rsidP="00670B99">
      <w:pPr>
        <w:jc w:val="both"/>
        <w:rPr>
          <w:b/>
          <w:szCs w:val="22"/>
        </w:rPr>
      </w:pPr>
      <w:r w:rsidRPr="009C0E9B">
        <w:rPr>
          <w:szCs w:val="22"/>
        </w:rPr>
        <w:t xml:space="preserve">This follows the </w:t>
      </w:r>
      <w:del w:id="2716"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717"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718" w:author="Dr. Carsten Franke" w:date="2021-01-27T11:05:00Z">
        <w:r w:rsidR="00573FA5">
          <w:rPr>
            <w:szCs w:val="22"/>
          </w:rPr>
          <w:fldChar w:fldCharType="separate"/>
        </w:r>
      </w:ins>
      <w:r w:rsidR="00F65AE1">
        <w:rPr>
          <w:szCs w:val="22"/>
        </w:rPr>
        <w:t>5.2.2</w:t>
      </w:r>
      <w:ins w:id="2719" w:author="Dr. Carsten Franke" w:date="2021-01-27T11:05:00Z">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720" w:author="Dr. Carsten Franke" w:date="2021-01-27T11:05:00Z">
        <w:r w:rsidR="00573FA5">
          <w:rPr>
            <w:szCs w:val="22"/>
          </w:rPr>
          <w:fldChar w:fldCharType="separate"/>
        </w:r>
      </w:ins>
      <w:r w:rsidR="00F65AE1" w:rsidRPr="007055D9">
        <w:t xml:space="preserve">Finite Element Specific Data </w:t>
      </w:r>
      <w:r w:rsidR="00F65AE1" w:rsidRPr="00F65AE1">
        <w:rPr>
          <w:rFonts w:ascii="Courier New" w:hAnsi="Courier New" w:cs="Courier New"/>
          <w:b/>
          <w:i/>
          <w:szCs w:val="22"/>
        </w:rPr>
        <w:t>&lt;</w:t>
      </w:r>
      <w:proofErr w:type="spellStart"/>
      <w:r w:rsidR="00F65AE1" w:rsidRPr="00F65AE1">
        <w:rPr>
          <w:rFonts w:ascii="Courier New" w:hAnsi="Courier New" w:cs="Courier New"/>
          <w:b/>
          <w:i/>
          <w:szCs w:val="22"/>
        </w:rPr>
        <w:t>femdata</w:t>
      </w:r>
      <w:proofErr w:type="spellEnd"/>
      <w:r w:rsidR="00F65AE1" w:rsidRPr="00F65AE1">
        <w:rPr>
          <w:rFonts w:ascii="Courier New" w:hAnsi="Courier New" w:cs="Courier New"/>
          <w:b/>
          <w:i/>
          <w:szCs w:val="22"/>
        </w:rPr>
        <w:t>/&gt;</w:t>
      </w:r>
      <w:ins w:id="2721" w:author="Dr. Carsten Franke" w:date="2021-01-27T11:05:00Z">
        <w:r w:rsidR="00573FA5">
          <w:rPr>
            <w:szCs w:val="22"/>
          </w:rPr>
          <w:fldChar w:fldCharType="end"/>
        </w:r>
      </w:ins>
      <w:del w:id="2722"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4DF1DB97" w:rsidR="000E64EA" w:rsidRDefault="000E64EA" w:rsidP="00F3716C">
      <w:pPr>
        <w:pStyle w:val="Beschriftung"/>
        <w:spacing w:before="120"/>
      </w:pPr>
      <w:bookmarkStart w:id="2723" w:name="_Toc413861979"/>
      <w:bookmarkStart w:id="2724" w:name="_Toc3566531"/>
      <w:bookmarkStart w:id="2725" w:name="_Toc34747533"/>
      <w:bookmarkStart w:id="2726" w:name="_Toc68887745"/>
      <w:r>
        <w:t xml:space="preserve">Table </w:t>
      </w:r>
      <w:r w:rsidR="00ED469A">
        <w:fldChar w:fldCharType="begin"/>
      </w:r>
      <w:r w:rsidR="00ED469A">
        <w:instrText xml:space="preserve"> SEQ Table \* ARABIC </w:instrText>
      </w:r>
      <w:r w:rsidR="00ED469A">
        <w:fldChar w:fldCharType="separate"/>
      </w:r>
      <w:r w:rsidR="00F65AE1">
        <w:rPr>
          <w:noProof/>
        </w:rPr>
        <w:t>130</w:t>
      </w:r>
      <w:r w:rsidR="00ED469A">
        <w:fldChar w:fldCharType="end"/>
      </w:r>
      <w:r>
        <w:t xml:space="preserve">: Attributes of element </w:t>
      </w:r>
      <w:r w:rsidRPr="00F51947">
        <w:rPr>
          <w:rStyle w:val="elementdeftypeChar"/>
          <w:b/>
        </w:rPr>
        <w:t>&lt;hemming/&gt;</w:t>
      </w:r>
      <w:bookmarkEnd w:id="2723"/>
      <w:bookmarkEnd w:id="2724"/>
      <w:bookmarkEnd w:id="2725"/>
      <w:bookmarkEnd w:id="272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65585AA4"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F65AE1">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F65AE1" w:rsidRPr="00F65AE1">
        <w:rPr>
          <w:lang w:val="en-US"/>
        </w:rPr>
        <w:t>Element</w:t>
      </w:r>
      <w:r w:rsidR="00F65AE1" w:rsidRPr="00F65AE1">
        <w:rPr>
          <w:rStyle w:val="Hervorhebung"/>
          <w:i w:val="0"/>
          <w:lang w:val="en-US"/>
        </w:rPr>
        <w:t xml:space="preserve"> &lt;part/&gt;</w:t>
      </w:r>
      <w:r w:rsidR="0079141E">
        <w:rPr>
          <w:lang w:val="en-US"/>
        </w:rPr>
        <w:fldChar w:fldCharType="end"/>
      </w:r>
      <w:r w:rsidR="0079141E">
        <w:rPr>
          <w:lang w:val="en-US"/>
        </w:rPr>
        <w:t>.</w:t>
      </w:r>
    </w:p>
    <w:p w14:paraId="528DA1DB" w14:textId="6A58B963"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F65AE1">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F65AE1"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71D796B8" w:rsidR="000E64EA" w:rsidRDefault="000E64EA" w:rsidP="0079141E">
      <w:pPr>
        <w:pStyle w:val="Beschriftung"/>
        <w:spacing w:before="120"/>
      </w:pPr>
      <w:bookmarkStart w:id="2727" w:name="_Toc413861980"/>
      <w:bookmarkStart w:id="2728" w:name="_Toc3566532"/>
      <w:bookmarkStart w:id="2729" w:name="_Toc34747534"/>
      <w:bookmarkStart w:id="2730" w:name="_Toc68887746"/>
      <w:r>
        <w:t xml:space="preserve">Table </w:t>
      </w:r>
      <w:r w:rsidR="00ED469A">
        <w:fldChar w:fldCharType="begin"/>
      </w:r>
      <w:r w:rsidR="00ED469A">
        <w:instrText xml:space="preserve"> SEQ Table \* ARABIC </w:instrText>
      </w:r>
      <w:r w:rsidR="00ED469A">
        <w:fldChar w:fldCharType="separate"/>
      </w:r>
      <w:r w:rsidR="00F65AE1">
        <w:rPr>
          <w:noProof/>
        </w:rPr>
        <w:t>131</w:t>
      </w:r>
      <w:r w:rsidR="00ED469A">
        <w:fldChar w:fldCharType="end"/>
      </w:r>
      <w:r>
        <w:t>: Nested elements of</w:t>
      </w:r>
      <w:r w:rsidRPr="00687F3F">
        <w:t xml:space="preserve"> </w:t>
      </w:r>
      <w:r>
        <w:t xml:space="preserve">element </w:t>
      </w:r>
      <w:r w:rsidRPr="0079141E">
        <w:rPr>
          <w:rStyle w:val="elementdeftypeChar"/>
          <w:b/>
        </w:rPr>
        <w:t>&lt;hemming/&gt;</w:t>
      </w:r>
      <w:bookmarkEnd w:id="2727"/>
      <w:bookmarkEnd w:id="2728"/>
      <w:bookmarkEnd w:id="2729"/>
      <w:bookmarkEnd w:id="273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641206C3" w:rsidR="000E64EA" w:rsidRDefault="000E64EA" w:rsidP="00F3716C">
      <w:pPr>
        <w:pStyle w:val="Beschriftung"/>
        <w:spacing w:before="120"/>
      </w:pPr>
      <w:bookmarkStart w:id="2731" w:name="_Toc413861981"/>
      <w:bookmarkStart w:id="2732" w:name="_Toc3566533"/>
      <w:bookmarkStart w:id="2733" w:name="_Toc34747535"/>
      <w:bookmarkStart w:id="2734" w:name="_Toc68887747"/>
      <w:r>
        <w:t xml:space="preserve">Table </w:t>
      </w:r>
      <w:r w:rsidR="00ED469A">
        <w:fldChar w:fldCharType="begin"/>
      </w:r>
      <w:r w:rsidR="00ED469A">
        <w:instrText xml:space="preserve"> SEQ Table \* ARABIC </w:instrText>
      </w:r>
      <w:r w:rsidR="00ED469A">
        <w:fldChar w:fldCharType="separate"/>
      </w:r>
      <w:r w:rsidR="00F65AE1">
        <w:rPr>
          <w:noProof/>
        </w:rPr>
        <w:t>132</w:t>
      </w:r>
      <w:r w:rsidR="00ED469A">
        <w:fldChar w:fldCharType="end"/>
      </w:r>
      <w:r>
        <w:t>: Attributes of element</w:t>
      </w:r>
      <w:r w:rsidRPr="00226A3F">
        <w:t xml:space="preserve"> </w:t>
      </w:r>
      <w:r w:rsidRPr="0079141E">
        <w:rPr>
          <w:rStyle w:val="elementdeftypeChar"/>
          <w:b/>
        </w:rPr>
        <w:t>&lt;region/&gt;</w:t>
      </w:r>
      <w:bookmarkEnd w:id="2731"/>
      <w:bookmarkEnd w:id="2732"/>
      <w:bookmarkEnd w:id="2733"/>
      <w:bookmarkEnd w:id="273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3644A0DB"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F65AE1">
        <w:t xml:space="preserve">Figure </w:t>
      </w:r>
      <w:r w:rsidR="00F65AE1">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67E5FBEC"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F65AE1">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4B60A826"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F65AE1">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5B2CC1C4" w:rsidR="009C0E9B" w:rsidRDefault="00763630" w:rsidP="00F3716C">
      <w:pPr>
        <w:pStyle w:val="Beschriftung"/>
        <w:spacing w:before="120"/>
        <w:rPr>
          <w:rFonts w:cs="Courier New"/>
          <w:szCs w:val="22"/>
        </w:rPr>
      </w:pPr>
      <w:bookmarkStart w:id="2735" w:name="_Toc3566534"/>
      <w:bookmarkStart w:id="2736" w:name="_Toc34747536"/>
      <w:bookmarkStart w:id="2737" w:name="_Toc68887748"/>
      <w:r>
        <w:t xml:space="preserve">Table </w:t>
      </w:r>
      <w:r w:rsidR="00ED469A">
        <w:fldChar w:fldCharType="begin"/>
      </w:r>
      <w:r w:rsidR="00ED469A">
        <w:instrText xml:space="preserve"> SEQ Table \* ARABIC </w:instrText>
      </w:r>
      <w:r w:rsidR="00ED469A">
        <w:fldChar w:fldCharType="separate"/>
      </w:r>
      <w:r w:rsidR="00F65AE1">
        <w:rPr>
          <w:noProof/>
        </w:rPr>
        <w:t>133</w:t>
      </w:r>
      <w:r w:rsidR="00ED469A">
        <w:fldChar w:fldCharType="end"/>
      </w:r>
      <w:r>
        <w:t>: Nested elements of element</w:t>
      </w:r>
      <w:r w:rsidRPr="00226A3F">
        <w:t xml:space="preserve"> </w:t>
      </w:r>
      <w:r w:rsidRPr="0079141E">
        <w:rPr>
          <w:rStyle w:val="elementdeftypeChar"/>
          <w:b/>
        </w:rPr>
        <w:t>&lt;region/&gt;</w:t>
      </w:r>
      <w:bookmarkEnd w:id="2735"/>
      <w:bookmarkEnd w:id="2736"/>
      <w:bookmarkEnd w:id="2737"/>
      <w:r w:rsidRPr="0079141E">
        <w:rPr>
          <w:rStyle w:val="elementdeftypeChar"/>
          <w:b/>
        </w:rPr>
        <w:t xml:space="preserve"> </w:t>
      </w:r>
    </w:p>
    <w:p w14:paraId="00161AAF" w14:textId="40227774"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F65AE1"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F65AE1">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F65AE1" w:rsidRPr="00226A3F">
        <w:t xml:space="preserve">Adhesive </w:t>
      </w:r>
      <w:r w:rsidR="00F65AE1">
        <w:t>F</w:t>
      </w:r>
      <w:r w:rsidR="00F65AE1"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738" w:name="_Toc428537321"/>
      <w:bookmarkStart w:id="2739" w:name="_Toc428969643"/>
      <w:bookmarkStart w:id="2740" w:name="_Toc429053034"/>
      <w:bookmarkStart w:id="2741" w:name="_Toc428537324"/>
      <w:bookmarkStart w:id="2742" w:name="_Toc428969646"/>
      <w:bookmarkStart w:id="2743" w:name="_Toc429053037"/>
      <w:bookmarkStart w:id="2744" w:name="_Toc428537325"/>
      <w:bookmarkStart w:id="2745" w:name="_Toc428969647"/>
      <w:bookmarkStart w:id="2746" w:name="_Toc429053038"/>
      <w:bookmarkStart w:id="2747" w:name="_Toc428537328"/>
      <w:bookmarkStart w:id="2748" w:name="_Toc428969650"/>
      <w:bookmarkStart w:id="2749" w:name="_Toc429053041"/>
      <w:bookmarkStart w:id="2750" w:name="_Toc428537330"/>
      <w:bookmarkStart w:id="2751" w:name="_Toc428969652"/>
      <w:bookmarkStart w:id="2752" w:name="_Toc429053043"/>
      <w:bookmarkStart w:id="2753" w:name="_Toc3557069"/>
      <w:bookmarkStart w:id="2754" w:name="_Toc34747319"/>
      <w:bookmarkStart w:id="2755" w:name="_Toc68887520"/>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r w:rsidRPr="00226A3F">
        <w:lastRenderedPageBreak/>
        <w:t>Sequence Connections</w:t>
      </w:r>
      <w:bookmarkEnd w:id="2680"/>
      <w:bookmarkEnd w:id="2753"/>
      <w:bookmarkEnd w:id="2754"/>
      <w:bookmarkEnd w:id="275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281EDBFF" w:rsidR="00C107D0" w:rsidRPr="00226A3F" w:rsidRDefault="00C107D0" w:rsidP="00B83A12">
      <w:pPr>
        <w:pStyle w:val="Beschriftung"/>
      </w:pPr>
      <w:bookmarkStart w:id="2756" w:name="_Toc413359638"/>
      <w:bookmarkStart w:id="2757" w:name="_Toc3557153"/>
      <w:bookmarkStart w:id="2758" w:name="_Toc34747406"/>
      <w:bookmarkStart w:id="2759" w:name="_Toc68887611"/>
      <w:r>
        <w:t xml:space="preserve">Figure </w:t>
      </w:r>
      <w:r w:rsidR="00406B64">
        <w:fldChar w:fldCharType="begin"/>
      </w:r>
      <w:r w:rsidR="00406B64">
        <w:instrText xml:space="preserve"> SEQ Figure \* ARABIC </w:instrText>
      </w:r>
      <w:r w:rsidR="00406B64">
        <w:fldChar w:fldCharType="separate"/>
      </w:r>
      <w:r w:rsidR="00F65AE1">
        <w:rPr>
          <w:noProof/>
        </w:rPr>
        <w:t>80</w:t>
      </w:r>
      <w:r w:rsidR="00406B64">
        <w:fldChar w:fldCharType="end"/>
      </w:r>
      <w:r>
        <w:t>: Sequence without margin</w:t>
      </w:r>
      <w:bookmarkEnd w:id="2756"/>
      <w:bookmarkEnd w:id="2757"/>
      <w:bookmarkEnd w:id="2758"/>
      <w:bookmarkEnd w:id="275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5FFFED7" w:rsidR="00C107D0" w:rsidRPr="000F7EEA" w:rsidRDefault="00C107D0" w:rsidP="00B83A12">
      <w:pPr>
        <w:pStyle w:val="Beschriftung"/>
        <w:rPr>
          <w:noProof/>
          <w:lang w:eastAsia="en-GB"/>
        </w:rPr>
      </w:pPr>
      <w:bookmarkStart w:id="2760" w:name="_Toc413359639"/>
      <w:bookmarkStart w:id="2761" w:name="_Toc3557154"/>
      <w:bookmarkStart w:id="2762" w:name="_Toc34747407"/>
      <w:bookmarkStart w:id="2763" w:name="_Toc68887612"/>
      <w:r>
        <w:t xml:space="preserve">Figure </w:t>
      </w:r>
      <w:r w:rsidR="00406B64">
        <w:fldChar w:fldCharType="begin"/>
      </w:r>
      <w:r w:rsidR="00406B64">
        <w:instrText xml:space="preserve"> SEQ Figure \* ARABIC </w:instrText>
      </w:r>
      <w:r w:rsidR="00406B64">
        <w:fldChar w:fldCharType="separate"/>
      </w:r>
      <w:r w:rsidR="00F65AE1">
        <w:rPr>
          <w:noProof/>
        </w:rPr>
        <w:t>81</w:t>
      </w:r>
      <w:r w:rsidR="00406B64">
        <w:fldChar w:fldCharType="end"/>
      </w:r>
      <w:r>
        <w:t>: Sequence with</w:t>
      </w:r>
      <w:r w:rsidRPr="003F0822">
        <w:t xml:space="preserve"> margin</w:t>
      </w:r>
      <w:bookmarkEnd w:id="2760"/>
      <w:r w:rsidR="00307532">
        <w:t xml:space="preserve"> and </w:t>
      </w:r>
      <w:proofErr w:type="gramStart"/>
      <w:r w:rsidR="00307532">
        <w:t>spacing</w:t>
      </w:r>
      <w:bookmarkEnd w:id="2761"/>
      <w:bookmarkEnd w:id="2762"/>
      <w:bookmarkEnd w:id="2763"/>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51380C6D" w:rsidR="00C107D0" w:rsidRPr="000F7EEA" w:rsidRDefault="00753715" w:rsidP="00753715">
      <w:pPr>
        <w:pStyle w:val="Beschriftung"/>
        <w:rPr>
          <w:noProof/>
          <w:lang w:eastAsia="en-GB"/>
        </w:rPr>
      </w:pPr>
      <w:bookmarkStart w:id="2764" w:name="_Toc3557155"/>
      <w:bookmarkStart w:id="2765" w:name="_Toc34747408"/>
      <w:bookmarkStart w:id="2766" w:name="_Toc68887613"/>
      <w:r>
        <w:t xml:space="preserve">Figure </w:t>
      </w:r>
      <w:r>
        <w:fldChar w:fldCharType="begin"/>
      </w:r>
      <w:r>
        <w:instrText xml:space="preserve"> SEQ Figure \* ARABIC </w:instrText>
      </w:r>
      <w:r>
        <w:fldChar w:fldCharType="separate"/>
      </w:r>
      <w:r w:rsidR="00F65AE1">
        <w:rPr>
          <w:noProof/>
        </w:rPr>
        <w:t>82</w:t>
      </w:r>
      <w:r>
        <w:fldChar w:fldCharType="end"/>
      </w:r>
      <w:r w:rsidR="00307532">
        <w:t>: Margin relaxation</w:t>
      </w:r>
      <w:bookmarkEnd w:id="2764"/>
      <w:bookmarkEnd w:id="2765"/>
      <w:bookmarkEnd w:id="276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06A4908" w:rsidR="00C107D0" w:rsidRPr="000F7EEA" w:rsidRDefault="00753715" w:rsidP="00753715">
      <w:pPr>
        <w:pStyle w:val="Beschriftung"/>
        <w:rPr>
          <w:noProof/>
          <w:lang w:eastAsia="en-GB"/>
        </w:rPr>
      </w:pPr>
      <w:bookmarkStart w:id="2767" w:name="_Toc3557156"/>
      <w:bookmarkStart w:id="2768" w:name="_Toc34747409"/>
      <w:bookmarkStart w:id="2769" w:name="_Toc68887614"/>
      <w:r>
        <w:t xml:space="preserve">Figure </w:t>
      </w:r>
      <w:r>
        <w:fldChar w:fldCharType="begin"/>
      </w:r>
      <w:r>
        <w:instrText xml:space="preserve"> SEQ Figure \* ARABIC </w:instrText>
      </w:r>
      <w:r>
        <w:fldChar w:fldCharType="separate"/>
      </w:r>
      <w:r w:rsidR="00F65AE1">
        <w:rPr>
          <w:noProof/>
        </w:rPr>
        <w:t>83</w:t>
      </w:r>
      <w:r>
        <w:fldChar w:fldCharType="end"/>
      </w:r>
      <w:r w:rsidR="00307532">
        <w:t>: Spacing relaxation</w:t>
      </w:r>
      <w:bookmarkEnd w:id="2767"/>
      <w:bookmarkEnd w:id="2768"/>
      <w:bookmarkEnd w:id="2769"/>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6165231E"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F65AE1">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6E25E3E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24C6A8CB" w14:textId="64F1B1E4" w:rsidR="00C107D0" w:rsidRPr="00226A3F" w:rsidRDefault="00683218" w:rsidP="00683218">
      <w:pPr>
        <w:pStyle w:val="Beschriftung"/>
        <w:spacing w:before="120"/>
      </w:pPr>
      <w:bookmarkStart w:id="2770" w:name="_Toc3566535"/>
      <w:bookmarkStart w:id="2771" w:name="_Toc34747537"/>
      <w:bookmarkStart w:id="2772" w:name="_Toc68887749"/>
      <w:r>
        <w:t xml:space="preserve">Table </w:t>
      </w:r>
      <w:r w:rsidR="00ED469A">
        <w:fldChar w:fldCharType="begin"/>
      </w:r>
      <w:r w:rsidR="00ED469A">
        <w:instrText xml:space="preserve"> SEQ Table \* ARABIC </w:instrText>
      </w:r>
      <w:r w:rsidR="00ED469A">
        <w:fldChar w:fldCharType="separate"/>
      </w:r>
      <w:r w:rsidR="00F65AE1">
        <w:rPr>
          <w:noProof/>
        </w:rPr>
        <w:t>134</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770"/>
      <w:bookmarkEnd w:id="2771"/>
      <w:bookmarkEnd w:id="2772"/>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9177E93" w:rsidR="000E64EA" w:rsidRDefault="00683218" w:rsidP="00683218">
      <w:pPr>
        <w:pStyle w:val="Beschriftung"/>
        <w:spacing w:before="120"/>
      </w:pPr>
      <w:bookmarkStart w:id="2773" w:name="_Toc3566536"/>
      <w:bookmarkStart w:id="2774" w:name="_Toc34747538"/>
      <w:bookmarkStart w:id="2775" w:name="_Toc68887750"/>
      <w:r>
        <w:t xml:space="preserve">Table </w:t>
      </w:r>
      <w:r w:rsidR="00ED469A">
        <w:fldChar w:fldCharType="begin"/>
      </w:r>
      <w:r w:rsidR="00ED469A">
        <w:instrText xml:space="preserve"> SEQ Table \* ARABIC </w:instrText>
      </w:r>
      <w:r w:rsidR="00ED469A">
        <w:fldChar w:fldCharType="separate"/>
      </w:r>
      <w:r w:rsidR="00F65AE1">
        <w:rPr>
          <w:noProof/>
        </w:rPr>
        <w:t>135</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773"/>
      <w:bookmarkEnd w:id="2774"/>
      <w:bookmarkEnd w:id="277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52CBDA4" w:rsidR="00C107D0" w:rsidRPr="00226A3F" w:rsidRDefault="00124F20" w:rsidP="00683218">
      <w:pPr>
        <w:pStyle w:val="Beschriftung"/>
        <w:spacing w:before="120"/>
      </w:pPr>
      <w:bookmarkStart w:id="2776" w:name="_Toc3566537"/>
      <w:bookmarkStart w:id="2777" w:name="_Toc34747539"/>
      <w:bookmarkStart w:id="2778" w:name="_Toc68887751"/>
      <w:r>
        <w:t xml:space="preserve">Table </w:t>
      </w:r>
      <w:r w:rsidR="00ED469A">
        <w:fldChar w:fldCharType="begin"/>
      </w:r>
      <w:r w:rsidR="00ED469A">
        <w:instrText xml:space="preserve"> SEQ Table \* ARABIC </w:instrText>
      </w:r>
      <w:r w:rsidR="00ED469A">
        <w:fldChar w:fldCharType="separate"/>
      </w:r>
      <w:r w:rsidR="00F65AE1">
        <w:rPr>
          <w:noProof/>
        </w:rPr>
        <w:t>136</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776"/>
      <w:bookmarkEnd w:id="2777"/>
      <w:bookmarkEnd w:id="277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779" w:name="_Toc413359618"/>
      <w:bookmarkStart w:id="2780" w:name="_Toc3557070"/>
      <w:bookmarkStart w:id="2781" w:name="_Toc34747320"/>
      <w:bookmarkStart w:id="2782" w:name="_Toc338938922"/>
      <w:bookmarkStart w:id="2783" w:name="_Toc338939258"/>
      <w:bookmarkStart w:id="2784" w:name="_Toc68887521"/>
      <w:bookmarkEnd w:id="2597"/>
      <w:bookmarkEnd w:id="2598"/>
      <w:bookmarkEnd w:id="2599"/>
      <w:r w:rsidRPr="00226A3F">
        <w:lastRenderedPageBreak/>
        <w:t>2D connections</w:t>
      </w:r>
      <w:bookmarkEnd w:id="2779"/>
      <w:bookmarkEnd w:id="2780"/>
      <w:bookmarkEnd w:id="2781"/>
      <w:bookmarkEnd w:id="2784"/>
    </w:p>
    <w:p w14:paraId="20394566" w14:textId="77777777" w:rsidR="00042E3F" w:rsidRPr="00226A3F" w:rsidRDefault="00042E3F" w:rsidP="00042E3F">
      <w:pPr>
        <w:pStyle w:val="berschrift2"/>
      </w:pPr>
      <w:bookmarkStart w:id="2785" w:name="_Toc413359619"/>
      <w:bookmarkStart w:id="2786" w:name="_Toc3557071"/>
      <w:bookmarkStart w:id="2787" w:name="_Toc34747321"/>
      <w:bookmarkStart w:id="2788" w:name="_Toc68887522"/>
      <w:r w:rsidRPr="00226A3F">
        <w:t>Generic Definitions</w:t>
      </w:r>
      <w:bookmarkEnd w:id="2785"/>
      <w:bookmarkEnd w:id="2786"/>
      <w:bookmarkEnd w:id="2787"/>
      <w:bookmarkEnd w:id="2788"/>
    </w:p>
    <w:p w14:paraId="50281300" w14:textId="77777777" w:rsidR="00042E3F" w:rsidRPr="00226A3F" w:rsidRDefault="00042E3F" w:rsidP="00327322">
      <w:pPr>
        <w:pStyle w:val="berschrift3"/>
      </w:pPr>
      <w:bookmarkStart w:id="2789" w:name="_Toc413359620"/>
      <w:bookmarkStart w:id="2790" w:name="_Toc3557072"/>
      <w:bookmarkStart w:id="2791" w:name="_Toc34747322"/>
      <w:bookmarkStart w:id="2792" w:name="_Toc68887523"/>
      <w:r w:rsidRPr="00226A3F">
        <w:t>Identification</w:t>
      </w:r>
      <w:bookmarkEnd w:id="2789"/>
      <w:bookmarkEnd w:id="2790"/>
      <w:bookmarkEnd w:id="2791"/>
      <w:bookmarkEnd w:id="279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6D545164"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F65AE1">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6"/>
                <w:szCs w:val="34"/>
                <w:highlight w:val="white"/>
              </w:rPr>
              <w:t>quality_control</w:t>
            </w:r>
            <w:proofErr w:type="spellEnd"/>
            <w:r>
              <w:rPr>
                <w:sz w:val="20"/>
                <w:szCs w:val="20"/>
              </w:rPr>
              <w:fldChar w:fldCharType="end"/>
            </w:r>
          </w:p>
        </w:tc>
      </w:tr>
    </w:tbl>
    <w:p w14:paraId="108D5DC5" w14:textId="34D6F1D4" w:rsidR="004D7FAE" w:rsidRDefault="004D7FAE" w:rsidP="00F94FF6">
      <w:pPr>
        <w:pStyle w:val="Beschriftung"/>
        <w:spacing w:before="120"/>
      </w:pPr>
      <w:bookmarkStart w:id="2793" w:name="_Toc3566538"/>
      <w:bookmarkStart w:id="2794" w:name="_Toc34747540"/>
      <w:bookmarkStart w:id="2795" w:name="_Toc68887752"/>
      <w:r>
        <w:t xml:space="preserve">Table </w:t>
      </w:r>
      <w:r w:rsidR="00ED469A">
        <w:fldChar w:fldCharType="begin"/>
      </w:r>
      <w:r w:rsidR="00ED469A">
        <w:instrText xml:space="preserve"> SEQ Table \* ARABIC </w:instrText>
      </w:r>
      <w:r w:rsidR="00ED469A">
        <w:fldChar w:fldCharType="separate"/>
      </w:r>
      <w:r w:rsidR="00F65AE1">
        <w:rPr>
          <w:noProof/>
        </w:rPr>
        <w:t>137</w:t>
      </w:r>
      <w:r w:rsidR="00ED469A">
        <w:fldChar w:fldCharType="end"/>
      </w:r>
      <w:r w:rsidR="00F94FF6">
        <w:t xml:space="preserve">: Attributes of </w:t>
      </w:r>
      <w:r w:rsidR="00F94FF6" w:rsidRPr="00F94FF6">
        <w:rPr>
          <w:rStyle w:val="elementdeftypeChar"/>
          <w:b/>
        </w:rPr>
        <w:t>&lt;connection_2d/&gt;</w:t>
      </w:r>
      <w:bookmarkEnd w:id="2793"/>
      <w:bookmarkEnd w:id="2794"/>
      <w:bookmarkEnd w:id="279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796" w:name="_Toc413359621"/>
      <w:bookmarkStart w:id="2797" w:name="_Toc3557073"/>
      <w:bookmarkStart w:id="2798" w:name="_Toc34747323"/>
      <w:bookmarkStart w:id="2799" w:name="_Toc68887524"/>
      <w:r w:rsidRPr="00226A3F">
        <w:t>Connection Face</w:t>
      </w:r>
      <w:bookmarkEnd w:id="2796"/>
      <w:bookmarkEnd w:id="2797"/>
      <w:bookmarkEnd w:id="2798"/>
      <w:bookmarkEnd w:id="279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74494B3E" w:rsidR="004D270F" w:rsidRDefault="004D270F" w:rsidP="00F94FF6">
      <w:pPr>
        <w:pStyle w:val="Beschriftung"/>
        <w:spacing w:before="120"/>
      </w:pPr>
      <w:bookmarkStart w:id="2800" w:name="_Toc3566539"/>
      <w:bookmarkStart w:id="2801" w:name="_Toc34747541"/>
      <w:bookmarkStart w:id="2802" w:name="_Toc68887753"/>
      <w:r>
        <w:t xml:space="preserve">Table </w:t>
      </w:r>
      <w:r w:rsidR="00ED469A">
        <w:fldChar w:fldCharType="begin"/>
      </w:r>
      <w:r w:rsidR="00ED469A">
        <w:instrText xml:space="preserve"> SEQ Table \* ARABIC </w:instrText>
      </w:r>
      <w:r w:rsidR="00ED469A">
        <w:fldChar w:fldCharType="separate"/>
      </w:r>
      <w:r w:rsidR="00F65AE1">
        <w:rPr>
          <w:noProof/>
        </w:rPr>
        <w:t>138</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800"/>
      <w:bookmarkEnd w:id="2801"/>
      <w:bookmarkEnd w:id="280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1C608FAF" w:rsidR="004D270F" w:rsidRDefault="004D270F" w:rsidP="004D270F">
      <w:pPr>
        <w:pStyle w:val="Beschriftung"/>
        <w:spacing w:before="120"/>
      </w:pPr>
      <w:bookmarkStart w:id="2803" w:name="_Toc3566540"/>
      <w:bookmarkStart w:id="2804" w:name="_Toc34747542"/>
      <w:bookmarkStart w:id="2805" w:name="_Toc68887754"/>
      <w:r>
        <w:t xml:space="preserve">Table </w:t>
      </w:r>
      <w:r w:rsidR="00ED469A">
        <w:fldChar w:fldCharType="begin"/>
      </w:r>
      <w:r w:rsidR="00ED469A">
        <w:instrText xml:space="preserve"> SEQ Table \* ARABIC </w:instrText>
      </w:r>
      <w:r w:rsidR="00ED469A">
        <w:fldChar w:fldCharType="separate"/>
      </w:r>
      <w:r w:rsidR="00F65AE1">
        <w:rPr>
          <w:noProof/>
        </w:rPr>
        <w:t>139</w:t>
      </w:r>
      <w:r w:rsidR="00ED469A">
        <w:fldChar w:fldCharType="end"/>
      </w:r>
      <w:r>
        <w:t xml:space="preserve">: Attributes of element </w:t>
      </w:r>
      <w:r w:rsidRPr="004D270F">
        <w:rPr>
          <w:rStyle w:val="elementdeftypeChar"/>
          <w:b/>
        </w:rPr>
        <w:t>&lt;loc/&gt;</w:t>
      </w:r>
      <w:bookmarkEnd w:id="2803"/>
      <w:bookmarkEnd w:id="2804"/>
      <w:bookmarkEnd w:id="280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233E5B5C" w:rsidR="004444F9" w:rsidRDefault="004444F9" w:rsidP="00A913FE">
      <w:pPr>
        <w:pStyle w:val="Beschriftung"/>
        <w:spacing w:before="120"/>
      </w:pPr>
      <w:bookmarkStart w:id="2806" w:name="_Toc3566541"/>
      <w:bookmarkStart w:id="2807" w:name="_Toc34747543"/>
      <w:bookmarkStart w:id="2808" w:name="_Toc68887755"/>
      <w:r>
        <w:t xml:space="preserve">Table </w:t>
      </w:r>
      <w:r w:rsidR="00ED469A">
        <w:fldChar w:fldCharType="begin"/>
      </w:r>
      <w:r w:rsidR="00ED469A">
        <w:instrText xml:space="preserve"> SEQ Table \* ARABIC </w:instrText>
      </w:r>
      <w:r w:rsidR="00ED469A">
        <w:fldChar w:fldCharType="separate"/>
      </w:r>
      <w:r w:rsidR="00F65AE1">
        <w:rPr>
          <w:noProof/>
        </w:rPr>
        <w:t>140</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806"/>
      <w:bookmarkEnd w:id="2807"/>
      <w:bookmarkEnd w:id="280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08F2BDE2" w:rsidR="00042E3F" w:rsidRPr="00226A3F" w:rsidRDefault="004444F9" w:rsidP="00A913FE">
      <w:pPr>
        <w:pStyle w:val="Beschriftung"/>
        <w:spacing w:before="120"/>
      </w:pPr>
      <w:bookmarkStart w:id="2809" w:name="_Toc3566542"/>
      <w:bookmarkStart w:id="2810" w:name="_Toc34747544"/>
      <w:bookmarkStart w:id="2811" w:name="_Toc68887756"/>
      <w:r>
        <w:t xml:space="preserve">Table </w:t>
      </w:r>
      <w:r w:rsidR="00ED469A">
        <w:fldChar w:fldCharType="begin"/>
      </w:r>
      <w:r w:rsidR="00ED469A">
        <w:instrText xml:space="preserve"> SEQ Table \* ARABIC </w:instrText>
      </w:r>
      <w:r w:rsidR="00ED469A">
        <w:fldChar w:fldCharType="separate"/>
      </w:r>
      <w:r w:rsidR="00F65AE1">
        <w:rPr>
          <w:noProof/>
        </w:rPr>
        <w:t>141</w:t>
      </w:r>
      <w:r w:rsidR="00ED469A">
        <w:fldChar w:fldCharType="end"/>
      </w:r>
      <w:r>
        <w:t>: Attributes of element</w:t>
      </w:r>
      <w:r w:rsidRPr="00226A3F">
        <w:t xml:space="preserve"> </w:t>
      </w:r>
      <w:r w:rsidRPr="00F94FF6">
        <w:rPr>
          <w:rStyle w:val="elementdeftypeChar"/>
          <w:b/>
        </w:rPr>
        <w:t>&lt;face/&gt;</w:t>
      </w:r>
      <w:bookmarkEnd w:id="2809"/>
      <w:bookmarkEnd w:id="2810"/>
      <w:bookmarkEnd w:id="281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812" w:name="_Toc413359622"/>
      <w:bookmarkStart w:id="2813" w:name="_Toc3557074"/>
      <w:bookmarkStart w:id="2814" w:name="_Toc34747324"/>
      <w:bookmarkStart w:id="2815" w:name="_Toc68887525"/>
      <w:r w:rsidRPr="00226A3F">
        <w:t>Type Specification</w:t>
      </w:r>
      <w:bookmarkEnd w:id="2812"/>
      <w:bookmarkEnd w:id="2813"/>
      <w:bookmarkEnd w:id="2814"/>
      <w:bookmarkEnd w:id="281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21A6790B"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F65AE1">
              <w:rPr>
                <w:sz w:val="20"/>
                <w:szCs w:val="20"/>
              </w:rPr>
              <w:t>5.3.1.3</w:t>
            </w:r>
            <w:r>
              <w:rPr>
                <w:sz w:val="20"/>
                <w:szCs w:val="20"/>
              </w:rPr>
              <w:fldChar w:fldCharType="end"/>
            </w:r>
          </w:p>
        </w:tc>
      </w:tr>
    </w:tbl>
    <w:p w14:paraId="3C445565" w14:textId="2CB1057F" w:rsidR="00042E3F" w:rsidRDefault="004D7FAE" w:rsidP="00F94FF6">
      <w:pPr>
        <w:pStyle w:val="Beschriftung"/>
        <w:spacing w:before="120"/>
      </w:pPr>
      <w:bookmarkStart w:id="2816" w:name="_Toc3566543"/>
      <w:bookmarkStart w:id="2817" w:name="_Toc34747545"/>
      <w:bookmarkStart w:id="2818" w:name="_Toc68887757"/>
      <w:r>
        <w:t xml:space="preserve">Table </w:t>
      </w:r>
      <w:r w:rsidR="00ED469A">
        <w:fldChar w:fldCharType="begin"/>
      </w:r>
      <w:r w:rsidR="00ED469A">
        <w:instrText xml:space="preserve"> SEQ Table \* ARABIC </w:instrText>
      </w:r>
      <w:r w:rsidR="00ED469A">
        <w:fldChar w:fldCharType="separate"/>
      </w:r>
      <w:r w:rsidR="00F65AE1">
        <w:rPr>
          <w:noProof/>
        </w:rPr>
        <w:t>142</w:t>
      </w:r>
      <w:r w:rsidR="00ED469A">
        <w:fldChar w:fldCharType="end"/>
      </w:r>
      <w:r w:rsidR="00F94FF6">
        <w:t xml:space="preserve">: Nested elements of </w:t>
      </w:r>
      <w:r w:rsidR="00F94FF6" w:rsidRPr="00F94FF6">
        <w:rPr>
          <w:rStyle w:val="elementdeftypeChar"/>
          <w:b/>
        </w:rPr>
        <w:t>&lt;connection_2d/&gt;</w:t>
      </w:r>
      <w:bookmarkEnd w:id="2816"/>
      <w:bookmarkEnd w:id="2817"/>
      <w:bookmarkEnd w:id="281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819" w:name="_Toc413359623"/>
      <w:bookmarkStart w:id="2820" w:name="_Ref414345836"/>
      <w:bookmarkStart w:id="2821" w:name="_Ref414345889"/>
      <w:bookmarkStart w:id="2822" w:name="_Ref414350043"/>
      <w:bookmarkStart w:id="2823" w:name="_Ref429051261"/>
      <w:bookmarkStart w:id="2824" w:name="_Toc3557075"/>
      <w:bookmarkStart w:id="2825" w:name="_Toc34747325"/>
      <w:bookmarkStart w:id="2826" w:name="_Toc68887526"/>
      <w:r w:rsidRPr="00226A3F">
        <w:lastRenderedPageBreak/>
        <w:t xml:space="preserve">Adhesive </w:t>
      </w:r>
      <w:r>
        <w:t>F</w:t>
      </w:r>
      <w:r w:rsidRPr="00226A3F">
        <w:t>aces</w:t>
      </w:r>
      <w:bookmarkEnd w:id="2819"/>
      <w:bookmarkEnd w:id="2820"/>
      <w:bookmarkEnd w:id="2821"/>
      <w:bookmarkEnd w:id="2822"/>
      <w:bookmarkEnd w:id="2823"/>
      <w:bookmarkEnd w:id="2824"/>
      <w:bookmarkEnd w:id="2825"/>
      <w:bookmarkEnd w:id="282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193103EC" w:rsidR="00042E3F" w:rsidRPr="00226A3F" w:rsidRDefault="00042E3F" w:rsidP="00042E3F">
      <w:pPr>
        <w:pStyle w:val="Beschriftung"/>
      </w:pPr>
      <w:bookmarkStart w:id="2827" w:name="_Toc413359640"/>
      <w:bookmarkStart w:id="2828" w:name="_Toc3557157"/>
      <w:bookmarkStart w:id="2829" w:name="_Toc34747410"/>
      <w:bookmarkStart w:id="2830" w:name="_Toc68887615"/>
      <w:r>
        <w:t xml:space="preserve">Figure </w:t>
      </w:r>
      <w:r w:rsidR="00406B64">
        <w:fldChar w:fldCharType="begin"/>
      </w:r>
      <w:r w:rsidR="00406B64">
        <w:instrText xml:space="preserve"> SEQ Figure \* ARABIC </w:instrText>
      </w:r>
      <w:r w:rsidR="00406B64">
        <w:fldChar w:fldCharType="separate"/>
      </w:r>
      <w:r w:rsidR="00F65AE1">
        <w:rPr>
          <w:noProof/>
        </w:rPr>
        <w:t>84</w:t>
      </w:r>
      <w:r w:rsidR="00406B64">
        <w:fldChar w:fldCharType="end"/>
      </w:r>
      <w:r>
        <w:t>: Picture of an adhesive face</w:t>
      </w:r>
      <w:bookmarkEnd w:id="2827"/>
      <w:bookmarkEnd w:id="2828"/>
      <w:bookmarkEnd w:id="2829"/>
      <w:bookmarkEnd w:id="283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4BAA334E"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F65AE1">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F65AE1" w:rsidRPr="00BD20ED">
              <w:rPr>
                <w:szCs w:val="34"/>
              </w:rPr>
              <w:t xml:space="preserve">Attribute </w:t>
            </w:r>
            <w:proofErr w:type="spellStart"/>
            <w:r w:rsidR="00F65AE1" w:rsidRPr="00F65AE1">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A51142B" w:rsidR="00042E3F" w:rsidRPr="00226A3F" w:rsidRDefault="002E0AE1" w:rsidP="00A913FE">
      <w:pPr>
        <w:pStyle w:val="Beschriftung"/>
        <w:spacing w:before="120"/>
        <w:rPr>
          <w:rFonts w:cs="Calibri"/>
          <w:lang w:eastAsia="zh-CN"/>
        </w:rPr>
      </w:pPr>
      <w:bookmarkStart w:id="2831" w:name="_Toc3566544"/>
      <w:bookmarkStart w:id="2832" w:name="_Toc34747546"/>
      <w:bookmarkStart w:id="2833" w:name="_Toc68887758"/>
      <w:r>
        <w:t xml:space="preserve">Table </w:t>
      </w:r>
      <w:r w:rsidR="00ED469A">
        <w:fldChar w:fldCharType="begin"/>
      </w:r>
      <w:r w:rsidR="00ED469A">
        <w:instrText xml:space="preserve"> SEQ Table \* ARABIC </w:instrText>
      </w:r>
      <w:r w:rsidR="00ED469A">
        <w:fldChar w:fldCharType="separate"/>
      </w:r>
      <w:r w:rsidR="00F65AE1">
        <w:rPr>
          <w:noProof/>
        </w:rPr>
        <w:t>143</w:t>
      </w:r>
      <w:r w:rsidR="00ED469A">
        <w:fldChar w:fldCharType="end"/>
      </w:r>
      <w:r>
        <w:t>: Attributes of element</w:t>
      </w:r>
      <w:r w:rsidRPr="00226A3F">
        <w:t xml:space="preserve"> </w:t>
      </w:r>
      <w:r w:rsidRPr="00F94FF6">
        <w:rPr>
          <w:rStyle w:val="elementdeftypeChar"/>
          <w:b/>
        </w:rPr>
        <w:t>&lt;connection_2d/&gt;</w:t>
      </w:r>
      <w:bookmarkEnd w:id="2831"/>
      <w:bookmarkEnd w:id="2832"/>
      <w:bookmarkEnd w:id="283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1956E211"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F65AE1">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F65AE1" w:rsidRPr="00F65AE1">
              <w:rPr>
                <w:sz w:val="20"/>
                <w:szCs w:val="20"/>
              </w:rPr>
              <w:t xml:space="preserve">Custom Attributes </w:t>
            </w:r>
            <w:r w:rsidR="00F65AE1" w:rsidRPr="007331A4">
              <w:t>list</w:t>
            </w:r>
            <w:r w:rsidRPr="003D0E42">
              <w:rPr>
                <w:rFonts w:cs="Calibri"/>
                <w:sz w:val="20"/>
                <w:szCs w:val="20"/>
                <w:lang w:eastAsia="en-GB"/>
              </w:rPr>
              <w:fldChar w:fldCharType="end"/>
            </w:r>
          </w:p>
        </w:tc>
      </w:tr>
    </w:tbl>
    <w:p w14:paraId="63C93BED" w14:textId="4E5640DB" w:rsidR="00042E3F" w:rsidRPr="00226A3F" w:rsidRDefault="002E0AE1" w:rsidP="00A913FE">
      <w:pPr>
        <w:pStyle w:val="Beschriftung"/>
        <w:spacing w:before="120"/>
      </w:pPr>
      <w:bookmarkStart w:id="2834" w:name="_Toc3566545"/>
      <w:bookmarkStart w:id="2835" w:name="_Toc34747547"/>
      <w:bookmarkStart w:id="2836" w:name="_Toc68887759"/>
      <w:r>
        <w:t xml:space="preserve">Table </w:t>
      </w:r>
      <w:r w:rsidR="00ED469A">
        <w:fldChar w:fldCharType="begin"/>
      </w:r>
      <w:r w:rsidR="00ED469A">
        <w:instrText xml:space="preserve"> SEQ Table \* ARABIC </w:instrText>
      </w:r>
      <w:r w:rsidR="00ED469A">
        <w:fldChar w:fldCharType="separate"/>
      </w:r>
      <w:r w:rsidR="00F65AE1">
        <w:rPr>
          <w:noProof/>
        </w:rPr>
        <w:t>144</w:t>
      </w:r>
      <w:r w:rsidR="00ED469A">
        <w:fldChar w:fldCharType="end"/>
      </w:r>
      <w:r>
        <w:t>: Nested elements of element</w:t>
      </w:r>
      <w:r w:rsidRPr="00226A3F">
        <w:t xml:space="preserve"> </w:t>
      </w:r>
      <w:r w:rsidRPr="00F94FF6">
        <w:rPr>
          <w:rStyle w:val="elementdeftypeChar"/>
          <w:b/>
        </w:rPr>
        <w:t>&lt;connection_2d/&gt;</w:t>
      </w:r>
      <w:bookmarkEnd w:id="2834"/>
      <w:bookmarkEnd w:id="2835"/>
      <w:bookmarkEnd w:id="283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176AA91D" w:rsidR="00042E3F" w:rsidRPr="00226A3F" w:rsidRDefault="00042E3F" w:rsidP="00A913FE">
      <w:pPr>
        <w:pStyle w:val="Beschriftung"/>
        <w:spacing w:before="120"/>
      </w:pPr>
      <w:bookmarkStart w:id="2837" w:name="_Toc413359658"/>
      <w:bookmarkStart w:id="2838" w:name="_Toc3566546"/>
      <w:bookmarkStart w:id="2839" w:name="_Toc34747548"/>
      <w:bookmarkStart w:id="2840" w:name="_Toc68887760"/>
      <w:r>
        <w:t xml:space="preserve">Table </w:t>
      </w:r>
      <w:r w:rsidR="00ED469A">
        <w:fldChar w:fldCharType="begin"/>
      </w:r>
      <w:r w:rsidR="00ED469A">
        <w:instrText xml:space="preserve"> SEQ Table \* ARABIC </w:instrText>
      </w:r>
      <w:r w:rsidR="00ED469A">
        <w:fldChar w:fldCharType="separate"/>
      </w:r>
      <w:r w:rsidR="00F65AE1">
        <w:rPr>
          <w:noProof/>
        </w:rPr>
        <w:t>145</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837"/>
      <w:bookmarkEnd w:id="2838"/>
      <w:bookmarkEnd w:id="2839"/>
      <w:bookmarkEnd w:id="2840"/>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841" w:name="_Toc3557076"/>
      <w:bookmarkStart w:id="2842" w:name="_Toc34747326"/>
      <w:bookmarkStart w:id="2843" w:name="_Toc68887527"/>
      <w:r w:rsidRPr="007055D9">
        <w:lastRenderedPageBreak/>
        <w:t>Future extensions</w:t>
      </w:r>
      <w:bookmarkEnd w:id="2586"/>
      <w:bookmarkEnd w:id="2782"/>
      <w:bookmarkEnd w:id="2783"/>
      <w:bookmarkEnd w:id="2841"/>
      <w:bookmarkEnd w:id="2842"/>
      <w:bookmarkEnd w:id="2843"/>
    </w:p>
    <w:p w14:paraId="73353AE4" w14:textId="77777777" w:rsidR="00C107D0" w:rsidRPr="00226A3F" w:rsidRDefault="00C107D0" w:rsidP="00235336">
      <w:pPr>
        <w:jc w:val="both"/>
      </w:pPr>
      <w:bookmarkStart w:id="2844" w:name="_Toc338938925"/>
      <w:bookmarkStart w:id="2845"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846" w:name="_Toc338938923"/>
      <w:bookmarkStart w:id="2847" w:name="_Toc338939259"/>
      <w:bookmarkStart w:id="2848" w:name="_Toc413359625"/>
      <w:bookmarkStart w:id="2849" w:name="_Toc3557077"/>
      <w:bookmarkStart w:id="2850" w:name="_Toc34747327"/>
      <w:bookmarkStart w:id="2851" w:name="_Toc68887528"/>
      <w:r w:rsidRPr="00226A3F">
        <w:t>Additional parameters for spot and seam welds</w:t>
      </w:r>
      <w:bookmarkEnd w:id="2846"/>
      <w:bookmarkEnd w:id="2847"/>
      <w:bookmarkEnd w:id="2848"/>
      <w:bookmarkEnd w:id="2849"/>
      <w:bookmarkEnd w:id="2850"/>
      <w:bookmarkEnd w:id="285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852" w:name="_Ref338846673"/>
      <w:bookmarkStart w:id="2853" w:name="_Toc338938924"/>
      <w:bookmarkStart w:id="2854" w:name="_Toc338939260"/>
      <w:bookmarkStart w:id="2855" w:name="_Toc413359626"/>
      <w:bookmarkStart w:id="2856" w:name="_Toc3557078"/>
      <w:bookmarkStart w:id="2857" w:name="_Toc34747328"/>
      <w:bookmarkStart w:id="2858" w:name="_Toc68887529"/>
      <w:r w:rsidRPr="00226A3F">
        <w:t>Other relevant and new joint types</w:t>
      </w:r>
      <w:bookmarkEnd w:id="2852"/>
      <w:bookmarkEnd w:id="2853"/>
      <w:bookmarkEnd w:id="2854"/>
      <w:bookmarkEnd w:id="2855"/>
      <w:bookmarkEnd w:id="2856"/>
      <w:bookmarkEnd w:id="2857"/>
      <w:bookmarkEnd w:id="285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859" w:name="_Toc3557079"/>
      <w:bookmarkStart w:id="2860" w:name="_Toc34747329"/>
      <w:bookmarkStart w:id="2861" w:name="_Toc68887530"/>
      <w:r w:rsidRPr="009F23CF">
        <w:lastRenderedPageBreak/>
        <w:t>Disclaimer</w:t>
      </w:r>
      <w:bookmarkEnd w:id="2859"/>
      <w:bookmarkEnd w:id="2860"/>
      <w:bookmarkEnd w:id="2861"/>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862" w:name="_Toc3557080"/>
      <w:bookmarkStart w:id="2863" w:name="_Toc34747330"/>
      <w:bookmarkStart w:id="2864" w:name="_Toc68887531"/>
      <w:r w:rsidRPr="007055D9">
        <w:lastRenderedPageBreak/>
        <w:t>References</w:t>
      </w:r>
      <w:bookmarkEnd w:id="2587"/>
      <w:bookmarkEnd w:id="2588"/>
      <w:bookmarkEnd w:id="2844"/>
      <w:bookmarkEnd w:id="2845"/>
      <w:bookmarkEnd w:id="2862"/>
      <w:bookmarkEnd w:id="2863"/>
      <w:bookmarkEnd w:id="2864"/>
    </w:p>
    <w:p w14:paraId="70EC254B" w14:textId="77777777" w:rsidR="00C107D0" w:rsidRPr="00226A3F" w:rsidRDefault="00255787" w:rsidP="00C107D0">
      <w:pPr>
        <w:pStyle w:val="Literaturverzeichnis"/>
        <w:rPr>
          <w:kern w:val="22"/>
        </w:rPr>
      </w:pPr>
      <w:bookmarkStart w:id="2865" w:name="ReferenceHuf2001"/>
      <w:r w:rsidRPr="007055D9">
        <w:t>[</w:t>
      </w:r>
      <w:r w:rsidR="007A7FDF" w:rsidRPr="007055D9">
        <w:t>1</w:t>
      </w:r>
      <w:r w:rsidRPr="007055D9">
        <w:t>]</w:t>
      </w:r>
      <w:bookmarkEnd w:id="286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866" w:name="ReferenceZha2005"/>
      <w:r w:rsidRPr="00226A3F">
        <w:rPr>
          <w:kern w:val="22"/>
        </w:rPr>
        <w:t>[2]</w:t>
      </w:r>
      <w:bookmarkEnd w:id="286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867" w:name="ReferenceGai2006"/>
      <w:r w:rsidRPr="00226A3F">
        <w:rPr>
          <w:kern w:val="22"/>
        </w:rPr>
        <w:t>[3]</w:t>
      </w:r>
      <w:bookmarkEnd w:id="286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868" w:name="ReferenceBet2008"/>
      <w:r w:rsidRPr="00226A3F">
        <w:rPr>
          <w:kern w:val="22"/>
        </w:rPr>
        <w:t>[4]</w:t>
      </w:r>
      <w:bookmarkEnd w:id="286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869" w:name="ReferenceMik20061"/>
      <w:r w:rsidRPr="00226A3F">
        <w:rPr>
          <w:kern w:val="22"/>
        </w:rPr>
        <w:t>[5]</w:t>
      </w:r>
      <w:bookmarkEnd w:id="286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2870" w:name="CiteFATXML"/>
      <w:r w:rsidRPr="00D977AB">
        <w:t>[</w:t>
      </w:r>
      <w:r w:rsidR="00AF1592" w:rsidRPr="00D977AB">
        <w:t>7</w:t>
      </w:r>
      <w:r w:rsidRPr="00D977AB">
        <w:t>]</w:t>
      </w:r>
      <w:bookmarkEnd w:id="2870"/>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485EAD6E" w:rsidR="003F6C95" w:rsidRPr="00D977AB" w:rsidRDefault="003F6C95" w:rsidP="00120600">
      <w:pPr>
        <w:pStyle w:val="Literaturverzeichnis"/>
        <w:rPr>
          <w:kern w:val="22"/>
        </w:rPr>
      </w:pPr>
      <w:r w:rsidRPr="00D977AB">
        <w:rPr>
          <w:rFonts w:asciiTheme="minorHAnsi" w:hAnsiTheme="minorHAnsi"/>
          <w:b/>
          <w:kern w:val="22"/>
          <w:szCs w:val="22"/>
        </w:rPr>
        <w:tab/>
      </w:r>
      <w:hyperlink r:id="rId206"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7"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1AE7BB7E"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2" w:author="Dr. Carsten Franke" w:date="2021-01-27T11:49:00Z" w:initials="CF">
    <w:p w14:paraId="250B9745" w14:textId="3EE1EA78" w:rsidR="00DF5BF0" w:rsidRDefault="00DF5BF0">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9" w:author="m.kalaitzaki" w:date="2020-04-19T18:58:00Z" w:initials="m">
    <w:p w14:paraId="4C00160C" w14:textId="7BC23355" w:rsidR="00DF5BF0" w:rsidRPr="00B14B2C" w:rsidRDefault="00DF5BF0">
      <w:pPr>
        <w:pStyle w:val="Kommentartext"/>
      </w:pPr>
      <w:r>
        <w:rPr>
          <w:rStyle w:val="Kommentarzeichen"/>
        </w:rPr>
        <w:annotationRef/>
      </w:r>
      <w:r>
        <w:t>Perhaps a check sh</w:t>
      </w:r>
      <w:r w:rsidRPr="0033379A">
        <w:t>ο</w:t>
      </w:r>
      <w:r>
        <w:t>uld be added to assert that max_grip &gt; min_</w:t>
      </w:r>
      <w:proofErr w:type="gramStart"/>
      <w:r>
        <w:t>grip</w:t>
      </w:r>
      <w:proofErr w:type="gramEnd"/>
    </w:p>
  </w:comment>
  <w:comment w:id="688" w:author="Dr. Carsten Franke" w:date="2020-04-19T18:58:00Z" w:initials="CF">
    <w:p w14:paraId="12973899" w14:textId="1B336903" w:rsidR="00DF5BF0" w:rsidRDefault="00DF5BF0">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DF5BF0" w:rsidRDefault="00DF5BF0">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DF5BF0" w:rsidRDefault="00DF5BF0" w:rsidP="00E901B5">
      <w:pPr>
        <w:pStyle w:val="Kommentartext"/>
        <w:numPr>
          <w:ilvl w:val="0"/>
          <w:numId w:val="57"/>
        </w:numPr>
      </w:pPr>
      <w:r>
        <w:t xml:space="preserve">I suggest </w:t>
      </w:r>
      <w:proofErr w:type="gramStart"/>
      <w:r>
        <w:t>to have</w:t>
      </w:r>
      <w:proofErr w:type="gramEnd"/>
      <w:r>
        <w:t xml:space="preser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E34C4" w14:textId="77777777" w:rsidR="00633F2B" w:rsidRDefault="00633F2B">
      <w:r>
        <w:separator/>
      </w:r>
    </w:p>
  </w:endnote>
  <w:endnote w:type="continuationSeparator" w:id="0">
    <w:p w14:paraId="285F990A" w14:textId="77777777" w:rsidR="00633F2B" w:rsidRDefault="00633F2B">
      <w:r>
        <w:continuationSeparator/>
      </w:r>
    </w:p>
  </w:endnote>
  <w:endnote w:type="continuationNotice" w:id="1">
    <w:p w14:paraId="7C8CE0C6" w14:textId="77777777" w:rsidR="00633F2B" w:rsidRDefault="00633F2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DF5BF0"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DF5BF0" w:rsidRPr="00A713A1" w:rsidRDefault="00DF5BF0" w:rsidP="00FC39A1">
          <w:pPr>
            <w:pStyle w:val="Fuzeile"/>
            <w:rPr>
              <w:sz w:val="16"/>
              <w:szCs w:val="16"/>
            </w:rPr>
          </w:pPr>
        </w:p>
      </w:tc>
    </w:tr>
    <w:tr w:rsidR="00DF5BF0"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BD262A3" w:rsidR="00DF5BF0" w:rsidRPr="00823E25" w:rsidRDefault="00DF5BF0"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872" w:author="Dr. Carsten Franke" w:date="2021-02-17T14:54:00Z">
            <w:r>
              <w:rPr>
                <w:noProof/>
                <w:sz w:val="16"/>
                <w:szCs w:val="16"/>
              </w:rPr>
              <w:t>February 17, 2021</w:t>
            </w:r>
          </w:ins>
          <w:del w:id="2873"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DF5BF0" w:rsidRPr="00A713A1" w:rsidRDefault="00DF5BF0"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DF5BF0" w:rsidRPr="00A713A1" w:rsidRDefault="00DF5BF0"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874"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875"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DF5BF0" w:rsidRPr="00263F8C" w:rsidRDefault="00DF5BF0"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F64E4" w14:textId="77777777" w:rsidR="00633F2B" w:rsidRDefault="00633F2B">
      <w:r>
        <w:separator/>
      </w:r>
    </w:p>
  </w:footnote>
  <w:footnote w:type="continuationSeparator" w:id="0">
    <w:p w14:paraId="24DEFEF3" w14:textId="77777777" w:rsidR="00633F2B" w:rsidRDefault="00633F2B">
      <w:r>
        <w:continuationSeparator/>
      </w:r>
    </w:p>
  </w:footnote>
  <w:footnote w:type="continuationNotice" w:id="1">
    <w:p w14:paraId="5DB6CB9A" w14:textId="77777777" w:rsidR="00633F2B" w:rsidRDefault="00633F2B">
      <w:pPr>
        <w:spacing w:after="0"/>
      </w:pPr>
    </w:p>
  </w:footnote>
  <w:footnote w:id="2">
    <w:p w14:paraId="6F81E59D" w14:textId="7B35D24D" w:rsidR="00DF5BF0" w:rsidRPr="00DB42BD" w:rsidRDefault="00DF5BF0"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DF5BF0" w:rsidRPr="001C48A8" w:rsidRDefault="00DF5BF0">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DF5BF0" w:rsidRPr="00E211E6" w:rsidRDefault="00DF5BF0" w:rsidP="00334602">
      <w:pPr>
        <w:pStyle w:val="Funotentext"/>
        <w:jc w:val="both"/>
      </w:pPr>
      <w:r>
        <w:rPr>
          <w:rStyle w:val="Funotenzeichen"/>
        </w:rPr>
        <w:footnoteRef/>
      </w:r>
      <w:r>
        <w:t xml:space="preserve"> Since V2.0 introduces significant changes, root element has been renamed from "mcf" to "xmcf" </w:t>
      </w:r>
      <w:proofErr w:type="gramStart"/>
      <w:r>
        <w:t>in order to</w:t>
      </w:r>
      <w:proofErr w:type="gramEnd"/>
      <w:r>
        <w:t xml:space="preserve"> avoid confusion with the "old" MCF-Format.</w:t>
      </w:r>
    </w:p>
  </w:footnote>
  <w:footnote w:id="5">
    <w:p w14:paraId="6B12408B" w14:textId="77777777" w:rsidR="00DF5BF0" w:rsidRPr="00860E71" w:rsidRDefault="00DF5BF0"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DF5BF0" w:rsidRPr="005779C6" w:rsidRDefault="00DF5BF0">
      <w:pPr>
        <w:pStyle w:val="Funotentext"/>
      </w:pPr>
      <w:r>
        <w:rPr>
          <w:rStyle w:val="Funotenzeichen"/>
        </w:rPr>
        <w:footnoteRef/>
      </w:r>
      <w:r>
        <w:t xml:space="preserve"> MEDINA support for v3.0 is unforeseen.</w:t>
      </w:r>
    </w:p>
  </w:footnote>
  <w:footnote w:id="7">
    <w:p w14:paraId="44B1FD77" w14:textId="77777777" w:rsidR="00DF5BF0" w:rsidRPr="00E11D02" w:rsidRDefault="00DF5BF0">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DF5BF0" w:rsidRPr="006E4DF4" w:rsidRDefault="00DF5BF0">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DF5BF0" w:rsidRPr="00A81382" w:rsidRDefault="00DF5BF0">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DF5BF0" w:rsidRDefault="00DF5BF0"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DF5BF0" w:rsidRDefault="00DF5BF0">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DF5BF0" w:rsidRPr="00B17E85" w:rsidRDefault="00DF5BF0"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DF5BF0" w:rsidRPr="00F70171" w:rsidRDefault="00DF5BF0"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DF5BF0" w:rsidRDefault="00DF5BF0">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DF5BF0" w:rsidRPr="003974C3" w:rsidRDefault="00DF5BF0"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DF5BF0" w:rsidRPr="00D74FE5" w:rsidRDefault="00DF5BF0">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DF5BF0" w:rsidRPr="00E41964" w:rsidRDefault="00DF5BF0">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DF5BF0" w:rsidRPr="00C01C5C" w:rsidRDefault="00DF5BF0">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DF5BF0" w:rsidRPr="006C3E10" w:rsidRDefault="00DF5BF0">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DF5BF0" w:rsidRDefault="00DF5BF0">
      <w:pPr>
        <w:pStyle w:val="Funotentext"/>
      </w:pPr>
      <w:r>
        <w:rPr>
          <w:rStyle w:val="Funotenzeichen"/>
        </w:rPr>
        <w:footnoteRef/>
      </w:r>
      <w:r>
        <w:t xml:space="preserve"> </w:t>
      </w:r>
      <w:del w:id="1372" w:author="Dr. Carsten Franke" w:date="2021-02-17T14:13:00Z">
        <w:r w:rsidDel="00766098">
          <w:delText xml:space="preserve">curves </w:delText>
        </w:r>
      </w:del>
      <w:ins w:id="1373"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DF5BF0" w:rsidRPr="008420EC" w:rsidRDefault="00DF5BF0" w:rsidP="00291FDE">
      <w:pPr>
        <w:pStyle w:val="Funotentext"/>
        <w:rPr>
          <w:ins w:id="1394" w:author="Dr. Carsten Franke" w:date="2021-02-17T14:10:00Z"/>
          <w:lang w:val="de-DE"/>
        </w:rPr>
      </w:pPr>
      <w:ins w:id="1395"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ins>
      <w:ins w:id="1396" w:author="Dr. Carsten Franke" w:date="2021-02-17T14:10:00Z">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 MERGEFORMAT </w:instrText>
        </w:r>
      </w:ins>
      <w:ins w:id="1397" w:author="Dr. Carsten Franke" w:date="2021-02-17T14:10:00Z">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207F8FA1" w14:textId="7F338534" w:rsidR="00BB3FF7" w:rsidRPr="00BB3FF7" w:rsidRDefault="00BB3FF7">
      <w:pPr>
        <w:pStyle w:val="Funotentext"/>
        <w:rPr>
          <w:lang w:val="de-DE"/>
        </w:rPr>
      </w:pPr>
      <w:ins w:id="1423"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424"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 </w:t>
        </w:r>
        <w:proofErr w:type="spellStart"/>
        <w:r w:rsidRPr="00BB3FF7">
          <w:rPr>
            <w:highlight w:val="yellow"/>
            <w:lang w:val="de-DE"/>
          </w:rPr>
          <w:t>life</w:t>
        </w:r>
        <w:proofErr w:type="spellEnd"/>
        <w:r w:rsidRPr="00BB3FF7">
          <w:rPr>
            <w:highlight w:val="yellow"/>
            <w:lang w:val="de-DE"/>
          </w:rPr>
          <w:t>.</w:t>
        </w:r>
        <w:r>
          <w:rPr>
            <w:lang w:val="de-DE"/>
          </w:rPr>
          <w:t xml:space="preserve"> </w:t>
        </w:r>
      </w:ins>
    </w:p>
  </w:footnote>
  <w:footnote w:id="23">
    <w:p w14:paraId="65624952" w14:textId="22F38ABB" w:rsidR="00DF5BF0" w:rsidRDefault="00DF5BF0">
      <w:pPr>
        <w:pStyle w:val="Funotentext"/>
      </w:pPr>
      <w:r>
        <w:rPr>
          <w:rStyle w:val="Funotenzeichen"/>
        </w:rPr>
        <w:footnoteRef/>
      </w:r>
      <w:r>
        <w:t xml:space="preserve"> four-sheet overlap welds have been encountered, even though they are not explicitly depicted in this document.</w:t>
      </w:r>
    </w:p>
  </w:footnote>
  <w:footnote w:id="24">
    <w:p w14:paraId="72C54970" w14:textId="0EABC44E" w:rsidR="00DF5BF0" w:rsidRDefault="00DF5BF0">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390" w:author="Dr. Carsten Franke" w:date="2021-04-09T18:53:00Z">
        <w:r w:rsidR="0029329F">
          <w:t xml:space="preserve">Figure </w:t>
        </w:r>
        <w:r w:rsidR="0029329F">
          <w:rPr>
            <w:noProof/>
          </w:rPr>
          <w:t>64</w:t>
        </w:r>
      </w:ins>
      <w:del w:id="2391" w:author="Dr. Carsten Franke" w:date="2021-04-09T18:53:00Z">
        <w:r w:rsidDel="0029329F">
          <w:delText xml:space="preserve">Figure </w:delText>
        </w:r>
        <w:r w:rsidDel="0029329F">
          <w:rPr>
            <w:noProof/>
          </w:rPr>
          <w:delText>61</w:delText>
        </w:r>
      </w:del>
      <w:r>
        <w:fldChar w:fldCharType="end"/>
      </w:r>
      <w:r>
        <w:t xml:space="preserve">. The third welding position would be from underneath the base sheet, using a laser. </w:t>
      </w:r>
    </w:p>
  </w:footnote>
  <w:footnote w:id="25">
    <w:p w14:paraId="4D521C3E" w14:textId="5823C793" w:rsidR="00DF5BF0" w:rsidRDefault="00DF5BF0">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456" w:author="Dr. Carsten Franke" w:date="2021-04-09T18:53:00Z">
        <w:r w:rsidR="0029329F">
          <w:t xml:space="preserve">Figure </w:t>
        </w:r>
        <w:r w:rsidR="0029329F">
          <w:rPr>
            <w:noProof/>
          </w:rPr>
          <w:t>66</w:t>
        </w:r>
      </w:ins>
      <w:del w:id="2457" w:author="Dr. Carsten Franke" w:date="2021-04-09T18:53:00Z">
        <w:r w:rsidDel="0029329F">
          <w:delText xml:space="preserve">Figure </w:delText>
        </w:r>
        <w:r w:rsidDel="0029329F">
          <w:rPr>
            <w:noProof/>
          </w:rPr>
          <w:delText>63</w:delText>
        </w:r>
      </w:del>
      <w:r>
        <w:fldChar w:fldCharType="end"/>
      </w:r>
      <w:r>
        <w:t>. The fourth would be from underneath the base sheet, using a laser.</w:t>
      </w:r>
    </w:p>
  </w:footnote>
  <w:footnote w:id="26">
    <w:p w14:paraId="632FB406" w14:textId="77777777" w:rsidR="00DF5BF0" w:rsidRPr="00FA0EDB" w:rsidRDefault="00DF5BF0">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DF5BF0" w14:paraId="4D6F4B17" w14:textId="77777777" w:rsidTr="00A713A1">
      <w:trPr>
        <w:trHeight w:val="355"/>
      </w:trPr>
      <w:tc>
        <w:tcPr>
          <w:tcW w:w="2500" w:type="pct"/>
          <w:shd w:val="clear" w:color="auto" w:fill="auto"/>
          <w:vAlign w:val="bottom"/>
        </w:tcPr>
        <w:p w14:paraId="62C79BAD" w14:textId="77777777" w:rsidR="00DF5BF0" w:rsidRPr="000C0927" w:rsidRDefault="00DF5BF0"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DF5BF0" w:rsidRPr="000C0927" w:rsidRDefault="00DF5BF0"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871" w:author="Dr. Carsten Franke" w:date="2021-02-01T12:29:00Z">
            <w:r>
              <w:rPr>
                <w:lang w:val="en-US"/>
              </w:rPr>
              <w:t>.1</w:t>
            </w:r>
          </w:ins>
        </w:p>
      </w:tc>
    </w:tr>
  </w:tbl>
  <w:p w14:paraId="41A09A8E" w14:textId="77777777" w:rsidR="00DF5BF0" w:rsidRPr="00263F8C" w:rsidRDefault="00DF5BF0"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3"/>
  </w:num>
  <w:num w:numId="6">
    <w:abstractNumId w:val="33"/>
  </w:num>
  <w:num w:numId="7">
    <w:abstractNumId w:val="18"/>
  </w:num>
  <w:num w:numId="8">
    <w:abstractNumId w:val="12"/>
  </w:num>
  <w:num w:numId="9">
    <w:abstractNumId w:val="21"/>
  </w:num>
  <w:num w:numId="10">
    <w:abstractNumId w:val="52"/>
  </w:num>
  <w:num w:numId="11">
    <w:abstractNumId w:val="39"/>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7"/>
  </w:num>
  <w:num w:numId="18">
    <w:abstractNumId w:val="7"/>
  </w:num>
  <w:num w:numId="19">
    <w:abstractNumId w:val="19"/>
  </w:num>
  <w:num w:numId="20">
    <w:abstractNumId w:val="45"/>
  </w:num>
  <w:num w:numId="21">
    <w:abstractNumId w:val="55"/>
  </w:num>
  <w:num w:numId="22">
    <w:abstractNumId w:val="4"/>
  </w:num>
  <w:num w:numId="23">
    <w:abstractNumId w:val="48"/>
  </w:num>
  <w:num w:numId="24">
    <w:abstractNumId w:val="49"/>
  </w:num>
  <w:num w:numId="25">
    <w:abstractNumId w:val="53"/>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4"/>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6"/>
  </w:num>
  <w:num w:numId="39">
    <w:abstractNumId w:val="38"/>
  </w:num>
  <w:num w:numId="40">
    <w:abstractNumId w:val="51"/>
  </w:num>
  <w:num w:numId="41">
    <w:abstractNumId w:val="22"/>
  </w:num>
  <w:num w:numId="42">
    <w:abstractNumId w:val="36"/>
  </w:num>
  <w:num w:numId="43">
    <w:abstractNumId w:val="50"/>
  </w:num>
  <w:num w:numId="44">
    <w:abstractNumId w:val="37"/>
  </w:num>
  <w:num w:numId="45">
    <w:abstractNumId w:val="25"/>
  </w:num>
  <w:num w:numId="46">
    <w:abstractNumId w:val="40"/>
  </w:num>
  <w:num w:numId="47">
    <w:abstractNumId w:val="35"/>
  </w:num>
  <w:num w:numId="48">
    <w:abstractNumId w:val="17"/>
  </w:num>
  <w:num w:numId="49">
    <w:abstractNumId w:val="2"/>
  </w:num>
  <w:num w:numId="50">
    <w:abstractNumId w:val="5"/>
  </w:num>
  <w:num w:numId="51">
    <w:abstractNumId w:val="20"/>
  </w:num>
  <w:num w:numId="52">
    <w:abstractNumId w:val="47"/>
  </w:num>
  <w:num w:numId="53">
    <w:abstractNumId w:val="41"/>
  </w:num>
  <w:num w:numId="54">
    <w:abstractNumId w:val="9"/>
  </w:num>
  <w:num w:numId="55">
    <w:abstractNumId w:val="31"/>
  </w:num>
  <w:num w:numId="56">
    <w:abstractNumId w:val="46"/>
  </w:num>
  <w:num w:numId="57">
    <w:abstractNumId w:val="58"/>
  </w:num>
  <w:num w:numId="58">
    <w:abstractNumId w:val="8"/>
  </w:num>
  <w:num w:numId="59">
    <w:abstractNumId w:val="10"/>
  </w:num>
  <w:num w:numId="60">
    <w:abstractNumId w:val="14"/>
  </w:num>
  <w:num w:numId="61">
    <w:abstractNumId w:val="42"/>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4"/>
  </w:num>
  <w:num w:numId="69">
    <w:abstractNumId w:val="3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3F2B"/>
    <w:rsid w:val="006342EE"/>
    <w:rsid w:val="00636247"/>
    <w:rsid w:val="00636498"/>
    <w:rsid w:val="00636814"/>
    <w:rsid w:val="0063716E"/>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26A4"/>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Franke\Kunden\VDA-AK_25\xMCF_at_GitHub\createXSDforxMCF\V3.1.1\Documentation_xMCF_File_v3.1.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hyperlink" Target="file:///C:\Franke\Kunden\VDA-AK_25\xMCF_at_GitHub\createXSDforxMCF\V3.1.1\Documentation_xMCF_File_v3.1.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hyperlink" Target="file:///C:\Franke\Kunden\VDA-AK_25\xMCF_at_GitHub\createXSDforxMCF\V3.1.1\Documentation_xMCF_File_v3.1.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Franke\Kunden\VDA-AK_25\xMCF_at_GitHub\createXSDforxMCF\V3.1.1\Documentation_xMCF_File_v3.1.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Franke\Kunden\VDA-AK_25\xMCF_at_GitHub\createXSDforxMCF\V3.1.1\Documentation_xMCF_File_v3.1.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Franke\Kunden\VDA-AK_25\xMCF_at_GitHub\createXSDforxMCF\V3.1.1\Documentation_xMCF_File_v3.1.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hyperlink" Target="file:///C:\Franke\Kunden\VDA-AK_25\xMCF_at_GitHub\createXSDforxMCF\V3.1.1\Documentation_xMCF_File_v3.1.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171</Pages>
  <Words>43077</Words>
  <Characters>271386</Characters>
  <Application>Microsoft Office Word</Application>
  <DocSecurity>0</DocSecurity>
  <Lines>2261</Lines>
  <Paragraphs>627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313836</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170</cp:revision>
  <cp:lastPrinted>2015-03-23T01:59:00Z</cp:lastPrinted>
  <dcterms:created xsi:type="dcterms:W3CDTF">2020-04-27T15:14:00Z</dcterms:created>
  <dcterms:modified xsi:type="dcterms:W3CDTF">2021-04-09T17:11:00Z</dcterms:modified>
</cp:coreProperties>
</file>