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31420"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300845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3DFC4A44"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r w:rsidR="00E01CE8" w:rsidRPr="00D977AB">
        <w:rPr>
          <w:b/>
          <w:sz w:val="40"/>
          <w:szCs w:val="40"/>
        </w:rPr>
        <w:t>3.1.1</w:t>
      </w:r>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38F1796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Dr. Carsten Franke" w:date="2021-05-20T08:45:00Z">
        <w:r w:rsidR="006458EF">
          <w:rPr>
            <w:noProof/>
          </w:rPr>
          <w:t>May 20, 2021</w:t>
        </w:r>
      </w:ins>
      <w:del w:id="2" w:author="Dr. Carsten Franke" w:date="2021-05-20T08:45:00Z">
        <w:r w:rsidR="007F08C7" w:rsidDel="006458EF">
          <w:rPr>
            <w:noProof/>
          </w:rPr>
          <w:delText>May 16, 2021</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8DC995" w14:textId="3EE1CF9E" w:rsidR="007F08C7"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2023638" w:history="1">
        <w:r w:rsidR="007F08C7" w:rsidRPr="00EF7857">
          <w:rPr>
            <w:rStyle w:val="Hyperlink"/>
            <w:noProof/>
            <w14:scene3d>
              <w14:camera w14:prst="orthographicFront"/>
              <w14:lightRig w14:rig="threePt" w14:dir="t">
                <w14:rot w14:lat="0" w14:lon="0" w14:rev="0"/>
              </w14:lightRig>
            </w14:scene3d>
          </w:rPr>
          <w:t>1</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_Toc72023638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477B3A29" w14:textId="2F0611A0"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39" w:history="1">
        <w:r w:rsidR="007F08C7" w:rsidRPr="00EF7857">
          <w:rPr>
            <w:rStyle w:val="Hyperlink"/>
            <w:noProof/>
          </w:rPr>
          <w:t>1.1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Motivation</w:t>
        </w:r>
        <w:r w:rsidR="007F08C7">
          <w:rPr>
            <w:noProof/>
            <w:webHidden/>
          </w:rPr>
          <w:tab/>
        </w:r>
        <w:r w:rsidR="007F08C7">
          <w:rPr>
            <w:noProof/>
            <w:webHidden/>
          </w:rPr>
          <w:fldChar w:fldCharType="begin"/>
        </w:r>
        <w:r w:rsidR="007F08C7">
          <w:rPr>
            <w:noProof/>
            <w:webHidden/>
          </w:rPr>
          <w:instrText xml:space="preserve"> PAGEREF _Toc72023639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5D731959" w14:textId="085FDF21"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0" w:history="1">
        <w:r w:rsidR="007F08C7" w:rsidRPr="00EF7857">
          <w:rPr>
            <w:rStyle w:val="Hyperlink"/>
            <w:noProof/>
          </w:rPr>
          <w:t>1.2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MCF at Ford</w:t>
        </w:r>
        <w:r w:rsidR="007F08C7">
          <w:rPr>
            <w:noProof/>
            <w:webHidden/>
          </w:rPr>
          <w:tab/>
        </w:r>
        <w:r w:rsidR="007F08C7">
          <w:rPr>
            <w:noProof/>
            <w:webHidden/>
          </w:rPr>
          <w:fldChar w:fldCharType="begin"/>
        </w:r>
        <w:r w:rsidR="007F08C7">
          <w:rPr>
            <w:noProof/>
            <w:webHidden/>
          </w:rPr>
          <w:instrText xml:space="preserve"> PAGEREF _Toc72023640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23A05F19" w14:textId="5CBDE1F9"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1" w:history="1">
        <w:r w:rsidR="007F08C7" w:rsidRPr="00EF7857">
          <w:rPr>
            <w:rStyle w:val="Hyperlink"/>
            <w:noProof/>
          </w:rPr>
          <w:t>1.3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From MCF to χMCF - The Scope of the Document</w:t>
        </w:r>
        <w:r w:rsidR="007F08C7">
          <w:rPr>
            <w:noProof/>
            <w:webHidden/>
          </w:rPr>
          <w:tab/>
        </w:r>
        <w:r w:rsidR="007F08C7">
          <w:rPr>
            <w:noProof/>
            <w:webHidden/>
          </w:rPr>
          <w:fldChar w:fldCharType="begin"/>
        </w:r>
        <w:r w:rsidR="007F08C7">
          <w:rPr>
            <w:noProof/>
            <w:webHidden/>
          </w:rPr>
          <w:instrText xml:space="preserve"> PAGEREF _Toc72023641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5A6D0DE8" w14:textId="558C6F1F" w:rsidR="007F08C7" w:rsidRDefault="00D3142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42" w:history="1">
        <w:r w:rsidR="007F08C7" w:rsidRPr="00EF7857">
          <w:rPr>
            <w:rStyle w:val="Hyperlink"/>
            <w:noProof/>
            <w14:scene3d>
              <w14:camera w14:prst="orthographicFront"/>
              <w14:lightRig w14:rig="threePt" w14:dir="t">
                <w14:rot w14:lat="0" w14:lon="0" w14:rev="0"/>
              </w14:lightRig>
            </w14:scene3d>
          </w:rPr>
          <w:t>2</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Design Principles and Basic Features of χMCF</w:t>
        </w:r>
        <w:r w:rsidR="007F08C7">
          <w:rPr>
            <w:noProof/>
            <w:webHidden/>
          </w:rPr>
          <w:tab/>
        </w:r>
        <w:r w:rsidR="007F08C7">
          <w:rPr>
            <w:noProof/>
            <w:webHidden/>
          </w:rPr>
          <w:fldChar w:fldCharType="begin"/>
        </w:r>
        <w:r w:rsidR="007F08C7">
          <w:rPr>
            <w:noProof/>
            <w:webHidden/>
          </w:rPr>
          <w:instrText xml:space="preserve"> PAGEREF _Toc72023642 \h </w:instrText>
        </w:r>
        <w:r w:rsidR="007F08C7">
          <w:rPr>
            <w:noProof/>
            <w:webHidden/>
          </w:rPr>
        </w:r>
        <w:r w:rsidR="007F08C7">
          <w:rPr>
            <w:noProof/>
            <w:webHidden/>
          </w:rPr>
          <w:fldChar w:fldCharType="separate"/>
        </w:r>
        <w:r w:rsidR="007F08C7">
          <w:rPr>
            <w:noProof/>
            <w:webHidden/>
          </w:rPr>
          <w:t>23</w:t>
        </w:r>
        <w:r w:rsidR="007F08C7">
          <w:rPr>
            <w:noProof/>
            <w:webHidden/>
          </w:rPr>
          <w:fldChar w:fldCharType="end"/>
        </w:r>
      </w:hyperlink>
    </w:p>
    <w:p w14:paraId="24BB7698" w14:textId="5074BA00"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3" w:history="1">
        <w:r w:rsidR="007F08C7" w:rsidRPr="00EF7857">
          <w:rPr>
            <w:rStyle w:val="Hyperlink"/>
            <w:noProof/>
          </w:rPr>
          <w:t>2.1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Design Principles</w:t>
        </w:r>
        <w:r w:rsidR="007F08C7">
          <w:rPr>
            <w:noProof/>
            <w:webHidden/>
          </w:rPr>
          <w:tab/>
        </w:r>
        <w:r w:rsidR="007F08C7">
          <w:rPr>
            <w:noProof/>
            <w:webHidden/>
          </w:rPr>
          <w:fldChar w:fldCharType="begin"/>
        </w:r>
        <w:r w:rsidR="007F08C7">
          <w:rPr>
            <w:noProof/>
            <w:webHidden/>
          </w:rPr>
          <w:instrText xml:space="preserve"> PAGEREF _Toc72023643 \h </w:instrText>
        </w:r>
        <w:r w:rsidR="007F08C7">
          <w:rPr>
            <w:noProof/>
            <w:webHidden/>
          </w:rPr>
        </w:r>
        <w:r w:rsidR="007F08C7">
          <w:rPr>
            <w:noProof/>
            <w:webHidden/>
          </w:rPr>
          <w:fldChar w:fldCharType="separate"/>
        </w:r>
        <w:r w:rsidR="007F08C7">
          <w:rPr>
            <w:noProof/>
            <w:webHidden/>
          </w:rPr>
          <w:t>23</w:t>
        </w:r>
        <w:r w:rsidR="007F08C7">
          <w:rPr>
            <w:noProof/>
            <w:webHidden/>
          </w:rPr>
          <w:fldChar w:fldCharType="end"/>
        </w:r>
      </w:hyperlink>
    </w:p>
    <w:p w14:paraId="46C15B9E" w14:textId="5082BA18"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4" w:history="1">
        <w:r w:rsidR="007F08C7" w:rsidRPr="00EF7857">
          <w:rPr>
            <w:rStyle w:val="Hyperlink"/>
            <w:noProof/>
          </w:rPr>
          <w:t>2.2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Idealization of Joints</w:t>
        </w:r>
        <w:r w:rsidR="007F08C7">
          <w:rPr>
            <w:noProof/>
            <w:webHidden/>
          </w:rPr>
          <w:tab/>
        </w:r>
        <w:r w:rsidR="007F08C7">
          <w:rPr>
            <w:noProof/>
            <w:webHidden/>
          </w:rPr>
          <w:fldChar w:fldCharType="begin"/>
        </w:r>
        <w:r w:rsidR="007F08C7">
          <w:rPr>
            <w:noProof/>
            <w:webHidden/>
          </w:rPr>
          <w:instrText xml:space="preserve"> PAGEREF _Toc72023644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02E4914C" w14:textId="58BC64CF"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5" w:history="1">
        <w:r w:rsidR="007F08C7" w:rsidRPr="00EF7857">
          <w:rPr>
            <w:rStyle w:val="Hyperlink"/>
            <w:noProof/>
          </w:rPr>
          <w:t>2.3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Reconstruction of Joints from χMCF</w:t>
        </w:r>
        <w:r w:rsidR="007F08C7">
          <w:rPr>
            <w:noProof/>
            <w:webHidden/>
          </w:rPr>
          <w:tab/>
        </w:r>
        <w:r w:rsidR="007F08C7">
          <w:rPr>
            <w:noProof/>
            <w:webHidden/>
          </w:rPr>
          <w:fldChar w:fldCharType="begin"/>
        </w:r>
        <w:r w:rsidR="007F08C7">
          <w:rPr>
            <w:noProof/>
            <w:webHidden/>
          </w:rPr>
          <w:instrText xml:space="preserve"> PAGEREF _Toc72023645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15A6BC5F" w14:textId="03E68F2F"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6" w:history="1">
        <w:r w:rsidR="007F08C7" w:rsidRPr="00EF7857">
          <w:rPr>
            <w:rStyle w:val="Hyperlink"/>
            <w:noProof/>
          </w:rPr>
          <w:t>2.4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Description of Topology</w:t>
        </w:r>
        <w:r w:rsidR="007F08C7">
          <w:rPr>
            <w:noProof/>
            <w:webHidden/>
          </w:rPr>
          <w:tab/>
        </w:r>
        <w:r w:rsidR="007F08C7">
          <w:rPr>
            <w:noProof/>
            <w:webHidden/>
          </w:rPr>
          <w:fldChar w:fldCharType="begin"/>
        </w:r>
        <w:r w:rsidR="007F08C7">
          <w:rPr>
            <w:noProof/>
            <w:webHidden/>
          </w:rPr>
          <w:instrText xml:space="preserve"> PAGEREF _Toc72023646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38953EFD" w14:textId="667ED5AC"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7" w:history="1">
        <w:r w:rsidR="007F08C7" w:rsidRPr="00EF7857">
          <w:rPr>
            <w:rStyle w:val="Hyperlink"/>
            <w:noProof/>
          </w:rPr>
          <w:t>2.5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χMCF in the Development Processes</w:t>
        </w:r>
        <w:r w:rsidR="007F08C7">
          <w:rPr>
            <w:noProof/>
            <w:webHidden/>
          </w:rPr>
          <w:tab/>
        </w:r>
        <w:r w:rsidR="007F08C7">
          <w:rPr>
            <w:noProof/>
            <w:webHidden/>
          </w:rPr>
          <w:fldChar w:fldCharType="begin"/>
        </w:r>
        <w:r w:rsidR="007F08C7">
          <w:rPr>
            <w:noProof/>
            <w:webHidden/>
          </w:rPr>
          <w:instrText xml:space="preserve"> PAGEREF _Toc72023647 \h </w:instrText>
        </w:r>
        <w:r w:rsidR="007F08C7">
          <w:rPr>
            <w:noProof/>
            <w:webHidden/>
          </w:rPr>
        </w:r>
        <w:r w:rsidR="007F08C7">
          <w:rPr>
            <w:noProof/>
            <w:webHidden/>
          </w:rPr>
          <w:fldChar w:fldCharType="separate"/>
        </w:r>
        <w:r w:rsidR="007F08C7">
          <w:rPr>
            <w:noProof/>
            <w:webHidden/>
          </w:rPr>
          <w:t>25</w:t>
        </w:r>
        <w:r w:rsidR="007F08C7">
          <w:rPr>
            <w:noProof/>
            <w:webHidden/>
          </w:rPr>
          <w:fldChar w:fldCharType="end"/>
        </w:r>
      </w:hyperlink>
    </w:p>
    <w:p w14:paraId="509E3C69" w14:textId="440D2F0D" w:rsidR="007F08C7" w:rsidRDefault="00D3142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48" w:history="1">
        <w:r w:rsidR="007F08C7" w:rsidRPr="00EF7857">
          <w:rPr>
            <w:rStyle w:val="Hyperlink"/>
            <w:noProof/>
            <w14:scene3d>
              <w14:camera w14:prst="orthographicFront"/>
              <w14:lightRig w14:rig="threePt" w14:dir="t">
                <w14:rot w14:lat="0" w14:lon="0" w14:rev="0"/>
              </w14:lightRig>
            </w14:scene3d>
          </w:rPr>
          <w:t>3</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Keywords of XML specification</w:t>
        </w:r>
        <w:r w:rsidR="007F08C7">
          <w:rPr>
            <w:noProof/>
            <w:webHidden/>
          </w:rPr>
          <w:tab/>
        </w:r>
        <w:r w:rsidR="007F08C7">
          <w:rPr>
            <w:noProof/>
            <w:webHidden/>
          </w:rPr>
          <w:fldChar w:fldCharType="begin"/>
        </w:r>
        <w:r w:rsidR="007F08C7">
          <w:rPr>
            <w:noProof/>
            <w:webHidden/>
          </w:rPr>
          <w:instrText xml:space="preserve"> PAGEREF _Toc72023648 \h </w:instrText>
        </w:r>
        <w:r w:rsidR="007F08C7">
          <w:rPr>
            <w:noProof/>
            <w:webHidden/>
          </w:rPr>
        </w:r>
        <w:r w:rsidR="007F08C7">
          <w:rPr>
            <w:noProof/>
            <w:webHidden/>
          </w:rPr>
          <w:fldChar w:fldCharType="separate"/>
        </w:r>
        <w:r w:rsidR="007F08C7">
          <w:rPr>
            <w:noProof/>
            <w:webHidden/>
          </w:rPr>
          <w:t>28</w:t>
        </w:r>
        <w:r w:rsidR="007F08C7">
          <w:rPr>
            <w:noProof/>
            <w:webHidden/>
          </w:rPr>
          <w:fldChar w:fldCharType="end"/>
        </w:r>
      </w:hyperlink>
    </w:p>
    <w:p w14:paraId="61807371" w14:textId="7C29E7BA"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9" w:history="1">
        <w:r w:rsidR="007F08C7" w:rsidRPr="00EF7857">
          <w:rPr>
            <w:rStyle w:val="Hyperlink"/>
            <w:noProof/>
          </w:rPr>
          <w:t>3.1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Keywords</w:t>
        </w:r>
        <w:r w:rsidR="007F08C7">
          <w:rPr>
            <w:noProof/>
            <w:webHidden/>
          </w:rPr>
          <w:tab/>
        </w:r>
        <w:r w:rsidR="007F08C7">
          <w:rPr>
            <w:noProof/>
            <w:webHidden/>
          </w:rPr>
          <w:fldChar w:fldCharType="begin"/>
        </w:r>
        <w:r w:rsidR="007F08C7">
          <w:rPr>
            <w:noProof/>
            <w:webHidden/>
          </w:rPr>
          <w:instrText xml:space="preserve"> PAGEREF _Toc72023649 \h </w:instrText>
        </w:r>
        <w:r w:rsidR="007F08C7">
          <w:rPr>
            <w:noProof/>
            <w:webHidden/>
          </w:rPr>
        </w:r>
        <w:r w:rsidR="007F08C7">
          <w:rPr>
            <w:noProof/>
            <w:webHidden/>
          </w:rPr>
          <w:fldChar w:fldCharType="separate"/>
        </w:r>
        <w:r w:rsidR="007F08C7">
          <w:rPr>
            <w:noProof/>
            <w:webHidden/>
          </w:rPr>
          <w:t>28</w:t>
        </w:r>
        <w:r w:rsidR="007F08C7">
          <w:rPr>
            <w:noProof/>
            <w:webHidden/>
          </w:rPr>
          <w:fldChar w:fldCharType="end"/>
        </w:r>
      </w:hyperlink>
    </w:p>
    <w:p w14:paraId="17D99417" w14:textId="3BF9E11D" w:rsidR="007F08C7" w:rsidRDefault="00D3142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50" w:history="1">
        <w:r w:rsidR="007F08C7" w:rsidRPr="00EF7857">
          <w:rPr>
            <w:rStyle w:val="Hyperlink"/>
            <w:noProof/>
            <w14:scene3d>
              <w14:camera w14:prst="orthographicFront"/>
              <w14:lightRig w14:rig="threePt" w14:dir="t">
                <w14:rot w14:lat="0" w14:lon="0" w14:rev="0"/>
              </w14:lightRig>
            </w14:scene3d>
          </w:rPr>
          <w:t>4</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Parts, Properties and Assemblies</w:t>
        </w:r>
        <w:r w:rsidR="007F08C7">
          <w:rPr>
            <w:noProof/>
            <w:webHidden/>
          </w:rPr>
          <w:tab/>
        </w:r>
        <w:r w:rsidR="007F08C7">
          <w:rPr>
            <w:noProof/>
            <w:webHidden/>
          </w:rPr>
          <w:fldChar w:fldCharType="begin"/>
        </w:r>
        <w:r w:rsidR="007F08C7">
          <w:rPr>
            <w:noProof/>
            <w:webHidden/>
          </w:rPr>
          <w:instrText xml:space="preserve"> PAGEREF _Toc72023650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1112E843" w14:textId="65B73EAE"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1" w:history="1">
        <w:r w:rsidR="007F08C7" w:rsidRPr="00EF7857">
          <w:rPr>
            <w:rStyle w:val="Hyperlink"/>
            <w:noProof/>
          </w:rPr>
          <w:t>4.1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Parts</w:t>
        </w:r>
        <w:r w:rsidR="007F08C7">
          <w:rPr>
            <w:noProof/>
            <w:webHidden/>
          </w:rPr>
          <w:tab/>
        </w:r>
        <w:r w:rsidR="007F08C7">
          <w:rPr>
            <w:noProof/>
            <w:webHidden/>
          </w:rPr>
          <w:fldChar w:fldCharType="begin"/>
        </w:r>
        <w:r w:rsidR="007F08C7">
          <w:rPr>
            <w:noProof/>
            <w:webHidden/>
          </w:rPr>
          <w:instrText xml:space="preserve"> PAGEREF _Toc72023651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1D6504C5" w14:textId="427AF173" w:rsidR="007F08C7" w:rsidRDefault="00D31420">
      <w:pPr>
        <w:pStyle w:val="Verzeichnis3"/>
        <w:rPr>
          <w:rFonts w:asciiTheme="minorHAnsi" w:eastAsiaTheme="minorEastAsia" w:hAnsiTheme="minorHAnsi" w:cstheme="minorBidi"/>
          <w:noProof/>
          <w:sz w:val="22"/>
          <w:szCs w:val="22"/>
          <w:lang w:val="de-DE"/>
        </w:rPr>
      </w:pPr>
      <w:hyperlink w:anchor="_Toc72023652" w:history="1">
        <w:r w:rsidR="007F08C7" w:rsidRPr="00EF7857">
          <w:rPr>
            <w:rStyle w:val="Hyperlink"/>
            <w:noProof/>
          </w:rPr>
          <w:t>4.1.1</w:t>
        </w:r>
        <w:r w:rsidR="007F08C7">
          <w:rPr>
            <w:rFonts w:asciiTheme="minorHAnsi" w:eastAsiaTheme="minorEastAsia" w:hAnsiTheme="minorHAnsi" w:cstheme="minorBidi"/>
            <w:noProof/>
            <w:sz w:val="22"/>
            <w:szCs w:val="22"/>
            <w:lang w:val="de-DE"/>
          </w:rPr>
          <w:tab/>
        </w:r>
        <w:r w:rsidR="007F08C7" w:rsidRPr="00EF7857">
          <w:rPr>
            <w:rStyle w:val="Hyperlink"/>
            <w:noProof/>
          </w:rPr>
          <w:t>Part Labels</w:t>
        </w:r>
        <w:r w:rsidR="007F08C7">
          <w:rPr>
            <w:noProof/>
            <w:webHidden/>
          </w:rPr>
          <w:tab/>
        </w:r>
        <w:r w:rsidR="007F08C7">
          <w:rPr>
            <w:noProof/>
            <w:webHidden/>
          </w:rPr>
          <w:fldChar w:fldCharType="begin"/>
        </w:r>
        <w:r w:rsidR="007F08C7">
          <w:rPr>
            <w:noProof/>
            <w:webHidden/>
          </w:rPr>
          <w:instrText xml:space="preserve"> PAGEREF _Toc72023652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4774B668" w14:textId="4C6E62CF"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3" w:history="1">
        <w:r w:rsidR="007F08C7" w:rsidRPr="00EF7857">
          <w:rPr>
            <w:rStyle w:val="Hyperlink"/>
            <w:noProof/>
          </w:rPr>
          <w:t>4.2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Properties</w:t>
        </w:r>
        <w:r w:rsidR="007F08C7">
          <w:rPr>
            <w:noProof/>
            <w:webHidden/>
          </w:rPr>
          <w:tab/>
        </w:r>
        <w:r w:rsidR="007F08C7">
          <w:rPr>
            <w:noProof/>
            <w:webHidden/>
          </w:rPr>
          <w:fldChar w:fldCharType="begin"/>
        </w:r>
        <w:r w:rsidR="007F08C7">
          <w:rPr>
            <w:noProof/>
            <w:webHidden/>
          </w:rPr>
          <w:instrText xml:space="preserve"> PAGEREF _Toc72023653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6386A080" w14:textId="71D2B034"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4" w:history="1">
        <w:r w:rsidR="007F08C7" w:rsidRPr="00EF7857">
          <w:rPr>
            <w:rStyle w:val="Hyperlink"/>
            <w:noProof/>
          </w:rPr>
          <w:t>4.3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Assemblies</w:t>
        </w:r>
        <w:r w:rsidR="007F08C7">
          <w:rPr>
            <w:noProof/>
            <w:webHidden/>
          </w:rPr>
          <w:tab/>
        </w:r>
        <w:r w:rsidR="007F08C7">
          <w:rPr>
            <w:noProof/>
            <w:webHidden/>
          </w:rPr>
          <w:fldChar w:fldCharType="begin"/>
        </w:r>
        <w:r w:rsidR="007F08C7">
          <w:rPr>
            <w:noProof/>
            <w:webHidden/>
          </w:rPr>
          <w:instrText xml:space="preserve"> PAGEREF _Toc72023654 \h </w:instrText>
        </w:r>
        <w:r w:rsidR="007F08C7">
          <w:rPr>
            <w:noProof/>
            <w:webHidden/>
          </w:rPr>
        </w:r>
        <w:r w:rsidR="007F08C7">
          <w:rPr>
            <w:noProof/>
            <w:webHidden/>
          </w:rPr>
          <w:fldChar w:fldCharType="separate"/>
        </w:r>
        <w:r w:rsidR="007F08C7">
          <w:rPr>
            <w:noProof/>
            <w:webHidden/>
          </w:rPr>
          <w:t>31</w:t>
        </w:r>
        <w:r w:rsidR="007F08C7">
          <w:rPr>
            <w:noProof/>
            <w:webHidden/>
          </w:rPr>
          <w:fldChar w:fldCharType="end"/>
        </w:r>
      </w:hyperlink>
    </w:p>
    <w:p w14:paraId="3EC83DD8" w14:textId="7ED9391A" w:rsidR="007F08C7" w:rsidRDefault="00D3142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55" w:history="1">
        <w:r w:rsidR="007F08C7" w:rsidRPr="00EF7857">
          <w:rPr>
            <w:rStyle w:val="Hyperlink"/>
            <w:noProof/>
            <w14:scene3d>
              <w14:camera w14:prst="orthographicFront"/>
              <w14:lightRig w14:rig="threePt" w14:dir="t">
                <w14:rot w14:lat="0" w14:lon="0" w14:rev="0"/>
              </w14:lightRig>
            </w14:scene3d>
          </w:rPr>
          <w:t>5</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File Structure of χMCF</w:t>
        </w:r>
        <w:r w:rsidR="007F08C7">
          <w:rPr>
            <w:noProof/>
            <w:webHidden/>
          </w:rPr>
          <w:tab/>
        </w:r>
        <w:r w:rsidR="007F08C7">
          <w:rPr>
            <w:noProof/>
            <w:webHidden/>
          </w:rPr>
          <w:fldChar w:fldCharType="begin"/>
        </w:r>
        <w:r w:rsidR="007F08C7">
          <w:rPr>
            <w:noProof/>
            <w:webHidden/>
          </w:rPr>
          <w:instrText xml:space="preserve"> PAGEREF _Toc72023655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22F95E2A" w14:textId="6E26D3C7"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6" w:history="1">
        <w:r w:rsidR="007F08C7" w:rsidRPr="00EF7857">
          <w:rPr>
            <w:rStyle w:val="Hyperlink"/>
            <w:noProof/>
          </w:rPr>
          <w:t>5.1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Elements containing general information</w:t>
        </w:r>
        <w:r w:rsidR="007F08C7">
          <w:rPr>
            <w:noProof/>
            <w:webHidden/>
          </w:rPr>
          <w:tab/>
        </w:r>
        <w:r w:rsidR="007F08C7">
          <w:rPr>
            <w:noProof/>
            <w:webHidden/>
          </w:rPr>
          <w:fldChar w:fldCharType="begin"/>
        </w:r>
        <w:r w:rsidR="007F08C7">
          <w:rPr>
            <w:noProof/>
            <w:webHidden/>
          </w:rPr>
          <w:instrText xml:space="preserve"> PAGEREF _Toc72023656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539E2ACD" w14:textId="11705DFF" w:rsidR="007F08C7" w:rsidRDefault="00D31420">
      <w:pPr>
        <w:pStyle w:val="Verzeichnis3"/>
        <w:rPr>
          <w:rFonts w:asciiTheme="minorHAnsi" w:eastAsiaTheme="minorEastAsia" w:hAnsiTheme="minorHAnsi" w:cstheme="minorBidi"/>
          <w:noProof/>
          <w:sz w:val="22"/>
          <w:szCs w:val="22"/>
          <w:lang w:val="de-DE"/>
        </w:rPr>
      </w:pPr>
      <w:hyperlink w:anchor="_Toc72023657" w:history="1">
        <w:r w:rsidR="007F08C7" w:rsidRPr="00EF7857">
          <w:rPr>
            <w:rStyle w:val="Hyperlink"/>
            <w:noProof/>
          </w:rPr>
          <w:t>5.1.1</w:t>
        </w:r>
        <w:r w:rsidR="007F08C7">
          <w:rPr>
            <w:rFonts w:asciiTheme="minorHAnsi" w:eastAsiaTheme="minorEastAsia" w:hAnsiTheme="minorHAnsi" w:cstheme="minorBidi"/>
            <w:noProof/>
            <w:sz w:val="22"/>
            <w:szCs w:val="22"/>
            <w:lang w:val="de-DE"/>
          </w:rPr>
          <w:tab/>
        </w:r>
        <w:r w:rsidR="007F08C7" w:rsidRPr="00EF7857">
          <w:rPr>
            <w:rStyle w:val="Hyperlink"/>
            <w:noProof/>
          </w:rPr>
          <w:t>Date</w:t>
        </w:r>
        <w:r w:rsidR="007F08C7">
          <w:rPr>
            <w:noProof/>
            <w:webHidden/>
          </w:rPr>
          <w:tab/>
        </w:r>
        <w:r w:rsidR="007F08C7">
          <w:rPr>
            <w:noProof/>
            <w:webHidden/>
          </w:rPr>
          <w:fldChar w:fldCharType="begin"/>
        </w:r>
        <w:r w:rsidR="007F08C7">
          <w:rPr>
            <w:noProof/>
            <w:webHidden/>
          </w:rPr>
          <w:instrText xml:space="preserve"> PAGEREF _Toc72023657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75DCE77E" w14:textId="10D81958" w:rsidR="007F08C7" w:rsidRDefault="00D31420">
      <w:pPr>
        <w:pStyle w:val="Verzeichnis3"/>
        <w:rPr>
          <w:rFonts w:asciiTheme="minorHAnsi" w:eastAsiaTheme="minorEastAsia" w:hAnsiTheme="minorHAnsi" w:cstheme="minorBidi"/>
          <w:noProof/>
          <w:sz w:val="22"/>
          <w:szCs w:val="22"/>
          <w:lang w:val="de-DE"/>
        </w:rPr>
      </w:pPr>
      <w:hyperlink w:anchor="_Toc72023658" w:history="1">
        <w:r w:rsidR="007F08C7" w:rsidRPr="00EF7857">
          <w:rPr>
            <w:rStyle w:val="Hyperlink"/>
            <w:noProof/>
          </w:rPr>
          <w:t>5.1.2</w:t>
        </w:r>
        <w:r w:rsidR="007F08C7">
          <w:rPr>
            <w:rFonts w:asciiTheme="minorHAnsi" w:eastAsiaTheme="minorEastAsia" w:hAnsiTheme="minorHAnsi" w:cstheme="minorBidi"/>
            <w:noProof/>
            <w:sz w:val="22"/>
            <w:szCs w:val="22"/>
            <w:lang w:val="de-DE"/>
          </w:rPr>
          <w:tab/>
        </w:r>
        <w:r w:rsidR="007F08C7" w:rsidRPr="00EF7857">
          <w:rPr>
            <w:rStyle w:val="Hyperlink"/>
            <w:noProof/>
          </w:rPr>
          <w:t>Version</w:t>
        </w:r>
        <w:r w:rsidR="007F08C7">
          <w:rPr>
            <w:noProof/>
            <w:webHidden/>
          </w:rPr>
          <w:tab/>
        </w:r>
        <w:r w:rsidR="007F08C7">
          <w:rPr>
            <w:noProof/>
            <w:webHidden/>
          </w:rPr>
          <w:fldChar w:fldCharType="begin"/>
        </w:r>
        <w:r w:rsidR="007F08C7">
          <w:rPr>
            <w:noProof/>
            <w:webHidden/>
          </w:rPr>
          <w:instrText xml:space="preserve"> PAGEREF _Toc72023658 \h </w:instrText>
        </w:r>
        <w:r w:rsidR="007F08C7">
          <w:rPr>
            <w:noProof/>
            <w:webHidden/>
          </w:rPr>
        </w:r>
        <w:r w:rsidR="007F08C7">
          <w:rPr>
            <w:noProof/>
            <w:webHidden/>
          </w:rPr>
          <w:fldChar w:fldCharType="separate"/>
        </w:r>
        <w:r w:rsidR="007F08C7">
          <w:rPr>
            <w:noProof/>
            <w:webHidden/>
          </w:rPr>
          <w:t>33</w:t>
        </w:r>
        <w:r w:rsidR="007F08C7">
          <w:rPr>
            <w:noProof/>
            <w:webHidden/>
          </w:rPr>
          <w:fldChar w:fldCharType="end"/>
        </w:r>
      </w:hyperlink>
    </w:p>
    <w:p w14:paraId="36A9B1A1" w14:textId="7D9BB8BA" w:rsidR="007F08C7" w:rsidRDefault="00D31420">
      <w:pPr>
        <w:pStyle w:val="Verzeichnis3"/>
        <w:rPr>
          <w:rFonts w:asciiTheme="minorHAnsi" w:eastAsiaTheme="minorEastAsia" w:hAnsiTheme="minorHAnsi" w:cstheme="minorBidi"/>
          <w:noProof/>
          <w:sz w:val="22"/>
          <w:szCs w:val="22"/>
          <w:lang w:val="de-DE"/>
        </w:rPr>
      </w:pPr>
      <w:hyperlink w:anchor="_Toc72023659" w:history="1">
        <w:r w:rsidR="007F08C7" w:rsidRPr="00EF7857">
          <w:rPr>
            <w:rStyle w:val="Hyperlink"/>
            <w:noProof/>
          </w:rPr>
          <w:t>5.1.3</w:t>
        </w:r>
        <w:r w:rsidR="007F08C7">
          <w:rPr>
            <w:rFonts w:asciiTheme="minorHAnsi" w:eastAsiaTheme="minorEastAsia" w:hAnsiTheme="minorHAnsi" w:cstheme="minorBidi"/>
            <w:noProof/>
            <w:sz w:val="22"/>
            <w:szCs w:val="22"/>
            <w:lang w:val="de-DE"/>
          </w:rPr>
          <w:tab/>
        </w:r>
        <w:r w:rsidR="007F08C7" w:rsidRPr="00EF7857">
          <w:rPr>
            <w:rStyle w:val="Hyperlink"/>
            <w:noProof/>
          </w:rPr>
          <w:t>Unit System</w:t>
        </w:r>
        <w:r w:rsidR="007F08C7">
          <w:rPr>
            <w:noProof/>
            <w:webHidden/>
          </w:rPr>
          <w:tab/>
        </w:r>
        <w:r w:rsidR="007F08C7">
          <w:rPr>
            <w:noProof/>
            <w:webHidden/>
          </w:rPr>
          <w:fldChar w:fldCharType="begin"/>
        </w:r>
        <w:r w:rsidR="007F08C7">
          <w:rPr>
            <w:noProof/>
            <w:webHidden/>
          </w:rPr>
          <w:instrText xml:space="preserve"> PAGEREF _Toc72023659 \h </w:instrText>
        </w:r>
        <w:r w:rsidR="007F08C7">
          <w:rPr>
            <w:noProof/>
            <w:webHidden/>
          </w:rPr>
        </w:r>
        <w:r w:rsidR="007F08C7">
          <w:rPr>
            <w:noProof/>
            <w:webHidden/>
          </w:rPr>
          <w:fldChar w:fldCharType="separate"/>
        </w:r>
        <w:r w:rsidR="007F08C7">
          <w:rPr>
            <w:noProof/>
            <w:webHidden/>
          </w:rPr>
          <w:t>33</w:t>
        </w:r>
        <w:r w:rsidR="007F08C7">
          <w:rPr>
            <w:noProof/>
            <w:webHidden/>
          </w:rPr>
          <w:fldChar w:fldCharType="end"/>
        </w:r>
      </w:hyperlink>
    </w:p>
    <w:p w14:paraId="271033D9" w14:textId="320C3561"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60" w:history="1">
        <w:r w:rsidR="007F08C7" w:rsidRPr="00EF7857">
          <w:rPr>
            <w:rStyle w:val="Hyperlink"/>
            <w:noProof/>
          </w:rPr>
          <w:t>5.2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Application, User and Process Specific Data</w:t>
        </w:r>
        <w:r w:rsidR="007F08C7">
          <w:rPr>
            <w:noProof/>
            <w:webHidden/>
          </w:rPr>
          <w:tab/>
        </w:r>
        <w:r w:rsidR="007F08C7">
          <w:rPr>
            <w:noProof/>
            <w:webHidden/>
          </w:rPr>
          <w:fldChar w:fldCharType="begin"/>
        </w:r>
        <w:r w:rsidR="007F08C7">
          <w:rPr>
            <w:noProof/>
            <w:webHidden/>
          </w:rPr>
          <w:instrText xml:space="preserve"> PAGEREF _Toc72023660 \h </w:instrText>
        </w:r>
        <w:r w:rsidR="007F08C7">
          <w:rPr>
            <w:noProof/>
            <w:webHidden/>
          </w:rPr>
        </w:r>
        <w:r w:rsidR="007F08C7">
          <w:rPr>
            <w:noProof/>
            <w:webHidden/>
          </w:rPr>
          <w:fldChar w:fldCharType="separate"/>
        </w:r>
        <w:r w:rsidR="007F08C7">
          <w:rPr>
            <w:noProof/>
            <w:webHidden/>
          </w:rPr>
          <w:t>34</w:t>
        </w:r>
        <w:r w:rsidR="007F08C7">
          <w:rPr>
            <w:noProof/>
            <w:webHidden/>
          </w:rPr>
          <w:fldChar w:fldCharType="end"/>
        </w:r>
      </w:hyperlink>
    </w:p>
    <w:p w14:paraId="33A1D4D0" w14:textId="38F06F6F" w:rsidR="007F08C7" w:rsidRDefault="00D31420">
      <w:pPr>
        <w:pStyle w:val="Verzeichnis3"/>
        <w:rPr>
          <w:rFonts w:asciiTheme="minorHAnsi" w:eastAsiaTheme="minorEastAsia" w:hAnsiTheme="minorHAnsi" w:cstheme="minorBidi"/>
          <w:noProof/>
          <w:sz w:val="22"/>
          <w:szCs w:val="22"/>
          <w:lang w:val="de-DE"/>
        </w:rPr>
      </w:pPr>
      <w:hyperlink w:anchor="_Toc72023661" w:history="1">
        <w:r w:rsidR="007F08C7" w:rsidRPr="00EF7857">
          <w:rPr>
            <w:rStyle w:val="Hyperlink"/>
            <w:noProof/>
          </w:rPr>
          <w:t>5.2.1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User Specific Data </w:t>
        </w:r>
        <w:r w:rsidR="007F08C7" w:rsidRPr="00EF7857">
          <w:rPr>
            <w:rStyle w:val="Hyperlink"/>
            <w:rFonts w:ascii="Courier New" w:hAnsi="Courier New" w:cs="Courier New"/>
            <w:i/>
            <w:noProof/>
          </w:rPr>
          <w:t>&lt;appdata/&gt;</w:t>
        </w:r>
        <w:r w:rsidR="007F08C7">
          <w:rPr>
            <w:noProof/>
            <w:webHidden/>
          </w:rPr>
          <w:tab/>
        </w:r>
        <w:r w:rsidR="007F08C7">
          <w:rPr>
            <w:noProof/>
            <w:webHidden/>
          </w:rPr>
          <w:fldChar w:fldCharType="begin"/>
        </w:r>
        <w:r w:rsidR="007F08C7">
          <w:rPr>
            <w:noProof/>
            <w:webHidden/>
          </w:rPr>
          <w:instrText xml:space="preserve"> PAGEREF _Toc72023661 \h </w:instrText>
        </w:r>
        <w:r w:rsidR="007F08C7">
          <w:rPr>
            <w:noProof/>
            <w:webHidden/>
          </w:rPr>
        </w:r>
        <w:r w:rsidR="007F08C7">
          <w:rPr>
            <w:noProof/>
            <w:webHidden/>
          </w:rPr>
          <w:fldChar w:fldCharType="separate"/>
        </w:r>
        <w:r w:rsidR="007F08C7">
          <w:rPr>
            <w:noProof/>
            <w:webHidden/>
          </w:rPr>
          <w:t>34</w:t>
        </w:r>
        <w:r w:rsidR="007F08C7">
          <w:rPr>
            <w:noProof/>
            <w:webHidden/>
          </w:rPr>
          <w:fldChar w:fldCharType="end"/>
        </w:r>
      </w:hyperlink>
    </w:p>
    <w:p w14:paraId="626E0641" w14:textId="29CC6574" w:rsidR="007F08C7" w:rsidRDefault="00D31420">
      <w:pPr>
        <w:pStyle w:val="Verzeichnis3"/>
        <w:rPr>
          <w:rFonts w:asciiTheme="minorHAnsi" w:eastAsiaTheme="minorEastAsia" w:hAnsiTheme="minorHAnsi" w:cstheme="minorBidi"/>
          <w:noProof/>
          <w:sz w:val="22"/>
          <w:szCs w:val="22"/>
          <w:lang w:val="de-DE"/>
        </w:rPr>
      </w:pPr>
      <w:hyperlink w:anchor="_Toc72023662" w:history="1">
        <w:r w:rsidR="007F08C7" w:rsidRPr="00EF7857">
          <w:rPr>
            <w:rStyle w:val="Hyperlink"/>
            <w:noProof/>
          </w:rPr>
          <w:t>5.2.2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Finite Element Specific Data </w:t>
        </w:r>
        <w:r w:rsidR="007F08C7" w:rsidRPr="00EF7857">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_Toc72023662 \h </w:instrText>
        </w:r>
        <w:r w:rsidR="007F08C7">
          <w:rPr>
            <w:noProof/>
            <w:webHidden/>
          </w:rPr>
        </w:r>
        <w:r w:rsidR="007F08C7">
          <w:rPr>
            <w:noProof/>
            <w:webHidden/>
          </w:rPr>
          <w:fldChar w:fldCharType="separate"/>
        </w:r>
        <w:r w:rsidR="007F08C7">
          <w:rPr>
            <w:noProof/>
            <w:webHidden/>
          </w:rPr>
          <w:t>36</w:t>
        </w:r>
        <w:r w:rsidR="007F08C7">
          <w:rPr>
            <w:noProof/>
            <w:webHidden/>
          </w:rPr>
          <w:fldChar w:fldCharType="end"/>
        </w:r>
      </w:hyperlink>
    </w:p>
    <w:p w14:paraId="31F2CB86" w14:textId="6D1621FB"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3" w:history="1">
        <w:r w:rsidR="007F08C7" w:rsidRPr="00EF7857">
          <w:rPr>
            <w:rStyle w:val="Hyperlink"/>
            <w:noProof/>
          </w:rPr>
          <w:t>5.2.2.1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Reasoning about </w:t>
        </w:r>
        <w:r w:rsidR="007F08C7" w:rsidRPr="00EF7857">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_Toc72023663 \h </w:instrText>
        </w:r>
        <w:r w:rsidR="007F08C7">
          <w:rPr>
            <w:noProof/>
            <w:webHidden/>
          </w:rPr>
        </w:r>
        <w:r w:rsidR="007F08C7">
          <w:rPr>
            <w:noProof/>
            <w:webHidden/>
          </w:rPr>
          <w:fldChar w:fldCharType="separate"/>
        </w:r>
        <w:r w:rsidR="007F08C7">
          <w:rPr>
            <w:noProof/>
            <w:webHidden/>
          </w:rPr>
          <w:t>38</w:t>
        </w:r>
        <w:r w:rsidR="007F08C7">
          <w:rPr>
            <w:noProof/>
            <w:webHidden/>
          </w:rPr>
          <w:fldChar w:fldCharType="end"/>
        </w:r>
      </w:hyperlink>
    </w:p>
    <w:p w14:paraId="4A769A56" w14:textId="6C5B213F"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64" w:history="1">
        <w:r w:rsidR="007F08C7" w:rsidRPr="00EF7857">
          <w:rPr>
            <w:rStyle w:val="Hyperlink"/>
            <w:noProof/>
          </w:rPr>
          <w:t>5.3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Connection Data </w:t>
        </w:r>
        <w:r w:rsidR="007F08C7" w:rsidRPr="00EF7857">
          <w:rPr>
            <w:rStyle w:val="Hyperlink"/>
            <w:rFonts w:ascii="Courier New" w:hAnsi="Courier New" w:cs="Courier New"/>
            <w:noProof/>
          </w:rPr>
          <w:t>&lt;connection_group/&gt;</w:t>
        </w:r>
        <w:r w:rsidR="007F08C7">
          <w:rPr>
            <w:noProof/>
            <w:webHidden/>
          </w:rPr>
          <w:tab/>
        </w:r>
        <w:r w:rsidR="007F08C7">
          <w:rPr>
            <w:noProof/>
            <w:webHidden/>
          </w:rPr>
          <w:fldChar w:fldCharType="begin"/>
        </w:r>
        <w:r w:rsidR="007F08C7">
          <w:rPr>
            <w:noProof/>
            <w:webHidden/>
          </w:rPr>
          <w:instrText xml:space="preserve"> PAGEREF _Toc72023664 \h </w:instrText>
        </w:r>
        <w:r w:rsidR="007F08C7">
          <w:rPr>
            <w:noProof/>
            <w:webHidden/>
          </w:rPr>
        </w:r>
        <w:r w:rsidR="007F08C7">
          <w:rPr>
            <w:noProof/>
            <w:webHidden/>
          </w:rPr>
          <w:fldChar w:fldCharType="separate"/>
        </w:r>
        <w:r w:rsidR="007F08C7">
          <w:rPr>
            <w:noProof/>
            <w:webHidden/>
          </w:rPr>
          <w:t>38</w:t>
        </w:r>
        <w:r w:rsidR="007F08C7">
          <w:rPr>
            <w:noProof/>
            <w:webHidden/>
          </w:rPr>
          <w:fldChar w:fldCharType="end"/>
        </w:r>
      </w:hyperlink>
    </w:p>
    <w:p w14:paraId="430BBA19" w14:textId="2DAFED02" w:rsidR="007F08C7" w:rsidRDefault="00D31420">
      <w:pPr>
        <w:pStyle w:val="Verzeichnis3"/>
        <w:rPr>
          <w:rFonts w:asciiTheme="minorHAnsi" w:eastAsiaTheme="minorEastAsia" w:hAnsiTheme="minorHAnsi" w:cstheme="minorBidi"/>
          <w:noProof/>
          <w:sz w:val="22"/>
          <w:szCs w:val="22"/>
          <w:lang w:val="de-DE"/>
        </w:rPr>
      </w:pPr>
      <w:hyperlink w:anchor="_Toc72023665" w:history="1">
        <w:r w:rsidR="007F08C7" w:rsidRPr="00EF7857">
          <w:rPr>
            <w:rStyle w:val="Hyperlink"/>
            <w:noProof/>
          </w:rPr>
          <w:t>5.3.1</w:t>
        </w:r>
        <w:r w:rsidR="007F08C7">
          <w:rPr>
            <w:rFonts w:asciiTheme="minorHAnsi" w:eastAsiaTheme="minorEastAsia" w:hAnsiTheme="minorHAnsi" w:cstheme="minorBidi"/>
            <w:noProof/>
            <w:sz w:val="22"/>
            <w:szCs w:val="22"/>
            <w:lang w:val="de-DE"/>
          </w:rPr>
          <w:tab/>
        </w:r>
        <w:r w:rsidR="007F08C7" w:rsidRPr="00EF7857">
          <w:rPr>
            <w:rStyle w:val="Hyperlink"/>
            <w:noProof/>
          </w:rPr>
          <w:t>Connected Objects</w:t>
        </w:r>
        <w:r w:rsidR="007F08C7">
          <w:rPr>
            <w:noProof/>
            <w:webHidden/>
          </w:rPr>
          <w:tab/>
        </w:r>
        <w:r w:rsidR="007F08C7">
          <w:rPr>
            <w:noProof/>
            <w:webHidden/>
          </w:rPr>
          <w:fldChar w:fldCharType="begin"/>
        </w:r>
        <w:r w:rsidR="007F08C7">
          <w:rPr>
            <w:noProof/>
            <w:webHidden/>
          </w:rPr>
          <w:instrText xml:space="preserve"> PAGEREF _Toc72023665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33EF174A" w14:textId="1AAB763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6" w:history="1">
        <w:r w:rsidR="007F08C7" w:rsidRPr="00EF7857">
          <w:rPr>
            <w:rStyle w:val="Hyperlink"/>
            <w:noProof/>
          </w:rPr>
          <w:t>5.3.1.1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noProof/>
          </w:rPr>
          <w:t>&lt;part/&gt;</w:t>
        </w:r>
        <w:r w:rsidR="007F08C7">
          <w:rPr>
            <w:noProof/>
            <w:webHidden/>
          </w:rPr>
          <w:tab/>
        </w:r>
        <w:r w:rsidR="007F08C7">
          <w:rPr>
            <w:noProof/>
            <w:webHidden/>
          </w:rPr>
          <w:fldChar w:fldCharType="begin"/>
        </w:r>
        <w:r w:rsidR="007F08C7">
          <w:rPr>
            <w:noProof/>
            <w:webHidden/>
          </w:rPr>
          <w:instrText xml:space="preserve"> PAGEREF _Toc72023666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765D5349" w14:textId="0D136387"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7" w:history="1">
        <w:r w:rsidR="007F08C7" w:rsidRPr="00EF7857">
          <w:rPr>
            <w:rStyle w:val="Hyperlink"/>
            <w:noProof/>
          </w:rPr>
          <w:t>5.3.1.2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noProof/>
          </w:rPr>
          <w:t>&lt;assy/&gt;</w:t>
        </w:r>
        <w:r w:rsidR="007F08C7">
          <w:rPr>
            <w:noProof/>
            <w:webHidden/>
          </w:rPr>
          <w:tab/>
        </w:r>
        <w:r w:rsidR="007F08C7">
          <w:rPr>
            <w:noProof/>
            <w:webHidden/>
          </w:rPr>
          <w:fldChar w:fldCharType="begin"/>
        </w:r>
        <w:r w:rsidR="007F08C7">
          <w:rPr>
            <w:noProof/>
            <w:webHidden/>
          </w:rPr>
          <w:instrText xml:space="preserve"> PAGEREF _Toc72023667 \h </w:instrText>
        </w:r>
        <w:r w:rsidR="007F08C7">
          <w:rPr>
            <w:noProof/>
            <w:webHidden/>
          </w:rPr>
        </w:r>
        <w:r w:rsidR="007F08C7">
          <w:rPr>
            <w:noProof/>
            <w:webHidden/>
          </w:rPr>
          <w:fldChar w:fldCharType="separate"/>
        </w:r>
        <w:r w:rsidR="007F08C7">
          <w:rPr>
            <w:noProof/>
            <w:webHidden/>
          </w:rPr>
          <w:t>40</w:t>
        </w:r>
        <w:r w:rsidR="007F08C7">
          <w:rPr>
            <w:noProof/>
            <w:webHidden/>
          </w:rPr>
          <w:fldChar w:fldCharType="end"/>
        </w:r>
      </w:hyperlink>
    </w:p>
    <w:p w14:paraId="75511CD0" w14:textId="2BE39083"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8" w:history="1">
        <w:r w:rsidR="007F08C7" w:rsidRPr="00EF7857">
          <w:rPr>
            <w:rStyle w:val="Hyperlink"/>
            <w:noProof/>
          </w:rPr>
          <w:t>5.3.1.3</w:t>
        </w:r>
        <w:r w:rsidR="007F08C7">
          <w:rPr>
            <w:rFonts w:asciiTheme="minorHAnsi" w:eastAsiaTheme="minorEastAsia" w:hAnsiTheme="minorHAnsi" w:cstheme="minorBidi"/>
            <w:noProof/>
            <w:sz w:val="22"/>
            <w:szCs w:val="22"/>
            <w:lang w:val="de-DE"/>
          </w:rPr>
          <w:tab/>
        </w:r>
        <w:r w:rsidR="007F08C7" w:rsidRPr="00EF7857">
          <w:rPr>
            <w:rStyle w:val="Hyperlink"/>
            <w:noProof/>
          </w:rPr>
          <w:t>Special Topological situations</w:t>
        </w:r>
        <w:r w:rsidR="007F08C7">
          <w:rPr>
            <w:noProof/>
            <w:webHidden/>
          </w:rPr>
          <w:tab/>
        </w:r>
        <w:r w:rsidR="007F08C7">
          <w:rPr>
            <w:noProof/>
            <w:webHidden/>
          </w:rPr>
          <w:fldChar w:fldCharType="begin"/>
        </w:r>
        <w:r w:rsidR="007F08C7">
          <w:rPr>
            <w:noProof/>
            <w:webHidden/>
          </w:rPr>
          <w:instrText xml:space="preserve"> PAGEREF _Toc72023668 \h </w:instrText>
        </w:r>
        <w:r w:rsidR="007F08C7">
          <w:rPr>
            <w:noProof/>
            <w:webHidden/>
          </w:rPr>
        </w:r>
        <w:r w:rsidR="007F08C7">
          <w:rPr>
            <w:noProof/>
            <w:webHidden/>
          </w:rPr>
          <w:fldChar w:fldCharType="separate"/>
        </w:r>
        <w:r w:rsidR="007F08C7">
          <w:rPr>
            <w:noProof/>
            <w:webHidden/>
          </w:rPr>
          <w:t>41</w:t>
        </w:r>
        <w:r w:rsidR="007F08C7">
          <w:rPr>
            <w:noProof/>
            <w:webHidden/>
          </w:rPr>
          <w:fldChar w:fldCharType="end"/>
        </w:r>
      </w:hyperlink>
    </w:p>
    <w:p w14:paraId="43CB5D29" w14:textId="78116CD1" w:rsidR="007F08C7" w:rsidRDefault="00D31420">
      <w:pPr>
        <w:pStyle w:val="Verzeichnis3"/>
        <w:rPr>
          <w:rFonts w:asciiTheme="minorHAnsi" w:eastAsiaTheme="minorEastAsia" w:hAnsiTheme="minorHAnsi" w:cstheme="minorBidi"/>
          <w:noProof/>
          <w:sz w:val="22"/>
          <w:szCs w:val="22"/>
          <w:lang w:val="de-DE"/>
        </w:rPr>
      </w:pPr>
      <w:hyperlink w:anchor="_Toc72023669" w:history="1">
        <w:r w:rsidR="007F08C7" w:rsidRPr="00EF7857">
          <w:rPr>
            <w:rStyle w:val="Hyperlink"/>
            <w:noProof/>
          </w:rPr>
          <w:t>5.3.2</w:t>
        </w:r>
        <w:r w:rsidR="007F08C7">
          <w:rPr>
            <w:rFonts w:asciiTheme="minorHAnsi" w:eastAsiaTheme="minorEastAsia" w:hAnsiTheme="minorHAnsi" w:cstheme="minorBidi"/>
            <w:noProof/>
            <w:sz w:val="22"/>
            <w:szCs w:val="22"/>
            <w:lang w:val="de-DE"/>
          </w:rPr>
          <w:tab/>
        </w:r>
        <w:r w:rsidR="007F08C7" w:rsidRPr="00EF7857">
          <w:rPr>
            <w:rStyle w:val="Hyperlink"/>
            <w:noProof/>
          </w:rPr>
          <w:t>Contacts and Friction</w:t>
        </w:r>
        <w:r w:rsidR="007F08C7">
          <w:rPr>
            <w:noProof/>
            <w:webHidden/>
          </w:rPr>
          <w:tab/>
        </w:r>
        <w:r w:rsidR="007F08C7">
          <w:rPr>
            <w:noProof/>
            <w:webHidden/>
          </w:rPr>
          <w:fldChar w:fldCharType="begin"/>
        </w:r>
        <w:r w:rsidR="007F08C7">
          <w:rPr>
            <w:noProof/>
            <w:webHidden/>
          </w:rPr>
          <w:instrText xml:space="preserve"> PAGEREF _Toc72023669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6BC1C2A3" w14:textId="11731010"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0" w:history="1">
        <w:r w:rsidR="007F08C7" w:rsidRPr="00EF7857">
          <w:rPr>
            <w:rStyle w:val="Hyperlink"/>
            <w:noProof/>
          </w:rPr>
          <w:t>5.3.2.1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&lt;contact_list/&gt;</w:t>
        </w:r>
        <w:r w:rsidR="007F08C7">
          <w:rPr>
            <w:noProof/>
            <w:webHidden/>
          </w:rPr>
          <w:tab/>
        </w:r>
        <w:r w:rsidR="007F08C7">
          <w:rPr>
            <w:noProof/>
            <w:webHidden/>
          </w:rPr>
          <w:fldChar w:fldCharType="begin"/>
        </w:r>
        <w:r w:rsidR="007F08C7">
          <w:rPr>
            <w:noProof/>
            <w:webHidden/>
          </w:rPr>
          <w:instrText xml:space="preserve"> PAGEREF _Toc72023670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0354D1C4" w14:textId="6638A386"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1" w:history="1">
        <w:r w:rsidR="007F08C7" w:rsidRPr="00EF7857">
          <w:rPr>
            <w:rStyle w:val="Hyperlink"/>
            <w:noProof/>
          </w:rPr>
          <w:t>5.3.2.2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&lt;contact/&gt;</w:t>
        </w:r>
        <w:r w:rsidR="007F08C7">
          <w:rPr>
            <w:noProof/>
            <w:webHidden/>
          </w:rPr>
          <w:tab/>
        </w:r>
        <w:r w:rsidR="007F08C7">
          <w:rPr>
            <w:noProof/>
            <w:webHidden/>
          </w:rPr>
          <w:fldChar w:fldCharType="begin"/>
        </w:r>
        <w:r w:rsidR="007F08C7">
          <w:rPr>
            <w:noProof/>
            <w:webHidden/>
          </w:rPr>
          <w:instrText xml:space="preserve"> PAGEREF _Toc72023671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68000B11" w14:textId="3E3C0B51"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2" w:history="1">
        <w:r w:rsidR="007F08C7" w:rsidRPr="00EF7857">
          <w:rPr>
            <w:rStyle w:val="Hyperlink"/>
            <w:i/>
            <w:noProof/>
          </w:rPr>
          <w:t>5.3.2.3</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&lt;partner/&gt;</w:t>
        </w:r>
        <w:r w:rsidR="007F08C7">
          <w:rPr>
            <w:noProof/>
            <w:webHidden/>
          </w:rPr>
          <w:tab/>
        </w:r>
        <w:r w:rsidR="007F08C7">
          <w:rPr>
            <w:noProof/>
            <w:webHidden/>
          </w:rPr>
          <w:fldChar w:fldCharType="begin"/>
        </w:r>
        <w:r w:rsidR="007F08C7">
          <w:rPr>
            <w:noProof/>
            <w:webHidden/>
          </w:rPr>
          <w:instrText xml:space="preserve"> PAGEREF _Toc72023672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64B5743A" w14:textId="1249DF86"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3" w:history="1">
        <w:r w:rsidR="007F08C7" w:rsidRPr="00EF7857">
          <w:rPr>
            <w:rStyle w:val="Hyperlink"/>
            <w:i/>
            <w:noProof/>
          </w:rPr>
          <w:t>5.3.2.4</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&lt;coefficients/&gt;</w:t>
        </w:r>
        <w:r w:rsidR="007F08C7">
          <w:rPr>
            <w:noProof/>
            <w:webHidden/>
          </w:rPr>
          <w:tab/>
        </w:r>
        <w:r w:rsidR="007F08C7">
          <w:rPr>
            <w:noProof/>
            <w:webHidden/>
          </w:rPr>
          <w:fldChar w:fldCharType="begin"/>
        </w:r>
        <w:r w:rsidR="007F08C7">
          <w:rPr>
            <w:noProof/>
            <w:webHidden/>
          </w:rPr>
          <w:instrText xml:space="preserve"> PAGEREF _Toc72023673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2038B8E1" w14:textId="2338FD10"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4" w:history="1">
        <w:r w:rsidR="007F08C7" w:rsidRPr="00EF7857">
          <w:rPr>
            <w:rStyle w:val="Hyperlink"/>
            <w:noProof/>
          </w:rPr>
          <w:t>5.3.2.5</w:t>
        </w:r>
        <w:r w:rsidR="007F08C7">
          <w:rPr>
            <w:rFonts w:asciiTheme="minorHAnsi" w:eastAsiaTheme="minorEastAsia" w:hAnsiTheme="minorHAnsi" w:cstheme="minorBidi"/>
            <w:noProof/>
            <w:sz w:val="22"/>
            <w:szCs w:val="22"/>
            <w:lang w:val="de-DE"/>
          </w:rPr>
          <w:tab/>
        </w:r>
        <w:r w:rsidR="007F08C7" w:rsidRPr="00EF7857">
          <w:rPr>
            <w:rStyle w:val="Hyperlink"/>
            <w:noProof/>
          </w:rPr>
          <w:t>Local Contact Properties</w:t>
        </w:r>
        <w:r w:rsidR="007F08C7">
          <w:rPr>
            <w:noProof/>
            <w:webHidden/>
          </w:rPr>
          <w:tab/>
        </w:r>
        <w:r w:rsidR="007F08C7">
          <w:rPr>
            <w:noProof/>
            <w:webHidden/>
          </w:rPr>
          <w:fldChar w:fldCharType="begin"/>
        </w:r>
        <w:r w:rsidR="007F08C7">
          <w:rPr>
            <w:noProof/>
            <w:webHidden/>
          </w:rPr>
          <w:instrText xml:space="preserve"> PAGEREF _Toc72023674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3B19411E" w14:textId="5670590F" w:rsidR="007F08C7" w:rsidRDefault="00D31420">
      <w:pPr>
        <w:pStyle w:val="Verzeichnis3"/>
        <w:rPr>
          <w:rFonts w:asciiTheme="minorHAnsi" w:eastAsiaTheme="minorEastAsia" w:hAnsiTheme="minorHAnsi" w:cstheme="minorBidi"/>
          <w:noProof/>
          <w:sz w:val="22"/>
          <w:szCs w:val="22"/>
          <w:lang w:val="de-DE"/>
        </w:rPr>
      </w:pPr>
      <w:hyperlink w:anchor="_Toc72023675" w:history="1">
        <w:r w:rsidR="007F08C7" w:rsidRPr="00EF7857">
          <w:rPr>
            <w:rStyle w:val="Hyperlink"/>
            <w:noProof/>
          </w:rPr>
          <w:t>5.3.3</w:t>
        </w:r>
        <w:r w:rsidR="007F08C7">
          <w:rPr>
            <w:rFonts w:asciiTheme="minorHAnsi" w:eastAsiaTheme="minorEastAsia" w:hAnsiTheme="minorHAnsi" w:cstheme="minorBidi"/>
            <w:noProof/>
            <w:sz w:val="22"/>
            <w:szCs w:val="22"/>
            <w:lang w:val="de-DE"/>
          </w:rPr>
          <w:tab/>
        </w:r>
        <w:r w:rsidR="007F08C7" w:rsidRPr="00EF7857">
          <w:rPr>
            <w:rStyle w:val="Hyperlink"/>
            <w:noProof/>
          </w:rPr>
          <w:t>Joints</w:t>
        </w:r>
        <w:r w:rsidR="007F08C7">
          <w:rPr>
            <w:noProof/>
            <w:webHidden/>
          </w:rPr>
          <w:tab/>
        </w:r>
        <w:r w:rsidR="007F08C7">
          <w:rPr>
            <w:noProof/>
            <w:webHidden/>
          </w:rPr>
          <w:fldChar w:fldCharType="begin"/>
        </w:r>
        <w:r w:rsidR="007F08C7">
          <w:rPr>
            <w:noProof/>
            <w:webHidden/>
          </w:rPr>
          <w:instrText xml:space="preserve"> PAGEREF _Toc72023675 \h </w:instrText>
        </w:r>
        <w:r w:rsidR="007F08C7">
          <w:rPr>
            <w:noProof/>
            <w:webHidden/>
          </w:rPr>
        </w:r>
        <w:r w:rsidR="007F08C7">
          <w:rPr>
            <w:noProof/>
            <w:webHidden/>
          </w:rPr>
          <w:fldChar w:fldCharType="separate"/>
        </w:r>
        <w:r w:rsidR="007F08C7">
          <w:rPr>
            <w:noProof/>
            <w:webHidden/>
          </w:rPr>
          <w:t>46</w:t>
        </w:r>
        <w:r w:rsidR="007F08C7">
          <w:rPr>
            <w:noProof/>
            <w:webHidden/>
          </w:rPr>
          <w:fldChar w:fldCharType="end"/>
        </w:r>
      </w:hyperlink>
    </w:p>
    <w:p w14:paraId="52E3EA46" w14:textId="0F54B5EB"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6" w:history="1">
        <w:r w:rsidR="007F08C7" w:rsidRPr="00EF7857">
          <w:rPr>
            <w:rStyle w:val="Hyperlink"/>
            <w:noProof/>
          </w:rPr>
          <w:t>5.4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 Minimalistic Example of a χMCF file</w:t>
        </w:r>
        <w:r w:rsidR="007F08C7">
          <w:rPr>
            <w:noProof/>
            <w:webHidden/>
          </w:rPr>
          <w:tab/>
        </w:r>
        <w:r w:rsidR="007F08C7">
          <w:rPr>
            <w:noProof/>
            <w:webHidden/>
          </w:rPr>
          <w:fldChar w:fldCharType="begin"/>
        </w:r>
        <w:r w:rsidR="007F08C7">
          <w:rPr>
            <w:noProof/>
            <w:webHidden/>
          </w:rPr>
          <w:instrText xml:space="preserve"> PAGEREF _Toc72023676 \h </w:instrText>
        </w:r>
        <w:r w:rsidR="007F08C7">
          <w:rPr>
            <w:noProof/>
            <w:webHidden/>
          </w:rPr>
        </w:r>
        <w:r w:rsidR="007F08C7">
          <w:rPr>
            <w:noProof/>
            <w:webHidden/>
          </w:rPr>
          <w:fldChar w:fldCharType="separate"/>
        </w:r>
        <w:r w:rsidR="007F08C7">
          <w:rPr>
            <w:noProof/>
            <w:webHidden/>
          </w:rPr>
          <w:t>47</w:t>
        </w:r>
        <w:r w:rsidR="007F08C7">
          <w:rPr>
            <w:noProof/>
            <w:webHidden/>
          </w:rPr>
          <w:fldChar w:fldCharType="end"/>
        </w:r>
      </w:hyperlink>
    </w:p>
    <w:p w14:paraId="0C9F591F" w14:textId="1357C5F6"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7" w:history="1">
        <w:r w:rsidR="007F08C7" w:rsidRPr="00EF7857">
          <w:rPr>
            <w:rStyle w:val="Hyperlink"/>
            <w:noProof/>
          </w:rPr>
          <w:t>5.5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XML Schema Definition</w:t>
        </w:r>
        <w:r w:rsidR="007F08C7">
          <w:rPr>
            <w:noProof/>
            <w:webHidden/>
          </w:rPr>
          <w:tab/>
        </w:r>
        <w:r w:rsidR="007F08C7">
          <w:rPr>
            <w:noProof/>
            <w:webHidden/>
          </w:rPr>
          <w:fldChar w:fldCharType="begin"/>
        </w:r>
        <w:r w:rsidR="007F08C7">
          <w:rPr>
            <w:noProof/>
            <w:webHidden/>
          </w:rPr>
          <w:instrText xml:space="preserve"> PAGEREF _Toc72023677 \h </w:instrText>
        </w:r>
        <w:r w:rsidR="007F08C7">
          <w:rPr>
            <w:noProof/>
            <w:webHidden/>
          </w:rPr>
        </w:r>
        <w:r w:rsidR="007F08C7">
          <w:rPr>
            <w:noProof/>
            <w:webHidden/>
          </w:rPr>
          <w:fldChar w:fldCharType="separate"/>
        </w:r>
        <w:r w:rsidR="007F08C7">
          <w:rPr>
            <w:noProof/>
            <w:webHidden/>
          </w:rPr>
          <w:t>47</w:t>
        </w:r>
        <w:r w:rsidR="007F08C7">
          <w:rPr>
            <w:noProof/>
            <w:webHidden/>
          </w:rPr>
          <w:fldChar w:fldCharType="end"/>
        </w:r>
      </w:hyperlink>
    </w:p>
    <w:p w14:paraId="582ABDFF" w14:textId="1DA859AB" w:rsidR="007F08C7" w:rsidRDefault="00D3142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78" w:history="1">
        <w:r w:rsidR="007F08C7" w:rsidRPr="00EF7857">
          <w:rPr>
            <w:rStyle w:val="Hyperlink"/>
            <w:noProof/>
            <w14:scene3d>
              <w14:camera w14:prst="orthographicFront"/>
              <w14:lightRig w14:rig="threePt" w14:dir="t">
                <w14:rot w14:lat="0" w14:lon="0" w14:rev="0"/>
              </w14:lightRig>
            </w14:scene3d>
          </w:rPr>
          <w:t>6</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Data Common to any Connection</w:t>
        </w:r>
        <w:r w:rsidR="007F08C7">
          <w:rPr>
            <w:noProof/>
            <w:webHidden/>
          </w:rPr>
          <w:tab/>
        </w:r>
        <w:r w:rsidR="007F08C7">
          <w:rPr>
            <w:noProof/>
            <w:webHidden/>
          </w:rPr>
          <w:fldChar w:fldCharType="begin"/>
        </w:r>
        <w:r w:rsidR="007F08C7">
          <w:rPr>
            <w:noProof/>
            <w:webHidden/>
          </w:rPr>
          <w:instrText xml:space="preserve"> PAGEREF _Toc72023678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7AC7C144" w14:textId="02EEE113"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9" w:history="1">
        <w:r w:rsidR="007F08C7" w:rsidRPr="00EF7857">
          <w:rPr>
            <w:rStyle w:val="Hyperlink"/>
            <w:noProof/>
          </w:rPr>
          <w:t>6.1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Indices and their properties</w:t>
        </w:r>
        <w:r w:rsidR="007F08C7">
          <w:rPr>
            <w:noProof/>
            <w:webHidden/>
          </w:rPr>
          <w:tab/>
        </w:r>
        <w:r w:rsidR="007F08C7">
          <w:rPr>
            <w:noProof/>
            <w:webHidden/>
          </w:rPr>
          <w:fldChar w:fldCharType="begin"/>
        </w:r>
        <w:r w:rsidR="007F08C7">
          <w:rPr>
            <w:noProof/>
            <w:webHidden/>
          </w:rPr>
          <w:instrText xml:space="preserve"> PAGEREF _Toc72023679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5C4E418A" w14:textId="758FF585"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0" w:history="1">
        <w:r w:rsidR="007F08C7" w:rsidRPr="00EF7857">
          <w:rPr>
            <w:rStyle w:val="Hyperlink"/>
            <w:noProof/>
          </w:rPr>
          <w:t>6.2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Attribute </w:t>
        </w:r>
        <w:r w:rsidR="007F08C7" w:rsidRPr="00EF7857">
          <w:rPr>
            <w:rStyle w:val="Hyperlink"/>
            <w:rFonts w:ascii="Courier New" w:hAnsi="Courier New" w:cs="Courier New"/>
            <w:noProof/>
            <w:highlight w:val="white"/>
          </w:rPr>
          <w:t>label</w:t>
        </w:r>
        <w:r w:rsidR="007F08C7">
          <w:rPr>
            <w:noProof/>
            <w:webHidden/>
          </w:rPr>
          <w:tab/>
        </w:r>
        <w:r w:rsidR="007F08C7">
          <w:rPr>
            <w:noProof/>
            <w:webHidden/>
          </w:rPr>
          <w:fldChar w:fldCharType="begin"/>
        </w:r>
        <w:r w:rsidR="007F08C7">
          <w:rPr>
            <w:noProof/>
            <w:webHidden/>
          </w:rPr>
          <w:instrText xml:space="preserve"> PAGEREF _Toc72023680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41354471" w14:textId="0B49D631"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1" w:history="1">
        <w:r w:rsidR="007F08C7" w:rsidRPr="00EF7857">
          <w:rPr>
            <w:rStyle w:val="Hyperlink"/>
            <w:noProof/>
          </w:rPr>
          <w:t>6.3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Dimensions and Coordinates</w:t>
        </w:r>
        <w:r w:rsidR="007F08C7">
          <w:rPr>
            <w:noProof/>
            <w:webHidden/>
          </w:rPr>
          <w:tab/>
        </w:r>
        <w:r w:rsidR="007F08C7">
          <w:rPr>
            <w:noProof/>
            <w:webHidden/>
          </w:rPr>
          <w:fldChar w:fldCharType="begin"/>
        </w:r>
        <w:r w:rsidR="007F08C7">
          <w:rPr>
            <w:noProof/>
            <w:webHidden/>
          </w:rPr>
          <w:instrText xml:space="preserve"> PAGEREF _Toc72023681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338F7FD0" w14:textId="58F57342"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2" w:history="1">
        <w:r w:rsidR="007F08C7" w:rsidRPr="00EF7857">
          <w:rPr>
            <w:rStyle w:val="Hyperlink"/>
            <w:noProof/>
          </w:rPr>
          <w:t>6.4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Attribute </w:t>
        </w:r>
        <w:r w:rsidR="007F08C7" w:rsidRPr="00EF7857">
          <w:rPr>
            <w:rStyle w:val="Hyperlink"/>
            <w:rFonts w:ascii="Courier New" w:hAnsi="Courier New" w:cs="Courier New"/>
            <w:noProof/>
            <w:highlight w:val="white"/>
          </w:rPr>
          <w:t>quality_control</w:t>
        </w:r>
        <w:r w:rsidR="007F08C7">
          <w:rPr>
            <w:noProof/>
            <w:webHidden/>
          </w:rPr>
          <w:tab/>
        </w:r>
        <w:r w:rsidR="007F08C7">
          <w:rPr>
            <w:noProof/>
            <w:webHidden/>
          </w:rPr>
          <w:fldChar w:fldCharType="begin"/>
        </w:r>
        <w:r w:rsidR="007F08C7">
          <w:rPr>
            <w:noProof/>
            <w:webHidden/>
          </w:rPr>
          <w:instrText xml:space="preserve"> PAGEREF _Toc72023682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23272375" w14:textId="3D3F9384"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3" w:history="1">
        <w:r w:rsidR="007F08C7" w:rsidRPr="00EF7857">
          <w:rPr>
            <w:rStyle w:val="Hyperlink"/>
            <w:noProof/>
          </w:rPr>
          <w:t>6.5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Custom Attributes list</w:t>
        </w:r>
        <w:r w:rsidR="007F08C7">
          <w:rPr>
            <w:noProof/>
            <w:webHidden/>
          </w:rPr>
          <w:tab/>
        </w:r>
        <w:r w:rsidR="007F08C7">
          <w:rPr>
            <w:noProof/>
            <w:webHidden/>
          </w:rPr>
          <w:fldChar w:fldCharType="begin"/>
        </w:r>
        <w:r w:rsidR="007F08C7">
          <w:rPr>
            <w:noProof/>
            <w:webHidden/>
          </w:rPr>
          <w:instrText xml:space="preserve"> PAGEREF _Toc72023683 \h </w:instrText>
        </w:r>
        <w:r w:rsidR="007F08C7">
          <w:rPr>
            <w:noProof/>
            <w:webHidden/>
          </w:rPr>
        </w:r>
        <w:r w:rsidR="007F08C7">
          <w:rPr>
            <w:noProof/>
            <w:webHidden/>
          </w:rPr>
          <w:fldChar w:fldCharType="separate"/>
        </w:r>
        <w:r w:rsidR="007F08C7">
          <w:rPr>
            <w:noProof/>
            <w:webHidden/>
          </w:rPr>
          <w:t>49</w:t>
        </w:r>
        <w:r w:rsidR="007F08C7">
          <w:rPr>
            <w:noProof/>
            <w:webHidden/>
          </w:rPr>
          <w:fldChar w:fldCharType="end"/>
        </w:r>
      </w:hyperlink>
    </w:p>
    <w:p w14:paraId="2F8811A0" w14:textId="0022CF74"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4" w:history="1">
        <w:r w:rsidR="007F08C7" w:rsidRPr="00EF7857">
          <w:rPr>
            <w:rStyle w:val="Hyperlink"/>
            <w:noProof/>
          </w:rPr>
          <w:t>6.6</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Distinction between </w:t>
        </w:r>
        <w:r w:rsidR="007F08C7" w:rsidRPr="00EF7857">
          <w:rPr>
            <w:rStyle w:val="Hyperlink"/>
            <w:rFonts w:ascii="Courier New" w:hAnsi="Courier New" w:cs="Courier New"/>
            <w:noProof/>
          </w:rPr>
          <w:t>&lt;custom_attributes/&gt;</w:t>
        </w:r>
        <w:r w:rsidR="007F08C7" w:rsidRPr="00EF7857">
          <w:rPr>
            <w:rStyle w:val="Hyperlink"/>
            <w:noProof/>
          </w:rPr>
          <w:t xml:space="preserve"> and </w:t>
        </w:r>
        <w:r w:rsidR="007F08C7" w:rsidRPr="00EF7857">
          <w:rPr>
            <w:rStyle w:val="Hyperlink"/>
            <w:rFonts w:ascii="Courier New" w:hAnsi="Courier New" w:cs="Courier New"/>
            <w:noProof/>
          </w:rPr>
          <w:t>&lt;appdata/&gt;</w:t>
        </w:r>
        <w:r w:rsidR="007F08C7">
          <w:rPr>
            <w:noProof/>
            <w:webHidden/>
          </w:rPr>
          <w:tab/>
        </w:r>
        <w:r w:rsidR="007F08C7">
          <w:rPr>
            <w:noProof/>
            <w:webHidden/>
          </w:rPr>
          <w:fldChar w:fldCharType="begin"/>
        </w:r>
        <w:r w:rsidR="007F08C7">
          <w:rPr>
            <w:noProof/>
            <w:webHidden/>
          </w:rPr>
          <w:instrText xml:space="preserve"> PAGEREF _Toc72023684 \h </w:instrText>
        </w:r>
        <w:r w:rsidR="007F08C7">
          <w:rPr>
            <w:noProof/>
            <w:webHidden/>
          </w:rPr>
        </w:r>
        <w:r w:rsidR="007F08C7">
          <w:rPr>
            <w:noProof/>
            <w:webHidden/>
          </w:rPr>
          <w:fldChar w:fldCharType="separate"/>
        </w:r>
        <w:r w:rsidR="007F08C7">
          <w:rPr>
            <w:noProof/>
            <w:webHidden/>
          </w:rPr>
          <w:t>54</w:t>
        </w:r>
        <w:r w:rsidR="007F08C7">
          <w:rPr>
            <w:noProof/>
            <w:webHidden/>
          </w:rPr>
          <w:fldChar w:fldCharType="end"/>
        </w:r>
      </w:hyperlink>
    </w:p>
    <w:p w14:paraId="121903F7" w14:textId="61948FF7" w:rsidR="007F08C7" w:rsidRDefault="00D31420">
      <w:pPr>
        <w:pStyle w:val="Verzeichnis3"/>
        <w:rPr>
          <w:rFonts w:asciiTheme="minorHAnsi" w:eastAsiaTheme="minorEastAsia" w:hAnsiTheme="minorHAnsi" w:cstheme="minorBidi"/>
          <w:noProof/>
          <w:sz w:val="22"/>
          <w:szCs w:val="22"/>
          <w:lang w:val="de-DE"/>
        </w:rPr>
      </w:pPr>
      <w:hyperlink w:anchor="_Toc72023685" w:history="1">
        <w:r w:rsidR="007F08C7" w:rsidRPr="00EF7857">
          <w:rPr>
            <w:rStyle w:val="Hyperlink"/>
            <w:noProof/>
          </w:rPr>
          <w:t>6.6.1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Needs of different process roles, addressed by </w:t>
        </w:r>
        <w:r w:rsidR="007F08C7" w:rsidRPr="00EF7857">
          <w:rPr>
            <w:rStyle w:val="Hyperlink"/>
            <w:rFonts w:ascii="Courier New" w:hAnsi="Courier New" w:cs="Courier New"/>
            <w:i/>
            <w:iCs/>
            <w:noProof/>
          </w:rPr>
          <w:t>&lt;custom_attributes/&gt;</w:t>
        </w:r>
        <w:r w:rsidR="007F08C7" w:rsidRPr="00EF7857">
          <w:rPr>
            <w:rStyle w:val="Hyperlink"/>
            <w:noProof/>
          </w:rPr>
          <w:t xml:space="preserve"> and </w:t>
        </w:r>
        <w:r w:rsidR="007F08C7" w:rsidRPr="00EF7857">
          <w:rPr>
            <w:rStyle w:val="Hyperlink"/>
            <w:rFonts w:ascii="Courier New" w:hAnsi="Courier New" w:cs="Courier New"/>
            <w:i/>
            <w:iCs/>
            <w:noProof/>
          </w:rPr>
          <w:t>&lt;appdata/&gt;</w:t>
        </w:r>
        <w:r w:rsidR="007F08C7">
          <w:rPr>
            <w:noProof/>
            <w:webHidden/>
          </w:rPr>
          <w:tab/>
        </w:r>
        <w:r w:rsidR="007F08C7">
          <w:rPr>
            <w:noProof/>
            <w:webHidden/>
          </w:rPr>
          <w:fldChar w:fldCharType="begin"/>
        </w:r>
        <w:r w:rsidR="007F08C7">
          <w:rPr>
            <w:noProof/>
            <w:webHidden/>
          </w:rPr>
          <w:instrText xml:space="preserve"> PAGEREF _Toc72023685 \h </w:instrText>
        </w:r>
        <w:r w:rsidR="007F08C7">
          <w:rPr>
            <w:noProof/>
            <w:webHidden/>
          </w:rPr>
        </w:r>
        <w:r w:rsidR="007F08C7">
          <w:rPr>
            <w:noProof/>
            <w:webHidden/>
          </w:rPr>
          <w:fldChar w:fldCharType="separate"/>
        </w:r>
        <w:r w:rsidR="007F08C7">
          <w:rPr>
            <w:noProof/>
            <w:webHidden/>
          </w:rPr>
          <w:t>54</w:t>
        </w:r>
        <w:r w:rsidR="007F08C7">
          <w:rPr>
            <w:noProof/>
            <w:webHidden/>
          </w:rPr>
          <w:fldChar w:fldCharType="end"/>
        </w:r>
      </w:hyperlink>
    </w:p>
    <w:p w14:paraId="64B9D03A" w14:textId="177E823E" w:rsidR="007F08C7" w:rsidRDefault="00D31420">
      <w:pPr>
        <w:pStyle w:val="Verzeichnis3"/>
        <w:rPr>
          <w:rFonts w:asciiTheme="minorHAnsi" w:eastAsiaTheme="minorEastAsia" w:hAnsiTheme="minorHAnsi" w:cstheme="minorBidi"/>
          <w:noProof/>
          <w:sz w:val="22"/>
          <w:szCs w:val="22"/>
          <w:lang w:val="de-DE"/>
        </w:rPr>
      </w:pPr>
      <w:hyperlink w:anchor="_Toc72023686" w:history="1">
        <w:r w:rsidR="007F08C7" w:rsidRPr="00EF7857">
          <w:rPr>
            <w:rStyle w:val="Hyperlink"/>
            <w:noProof/>
          </w:rPr>
          <w:t>6.6.2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Needs of different applications, addressed by </w:t>
        </w:r>
        <w:r w:rsidR="007F08C7" w:rsidRPr="00EF7857">
          <w:rPr>
            <w:rStyle w:val="Hyperlink"/>
            <w:rFonts w:ascii="Courier New" w:hAnsi="Courier New" w:cs="Courier New"/>
            <w:i/>
            <w:iCs/>
            <w:noProof/>
          </w:rPr>
          <w:t>&lt;custom_attributes/&gt;</w:t>
        </w:r>
        <w:r w:rsidR="007F08C7" w:rsidRPr="00EF7857">
          <w:rPr>
            <w:rStyle w:val="Hyperlink"/>
            <w:noProof/>
          </w:rPr>
          <w:t xml:space="preserve"> and </w:t>
        </w:r>
        <w:r w:rsidR="007F08C7" w:rsidRPr="00EF7857">
          <w:rPr>
            <w:rStyle w:val="Hyperlink"/>
            <w:rFonts w:ascii="Courier New" w:hAnsi="Courier New" w:cs="Courier New"/>
            <w:i/>
            <w:iCs/>
            <w:noProof/>
          </w:rPr>
          <w:t>&lt;appdata/&gt;</w:t>
        </w:r>
        <w:r w:rsidR="007F08C7">
          <w:rPr>
            <w:noProof/>
            <w:webHidden/>
          </w:rPr>
          <w:tab/>
        </w:r>
        <w:r w:rsidR="007F08C7">
          <w:rPr>
            <w:noProof/>
            <w:webHidden/>
          </w:rPr>
          <w:fldChar w:fldCharType="begin"/>
        </w:r>
        <w:r w:rsidR="007F08C7">
          <w:rPr>
            <w:noProof/>
            <w:webHidden/>
          </w:rPr>
          <w:instrText xml:space="preserve"> PAGEREF _Toc72023686 \h </w:instrText>
        </w:r>
        <w:r w:rsidR="007F08C7">
          <w:rPr>
            <w:noProof/>
            <w:webHidden/>
          </w:rPr>
        </w:r>
        <w:r w:rsidR="007F08C7">
          <w:rPr>
            <w:noProof/>
            <w:webHidden/>
          </w:rPr>
          <w:fldChar w:fldCharType="separate"/>
        </w:r>
        <w:r w:rsidR="007F08C7">
          <w:rPr>
            <w:noProof/>
            <w:webHidden/>
          </w:rPr>
          <w:t>54</w:t>
        </w:r>
        <w:r w:rsidR="007F08C7">
          <w:rPr>
            <w:noProof/>
            <w:webHidden/>
          </w:rPr>
          <w:fldChar w:fldCharType="end"/>
        </w:r>
      </w:hyperlink>
    </w:p>
    <w:p w14:paraId="4776356F" w14:textId="0C7BF3E6" w:rsidR="007F08C7" w:rsidRDefault="00D31420">
      <w:pPr>
        <w:pStyle w:val="Verzeichnis3"/>
        <w:rPr>
          <w:rFonts w:asciiTheme="minorHAnsi" w:eastAsiaTheme="minorEastAsia" w:hAnsiTheme="minorHAnsi" w:cstheme="minorBidi"/>
          <w:noProof/>
          <w:sz w:val="22"/>
          <w:szCs w:val="22"/>
          <w:lang w:val="de-DE"/>
        </w:rPr>
      </w:pPr>
      <w:hyperlink w:anchor="_Toc72023687" w:history="1">
        <w:r w:rsidR="007F08C7" w:rsidRPr="00EF7857">
          <w:rPr>
            <w:rStyle w:val="Hyperlink"/>
            <w:noProof/>
          </w:rPr>
          <w:t>6.6.3</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Different levels of </w:t>
        </w:r>
        <w:r w:rsidR="007F08C7" w:rsidRPr="00EF7857">
          <w:rPr>
            <w:rStyle w:val="Hyperlink"/>
            <w:rFonts w:ascii="Courier New" w:hAnsi="Courier New" w:cs="Courier New"/>
            <w:i/>
            <w:iCs/>
            <w:noProof/>
          </w:rPr>
          <w:t>&lt;custom_attributes/&gt;</w:t>
        </w:r>
        <w:r w:rsidR="007F08C7" w:rsidRPr="00EF7857">
          <w:rPr>
            <w:rStyle w:val="Hyperlink"/>
            <w:noProof/>
          </w:rPr>
          <w:t xml:space="preserve"> and </w:t>
        </w:r>
        <w:r w:rsidR="007F08C7" w:rsidRPr="00EF7857">
          <w:rPr>
            <w:rStyle w:val="Hyperlink"/>
            <w:rFonts w:ascii="Courier New" w:hAnsi="Courier New" w:cs="Courier New"/>
            <w:i/>
            <w:iCs/>
            <w:noProof/>
          </w:rPr>
          <w:t>&lt;appdata/&gt;</w:t>
        </w:r>
        <w:r w:rsidR="007F08C7" w:rsidRPr="00EF7857">
          <w:rPr>
            <w:rStyle w:val="Hyperlink"/>
            <w:noProof/>
          </w:rPr>
          <w:t xml:space="preserve"> within χMCF data model</w:t>
        </w:r>
        <w:r w:rsidR="007F08C7">
          <w:rPr>
            <w:noProof/>
            <w:webHidden/>
          </w:rPr>
          <w:tab/>
        </w:r>
        <w:r w:rsidR="007F08C7">
          <w:rPr>
            <w:noProof/>
            <w:webHidden/>
          </w:rPr>
          <w:fldChar w:fldCharType="begin"/>
        </w:r>
        <w:r w:rsidR="007F08C7">
          <w:rPr>
            <w:noProof/>
            <w:webHidden/>
          </w:rPr>
          <w:instrText xml:space="preserve"> PAGEREF _Toc72023687 \h </w:instrText>
        </w:r>
        <w:r w:rsidR="007F08C7">
          <w:rPr>
            <w:noProof/>
            <w:webHidden/>
          </w:rPr>
        </w:r>
        <w:r w:rsidR="007F08C7">
          <w:rPr>
            <w:noProof/>
            <w:webHidden/>
          </w:rPr>
          <w:fldChar w:fldCharType="separate"/>
        </w:r>
        <w:r w:rsidR="007F08C7">
          <w:rPr>
            <w:noProof/>
            <w:webHidden/>
          </w:rPr>
          <w:t>55</w:t>
        </w:r>
        <w:r w:rsidR="007F08C7">
          <w:rPr>
            <w:noProof/>
            <w:webHidden/>
          </w:rPr>
          <w:fldChar w:fldCharType="end"/>
        </w:r>
      </w:hyperlink>
    </w:p>
    <w:p w14:paraId="1CECC08A" w14:textId="4CA12A50" w:rsidR="007F08C7" w:rsidRDefault="00D3142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88" w:history="1">
        <w:r w:rsidR="007F08C7" w:rsidRPr="00EF7857">
          <w:rPr>
            <w:rStyle w:val="Hyperlink"/>
            <w:noProof/>
            <w14:scene3d>
              <w14:camera w14:prst="orthographicFront"/>
              <w14:lightRig w14:rig="threePt" w14:dir="t">
                <w14:rot w14:lat="0" w14:lon="0" w14:rev="0"/>
              </w14:lightRig>
            </w14:scene3d>
          </w:rPr>
          <w:t>7</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0D connections</w:t>
        </w:r>
        <w:r w:rsidR="007F08C7">
          <w:rPr>
            <w:noProof/>
            <w:webHidden/>
          </w:rPr>
          <w:tab/>
        </w:r>
        <w:r w:rsidR="007F08C7">
          <w:rPr>
            <w:noProof/>
            <w:webHidden/>
          </w:rPr>
          <w:fldChar w:fldCharType="begin"/>
        </w:r>
        <w:r w:rsidR="007F08C7">
          <w:rPr>
            <w:noProof/>
            <w:webHidden/>
          </w:rPr>
          <w:instrText xml:space="preserve"> PAGEREF _Toc72023688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41A3201C" w14:textId="7A2B42C7"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9" w:history="1">
        <w:r w:rsidR="007F08C7" w:rsidRPr="00EF7857">
          <w:rPr>
            <w:rStyle w:val="Hyperlink"/>
            <w:noProof/>
          </w:rPr>
          <w:t>7.1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Generic Definitions</w:t>
        </w:r>
        <w:r w:rsidR="007F08C7">
          <w:rPr>
            <w:noProof/>
            <w:webHidden/>
          </w:rPr>
          <w:tab/>
        </w:r>
        <w:r w:rsidR="007F08C7">
          <w:rPr>
            <w:noProof/>
            <w:webHidden/>
          </w:rPr>
          <w:fldChar w:fldCharType="begin"/>
        </w:r>
        <w:r w:rsidR="007F08C7">
          <w:rPr>
            <w:noProof/>
            <w:webHidden/>
          </w:rPr>
          <w:instrText xml:space="preserve"> PAGEREF _Toc72023689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2A13B1EF" w14:textId="51EA3CAC" w:rsidR="007F08C7" w:rsidRDefault="00D31420">
      <w:pPr>
        <w:pStyle w:val="Verzeichnis3"/>
        <w:rPr>
          <w:rFonts w:asciiTheme="minorHAnsi" w:eastAsiaTheme="minorEastAsia" w:hAnsiTheme="minorHAnsi" w:cstheme="minorBidi"/>
          <w:noProof/>
          <w:sz w:val="22"/>
          <w:szCs w:val="22"/>
          <w:lang w:val="de-DE"/>
        </w:rPr>
      </w:pPr>
      <w:hyperlink w:anchor="_Toc72023690" w:history="1">
        <w:r w:rsidR="007F08C7" w:rsidRPr="00EF7857">
          <w:rPr>
            <w:rStyle w:val="Hyperlink"/>
            <w:noProof/>
          </w:rPr>
          <w:t>7.1.1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_Toc72023690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509DD68B" w14:textId="27BE1329" w:rsidR="007F08C7" w:rsidRDefault="00D31420">
      <w:pPr>
        <w:pStyle w:val="Verzeichnis3"/>
        <w:rPr>
          <w:rFonts w:asciiTheme="minorHAnsi" w:eastAsiaTheme="minorEastAsia" w:hAnsiTheme="minorHAnsi" w:cstheme="minorBidi"/>
          <w:noProof/>
          <w:sz w:val="22"/>
          <w:szCs w:val="22"/>
          <w:lang w:val="de-DE"/>
        </w:rPr>
      </w:pPr>
      <w:hyperlink w:anchor="_Toc72023691" w:history="1">
        <w:r w:rsidR="007F08C7" w:rsidRPr="00EF7857">
          <w:rPr>
            <w:rStyle w:val="Hyperlink"/>
            <w:noProof/>
          </w:rPr>
          <w:t>7.1.2</w:t>
        </w:r>
        <w:r w:rsidR="007F08C7">
          <w:rPr>
            <w:rFonts w:asciiTheme="minorHAnsi" w:eastAsiaTheme="minorEastAsia" w:hAnsiTheme="minorHAnsi" w:cstheme="minorBidi"/>
            <w:noProof/>
            <w:sz w:val="22"/>
            <w:szCs w:val="22"/>
            <w:lang w:val="de-DE"/>
          </w:rPr>
          <w:tab/>
        </w:r>
        <w:r w:rsidR="007F08C7" w:rsidRPr="00EF7857">
          <w:rPr>
            <w:rStyle w:val="Hyperlink"/>
            <w:noProof/>
          </w:rPr>
          <w:t>Location</w:t>
        </w:r>
        <w:r w:rsidR="007F08C7">
          <w:rPr>
            <w:noProof/>
            <w:webHidden/>
          </w:rPr>
          <w:tab/>
        </w:r>
        <w:r w:rsidR="007F08C7">
          <w:rPr>
            <w:noProof/>
            <w:webHidden/>
          </w:rPr>
          <w:fldChar w:fldCharType="begin"/>
        </w:r>
        <w:r w:rsidR="007F08C7">
          <w:rPr>
            <w:noProof/>
            <w:webHidden/>
          </w:rPr>
          <w:instrText xml:space="preserve"> PAGEREF _Toc72023691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523C7F97" w14:textId="1BE2173F" w:rsidR="007F08C7" w:rsidRDefault="00D31420">
      <w:pPr>
        <w:pStyle w:val="Verzeichnis3"/>
        <w:rPr>
          <w:rFonts w:asciiTheme="minorHAnsi" w:eastAsiaTheme="minorEastAsia" w:hAnsiTheme="minorHAnsi" w:cstheme="minorBidi"/>
          <w:noProof/>
          <w:sz w:val="22"/>
          <w:szCs w:val="22"/>
          <w:lang w:val="de-DE"/>
        </w:rPr>
      </w:pPr>
      <w:hyperlink w:anchor="_Toc72023692" w:history="1">
        <w:r w:rsidR="007F08C7" w:rsidRPr="00EF7857">
          <w:rPr>
            <w:rStyle w:val="Hyperlink"/>
            <w:noProof/>
          </w:rPr>
          <w:t>7.1.3</w:t>
        </w:r>
        <w:r w:rsidR="007F08C7">
          <w:rPr>
            <w:rFonts w:asciiTheme="minorHAnsi" w:eastAsiaTheme="minorEastAsia" w:hAnsiTheme="minorHAnsi" w:cstheme="minorBidi"/>
            <w:noProof/>
            <w:sz w:val="22"/>
            <w:szCs w:val="22"/>
            <w:lang w:val="de-DE"/>
          </w:rPr>
          <w:tab/>
        </w:r>
        <w:r w:rsidR="007F08C7" w:rsidRPr="00EF7857">
          <w:rPr>
            <w:rStyle w:val="Hyperlink"/>
            <w:noProof/>
          </w:rPr>
          <w:t>Direction</w:t>
        </w:r>
        <w:r w:rsidR="007F08C7">
          <w:rPr>
            <w:noProof/>
            <w:webHidden/>
          </w:rPr>
          <w:tab/>
        </w:r>
        <w:r w:rsidR="007F08C7">
          <w:rPr>
            <w:noProof/>
            <w:webHidden/>
          </w:rPr>
          <w:fldChar w:fldCharType="begin"/>
        </w:r>
        <w:r w:rsidR="007F08C7">
          <w:rPr>
            <w:noProof/>
            <w:webHidden/>
          </w:rPr>
          <w:instrText xml:space="preserve"> PAGEREF _Toc72023692 \h </w:instrText>
        </w:r>
        <w:r w:rsidR="007F08C7">
          <w:rPr>
            <w:noProof/>
            <w:webHidden/>
          </w:rPr>
        </w:r>
        <w:r w:rsidR="007F08C7">
          <w:rPr>
            <w:noProof/>
            <w:webHidden/>
          </w:rPr>
          <w:fldChar w:fldCharType="separate"/>
        </w:r>
        <w:r w:rsidR="007F08C7">
          <w:rPr>
            <w:noProof/>
            <w:webHidden/>
          </w:rPr>
          <w:t>57</w:t>
        </w:r>
        <w:r w:rsidR="007F08C7">
          <w:rPr>
            <w:noProof/>
            <w:webHidden/>
          </w:rPr>
          <w:fldChar w:fldCharType="end"/>
        </w:r>
      </w:hyperlink>
    </w:p>
    <w:p w14:paraId="75F7AFAD" w14:textId="5009D2EB" w:rsidR="007F08C7" w:rsidRDefault="00D31420">
      <w:pPr>
        <w:pStyle w:val="Verzeichnis3"/>
        <w:rPr>
          <w:rFonts w:asciiTheme="minorHAnsi" w:eastAsiaTheme="minorEastAsia" w:hAnsiTheme="minorHAnsi" w:cstheme="minorBidi"/>
          <w:noProof/>
          <w:sz w:val="22"/>
          <w:szCs w:val="22"/>
          <w:lang w:val="de-DE"/>
        </w:rPr>
      </w:pPr>
      <w:hyperlink w:anchor="_Toc72023693" w:history="1">
        <w:r w:rsidR="007F08C7" w:rsidRPr="00EF7857">
          <w:rPr>
            <w:rStyle w:val="Hyperlink"/>
            <w:noProof/>
          </w:rPr>
          <w:t>7.1.4</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_Toc72023693 \h </w:instrText>
        </w:r>
        <w:r w:rsidR="007F08C7">
          <w:rPr>
            <w:noProof/>
            <w:webHidden/>
          </w:rPr>
        </w:r>
        <w:r w:rsidR="007F08C7">
          <w:rPr>
            <w:noProof/>
            <w:webHidden/>
          </w:rPr>
          <w:fldChar w:fldCharType="separate"/>
        </w:r>
        <w:r w:rsidR="007F08C7">
          <w:rPr>
            <w:noProof/>
            <w:webHidden/>
          </w:rPr>
          <w:t>58</w:t>
        </w:r>
        <w:r w:rsidR="007F08C7">
          <w:rPr>
            <w:noProof/>
            <w:webHidden/>
          </w:rPr>
          <w:fldChar w:fldCharType="end"/>
        </w:r>
      </w:hyperlink>
    </w:p>
    <w:p w14:paraId="3A1B684C" w14:textId="2741E93B"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4" w:history="1">
        <w:r w:rsidR="007F08C7" w:rsidRPr="00EF7857">
          <w:rPr>
            <w:rStyle w:val="Hyperlink"/>
            <w:noProof/>
          </w:rPr>
          <w:t>7.2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Spot Welds</w:t>
        </w:r>
        <w:r w:rsidR="007F08C7">
          <w:rPr>
            <w:noProof/>
            <w:webHidden/>
          </w:rPr>
          <w:tab/>
        </w:r>
        <w:r w:rsidR="007F08C7">
          <w:rPr>
            <w:noProof/>
            <w:webHidden/>
          </w:rPr>
          <w:fldChar w:fldCharType="begin"/>
        </w:r>
        <w:r w:rsidR="007F08C7">
          <w:rPr>
            <w:noProof/>
            <w:webHidden/>
          </w:rPr>
          <w:instrText xml:space="preserve"> PAGEREF _Toc72023694 \h </w:instrText>
        </w:r>
        <w:r w:rsidR="007F08C7">
          <w:rPr>
            <w:noProof/>
            <w:webHidden/>
          </w:rPr>
        </w:r>
        <w:r w:rsidR="007F08C7">
          <w:rPr>
            <w:noProof/>
            <w:webHidden/>
          </w:rPr>
          <w:fldChar w:fldCharType="separate"/>
        </w:r>
        <w:r w:rsidR="007F08C7">
          <w:rPr>
            <w:noProof/>
            <w:webHidden/>
          </w:rPr>
          <w:t>58</w:t>
        </w:r>
        <w:r w:rsidR="007F08C7">
          <w:rPr>
            <w:noProof/>
            <w:webHidden/>
          </w:rPr>
          <w:fldChar w:fldCharType="end"/>
        </w:r>
      </w:hyperlink>
    </w:p>
    <w:p w14:paraId="487D0D8A" w14:textId="21C12775"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5" w:history="1">
        <w:r w:rsidR="007F08C7" w:rsidRPr="00EF7857">
          <w:rPr>
            <w:rStyle w:val="Hyperlink"/>
            <w:noProof/>
          </w:rPr>
          <w:t>7.3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Robscans</w:t>
        </w:r>
        <w:r w:rsidR="007F08C7">
          <w:rPr>
            <w:noProof/>
            <w:webHidden/>
          </w:rPr>
          <w:tab/>
        </w:r>
        <w:r w:rsidR="007F08C7">
          <w:rPr>
            <w:noProof/>
            <w:webHidden/>
          </w:rPr>
          <w:fldChar w:fldCharType="begin"/>
        </w:r>
        <w:r w:rsidR="007F08C7">
          <w:rPr>
            <w:noProof/>
            <w:webHidden/>
          </w:rPr>
          <w:instrText xml:space="preserve"> PAGEREF _Toc72023695 \h </w:instrText>
        </w:r>
        <w:r w:rsidR="007F08C7">
          <w:rPr>
            <w:noProof/>
            <w:webHidden/>
          </w:rPr>
        </w:r>
        <w:r w:rsidR="007F08C7">
          <w:rPr>
            <w:noProof/>
            <w:webHidden/>
          </w:rPr>
          <w:fldChar w:fldCharType="separate"/>
        </w:r>
        <w:r w:rsidR="007F08C7">
          <w:rPr>
            <w:noProof/>
            <w:webHidden/>
          </w:rPr>
          <w:t>59</w:t>
        </w:r>
        <w:r w:rsidR="007F08C7">
          <w:rPr>
            <w:noProof/>
            <w:webHidden/>
          </w:rPr>
          <w:fldChar w:fldCharType="end"/>
        </w:r>
      </w:hyperlink>
    </w:p>
    <w:p w14:paraId="007D507C" w14:textId="0F3D8C3A"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6" w:history="1">
        <w:r w:rsidR="007F08C7" w:rsidRPr="00EF7857">
          <w:rPr>
            <w:rStyle w:val="Hyperlink"/>
            <w:noProof/>
          </w:rPr>
          <w:t>7.4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Rivets</w:t>
        </w:r>
        <w:r w:rsidR="007F08C7">
          <w:rPr>
            <w:noProof/>
            <w:webHidden/>
          </w:rPr>
          <w:tab/>
        </w:r>
        <w:r w:rsidR="007F08C7">
          <w:rPr>
            <w:noProof/>
            <w:webHidden/>
          </w:rPr>
          <w:fldChar w:fldCharType="begin"/>
        </w:r>
        <w:r w:rsidR="007F08C7">
          <w:rPr>
            <w:noProof/>
            <w:webHidden/>
          </w:rPr>
          <w:instrText xml:space="preserve"> PAGEREF _Toc72023696 \h </w:instrText>
        </w:r>
        <w:r w:rsidR="007F08C7">
          <w:rPr>
            <w:noProof/>
            <w:webHidden/>
          </w:rPr>
        </w:r>
        <w:r w:rsidR="007F08C7">
          <w:rPr>
            <w:noProof/>
            <w:webHidden/>
          </w:rPr>
          <w:fldChar w:fldCharType="separate"/>
        </w:r>
        <w:r w:rsidR="007F08C7">
          <w:rPr>
            <w:noProof/>
            <w:webHidden/>
          </w:rPr>
          <w:t>62</w:t>
        </w:r>
        <w:r w:rsidR="007F08C7">
          <w:rPr>
            <w:noProof/>
            <w:webHidden/>
          </w:rPr>
          <w:fldChar w:fldCharType="end"/>
        </w:r>
      </w:hyperlink>
    </w:p>
    <w:p w14:paraId="6285675B" w14:textId="29F6F388" w:rsidR="007F08C7" w:rsidRDefault="00D31420">
      <w:pPr>
        <w:pStyle w:val="Verzeichnis3"/>
        <w:rPr>
          <w:rFonts w:asciiTheme="minorHAnsi" w:eastAsiaTheme="minorEastAsia" w:hAnsiTheme="minorHAnsi" w:cstheme="minorBidi"/>
          <w:noProof/>
          <w:sz w:val="22"/>
          <w:szCs w:val="22"/>
          <w:lang w:val="de-DE"/>
        </w:rPr>
      </w:pPr>
      <w:hyperlink w:anchor="_Toc72023697" w:history="1">
        <w:r w:rsidR="007F08C7" w:rsidRPr="00EF7857">
          <w:rPr>
            <w:rStyle w:val="Hyperlink"/>
            <w:noProof/>
          </w:rPr>
          <w:t>7.4.1</w:t>
        </w:r>
        <w:r w:rsidR="007F08C7">
          <w:rPr>
            <w:rFonts w:asciiTheme="minorHAnsi" w:eastAsiaTheme="minorEastAsia" w:hAnsiTheme="minorHAnsi" w:cstheme="minorBidi"/>
            <w:noProof/>
            <w:sz w:val="22"/>
            <w:szCs w:val="22"/>
            <w:lang w:val="de-DE"/>
          </w:rPr>
          <w:tab/>
        </w:r>
        <w:r w:rsidR="007F08C7" w:rsidRPr="00EF7857">
          <w:rPr>
            <w:rStyle w:val="Hyperlink"/>
            <w:noProof/>
          </w:rPr>
          <w:t>Blind Rivets</w:t>
        </w:r>
        <w:r w:rsidR="007F08C7">
          <w:rPr>
            <w:noProof/>
            <w:webHidden/>
          </w:rPr>
          <w:tab/>
        </w:r>
        <w:r w:rsidR="007F08C7">
          <w:rPr>
            <w:noProof/>
            <w:webHidden/>
          </w:rPr>
          <w:fldChar w:fldCharType="begin"/>
        </w:r>
        <w:r w:rsidR="007F08C7">
          <w:rPr>
            <w:noProof/>
            <w:webHidden/>
          </w:rPr>
          <w:instrText xml:space="preserve"> PAGEREF _Toc72023697 \h </w:instrText>
        </w:r>
        <w:r w:rsidR="007F08C7">
          <w:rPr>
            <w:noProof/>
            <w:webHidden/>
          </w:rPr>
        </w:r>
        <w:r w:rsidR="007F08C7">
          <w:rPr>
            <w:noProof/>
            <w:webHidden/>
          </w:rPr>
          <w:fldChar w:fldCharType="separate"/>
        </w:r>
        <w:r w:rsidR="007F08C7">
          <w:rPr>
            <w:noProof/>
            <w:webHidden/>
          </w:rPr>
          <w:t>64</w:t>
        </w:r>
        <w:r w:rsidR="007F08C7">
          <w:rPr>
            <w:noProof/>
            <w:webHidden/>
          </w:rPr>
          <w:fldChar w:fldCharType="end"/>
        </w:r>
      </w:hyperlink>
    </w:p>
    <w:p w14:paraId="32DB04BF" w14:textId="6BBD6C89" w:rsidR="007F08C7" w:rsidRDefault="00D31420">
      <w:pPr>
        <w:pStyle w:val="Verzeichnis3"/>
        <w:rPr>
          <w:rFonts w:asciiTheme="minorHAnsi" w:eastAsiaTheme="minorEastAsia" w:hAnsiTheme="minorHAnsi" w:cstheme="minorBidi"/>
          <w:noProof/>
          <w:sz w:val="22"/>
          <w:szCs w:val="22"/>
          <w:lang w:val="de-DE"/>
        </w:rPr>
      </w:pPr>
      <w:hyperlink w:anchor="_Toc72023698" w:history="1">
        <w:r w:rsidR="007F08C7" w:rsidRPr="00EF7857">
          <w:rPr>
            <w:rStyle w:val="Hyperlink"/>
            <w:noProof/>
          </w:rPr>
          <w:t>7.4.2</w:t>
        </w:r>
        <w:r w:rsidR="007F08C7">
          <w:rPr>
            <w:rFonts w:asciiTheme="minorHAnsi" w:eastAsiaTheme="minorEastAsia" w:hAnsiTheme="minorHAnsi" w:cstheme="minorBidi"/>
            <w:noProof/>
            <w:sz w:val="22"/>
            <w:szCs w:val="22"/>
            <w:lang w:val="de-DE"/>
          </w:rPr>
          <w:tab/>
        </w:r>
        <w:r w:rsidR="007F08C7" w:rsidRPr="00EF7857">
          <w:rPr>
            <w:rStyle w:val="Hyperlink"/>
            <w:noProof/>
          </w:rPr>
          <w:t>Self-Piercing Rivets</w:t>
        </w:r>
        <w:r w:rsidR="007F08C7">
          <w:rPr>
            <w:noProof/>
            <w:webHidden/>
          </w:rPr>
          <w:tab/>
        </w:r>
        <w:r w:rsidR="007F08C7">
          <w:rPr>
            <w:noProof/>
            <w:webHidden/>
          </w:rPr>
          <w:fldChar w:fldCharType="begin"/>
        </w:r>
        <w:r w:rsidR="007F08C7">
          <w:rPr>
            <w:noProof/>
            <w:webHidden/>
          </w:rPr>
          <w:instrText xml:space="preserve"> PAGEREF _Toc72023698 \h </w:instrText>
        </w:r>
        <w:r w:rsidR="007F08C7">
          <w:rPr>
            <w:noProof/>
            <w:webHidden/>
          </w:rPr>
        </w:r>
        <w:r w:rsidR="007F08C7">
          <w:rPr>
            <w:noProof/>
            <w:webHidden/>
          </w:rPr>
          <w:fldChar w:fldCharType="separate"/>
        </w:r>
        <w:r w:rsidR="007F08C7">
          <w:rPr>
            <w:noProof/>
            <w:webHidden/>
          </w:rPr>
          <w:t>67</w:t>
        </w:r>
        <w:r w:rsidR="007F08C7">
          <w:rPr>
            <w:noProof/>
            <w:webHidden/>
          </w:rPr>
          <w:fldChar w:fldCharType="end"/>
        </w:r>
      </w:hyperlink>
    </w:p>
    <w:p w14:paraId="1751EDE7" w14:textId="79FED9D6" w:rsidR="007F08C7" w:rsidRDefault="00D31420">
      <w:pPr>
        <w:pStyle w:val="Verzeichnis3"/>
        <w:rPr>
          <w:rFonts w:asciiTheme="minorHAnsi" w:eastAsiaTheme="minorEastAsia" w:hAnsiTheme="minorHAnsi" w:cstheme="minorBidi"/>
          <w:noProof/>
          <w:sz w:val="22"/>
          <w:szCs w:val="22"/>
          <w:lang w:val="de-DE"/>
        </w:rPr>
      </w:pPr>
      <w:hyperlink w:anchor="_Toc72023699" w:history="1">
        <w:r w:rsidR="007F08C7" w:rsidRPr="00EF7857">
          <w:rPr>
            <w:rStyle w:val="Hyperlink"/>
            <w:noProof/>
          </w:rPr>
          <w:t>7.4.3</w:t>
        </w:r>
        <w:r w:rsidR="007F08C7">
          <w:rPr>
            <w:rFonts w:asciiTheme="minorHAnsi" w:eastAsiaTheme="minorEastAsia" w:hAnsiTheme="minorHAnsi" w:cstheme="minorBidi"/>
            <w:noProof/>
            <w:sz w:val="22"/>
            <w:szCs w:val="22"/>
            <w:lang w:val="de-DE"/>
          </w:rPr>
          <w:tab/>
        </w:r>
        <w:r w:rsidR="007F08C7" w:rsidRPr="00EF7857">
          <w:rPr>
            <w:rStyle w:val="Hyperlink"/>
            <w:noProof/>
          </w:rPr>
          <w:t>Solid Rivets</w:t>
        </w:r>
        <w:r w:rsidR="007F08C7">
          <w:rPr>
            <w:noProof/>
            <w:webHidden/>
          </w:rPr>
          <w:tab/>
        </w:r>
        <w:r w:rsidR="007F08C7">
          <w:rPr>
            <w:noProof/>
            <w:webHidden/>
          </w:rPr>
          <w:fldChar w:fldCharType="begin"/>
        </w:r>
        <w:r w:rsidR="007F08C7">
          <w:rPr>
            <w:noProof/>
            <w:webHidden/>
          </w:rPr>
          <w:instrText xml:space="preserve"> PAGEREF _Toc72023699 \h </w:instrText>
        </w:r>
        <w:r w:rsidR="007F08C7">
          <w:rPr>
            <w:noProof/>
            <w:webHidden/>
          </w:rPr>
        </w:r>
        <w:r w:rsidR="007F08C7">
          <w:rPr>
            <w:noProof/>
            <w:webHidden/>
          </w:rPr>
          <w:fldChar w:fldCharType="separate"/>
        </w:r>
        <w:r w:rsidR="007F08C7">
          <w:rPr>
            <w:noProof/>
            <w:webHidden/>
          </w:rPr>
          <w:t>68</w:t>
        </w:r>
        <w:r w:rsidR="007F08C7">
          <w:rPr>
            <w:noProof/>
            <w:webHidden/>
          </w:rPr>
          <w:fldChar w:fldCharType="end"/>
        </w:r>
      </w:hyperlink>
    </w:p>
    <w:p w14:paraId="3D207A94" w14:textId="70BCAF1C" w:rsidR="007F08C7" w:rsidRDefault="00D31420">
      <w:pPr>
        <w:pStyle w:val="Verzeichnis3"/>
        <w:rPr>
          <w:rFonts w:asciiTheme="minorHAnsi" w:eastAsiaTheme="minorEastAsia" w:hAnsiTheme="minorHAnsi" w:cstheme="minorBidi"/>
          <w:noProof/>
          <w:sz w:val="22"/>
          <w:szCs w:val="22"/>
          <w:lang w:val="de-DE"/>
        </w:rPr>
      </w:pPr>
      <w:hyperlink w:anchor="_Toc72023700" w:history="1">
        <w:r w:rsidR="007F08C7" w:rsidRPr="00EF7857">
          <w:rPr>
            <w:rStyle w:val="Hyperlink"/>
            <w:noProof/>
          </w:rPr>
          <w:t>7.4.4</w:t>
        </w:r>
        <w:r w:rsidR="007F08C7">
          <w:rPr>
            <w:rFonts w:asciiTheme="minorHAnsi" w:eastAsiaTheme="minorEastAsia" w:hAnsiTheme="minorHAnsi" w:cstheme="minorBidi"/>
            <w:noProof/>
            <w:sz w:val="22"/>
            <w:szCs w:val="22"/>
            <w:lang w:val="de-DE"/>
          </w:rPr>
          <w:tab/>
        </w:r>
        <w:r w:rsidR="007F08C7" w:rsidRPr="00EF7857">
          <w:rPr>
            <w:rStyle w:val="Hyperlink"/>
            <w:noProof/>
          </w:rPr>
          <w:t>Swop Rivets</w:t>
        </w:r>
        <w:r w:rsidR="007F08C7">
          <w:rPr>
            <w:noProof/>
            <w:webHidden/>
          </w:rPr>
          <w:tab/>
        </w:r>
        <w:r w:rsidR="007F08C7">
          <w:rPr>
            <w:noProof/>
            <w:webHidden/>
          </w:rPr>
          <w:fldChar w:fldCharType="begin"/>
        </w:r>
        <w:r w:rsidR="007F08C7">
          <w:rPr>
            <w:noProof/>
            <w:webHidden/>
          </w:rPr>
          <w:instrText xml:space="preserve"> PAGEREF _Toc72023700 \h </w:instrText>
        </w:r>
        <w:r w:rsidR="007F08C7">
          <w:rPr>
            <w:noProof/>
            <w:webHidden/>
          </w:rPr>
        </w:r>
        <w:r w:rsidR="007F08C7">
          <w:rPr>
            <w:noProof/>
            <w:webHidden/>
          </w:rPr>
          <w:fldChar w:fldCharType="separate"/>
        </w:r>
        <w:r w:rsidR="007F08C7">
          <w:rPr>
            <w:noProof/>
            <w:webHidden/>
          </w:rPr>
          <w:t>71</w:t>
        </w:r>
        <w:r w:rsidR="007F08C7">
          <w:rPr>
            <w:noProof/>
            <w:webHidden/>
          </w:rPr>
          <w:fldChar w:fldCharType="end"/>
        </w:r>
      </w:hyperlink>
    </w:p>
    <w:p w14:paraId="220B5A6E" w14:textId="41E14BCA" w:rsidR="007F08C7" w:rsidRDefault="00D31420">
      <w:pPr>
        <w:pStyle w:val="Verzeichnis3"/>
        <w:rPr>
          <w:rFonts w:asciiTheme="minorHAnsi" w:eastAsiaTheme="minorEastAsia" w:hAnsiTheme="minorHAnsi" w:cstheme="minorBidi"/>
          <w:noProof/>
          <w:sz w:val="22"/>
          <w:szCs w:val="22"/>
          <w:lang w:val="de-DE"/>
        </w:rPr>
      </w:pPr>
      <w:hyperlink w:anchor="_Toc72023701" w:history="1">
        <w:r w:rsidR="007F08C7" w:rsidRPr="00EF7857">
          <w:rPr>
            <w:rStyle w:val="Hyperlink"/>
            <w:noProof/>
          </w:rPr>
          <w:t>7.4.5</w:t>
        </w:r>
        <w:r w:rsidR="007F08C7">
          <w:rPr>
            <w:rFonts w:asciiTheme="minorHAnsi" w:eastAsiaTheme="minorEastAsia" w:hAnsiTheme="minorHAnsi" w:cstheme="minorBidi"/>
            <w:noProof/>
            <w:sz w:val="22"/>
            <w:szCs w:val="22"/>
            <w:lang w:val="de-DE"/>
          </w:rPr>
          <w:tab/>
        </w:r>
        <w:r w:rsidR="007F08C7" w:rsidRPr="00EF7857">
          <w:rPr>
            <w:rStyle w:val="Hyperlink"/>
            <w:noProof/>
          </w:rPr>
          <w:t>Clinch Rivet Studs</w:t>
        </w:r>
        <w:r w:rsidR="007F08C7">
          <w:rPr>
            <w:noProof/>
            <w:webHidden/>
          </w:rPr>
          <w:tab/>
        </w:r>
        <w:r w:rsidR="007F08C7">
          <w:rPr>
            <w:noProof/>
            <w:webHidden/>
          </w:rPr>
          <w:fldChar w:fldCharType="begin"/>
        </w:r>
        <w:r w:rsidR="007F08C7">
          <w:rPr>
            <w:noProof/>
            <w:webHidden/>
          </w:rPr>
          <w:instrText xml:space="preserve"> PAGEREF _Toc72023701 \h </w:instrText>
        </w:r>
        <w:r w:rsidR="007F08C7">
          <w:rPr>
            <w:noProof/>
            <w:webHidden/>
          </w:rPr>
        </w:r>
        <w:r w:rsidR="007F08C7">
          <w:rPr>
            <w:noProof/>
            <w:webHidden/>
          </w:rPr>
          <w:fldChar w:fldCharType="separate"/>
        </w:r>
        <w:r w:rsidR="007F08C7">
          <w:rPr>
            <w:noProof/>
            <w:webHidden/>
          </w:rPr>
          <w:t>72</w:t>
        </w:r>
        <w:r w:rsidR="007F08C7">
          <w:rPr>
            <w:noProof/>
            <w:webHidden/>
          </w:rPr>
          <w:fldChar w:fldCharType="end"/>
        </w:r>
      </w:hyperlink>
    </w:p>
    <w:p w14:paraId="2898FF8F" w14:textId="5E10E27C"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02" w:history="1">
        <w:r w:rsidR="007F08C7" w:rsidRPr="00EF7857">
          <w:rPr>
            <w:rStyle w:val="Hyperlink"/>
            <w:noProof/>
          </w:rPr>
          <w:t>7.5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Threaded Connections: Bolts and Screws</w:t>
        </w:r>
        <w:r w:rsidR="007F08C7">
          <w:rPr>
            <w:noProof/>
            <w:webHidden/>
          </w:rPr>
          <w:tab/>
        </w:r>
        <w:r w:rsidR="007F08C7">
          <w:rPr>
            <w:noProof/>
            <w:webHidden/>
          </w:rPr>
          <w:fldChar w:fldCharType="begin"/>
        </w:r>
        <w:r w:rsidR="007F08C7">
          <w:rPr>
            <w:noProof/>
            <w:webHidden/>
          </w:rPr>
          <w:instrText xml:space="preserve"> PAGEREF _Toc72023702 \h </w:instrText>
        </w:r>
        <w:r w:rsidR="007F08C7">
          <w:rPr>
            <w:noProof/>
            <w:webHidden/>
          </w:rPr>
        </w:r>
        <w:r w:rsidR="007F08C7">
          <w:rPr>
            <w:noProof/>
            <w:webHidden/>
          </w:rPr>
          <w:fldChar w:fldCharType="separate"/>
        </w:r>
        <w:r w:rsidR="007F08C7">
          <w:rPr>
            <w:noProof/>
            <w:webHidden/>
          </w:rPr>
          <w:t>75</w:t>
        </w:r>
        <w:r w:rsidR="007F08C7">
          <w:rPr>
            <w:noProof/>
            <w:webHidden/>
          </w:rPr>
          <w:fldChar w:fldCharType="end"/>
        </w:r>
      </w:hyperlink>
    </w:p>
    <w:p w14:paraId="1090E360" w14:textId="02B69B5A" w:rsidR="007F08C7" w:rsidRDefault="00D31420">
      <w:pPr>
        <w:pStyle w:val="Verzeichnis3"/>
        <w:rPr>
          <w:rFonts w:asciiTheme="minorHAnsi" w:eastAsiaTheme="minorEastAsia" w:hAnsiTheme="minorHAnsi" w:cstheme="minorBidi"/>
          <w:noProof/>
          <w:sz w:val="22"/>
          <w:szCs w:val="22"/>
          <w:lang w:val="de-DE"/>
        </w:rPr>
      </w:pPr>
      <w:hyperlink w:anchor="_Toc72023703" w:history="1">
        <w:r w:rsidR="007F08C7" w:rsidRPr="00EF7857">
          <w:rPr>
            <w:rStyle w:val="Hyperlink"/>
            <w:noProof/>
          </w:rPr>
          <w:t>7.5.1</w:t>
        </w:r>
        <w:r w:rsidR="007F08C7">
          <w:rPr>
            <w:rFonts w:asciiTheme="minorHAnsi" w:eastAsiaTheme="minorEastAsia" w:hAnsiTheme="minorHAnsi" w:cstheme="minorBidi"/>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_Toc72023703 \h </w:instrText>
        </w:r>
        <w:r w:rsidR="007F08C7">
          <w:rPr>
            <w:noProof/>
            <w:webHidden/>
          </w:rPr>
        </w:r>
        <w:r w:rsidR="007F08C7">
          <w:rPr>
            <w:noProof/>
            <w:webHidden/>
          </w:rPr>
          <w:fldChar w:fldCharType="separate"/>
        </w:r>
        <w:r w:rsidR="007F08C7">
          <w:rPr>
            <w:noProof/>
            <w:webHidden/>
          </w:rPr>
          <w:t>75</w:t>
        </w:r>
        <w:r w:rsidR="007F08C7">
          <w:rPr>
            <w:noProof/>
            <w:webHidden/>
          </w:rPr>
          <w:fldChar w:fldCharType="end"/>
        </w:r>
      </w:hyperlink>
    </w:p>
    <w:p w14:paraId="216F85DC" w14:textId="3F0F99C6" w:rsidR="007F08C7" w:rsidRDefault="00D31420">
      <w:pPr>
        <w:pStyle w:val="Verzeichnis3"/>
        <w:rPr>
          <w:rFonts w:asciiTheme="minorHAnsi" w:eastAsiaTheme="minorEastAsia" w:hAnsiTheme="minorHAnsi" w:cstheme="minorBidi"/>
          <w:noProof/>
          <w:sz w:val="22"/>
          <w:szCs w:val="22"/>
          <w:lang w:val="de-DE"/>
        </w:rPr>
      </w:pPr>
      <w:hyperlink w:anchor="_Toc72023704" w:history="1">
        <w:r w:rsidR="007F08C7" w:rsidRPr="00EF7857">
          <w:rPr>
            <w:rStyle w:val="Hyperlink"/>
            <w:noProof/>
          </w:rPr>
          <w:t>7.5.2</w:t>
        </w:r>
        <w:r w:rsidR="007F08C7">
          <w:rPr>
            <w:rFonts w:asciiTheme="minorHAnsi" w:eastAsiaTheme="minorEastAsia" w:hAnsiTheme="minorHAnsi" w:cstheme="minorBidi"/>
            <w:noProof/>
            <w:sz w:val="22"/>
            <w:szCs w:val="22"/>
            <w:lang w:val="de-DE"/>
          </w:rPr>
          <w:tab/>
        </w:r>
        <w:r w:rsidR="007F08C7" w:rsidRPr="00EF7857">
          <w:rPr>
            <w:rStyle w:val="Hyperlink"/>
            <w:noProof/>
          </w:rPr>
          <w:t>Contacts and Friction</w:t>
        </w:r>
        <w:r w:rsidR="007F08C7">
          <w:rPr>
            <w:noProof/>
            <w:webHidden/>
          </w:rPr>
          <w:tab/>
        </w:r>
        <w:r w:rsidR="007F08C7">
          <w:rPr>
            <w:noProof/>
            <w:webHidden/>
          </w:rPr>
          <w:fldChar w:fldCharType="begin"/>
        </w:r>
        <w:r w:rsidR="007F08C7">
          <w:rPr>
            <w:noProof/>
            <w:webHidden/>
          </w:rPr>
          <w:instrText xml:space="preserve"> PAGEREF _Toc72023704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4E6F144D" w14:textId="16C4F2AB" w:rsidR="007F08C7" w:rsidRDefault="00D31420">
      <w:pPr>
        <w:pStyle w:val="Verzeichnis3"/>
        <w:rPr>
          <w:rFonts w:asciiTheme="minorHAnsi" w:eastAsiaTheme="minorEastAsia" w:hAnsiTheme="minorHAnsi" w:cstheme="minorBidi"/>
          <w:noProof/>
          <w:sz w:val="22"/>
          <w:szCs w:val="22"/>
          <w:lang w:val="de-DE"/>
        </w:rPr>
      </w:pPr>
      <w:hyperlink w:anchor="_Toc72023705" w:history="1">
        <w:r w:rsidR="007F08C7" w:rsidRPr="00EF7857">
          <w:rPr>
            <w:rStyle w:val="Hyperlink"/>
            <w:noProof/>
          </w:rPr>
          <w:t>7.5.3</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Definition of element </w:t>
        </w:r>
        <w:r w:rsidR="007F08C7" w:rsidRPr="00EF7857">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_Toc72023705 \h </w:instrText>
        </w:r>
        <w:r w:rsidR="007F08C7">
          <w:rPr>
            <w:noProof/>
            <w:webHidden/>
          </w:rPr>
        </w:r>
        <w:r w:rsidR="007F08C7">
          <w:rPr>
            <w:noProof/>
            <w:webHidden/>
          </w:rPr>
          <w:fldChar w:fldCharType="separate"/>
        </w:r>
        <w:r w:rsidR="007F08C7">
          <w:rPr>
            <w:noProof/>
            <w:webHidden/>
          </w:rPr>
          <w:t>79</w:t>
        </w:r>
        <w:r w:rsidR="007F08C7">
          <w:rPr>
            <w:noProof/>
            <w:webHidden/>
          </w:rPr>
          <w:fldChar w:fldCharType="end"/>
        </w:r>
      </w:hyperlink>
    </w:p>
    <w:p w14:paraId="166A9D79" w14:textId="14648538" w:rsidR="007F08C7" w:rsidRDefault="00D31420">
      <w:pPr>
        <w:pStyle w:val="Verzeichnis3"/>
        <w:rPr>
          <w:rFonts w:asciiTheme="minorHAnsi" w:eastAsiaTheme="minorEastAsia" w:hAnsiTheme="minorHAnsi" w:cstheme="minorBidi"/>
          <w:noProof/>
          <w:sz w:val="22"/>
          <w:szCs w:val="22"/>
          <w:lang w:val="de-DE"/>
        </w:rPr>
      </w:pPr>
      <w:hyperlink w:anchor="_Toc72023706" w:history="1">
        <w:r w:rsidR="007F08C7" w:rsidRPr="00EF7857">
          <w:rPr>
            <w:rStyle w:val="Hyperlink"/>
            <w:noProof/>
          </w:rPr>
          <w:t>7.5.4</w:t>
        </w:r>
        <w:r w:rsidR="007F08C7">
          <w:rPr>
            <w:rFonts w:asciiTheme="minorHAnsi" w:eastAsiaTheme="minorEastAsia" w:hAnsiTheme="minorHAnsi" w:cstheme="minorBidi"/>
            <w:noProof/>
            <w:sz w:val="22"/>
            <w:szCs w:val="22"/>
            <w:lang w:val="de-DE"/>
          </w:rPr>
          <w:tab/>
        </w:r>
        <w:r w:rsidR="007F08C7" w:rsidRPr="00EF7857">
          <w:rPr>
            <w:rStyle w:val="Hyperlink"/>
            <w:noProof/>
          </w:rPr>
          <w:t>Washer</w:t>
        </w:r>
        <w:r w:rsidR="007F08C7">
          <w:rPr>
            <w:noProof/>
            <w:webHidden/>
          </w:rPr>
          <w:tab/>
        </w:r>
        <w:r w:rsidR="007F08C7">
          <w:rPr>
            <w:noProof/>
            <w:webHidden/>
          </w:rPr>
          <w:fldChar w:fldCharType="begin"/>
        </w:r>
        <w:r w:rsidR="007F08C7">
          <w:rPr>
            <w:noProof/>
            <w:webHidden/>
          </w:rPr>
          <w:instrText xml:space="preserve"> PAGEREF _Toc72023706 \h </w:instrText>
        </w:r>
        <w:r w:rsidR="007F08C7">
          <w:rPr>
            <w:noProof/>
            <w:webHidden/>
          </w:rPr>
        </w:r>
        <w:r w:rsidR="007F08C7">
          <w:rPr>
            <w:noProof/>
            <w:webHidden/>
          </w:rPr>
          <w:fldChar w:fldCharType="separate"/>
        </w:r>
        <w:r w:rsidR="007F08C7">
          <w:rPr>
            <w:noProof/>
            <w:webHidden/>
          </w:rPr>
          <w:t>82</w:t>
        </w:r>
        <w:r w:rsidR="007F08C7">
          <w:rPr>
            <w:noProof/>
            <w:webHidden/>
          </w:rPr>
          <w:fldChar w:fldCharType="end"/>
        </w:r>
      </w:hyperlink>
    </w:p>
    <w:p w14:paraId="1327FA16" w14:textId="6244B15B" w:rsidR="007F08C7" w:rsidRDefault="00D31420">
      <w:pPr>
        <w:pStyle w:val="Verzeichnis3"/>
        <w:rPr>
          <w:rFonts w:asciiTheme="minorHAnsi" w:eastAsiaTheme="minorEastAsia" w:hAnsiTheme="minorHAnsi" w:cstheme="minorBidi"/>
          <w:noProof/>
          <w:sz w:val="22"/>
          <w:szCs w:val="22"/>
          <w:lang w:val="de-DE"/>
        </w:rPr>
      </w:pPr>
      <w:hyperlink w:anchor="_Toc72023707" w:history="1">
        <w:r w:rsidR="007F08C7" w:rsidRPr="00EF7857">
          <w:rPr>
            <w:rStyle w:val="Hyperlink"/>
            <w:noProof/>
          </w:rPr>
          <w:t>7.5.5</w:t>
        </w:r>
        <w:r w:rsidR="007F08C7">
          <w:rPr>
            <w:rFonts w:asciiTheme="minorHAnsi" w:eastAsiaTheme="minorEastAsia" w:hAnsiTheme="minorHAnsi" w:cstheme="minorBidi"/>
            <w:noProof/>
            <w:sz w:val="22"/>
            <w:szCs w:val="22"/>
            <w:lang w:val="de-DE"/>
          </w:rPr>
          <w:tab/>
        </w:r>
        <w:r w:rsidR="007F08C7" w:rsidRPr="00EF7857">
          <w:rPr>
            <w:rStyle w:val="Hyperlink"/>
            <w:noProof/>
          </w:rPr>
          <w:t>Nut</w:t>
        </w:r>
        <w:r w:rsidR="007F08C7">
          <w:rPr>
            <w:noProof/>
            <w:webHidden/>
          </w:rPr>
          <w:tab/>
        </w:r>
        <w:r w:rsidR="007F08C7">
          <w:rPr>
            <w:noProof/>
            <w:webHidden/>
          </w:rPr>
          <w:fldChar w:fldCharType="begin"/>
        </w:r>
        <w:r w:rsidR="007F08C7">
          <w:rPr>
            <w:noProof/>
            <w:webHidden/>
          </w:rPr>
          <w:instrText xml:space="preserve"> PAGEREF _Toc72023707 \h </w:instrText>
        </w:r>
        <w:r w:rsidR="007F08C7">
          <w:rPr>
            <w:noProof/>
            <w:webHidden/>
          </w:rPr>
        </w:r>
        <w:r w:rsidR="007F08C7">
          <w:rPr>
            <w:noProof/>
            <w:webHidden/>
          </w:rPr>
          <w:fldChar w:fldCharType="separate"/>
        </w:r>
        <w:r w:rsidR="007F08C7">
          <w:rPr>
            <w:noProof/>
            <w:webHidden/>
          </w:rPr>
          <w:t>83</w:t>
        </w:r>
        <w:r w:rsidR="007F08C7">
          <w:rPr>
            <w:noProof/>
            <w:webHidden/>
          </w:rPr>
          <w:fldChar w:fldCharType="end"/>
        </w:r>
      </w:hyperlink>
    </w:p>
    <w:p w14:paraId="7FB1CA45" w14:textId="1E61DFA7" w:rsidR="007F08C7" w:rsidRDefault="00D31420">
      <w:pPr>
        <w:pStyle w:val="Verzeichnis3"/>
        <w:rPr>
          <w:rFonts w:asciiTheme="minorHAnsi" w:eastAsiaTheme="minorEastAsia" w:hAnsiTheme="minorHAnsi" w:cstheme="minorBidi"/>
          <w:noProof/>
          <w:sz w:val="22"/>
          <w:szCs w:val="22"/>
          <w:lang w:val="de-DE"/>
        </w:rPr>
      </w:pPr>
      <w:hyperlink w:anchor="_Toc72023708" w:history="1">
        <w:r w:rsidR="007F08C7" w:rsidRPr="00EF7857">
          <w:rPr>
            <w:rStyle w:val="Hyperlink"/>
            <w:noProof/>
          </w:rPr>
          <w:t>7.5.6</w:t>
        </w:r>
        <w:r w:rsidR="007F08C7">
          <w:rPr>
            <w:rFonts w:asciiTheme="minorHAnsi" w:eastAsiaTheme="minorEastAsia" w:hAnsiTheme="minorHAnsi" w:cstheme="minorBidi"/>
            <w:noProof/>
            <w:sz w:val="22"/>
            <w:szCs w:val="22"/>
            <w:lang w:val="de-DE"/>
          </w:rPr>
          <w:tab/>
        </w:r>
        <w:r w:rsidR="007F08C7" w:rsidRPr="00EF7857">
          <w:rPr>
            <w:rStyle w:val="Hyperlink"/>
            <w:noProof/>
          </w:rPr>
          <w:t>Bolt</w:t>
        </w:r>
        <w:r w:rsidR="007F08C7">
          <w:rPr>
            <w:noProof/>
            <w:webHidden/>
          </w:rPr>
          <w:tab/>
        </w:r>
        <w:r w:rsidR="007F08C7">
          <w:rPr>
            <w:noProof/>
            <w:webHidden/>
          </w:rPr>
          <w:fldChar w:fldCharType="begin"/>
        </w:r>
        <w:r w:rsidR="007F08C7">
          <w:rPr>
            <w:noProof/>
            <w:webHidden/>
          </w:rPr>
          <w:instrText xml:space="preserve"> PAGEREF _Toc72023708 \h </w:instrText>
        </w:r>
        <w:r w:rsidR="007F08C7">
          <w:rPr>
            <w:noProof/>
            <w:webHidden/>
          </w:rPr>
        </w:r>
        <w:r w:rsidR="007F08C7">
          <w:rPr>
            <w:noProof/>
            <w:webHidden/>
          </w:rPr>
          <w:fldChar w:fldCharType="separate"/>
        </w:r>
        <w:r w:rsidR="007F08C7">
          <w:rPr>
            <w:noProof/>
            <w:webHidden/>
          </w:rPr>
          <w:t>84</w:t>
        </w:r>
        <w:r w:rsidR="007F08C7">
          <w:rPr>
            <w:noProof/>
            <w:webHidden/>
          </w:rPr>
          <w:fldChar w:fldCharType="end"/>
        </w:r>
      </w:hyperlink>
    </w:p>
    <w:p w14:paraId="62A9C6AE" w14:textId="1EE39669"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09" w:history="1">
        <w:r w:rsidR="007F08C7" w:rsidRPr="00EF7857">
          <w:rPr>
            <w:rStyle w:val="Hyperlink"/>
            <w:noProof/>
          </w:rPr>
          <w:t>7.5.6.1</w:t>
        </w:r>
        <w:r w:rsidR="007F08C7">
          <w:rPr>
            <w:rFonts w:asciiTheme="minorHAnsi" w:eastAsiaTheme="minorEastAsia" w:hAnsiTheme="minorHAnsi" w:cstheme="minorBidi"/>
            <w:noProof/>
            <w:sz w:val="22"/>
            <w:szCs w:val="22"/>
            <w:lang w:val="de-DE"/>
          </w:rPr>
          <w:tab/>
        </w:r>
        <w:r w:rsidR="007F08C7" w:rsidRPr="00EF7857">
          <w:rPr>
            <w:rStyle w:val="Hyperlink"/>
            <w:noProof/>
          </w:rPr>
          <w:t>Possible Bolt and Screw Assemblies</w:t>
        </w:r>
        <w:r w:rsidR="007F08C7">
          <w:rPr>
            <w:noProof/>
            <w:webHidden/>
          </w:rPr>
          <w:tab/>
        </w:r>
        <w:r w:rsidR="007F08C7">
          <w:rPr>
            <w:noProof/>
            <w:webHidden/>
          </w:rPr>
          <w:fldChar w:fldCharType="begin"/>
        </w:r>
        <w:r w:rsidR="007F08C7">
          <w:rPr>
            <w:noProof/>
            <w:webHidden/>
          </w:rPr>
          <w:instrText xml:space="preserve"> PAGEREF _Toc72023709 \h </w:instrText>
        </w:r>
        <w:r w:rsidR="007F08C7">
          <w:rPr>
            <w:noProof/>
            <w:webHidden/>
          </w:rPr>
        </w:r>
        <w:r w:rsidR="007F08C7">
          <w:rPr>
            <w:noProof/>
            <w:webHidden/>
          </w:rPr>
          <w:fldChar w:fldCharType="separate"/>
        </w:r>
        <w:r w:rsidR="007F08C7">
          <w:rPr>
            <w:noProof/>
            <w:webHidden/>
          </w:rPr>
          <w:t>87</w:t>
        </w:r>
        <w:r w:rsidR="007F08C7">
          <w:rPr>
            <w:noProof/>
            <w:webHidden/>
          </w:rPr>
          <w:fldChar w:fldCharType="end"/>
        </w:r>
      </w:hyperlink>
    </w:p>
    <w:p w14:paraId="2637E6BE" w14:textId="3864ED84" w:rsidR="007F08C7" w:rsidRDefault="00D31420">
      <w:pPr>
        <w:pStyle w:val="Verzeichnis3"/>
        <w:rPr>
          <w:rFonts w:asciiTheme="minorHAnsi" w:eastAsiaTheme="minorEastAsia" w:hAnsiTheme="minorHAnsi" w:cstheme="minorBidi"/>
          <w:noProof/>
          <w:sz w:val="22"/>
          <w:szCs w:val="22"/>
          <w:lang w:val="de-DE"/>
        </w:rPr>
      </w:pPr>
      <w:hyperlink w:anchor="_Toc72023710" w:history="1">
        <w:r w:rsidR="007F08C7" w:rsidRPr="00EF7857">
          <w:rPr>
            <w:rStyle w:val="Hyperlink"/>
            <w:noProof/>
          </w:rPr>
          <w:t>7.5.7</w:t>
        </w:r>
        <w:r w:rsidR="007F08C7">
          <w:rPr>
            <w:rFonts w:asciiTheme="minorHAnsi" w:eastAsiaTheme="minorEastAsia" w:hAnsiTheme="minorHAnsi" w:cstheme="minorBidi"/>
            <w:noProof/>
            <w:sz w:val="22"/>
            <w:szCs w:val="22"/>
            <w:lang w:val="de-DE"/>
          </w:rPr>
          <w:tab/>
        </w:r>
        <w:r w:rsidR="007F08C7" w:rsidRPr="00EF7857">
          <w:rPr>
            <w:rStyle w:val="Hyperlink"/>
            <w:noProof/>
          </w:rPr>
          <w:t>Screw</w:t>
        </w:r>
        <w:r w:rsidR="007F08C7">
          <w:rPr>
            <w:noProof/>
            <w:webHidden/>
          </w:rPr>
          <w:tab/>
        </w:r>
        <w:r w:rsidR="007F08C7">
          <w:rPr>
            <w:noProof/>
            <w:webHidden/>
          </w:rPr>
          <w:fldChar w:fldCharType="begin"/>
        </w:r>
        <w:r w:rsidR="007F08C7">
          <w:rPr>
            <w:noProof/>
            <w:webHidden/>
          </w:rPr>
          <w:instrText xml:space="preserve"> PAGEREF _Toc72023710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499BBF38" w14:textId="6786086D" w:rsidR="007F08C7" w:rsidRDefault="00D31420">
      <w:pPr>
        <w:pStyle w:val="Verzeichnis4"/>
        <w:tabs>
          <w:tab w:val="right" w:leader="dot" w:pos="9060"/>
        </w:tabs>
        <w:rPr>
          <w:rFonts w:asciiTheme="minorHAnsi" w:eastAsiaTheme="minorEastAsia" w:hAnsiTheme="minorHAnsi" w:cstheme="minorBidi"/>
          <w:noProof/>
          <w:sz w:val="22"/>
          <w:szCs w:val="22"/>
          <w:lang w:val="de-DE"/>
        </w:rPr>
      </w:pPr>
      <w:hyperlink w:anchor="_Toc72023711" w:history="1">
        <w:r w:rsidR="007F08C7" w:rsidRPr="00EF7857">
          <w:rPr>
            <w:rStyle w:val="Hyperlink"/>
            <w:noProof/>
          </w:rPr>
          <w:t>7.5.7.1 Flow Drilled Screws (FDS)</w:t>
        </w:r>
        <w:r w:rsidR="007F08C7">
          <w:rPr>
            <w:noProof/>
            <w:webHidden/>
          </w:rPr>
          <w:tab/>
        </w:r>
        <w:r w:rsidR="007F08C7">
          <w:rPr>
            <w:noProof/>
            <w:webHidden/>
          </w:rPr>
          <w:fldChar w:fldCharType="begin"/>
        </w:r>
        <w:r w:rsidR="007F08C7">
          <w:rPr>
            <w:noProof/>
            <w:webHidden/>
          </w:rPr>
          <w:instrText xml:space="preserve"> PAGEREF _Toc72023711 \h </w:instrText>
        </w:r>
        <w:r w:rsidR="007F08C7">
          <w:rPr>
            <w:noProof/>
            <w:webHidden/>
          </w:rPr>
        </w:r>
        <w:r w:rsidR="007F08C7">
          <w:rPr>
            <w:noProof/>
            <w:webHidden/>
          </w:rPr>
          <w:fldChar w:fldCharType="separate"/>
        </w:r>
        <w:r w:rsidR="007F08C7">
          <w:rPr>
            <w:noProof/>
            <w:webHidden/>
          </w:rPr>
          <w:t>90</w:t>
        </w:r>
        <w:r w:rsidR="007F08C7">
          <w:rPr>
            <w:noProof/>
            <w:webHidden/>
          </w:rPr>
          <w:fldChar w:fldCharType="end"/>
        </w:r>
      </w:hyperlink>
    </w:p>
    <w:p w14:paraId="7703AA05" w14:textId="035EE097"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2" w:history="1">
        <w:r w:rsidR="007F08C7" w:rsidRPr="00EF7857">
          <w:rPr>
            <w:rStyle w:val="Hyperlink"/>
            <w:noProof/>
          </w:rPr>
          <w:t>7.6</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Gum Drops</w:t>
        </w:r>
        <w:r w:rsidR="007F08C7">
          <w:rPr>
            <w:noProof/>
            <w:webHidden/>
          </w:rPr>
          <w:tab/>
        </w:r>
        <w:r w:rsidR="007F08C7">
          <w:rPr>
            <w:noProof/>
            <w:webHidden/>
          </w:rPr>
          <w:fldChar w:fldCharType="begin"/>
        </w:r>
        <w:r w:rsidR="007F08C7">
          <w:rPr>
            <w:noProof/>
            <w:webHidden/>
          </w:rPr>
          <w:instrText xml:space="preserve"> PAGEREF _Toc72023712 \h </w:instrText>
        </w:r>
        <w:r w:rsidR="007F08C7">
          <w:rPr>
            <w:noProof/>
            <w:webHidden/>
          </w:rPr>
        </w:r>
        <w:r w:rsidR="007F08C7">
          <w:rPr>
            <w:noProof/>
            <w:webHidden/>
          </w:rPr>
          <w:fldChar w:fldCharType="separate"/>
        </w:r>
        <w:r w:rsidR="007F08C7">
          <w:rPr>
            <w:noProof/>
            <w:webHidden/>
          </w:rPr>
          <w:t>92</w:t>
        </w:r>
        <w:r w:rsidR="007F08C7">
          <w:rPr>
            <w:noProof/>
            <w:webHidden/>
          </w:rPr>
          <w:fldChar w:fldCharType="end"/>
        </w:r>
      </w:hyperlink>
    </w:p>
    <w:p w14:paraId="629E8A7C" w14:textId="59975B13"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3" w:history="1">
        <w:r w:rsidR="007F08C7" w:rsidRPr="00EF7857">
          <w:rPr>
            <w:rStyle w:val="Hyperlink"/>
            <w:noProof/>
          </w:rPr>
          <w:t>7.7</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Clinches</w:t>
        </w:r>
        <w:r w:rsidR="007F08C7">
          <w:rPr>
            <w:noProof/>
            <w:webHidden/>
          </w:rPr>
          <w:tab/>
        </w:r>
        <w:r w:rsidR="007F08C7">
          <w:rPr>
            <w:noProof/>
            <w:webHidden/>
          </w:rPr>
          <w:fldChar w:fldCharType="begin"/>
        </w:r>
        <w:r w:rsidR="007F08C7">
          <w:rPr>
            <w:noProof/>
            <w:webHidden/>
          </w:rPr>
          <w:instrText xml:space="preserve"> PAGEREF _Toc72023713 \h </w:instrText>
        </w:r>
        <w:r w:rsidR="007F08C7">
          <w:rPr>
            <w:noProof/>
            <w:webHidden/>
          </w:rPr>
        </w:r>
        <w:r w:rsidR="007F08C7">
          <w:rPr>
            <w:noProof/>
            <w:webHidden/>
          </w:rPr>
          <w:fldChar w:fldCharType="separate"/>
        </w:r>
        <w:r w:rsidR="007F08C7">
          <w:rPr>
            <w:noProof/>
            <w:webHidden/>
          </w:rPr>
          <w:t>93</w:t>
        </w:r>
        <w:r w:rsidR="007F08C7">
          <w:rPr>
            <w:noProof/>
            <w:webHidden/>
          </w:rPr>
          <w:fldChar w:fldCharType="end"/>
        </w:r>
      </w:hyperlink>
    </w:p>
    <w:p w14:paraId="77339CDF" w14:textId="5A6EAC00"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4" w:history="1">
        <w:r w:rsidR="007F08C7" w:rsidRPr="00EF7857">
          <w:rPr>
            <w:rStyle w:val="Hyperlink"/>
            <w:noProof/>
          </w:rPr>
          <w:t>7.8</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Heat Stakes / Thermal Stakes</w:t>
        </w:r>
        <w:r w:rsidR="007F08C7">
          <w:rPr>
            <w:noProof/>
            <w:webHidden/>
          </w:rPr>
          <w:tab/>
        </w:r>
        <w:r w:rsidR="007F08C7">
          <w:rPr>
            <w:noProof/>
            <w:webHidden/>
          </w:rPr>
          <w:fldChar w:fldCharType="begin"/>
        </w:r>
        <w:r w:rsidR="007F08C7">
          <w:rPr>
            <w:noProof/>
            <w:webHidden/>
          </w:rPr>
          <w:instrText xml:space="preserve"> PAGEREF _Toc72023714 \h </w:instrText>
        </w:r>
        <w:r w:rsidR="007F08C7">
          <w:rPr>
            <w:noProof/>
            <w:webHidden/>
          </w:rPr>
        </w:r>
        <w:r w:rsidR="007F08C7">
          <w:rPr>
            <w:noProof/>
            <w:webHidden/>
          </w:rPr>
          <w:fldChar w:fldCharType="separate"/>
        </w:r>
        <w:r w:rsidR="007F08C7">
          <w:rPr>
            <w:noProof/>
            <w:webHidden/>
          </w:rPr>
          <w:t>96</w:t>
        </w:r>
        <w:r w:rsidR="007F08C7">
          <w:rPr>
            <w:noProof/>
            <w:webHidden/>
          </w:rPr>
          <w:fldChar w:fldCharType="end"/>
        </w:r>
      </w:hyperlink>
    </w:p>
    <w:p w14:paraId="12161173" w14:textId="034F1E8B"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5" w:history="1">
        <w:r w:rsidR="007F08C7" w:rsidRPr="00EF7857">
          <w:rPr>
            <w:rStyle w:val="Hyperlink"/>
            <w:noProof/>
          </w:rPr>
          <w:t>7.9</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Clips/Snap Joints</w:t>
        </w:r>
        <w:r w:rsidR="007F08C7">
          <w:rPr>
            <w:noProof/>
            <w:webHidden/>
          </w:rPr>
          <w:tab/>
        </w:r>
        <w:r w:rsidR="007F08C7">
          <w:rPr>
            <w:noProof/>
            <w:webHidden/>
          </w:rPr>
          <w:fldChar w:fldCharType="begin"/>
        </w:r>
        <w:r w:rsidR="007F08C7">
          <w:rPr>
            <w:noProof/>
            <w:webHidden/>
          </w:rPr>
          <w:instrText xml:space="preserve"> PAGEREF _Toc72023715 \h </w:instrText>
        </w:r>
        <w:r w:rsidR="007F08C7">
          <w:rPr>
            <w:noProof/>
            <w:webHidden/>
          </w:rPr>
        </w:r>
        <w:r w:rsidR="007F08C7">
          <w:rPr>
            <w:noProof/>
            <w:webHidden/>
          </w:rPr>
          <w:fldChar w:fldCharType="separate"/>
        </w:r>
        <w:r w:rsidR="007F08C7">
          <w:rPr>
            <w:noProof/>
            <w:webHidden/>
          </w:rPr>
          <w:t>98</w:t>
        </w:r>
        <w:r w:rsidR="007F08C7">
          <w:rPr>
            <w:noProof/>
            <w:webHidden/>
          </w:rPr>
          <w:fldChar w:fldCharType="end"/>
        </w:r>
      </w:hyperlink>
    </w:p>
    <w:p w14:paraId="73A814C2" w14:textId="130FBEF4"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6" w:history="1">
        <w:r w:rsidR="007F08C7" w:rsidRPr="00EF7857">
          <w:rPr>
            <w:rStyle w:val="Hyperlink"/>
            <w:noProof/>
          </w:rPr>
          <w:t>7.10</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Nails</w:t>
        </w:r>
        <w:r w:rsidR="007F08C7">
          <w:rPr>
            <w:noProof/>
            <w:webHidden/>
          </w:rPr>
          <w:tab/>
        </w:r>
        <w:r w:rsidR="007F08C7">
          <w:rPr>
            <w:noProof/>
            <w:webHidden/>
          </w:rPr>
          <w:fldChar w:fldCharType="begin"/>
        </w:r>
        <w:r w:rsidR="007F08C7">
          <w:rPr>
            <w:noProof/>
            <w:webHidden/>
          </w:rPr>
          <w:instrText xml:space="preserve"> PAGEREF _Toc72023716 \h </w:instrText>
        </w:r>
        <w:r w:rsidR="007F08C7">
          <w:rPr>
            <w:noProof/>
            <w:webHidden/>
          </w:rPr>
        </w:r>
        <w:r w:rsidR="007F08C7">
          <w:rPr>
            <w:noProof/>
            <w:webHidden/>
          </w:rPr>
          <w:fldChar w:fldCharType="separate"/>
        </w:r>
        <w:r w:rsidR="007F08C7">
          <w:rPr>
            <w:noProof/>
            <w:webHidden/>
          </w:rPr>
          <w:t>101</w:t>
        </w:r>
        <w:r w:rsidR="007F08C7">
          <w:rPr>
            <w:noProof/>
            <w:webHidden/>
          </w:rPr>
          <w:fldChar w:fldCharType="end"/>
        </w:r>
      </w:hyperlink>
    </w:p>
    <w:p w14:paraId="12314839" w14:textId="6403DC32"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7" w:history="1">
        <w:r w:rsidR="007F08C7" w:rsidRPr="00EF7857">
          <w:rPr>
            <w:rStyle w:val="Hyperlink"/>
            <w:noProof/>
          </w:rPr>
          <w:t>7.11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Rotation Joints</w:t>
        </w:r>
        <w:r w:rsidR="007F08C7">
          <w:rPr>
            <w:noProof/>
            <w:webHidden/>
          </w:rPr>
          <w:tab/>
        </w:r>
        <w:r w:rsidR="007F08C7">
          <w:rPr>
            <w:noProof/>
            <w:webHidden/>
          </w:rPr>
          <w:fldChar w:fldCharType="begin"/>
        </w:r>
        <w:r w:rsidR="007F08C7">
          <w:rPr>
            <w:noProof/>
            <w:webHidden/>
          </w:rPr>
          <w:instrText xml:space="preserve"> PAGEREF _Toc72023717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07AC5BFF" w14:textId="1CAA4F5D" w:rsidR="007F08C7" w:rsidRDefault="00D31420">
      <w:pPr>
        <w:pStyle w:val="Verzeichnis3"/>
        <w:rPr>
          <w:rFonts w:asciiTheme="minorHAnsi" w:eastAsiaTheme="minorEastAsia" w:hAnsiTheme="minorHAnsi" w:cstheme="minorBidi"/>
          <w:noProof/>
          <w:sz w:val="22"/>
          <w:szCs w:val="22"/>
          <w:lang w:val="de-DE"/>
        </w:rPr>
      </w:pPr>
      <w:hyperlink w:anchor="_Toc72023718" w:history="1">
        <w:r w:rsidR="007F08C7" w:rsidRPr="00EF7857">
          <w:rPr>
            <w:rStyle w:val="Hyperlink"/>
            <w:noProof/>
          </w:rPr>
          <w:t>7.11.1</w:t>
        </w:r>
        <w:r w:rsidR="007F08C7">
          <w:rPr>
            <w:rFonts w:asciiTheme="minorHAnsi" w:eastAsiaTheme="minorEastAsia" w:hAnsiTheme="minorHAnsi" w:cstheme="minorBidi"/>
            <w:noProof/>
            <w:sz w:val="22"/>
            <w:szCs w:val="22"/>
            <w:lang w:val="de-DE"/>
          </w:rPr>
          <w:tab/>
        </w:r>
        <w:r w:rsidR="007F08C7" w:rsidRPr="00EF7857">
          <w:rPr>
            <w:rStyle w:val="Hyperlink"/>
            <w:noProof/>
          </w:rPr>
          <w:t>ROTAV</w:t>
        </w:r>
        <w:r w:rsidR="007F08C7">
          <w:rPr>
            <w:noProof/>
            <w:webHidden/>
          </w:rPr>
          <w:tab/>
        </w:r>
        <w:r w:rsidR="007F08C7">
          <w:rPr>
            <w:noProof/>
            <w:webHidden/>
          </w:rPr>
          <w:fldChar w:fldCharType="begin"/>
        </w:r>
        <w:r w:rsidR="007F08C7">
          <w:rPr>
            <w:noProof/>
            <w:webHidden/>
          </w:rPr>
          <w:instrText xml:space="preserve"> PAGEREF _Toc72023718 \h </w:instrText>
        </w:r>
        <w:r w:rsidR="007F08C7">
          <w:rPr>
            <w:noProof/>
            <w:webHidden/>
          </w:rPr>
        </w:r>
        <w:r w:rsidR="007F08C7">
          <w:rPr>
            <w:noProof/>
            <w:webHidden/>
          </w:rPr>
          <w:fldChar w:fldCharType="separate"/>
        </w:r>
        <w:r w:rsidR="007F08C7">
          <w:rPr>
            <w:noProof/>
            <w:webHidden/>
          </w:rPr>
          <w:t>105</w:t>
        </w:r>
        <w:r w:rsidR="007F08C7">
          <w:rPr>
            <w:noProof/>
            <w:webHidden/>
          </w:rPr>
          <w:fldChar w:fldCharType="end"/>
        </w:r>
      </w:hyperlink>
    </w:p>
    <w:p w14:paraId="7A51FC55" w14:textId="3C1BA9A7" w:rsidR="007F08C7" w:rsidRDefault="00D3142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719" w:history="1">
        <w:r w:rsidR="007F08C7" w:rsidRPr="00EF7857">
          <w:rPr>
            <w:rStyle w:val="Hyperlink"/>
            <w:noProof/>
            <w14:scene3d>
              <w14:camera w14:prst="orthographicFront"/>
              <w14:lightRig w14:rig="threePt" w14:dir="t">
                <w14:rot w14:lat="0" w14:lon="0" w14:rev="0"/>
              </w14:lightRig>
            </w14:scene3d>
          </w:rPr>
          <w:t>8</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1D connections</w:t>
        </w:r>
        <w:r w:rsidR="007F08C7">
          <w:rPr>
            <w:noProof/>
            <w:webHidden/>
          </w:rPr>
          <w:tab/>
        </w:r>
        <w:r w:rsidR="007F08C7">
          <w:rPr>
            <w:noProof/>
            <w:webHidden/>
          </w:rPr>
          <w:fldChar w:fldCharType="begin"/>
        </w:r>
        <w:r w:rsidR="007F08C7">
          <w:rPr>
            <w:noProof/>
            <w:webHidden/>
          </w:rPr>
          <w:instrText xml:space="preserve"> PAGEREF _Toc72023719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364A39A6" w14:textId="611D2F35"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20" w:history="1">
        <w:r w:rsidR="007F08C7" w:rsidRPr="00EF7857">
          <w:rPr>
            <w:rStyle w:val="Hyperlink"/>
            <w:noProof/>
          </w:rPr>
          <w:t>8.1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Generic Definitions</w:t>
        </w:r>
        <w:r w:rsidR="007F08C7">
          <w:rPr>
            <w:noProof/>
            <w:webHidden/>
          </w:rPr>
          <w:tab/>
        </w:r>
        <w:r w:rsidR="007F08C7">
          <w:rPr>
            <w:noProof/>
            <w:webHidden/>
          </w:rPr>
          <w:fldChar w:fldCharType="begin"/>
        </w:r>
        <w:r w:rsidR="007F08C7">
          <w:rPr>
            <w:noProof/>
            <w:webHidden/>
          </w:rPr>
          <w:instrText xml:space="preserve"> PAGEREF _Toc72023720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58925704" w14:textId="73EF6EA8" w:rsidR="007F08C7" w:rsidRDefault="00D31420">
      <w:pPr>
        <w:pStyle w:val="Verzeichnis3"/>
        <w:rPr>
          <w:rFonts w:asciiTheme="minorHAnsi" w:eastAsiaTheme="minorEastAsia" w:hAnsiTheme="minorHAnsi" w:cstheme="minorBidi"/>
          <w:noProof/>
          <w:sz w:val="22"/>
          <w:szCs w:val="22"/>
          <w:lang w:val="de-DE"/>
        </w:rPr>
      </w:pPr>
      <w:hyperlink w:anchor="_Toc72023721" w:history="1">
        <w:r w:rsidR="007F08C7" w:rsidRPr="00EF7857">
          <w:rPr>
            <w:rStyle w:val="Hyperlink"/>
            <w:noProof/>
          </w:rPr>
          <w:t>8.1.1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_Toc72023721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012119C3" w14:textId="701EAF03" w:rsidR="007F08C7" w:rsidRDefault="00D31420">
      <w:pPr>
        <w:pStyle w:val="Verzeichnis3"/>
        <w:rPr>
          <w:rFonts w:asciiTheme="minorHAnsi" w:eastAsiaTheme="minorEastAsia" w:hAnsiTheme="minorHAnsi" w:cstheme="minorBidi"/>
          <w:noProof/>
          <w:sz w:val="22"/>
          <w:szCs w:val="22"/>
          <w:lang w:val="de-DE"/>
        </w:rPr>
      </w:pPr>
      <w:hyperlink w:anchor="_Toc72023722" w:history="1">
        <w:r w:rsidR="007F08C7" w:rsidRPr="00EF7857">
          <w:rPr>
            <w:rStyle w:val="Hyperlink"/>
            <w:noProof/>
          </w:rPr>
          <w:t>8.1.2</w:t>
        </w:r>
        <w:r w:rsidR="007F08C7">
          <w:rPr>
            <w:rFonts w:asciiTheme="minorHAnsi" w:eastAsiaTheme="minorEastAsia" w:hAnsiTheme="minorHAnsi" w:cstheme="minorBidi"/>
            <w:noProof/>
            <w:sz w:val="22"/>
            <w:szCs w:val="22"/>
            <w:lang w:val="de-DE"/>
          </w:rPr>
          <w:tab/>
        </w:r>
        <w:r w:rsidR="007F08C7" w:rsidRPr="00EF7857">
          <w:rPr>
            <w:rStyle w:val="Hyperlink"/>
            <w:noProof/>
          </w:rPr>
          <w:t>Location</w:t>
        </w:r>
        <w:r w:rsidR="007F08C7">
          <w:rPr>
            <w:noProof/>
            <w:webHidden/>
          </w:rPr>
          <w:tab/>
        </w:r>
        <w:r w:rsidR="007F08C7">
          <w:rPr>
            <w:noProof/>
            <w:webHidden/>
          </w:rPr>
          <w:fldChar w:fldCharType="begin"/>
        </w:r>
        <w:r w:rsidR="007F08C7">
          <w:rPr>
            <w:noProof/>
            <w:webHidden/>
          </w:rPr>
          <w:instrText xml:space="preserve"> PAGEREF _Toc72023722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6DE5F121" w14:textId="2D5FC61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23" w:history="1">
        <w:r w:rsidR="007F08C7" w:rsidRPr="00EF7857">
          <w:rPr>
            <w:rStyle w:val="Hyperlink"/>
            <w:noProof/>
          </w:rPr>
          <w:t>8.1.2.1</w:t>
        </w:r>
        <w:r w:rsidR="007F08C7">
          <w:rPr>
            <w:rFonts w:asciiTheme="minorHAnsi" w:eastAsiaTheme="minorEastAsia" w:hAnsiTheme="minorHAnsi" w:cstheme="minorBidi"/>
            <w:noProof/>
            <w:sz w:val="22"/>
            <w:szCs w:val="22"/>
            <w:lang w:val="de-DE"/>
          </w:rPr>
          <w:tab/>
        </w:r>
        <w:r w:rsidR="007F08C7" w:rsidRPr="00EF7857">
          <w:rPr>
            <w:rStyle w:val="Hyperlink"/>
            <w:noProof/>
          </w:rPr>
          <w:t>Intermittent Connection Lines</w:t>
        </w:r>
        <w:r w:rsidR="007F08C7">
          <w:rPr>
            <w:noProof/>
            <w:webHidden/>
          </w:rPr>
          <w:tab/>
        </w:r>
        <w:r w:rsidR="007F08C7">
          <w:rPr>
            <w:noProof/>
            <w:webHidden/>
          </w:rPr>
          <w:fldChar w:fldCharType="begin"/>
        </w:r>
        <w:r w:rsidR="007F08C7">
          <w:rPr>
            <w:noProof/>
            <w:webHidden/>
          </w:rPr>
          <w:instrText xml:space="preserve"> PAGEREF _Toc72023723 \h </w:instrText>
        </w:r>
        <w:r w:rsidR="007F08C7">
          <w:rPr>
            <w:noProof/>
            <w:webHidden/>
          </w:rPr>
        </w:r>
        <w:r w:rsidR="007F08C7">
          <w:rPr>
            <w:noProof/>
            <w:webHidden/>
          </w:rPr>
          <w:fldChar w:fldCharType="separate"/>
        </w:r>
        <w:r w:rsidR="007F08C7">
          <w:rPr>
            <w:noProof/>
            <w:webHidden/>
          </w:rPr>
          <w:t>109</w:t>
        </w:r>
        <w:r w:rsidR="007F08C7">
          <w:rPr>
            <w:noProof/>
            <w:webHidden/>
          </w:rPr>
          <w:fldChar w:fldCharType="end"/>
        </w:r>
      </w:hyperlink>
    </w:p>
    <w:p w14:paraId="29606E09" w14:textId="6DE8371D" w:rsidR="007F08C7" w:rsidRDefault="00D31420">
      <w:pPr>
        <w:pStyle w:val="Verzeichnis3"/>
        <w:rPr>
          <w:rFonts w:asciiTheme="minorHAnsi" w:eastAsiaTheme="minorEastAsia" w:hAnsiTheme="minorHAnsi" w:cstheme="minorBidi"/>
          <w:noProof/>
          <w:sz w:val="22"/>
          <w:szCs w:val="22"/>
          <w:lang w:val="de-DE"/>
        </w:rPr>
      </w:pPr>
      <w:hyperlink w:anchor="_Toc72023724" w:history="1">
        <w:r w:rsidR="007F08C7" w:rsidRPr="00EF7857">
          <w:rPr>
            <w:rStyle w:val="Hyperlink"/>
            <w:noProof/>
          </w:rPr>
          <w:t>8.1.3</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_Toc72023724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736A15A0" w14:textId="280212EC"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25" w:history="1">
        <w:r w:rsidR="007F08C7" w:rsidRPr="00EF7857">
          <w:rPr>
            <w:rStyle w:val="Hyperlink"/>
            <w:noProof/>
          </w:rPr>
          <w:t>8.2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Seam Welds</w:t>
        </w:r>
        <w:r w:rsidR="007F08C7">
          <w:rPr>
            <w:noProof/>
            <w:webHidden/>
          </w:rPr>
          <w:tab/>
        </w:r>
        <w:r w:rsidR="007F08C7">
          <w:rPr>
            <w:noProof/>
            <w:webHidden/>
          </w:rPr>
          <w:fldChar w:fldCharType="begin"/>
        </w:r>
        <w:r w:rsidR="007F08C7">
          <w:rPr>
            <w:noProof/>
            <w:webHidden/>
          </w:rPr>
          <w:instrText xml:space="preserve"> PAGEREF _Toc72023725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47CC8A78" w14:textId="27FB46DC" w:rsidR="007F08C7" w:rsidRDefault="00D31420">
      <w:pPr>
        <w:pStyle w:val="Verzeichnis3"/>
        <w:rPr>
          <w:rFonts w:asciiTheme="minorHAnsi" w:eastAsiaTheme="minorEastAsia" w:hAnsiTheme="minorHAnsi" w:cstheme="minorBidi"/>
          <w:noProof/>
          <w:sz w:val="22"/>
          <w:szCs w:val="22"/>
          <w:lang w:val="de-DE"/>
        </w:rPr>
      </w:pPr>
      <w:hyperlink w:anchor="_Toc72023726" w:history="1">
        <w:r w:rsidR="007F08C7" w:rsidRPr="00EF7857">
          <w:rPr>
            <w:rStyle w:val="Hyperlink"/>
            <w:noProof/>
          </w:rPr>
          <w:t>8.2.1</w:t>
        </w:r>
        <w:r w:rsidR="007F08C7">
          <w:rPr>
            <w:rFonts w:asciiTheme="minorHAnsi" w:eastAsiaTheme="minorEastAsia" w:hAnsiTheme="minorHAnsi" w:cstheme="minorBidi"/>
            <w:noProof/>
            <w:sz w:val="22"/>
            <w:szCs w:val="22"/>
            <w:lang w:val="de-DE"/>
          </w:rPr>
          <w:tab/>
        </w:r>
        <w:r w:rsidR="007F08C7" w:rsidRPr="00EF7857">
          <w:rPr>
            <w:rStyle w:val="Hyperlink"/>
            <w:noProof/>
          </w:rPr>
          <w:t>Description and Modeling Parameters</w:t>
        </w:r>
        <w:r w:rsidR="007F08C7">
          <w:rPr>
            <w:noProof/>
            <w:webHidden/>
          </w:rPr>
          <w:tab/>
        </w:r>
        <w:r w:rsidR="007F08C7">
          <w:rPr>
            <w:noProof/>
            <w:webHidden/>
          </w:rPr>
          <w:fldChar w:fldCharType="begin"/>
        </w:r>
        <w:r w:rsidR="007F08C7">
          <w:rPr>
            <w:noProof/>
            <w:webHidden/>
          </w:rPr>
          <w:instrText xml:space="preserve"> PAGEREF _Toc72023726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0CE8F470" w14:textId="34BD2177" w:rsidR="007F08C7" w:rsidRDefault="00D31420">
      <w:pPr>
        <w:pStyle w:val="Verzeichnis3"/>
        <w:rPr>
          <w:rFonts w:asciiTheme="minorHAnsi" w:eastAsiaTheme="minorEastAsia" w:hAnsiTheme="minorHAnsi" w:cstheme="minorBidi"/>
          <w:noProof/>
          <w:sz w:val="22"/>
          <w:szCs w:val="22"/>
          <w:lang w:val="de-DE"/>
        </w:rPr>
      </w:pPr>
      <w:hyperlink w:anchor="_Toc72023727" w:history="1">
        <w:r w:rsidR="007F08C7" w:rsidRPr="00EF7857">
          <w:rPr>
            <w:rStyle w:val="Hyperlink"/>
            <w:noProof/>
          </w:rPr>
          <w:t>8.2.2</w:t>
        </w:r>
        <w:r w:rsidR="007F08C7">
          <w:rPr>
            <w:rFonts w:asciiTheme="minorHAnsi" w:eastAsiaTheme="minorEastAsia" w:hAnsiTheme="minorHAnsi" w:cstheme="minorBidi"/>
            <w:noProof/>
            <w:sz w:val="22"/>
            <w:szCs w:val="22"/>
            <w:lang w:val="de-DE"/>
          </w:rPr>
          <w:tab/>
        </w:r>
        <w:r w:rsidR="007F08C7" w:rsidRPr="00EF7857">
          <w:rPr>
            <w:rStyle w:val="Hyperlink"/>
            <w:noProof/>
          </w:rPr>
          <w:t>Seam Weld Definition Overview</w:t>
        </w:r>
        <w:r w:rsidR="007F08C7">
          <w:rPr>
            <w:noProof/>
            <w:webHidden/>
          </w:rPr>
          <w:tab/>
        </w:r>
        <w:r w:rsidR="007F08C7">
          <w:rPr>
            <w:noProof/>
            <w:webHidden/>
          </w:rPr>
          <w:fldChar w:fldCharType="begin"/>
        </w:r>
        <w:r w:rsidR="007F08C7">
          <w:rPr>
            <w:noProof/>
            <w:webHidden/>
          </w:rPr>
          <w:instrText xml:space="preserve"> PAGEREF _Toc72023727 \h </w:instrText>
        </w:r>
        <w:r w:rsidR="007F08C7">
          <w:rPr>
            <w:noProof/>
            <w:webHidden/>
          </w:rPr>
        </w:r>
        <w:r w:rsidR="007F08C7">
          <w:rPr>
            <w:noProof/>
            <w:webHidden/>
          </w:rPr>
          <w:fldChar w:fldCharType="separate"/>
        </w:r>
        <w:r w:rsidR="007F08C7">
          <w:rPr>
            <w:noProof/>
            <w:webHidden/>
          </w:rPr>
          <w:t>116</w:t>
        </w:r>
        <w:r w:rsidR="007F08C7">
          <w:rPr>
            <w:noProof/>
            <w:webHidden/>
          </w:rPr>
          <w:fldChar w:fldCharType="end"/>
        </w:r>
      </w:hyperlink>
    </w:p>
    <w:p w14:paraId="5FF6342B" w14:textId="45D344B6" w:rsidR="007F08C7" w:rsidRDefault="00D31420">
      <w:pPr>
        <w:pStyle w:val="Verzeichnis3"/>
        <w:rPr>
          <w:rFonts w:asciiTheme="minorHAnsi" w:eastAsiaTheme="minorEastAsia" w:hAnsiTheme="minorHAnsi" w:cstheme="minorBidi"/>
          <w:noProof/>
          <w:sz w:val="22"/>
          <w:szCs w:val="22"/>
          <w:lang w:val="de-DE"/>
        </w:rPr>
      </w:pPr>
      <w:hyperlink w:anchor="_Toc72023728" w:history="1">
        <w:r w:rsidR="007F08C7" w:rsidRPr="00EF7857">
          <w:rPr>
            <w:rStyle w:val="Hyperlink"/>
            <w:noProof/>
          </w:rPr>
          <w:t>8.2.3</w:t>
        </w:r>
        <w:r w:rsidR="007F08C7">
          <w:rPr>
            <w:rFonts w:asciiTheme="minorHAnsi" w:eastAsiaTheme="minorEastAsia" w:hAnsiTheme="minorHAnsi" w:cstheme="minorBidi"/>
            <w:noProof/>
            <w:sz w:val="22"/>
            <w:szCs w:val="22"/>
            <w:lang w:val="de-DE"/>
          </w:rPr>
          <w:tab/>
        </w:r>
        <w:r w:rsidR="007F08C7" w:rsidRPr="00EF7857">
          <w:rPr>
            <w:rStyle w:val="Hyperlink"/>
            <w:noProof/>
          </w:rPr>
          <w:t>Specific XML Realization</w:t>
        </w:r>
        <w:r w:rsidR="007F08C7">
          <w:rPr>
            <w:noProof/>
            <w:webHidden/>
          </w:rPr>
          <w:tab/>
        </w:r>
        <w:r w:rsidR="007F08C7">
          <w:rPr>
            <w:noProof/>
            <w:webHidden/>
          </w:rPr>
          <w:fldChar w:fldCharType="begin"/>
        </w:r>
        <w:r w:rsidR="007F08C7">
          <w:rPr>
            <w:noProof/>
            <w:webHidden/>
          </w:rPr>
          <w:instrText xml:space="preserve"> PAGEREF _Toc72023728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033C3A67" w14:textId="401431A0" w:rsidR="007F08C7" w:rsidRDefault="00D31420">
      <w:pPr>
        <w:pStyle w:val="Verzeichnis3"/>
        <w:rPr>
          <w:rFonts w:asciiTheme="minorHAnsi" w:eastAsiaTheme="minorEastAsia" w:hAnsiTheme="minorHAnsi" w:cstheme="minorBidi"/>
          <w:noProof/>
          <w:sz w:val="22"/>
          <w:szCs w:val="22"/>
          <w:lang w:val="de-DE"/>
        </w:rPr>
      </w:pPr>
      <w:hyperlink w:anchor="_Toc72023729" w:history="1">
        <w:r w:rsidR="007F08C7" w:rsidRPr="00EF7857">
          <w:rPr>
            <w:rStyle w:val="Hyperlink"/>
            <w:noProof/>
          </w:rPr>
          <w:t>8.2.4</w:t>
        </w:r>
        <w:r w:rsidR="007F08C7">
          <w:rPr>
            <w:rFonts w:asciiTheme="minorHAnsi" w:eastAsiaTheme="minorEastAsia" w:hAnsiTheme="minorHAnsi" w:cstheme="minorBidi"/>
            <w:noProof/>
            <w:sz w:val="22"/>
            <w:szCs w:val="22"/>
            <w:lang w:val="de-DE"/>
          </w:rPr>
          <w:tab/>
        </w:r>
        <w:r w:rsidR="007F08C7" w:rsidRPr="00EF7857">
          <w:rPr>
            <w:rStyle w:val="Hyperlink"/>
            <w:noProof/>
          </w:rPr>
          <w:t>Generic Seam Weld Definition</w:t>
        </w:r>
        <w:r w:rsidR="007F08C7">
          <w:rPr>
            <w:noProof/>
            <w:webHidden/>
          </w:rPr>
          <w:tab/>
        </w:r>
        <w:r w:rsidR="007F08C7">
          <w:rPr>
            <w:noProof/>
            <w:webHidden/>
          </w:rPr>
          <w:fldChar w:fldCharType="begin"/>
        </w:r>
        <w:r w:rsidR="007F08C7">
          <w:rPr>
            <w:noProof/>
            <w:webHidden/>
          </w:rPr>
          <w:instrText xml:space="preserve"> PAGEREF _Toc72023729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389940A9" w14:textId="15E559AC"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0" w:history="1">
        <w:r w:rsidR="007F08C7" w:rsidRPr="00EF7857">
          <w:rPr>
            <w:rStyle w:val="Hyperlink"/>
            <w:noProof/>
          </w:rPr>
          <w:t>8.2.4.1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_Toc72023730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6A52528F" w14:textId="7CC868A8"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1" w:history="1">
        <w:r w:rsidR="007F08C7" w:rsidRPr="00EF7857">
          <w:rPr>
            <w:rStyle w:val="Hyperlink"/>
            <w:noProof/>
          </w:rPr>
          <w:t>8.2.4.2</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_Toc72023731 \h </w:instrText>
        </w:r>
        <w:r w:rsidR="007F08C7">
          <w:rPr>
            <w:noProof/>
            <w:webHidden/>
          </w:rPr>
        </w:r>
        <w:r w:rsidR="007F08C7">
          <w:rPr>
            <w:noProof/>
            <w:webHidden/>
          </w:rPr>
          <w:fldChar w:fldCharType="separate"/>
        </w:r>
        <w:r w:rsidR="007F08C7">
          <w:rPr>
            <w:noProof/>
            <w:webHidden/>
          </w:rPr>
          <w:t>120</w:t>
        </w:r>
        <w:r w:rsidR="007F08C7">
          <w:rPr>
            <w:noProof/>
            <w:webHidden/>
          </w:rPr>
          <w:fldChar w:fldCharType="end"/>
        </w:r>
      </w:hyperlink>
    </w:p>
    <w:p w14:paraId="73362D82" w14:textId="508F9A6C"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2" w:history="1">
        <w:r w:rsidR="007F08C7" w:rsidRPr="00EF7857">
          <w:rPr>
            <w:rStyle w:val="Hyperlink"/>
            <w:noProof/>
          </w:rPr>
          <w:t>8.2.4.3</w:t>
        </w:r>
        <w:r w:rsidR="007F08C7">
          <w:rPr>
            <w:rFonts w:asciiTheme="minorHAnsi" w:eastAsiaTheme="minorEastAsia" w:hAnsiTheme="minorHAnsi" w:cstheme="minorBidi"/>
            <w:noProof/>
            <w:sz w:val="22"/>
            <w:szCs w:val="22"/>
            <w:lang w:val="de-DE"/>
          </w:rPr>
          <w:tab/>
        </w:r>
        <w:r w:rsidR="007F08C7" w:rsidRPr="00EF7857">
          <w:rPr>
            <w:rStyle w:val="Hyperlink"/>
            <w:noProof/>
          </w:rPr>
          <w:t>Weld Position and Sheet Metal Parameters</w:t>
        </w:r>
        <w:r w:rsidR="007F08C7">
          <w:rPr>
            <w:noProof/>
            <w:webHidden/>
          </w:rPr>
          <w:tab/>
        </w:r>
        <w:r w:rsidR="007F08C7">
          <w:rPr>
            <w:noProof/>
            <w:webHidden/>
          </w:rPr>
          <w:fldChar w:fldCharType="begin"/>
        </w:r>
        <w:r w:rsidR="007F08C7">
          <w:rPr>
            <w:noProof/>
            <w:webHidden/>
          </w:rPr>
          <w:instrText xml:space="preserve"> PAGEREF _Toc72023732 \h </w:instrText>
        </w:r>
        <w:r w:rsidR="007F08C7">
          <w:rPr>
            <w:noProof/>
            <w:webHidden/>
          </w:rPr>
        </w:r>
        <w:r w:rsidR="007F08C7">
          <w:rPr>
            <w:noProof/>
            <w:webHidden/>
          </w:rPr>
          <w:fldChar w:fldCharType="separate"/>
        </w:r>
        <w:r w:rsidR="007F08C7">
          <w:rPr>
            <w:noProof/>
            <w:webHidden/>
          </w:rPr>
          <w:t>122</w:t>
        </w:r>
        <w:r w:rsidR="007F08C7">
          <w:rPr>
            <w:noProof/>
            <w:webHidden/>
          </w:rPr>
          <w:fldChar w:fldCharType="end"/>
        </w:r>
      </w:hyperlink>
    </w:p>
    <w:p w14:paraId="007CD435" w14:textId="3AAFFEF0" w:rsidR="007F08C7" w:rsidRDefault="00D3142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2023733" w:history="1">
        <w:r w:rsidR="007F08C7" w:rsidRPr="00EF7857">
          <w:rPr>
            <w:rStyle w:val="Hyperlink"/>
            <w:noProof/>
          </w:rPr>
          <w:t>8.2.4.3.1</w:t>
        </w:r>
        <w:r w:rsidR="007F08C7">
          <w:rPr>
            <w:rFonts w:asciiTheme="minorHAnsi" w:eastAsiaTheme="minorEastAsia" w:hAnsiTheme="minorHAnsi" w:cstheme="minorBidi"/>
            <w:noProof/>
            <w:sz w:val="22"/>
            <w:szCs w:val="22"/>
            <w:lang w:val="de-DE"/>
          </w:rPr>
          <w:tab/>
        </w:r>
        <w:r w:rsidR="007F08C7" w:rsidRPr="00EF7857">
          <w:rPr>
            <w:rStyle w:val="Hyperlink"/>
            <w:noProof/>
          </w:rPr>
          <w:t>Parameters Assigned to a Specific Sheet of the Flange</w:t>
        </w:r>
        <w:r w:rsidR="007F08C7">
          <w:rPr>
            <w:noProof/>
            <w:webHidden/>
          </w:rPr>
          <w:tab/>
        </w:r>
        <w:r w:rsidR="007F08C7">
          <w:rPr>
            <w:noProof/>
            <w:webHidden/>
          </w:rPr>
          <w:fldChar w:fldCharType="begin"/>
        </w:r>
        <w:r w:rsidR="007F08C7">
          <w:rPr>
            <w:noProof/>
            <w:webHidden/>
          </w:rPr>
          <w:instrText xml:space="preserve"> PAGEREF _Toc72023733 \h </w:instrText>
        </w:r>
        <w:r w:rsidR="007F08C7">
          <w:rPr>
            <w:noProof/>
            <w:webHidden/>
          </w:rPr>
        </w:r>
        <w:r w:rsidR="007F08C7">
          <w:rPr>
            <w:noProof/>
            <w:webHidden/>
          </w:rPr>
          <w:fldChar w:fldCharType="separate"/>
        </w:r>
        <w:r w:rsidR="007F08C7">
          <w:rPr>
            <w:noProof/>
            <w:webHidden/>
          </w:rPr>
          <w:t>122</w:t>
        </w:r>
        <w:r w:rsidR="007F08C7">
          <w:rPr>
            <w:noProof/>
            <w:webHidden/>
          </w:rPr>
          <w:fldChar w:fldCharType="end"/>
        </w:r>
      </w:hyperlink>
    </w:p>
    <w:p w14:paraId="4FE5B205" w14:textId="37842085" w:rsidR="007F08C7" w:rsidRDefault="00D3142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2023734" w:history="1">
        <w:r w:rsidR="007F08C7" w:rsidRPr="00EF7857">
          <w:rPr>
            <w:rStyle w:val="Hyperlink"/>
            <w:noProof/>
          </w:rPr>
          <w:t>8.2.4.3.2</w:t>
        </w:r>
        <w:r w:rsidR="007F08C7">
          <w:rPr>
            <w:rFonts w:asciiTheme="minorHAnsi" w:eastAsiaTheme="minorEastAsia" w:hAnsiTheme="minorHAnsi" w:cstheme="minorBidi"/>
            <w:noProof/>
            <w:sz w:val="22"/>
            <w:szCs w:val="22"/>
            <w:lang w:val="de-DE"/>
          </w:rPr>
          <w:tab/>
        </w:r>
        <w:r w:rsidR="007F08C7" w:rsidRPr="00EF7857">
          <w:rPr>
            <w:rStyle w:val="Hyperlink"/>
            <w:noProof/>
          </w:rPr>
          <w:t>Welding Position</w:t>
        </w:r>
        <w:r w:rsidR="007F08C7">
          <w:rPr>
            <w:noProof/>
            <w:webHidden/>
          </w:rPr>
          <w:tab/>
        </w:r>
        <w:r w:rsidR="007F08C7">
          <w:rPr>
            <w:noProof/>
            <w:webHidden/>
          </w:rPr>
          <w:fldChar w:fldCharType="begin"/>
        </w:r>
        <w:r w:rsidR="007F08C7">
          <w:rPr>
            <w:noProof/>
            <w:webHidden/>
          </w:rPr>
          <w:instrText xml:space="preserve"> PAGEREF _Toc72023734 \h </w:instrText>
        </w:r>
        <w:r w:rsidR="007F08C7">
          <w:rPr>
            <w:noProof/>
            <w:webHidden/>
          </w:rPr>
        </w:r>
        <w:r w:rsidR="007F08C7">
          <w:rPr>
            <w:noProof/>
            <w:webHidden/>
          </w:rPr>
          <w:fldChar w:fldCharType="separate"/>
        </w:r>
        <w:r w:rsidR="007F08C7">
          <w:rPr>
            <w:noProof/>
            <w:webHidden/>
          </w:rPr>
          <w:t>123</w:t>
        </w:r>
        <w:r w:rsidR="007F08C7">
          <w:rPr>
            <w:noProof/>
            <w:webHidden/>
          </w:rPr>
          <w:fldChar w:fldCharType="end"/>
        </w:r>
      </w:hyperlink>
    </w:p>
    <w:p w14:paraId="39EB4F92" w14:textId="6AEBC39E" w:rsidR="007F08C7" w:rsidRDefault="00D31420">
      <w:pPr>
        <w:pStyle w:val="Verzeichnis3"/>
        <w:rPr>
          <w:rFonts w:asciiTheme="minorHAnsi" w:eastAsiaTheme="minorEastAsia" w:hAnsiTheme="minorHAnsi" w:cstheme="minorBidi"/>
          <w:noProof/>
          <w:sz w:val="22"/>
          <w:szCs w:val="22"/>
          <w:lang w:val="de-DE"/>
        </w:rPr>
      </w:pPr>
      <w:hyperlink w:anchor="_Toc72023735" w:history="1">
        <w:r w:rsidR="007F08C7" w:rsidRPr="00EF7857">
          <w:rPr>
            <w:rStyle w:val="Hyperlink"/>
            <w:noProof/>
          </w:rPr>
          <w:t>8.2.5</w:t>
        </w:r>
        <w:r w:rsidR="007F08C7">
          <w:rPr>
            <w:rFonts w:asciiTheme="minorHAnsi" w:eastAsiaTheme="minorEastAsia" w:hAnsiTheme="minorHAnsi" w:cstheme="minorBidi"/>
            <w:noProof/>
            <w:sz w:val="22"/>
            <w:szCs w:val="22"/>
            <w:lang w:val="de-DE"/>
          </w:rPr>
          <w:tab/>
        </w:r>
        <w:r w:rsidR="007F08C7" w:rsidRPr="00EF7857">
          <w:rPr>
            <w:rStyle w:val="Hyperlink"/>
            <w:noProof/>
          </w:rPr>
          <w:t>Butt Joint</w:t>
        </w:r>
        <w:r w:rsidR="007F08C7">
          <w:rPr>
            <w:noProof/>
            <w:webHidden/>
          </w:rPr>
          <w:tab/>
        </w:r>
        <w:r w:rsidR="007F08C7">
          <w:rPr>
            <w:noProof/>
            <w:webHidden/>
          </w:rPr>
          <w:fldChar w:fldCharType="begin"/>
        </w:r>
        <w:r w:rsidR="007F08C7">
          <w:rPr>
            <w:noProof/>
            <w:webHidden/>
          </w:rPr>
          <w:instrText xml:space="preserve"> PAGEREF _Toc72023735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13586C9B" w14:textId="676E9C83"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6" w:history="1">
        <w:r w:rsidR="007F08C7" w:rsidRPr="00EF7857">
          <w:rPr>
            <w:rStyle w:val="Hyperlink"/>
            <w:noProof/>
          </w:rPr>
          <w:t>8.2.5.1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_Toc72023736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424B449C" w14:textId="1CF53429"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7" w:history="1">
        <w:r w:rsidR="007F08C7" w:rsidRPr="00EF7857">
          <w:rPr>
            <w:rStyle w:val="Hyperlink"/>
            <w:noProof/>
          </w:rPr>
          <w:t>8.2.5.2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_Toc72023737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5C93E764" w14:textId="05E3A740"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8" w:history="1">
        <w:r w:rsidR="007F08C7" w:rsidRPr="00EF7857">
          <w:rPr>
            <w:rStyle w:val="Hyperlink"/>
            <w:noProof/>
          </w:rPr>
          <w:t>8.2.5.3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_Toc72023738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3120D58D" w14:textId="5A4BE6EE"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9" w:history="1">
        <w:r w:rsidR="007F08C7" w:rsidRPr="00EF7857">
          <w:rPr>
            <w:rStyle w:val="Hyperlink"/>
            <w:noProof/>
          </w:rPr>
          <w:t>8.2.5.4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_Toc72023739 \h </w:instrText>
        </w:r>
        <w:r w:rsidR="007F08C7">
          <w:rPr>
            <w:noProof/>
            <w:webHidden/>
          </w:rPr>
        </w:r>
        <w:r w:rsidR="007F08C7">
          <w:rPr>
            <w:noProof/>
            <w:webHidden/>
          </w:rPr>
          <w:fldChar w:fldCharType="separate"/>
        </w:r>
        <w:r w:rsidR="007F08C7">
          <w:rPr>
            <w:noProof/>
            <w:webHidden/>
          </w:rPr>
          <w:t>129</w:t>
        </w:r>
        <w:r w:rsidR="007F08C7">
          <w:rPr>
            <w:noProof/>
            <w:webHidden/>
          </w:rPr>
          <w:fldChar w:fldCharType="end"/>
        </w:r>
      </w:hyperlink>
    </w:p>
    <w:p w14:paraId="53AD3D1E" w14:textId="787C16E7"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0" w:history="1">
        <w:r w:rsidR="007F08C7" w:rsidRPr="00EF7857">
          <w:rPr>
            <w:rStyle w:val="Hyperlink"/>
            <w:noProof/>
          </w:rPr>
          <w:t>8.2.5.5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_Toc72023740 \h </w:instrText>
        </w:r>
        <w:r w:rsidR="007F08C7">
          <w:rPr>
            <w:noProof/>
            <w:webHidden/>
          </w:rPr>
        </w:r>
        <w:r w:rsidR="007F08C7">
          <w:rPr>
            <w:noProof/>
            <w:webHidden/>
          </w:rPr>
          <w:fldChar w:fldCharType="separate"/>
        </w:r>
        <w:r w:rsidR="007F08C7">
          <w:rPr>
            <w:noProof/>
            <w:webHidden/>
          </w:rPr>
          <w:t>130</w:t>
        </w:r>
        <w:r w:rsidR="007F08C7">
          <w:rPr>
            <w:noProof/>
            <w:webHidden/>
          </w:rPr>
          <w:fldChar w:fldCharType="end"/>
        </w:r>
      </w:hyperlink>
    </w:p>
    <w:p w14:paraId="380E78E6" w14:textId="46B50B17" w:rsidR="007F08C7" w:rsidRDefault="00D31420">
      <w:pPr>
        <w:pStyle w:val="Verzeichnis3"/>
        <w:rPr>
          <w:rFonts w:asciiTheme="minorHAnsi" w:eastAsiaTheme="minorEastAsia" w:hAnsiTheme="minorHAnsi" w:cstheme="minorBidi"/>
          <w:noProof/>
          <w:sz w:val="22"/>
          <w:szCs w:val="22"/>
          <w:lang w:val="de-DE"/>
        </w:rPr>
      </w:pPr>
      <w:hyperlink w:anchor="_Toc72023741" w:history="1">
        <w:r w:rsidR="007F08C7" w:rsidRPr="00EF7857">
          <w:rPr>
            <w:rStyle w:val="Hyperlink"/>
            <w:noProof/>
          </w:rPr>
          <w:t>8.2.6</w:t>
        </w:r>
        <w:r w:rsidR="007F08C7">
          <w:rPr>
            <w:rFonts w:asciiTheme="minorHAnsi" w:eastAsiaTheme="minorEastAsia" w:hAnsiTheme="minorHAnsi" w:cstheme="minorBidi"/>
            <w:noProof/>
            <w:sz w:val="22"/>
            <w:szCs w:val="22"/>
            <w:lang w:val="de-DE"/>
          </w:rPr>
          <w:tab/>
        </w:r>
        <w:r w:rsidR="007F08C7" w:rsidRPr="00EF7857">
          <w:rPr>
            <w:rStyle w:val="Hyperlink"/>
            <w:noProof/>
          </w:rPr>
          <w:t>Corner Weld</w:t>
        </w:r>
        <w:r w:rsidR="007F08C7">
          <w:rPr>
            <w:noProof/>
            <w:webHidden/>
          </w:rPr>
          <w:tab/>
        </w:r>
        <w:r w:rsidR="007F08C7">
          <w:rPr>
            <w:noProof/>
            <w:webHidden/>
          </w:rPr>
          <w:fldChar w:fldCharType="begin"/>
        </w:r>
        <w:r w:rsidR="007F08C7">
          <w:rPr>
            <w:noProof/>
            <w:webHidden/>
          </w:rPr>
          <w:instrText xml:space="preserve"> PAGEREF _Toc72023741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1E40D098" w14:textId="4B164B4D"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2" w:history="1">
        <w:r w:rsidR="007F08C7" w:rsidRPr="00EF7857">
          <w:rPr>
            <w:rStyle w:val="Hyperlink"/>
            <w:noProof/>
          </w:rPr>
          <w:t>8.2.6.1</w:t>
        </w:r>
        <w:r w:rsidR="007F08C7">
          <w:rPr>
            <w:rFonts w:asciiTheme="minorHAnsi" w:eastAsiaTheme="minorEastAsia" w:hAnsiTheme="minorHAnsi" w:cstheme="minorBidi"/>
            <w:noProof/>
            <w:sz w:val="22"/>
            <w:szCs w:val="22"/>
            <w:lang w:val="de-DE"/>
          </w:rPr>
          <w:tab/>
        </w:r>
        <w:r w:rsidR="007F08C7" w:rsidRPr="00EF7857">
          <w:rPr>
            <w:rStyle w:val="Hyperlink"/>
            <w:noProof/>
          </w:rPr>
          <w:t>Simple Corner Weld</w:t>
        </w:r>
        <w:r w:rsidR="007F08C7">
          <w:rPr>
            <w:noProof/>
            <w:webHidden/>
          </w:rPr>
          <w:tab/>
        </w:r>
        <w:r w:rsidR="007F08C7">
          <w:rPr>
            <w:noProof/>
            <w:webHidden/>
          </w:rPr>
          <w:fldChar w:fldCharType="begin"/>
        </w:r>
        <w:r w:rsidR="007F08C7">
          <w:rPr>
            <w:noProof/>
            <w:webHidden/>
          </w:rPr>
          <w:instrText xml:space="preserve"> PAGEREF _Toc72023742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378F242C" w14:textId="2028D25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3" w:history="1">
        <w:r w:rsidR="007F08C7" w:rsidRPr="00EF7857">
          <w:rPr>
            <w:rStyle w:val="Hyperlink"/>
            <w:noProof/>
          </w:rPr>
          <w:t>8.2.6.2</w:t>
        </w:r>
        <w:r w:rsidR="007F08C7">
          <w:rPr>
            <w:rFonts w:asciiTheme="minorHAnsi" w:eastAsiaTheme="minorEastAsia" w:hAnsiTheme="minorHAnsi" w:cstheme="minorBidi"/>
            <w:noProof/>
            <w:sz w:val="22"/>
            <w:szCs w:val="22"/>
            <w:lang w:val="de-DE"/>
          </w:rPr>
          <w:tab/>
        </w:r>
        <w:r w:rsidR="007F08C7" w:rsidRPr="00EF7857">
          <w:rPr>
            <w:rStyle w:val="Hyperlink"/>
            <w:noProof/>
          </w:rPr>
          <w:t>Double Corner Weld</w:t>
        </w:r>
        <w:r w:rsidR="007F08C7">
          <w:rPr>
            <w:noProof/>
            <w:webHidden/>
          </w:rPr>
          <w:tab/>
        </w:r>
        <w:r w:rsidR="007F08C7">
          <w:rPr>
            <w:noProof/>
            <w:webHidden/>
          </w:rPr>
          <w:fldChar w:fldCharType="begin"/>
        </w:r>
        <w:r w:rsidR="007F08C7">
          <w:rPr>
            <w:noProof/>
            <w:webHidden/>
          </w:rPr>
          <w:instrText xml:space="preserve"> PAGEREF _Toc72023743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096B745E" w14:textId="7C5A107B"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4" w:history="1">
        <w:r w:rsidR="007F08C7" w:rsidRPr="00EF7857">
          <w:rPr>
            <w:rStyle w:val="Hyperlink"/>
            <w:noProof/>
          </w:rPr>
          <w:t>8.2.6.3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_Toc72023744 \h </w:instrText>
        </w:r>
        <w:r w:rsidR="007F08C7">
          <w:rPr>
            <w:noProof/>
            <w:webHidden/>
          </w:rPr>
        </w:r>
        <w:r w:rsidR="007F08C7">
          <w:rPr>
            <w:noProof/>
            <w:webHidden/>
          </w:rPr>
          <w:fldChar w:fldCharType="separate"/>
        </w:r>
        <w:r w:rsidR="007F08C7">
          <w:rPr>
            <w:noProof/>
            <w:webHidden/>
          </w:rPr>
          <w:t>133</w:t>
        </w:r>
        <w:r w:rsidR="007F08C7">
          <w:rPr>
            <w:noProof/>
            <w:webHidden/>
          </w:rPr>
          <w:fldChar w:fldCharType="end"/>
        </w:r>
      </w:hyperlink>
    </w:p>
    <w:p w14:paraId="7A5BFF74" w14:textId="25ABFF03"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5" w:history="1">
        <w:r w:rsidR="007F08C7" w:rsidRPr="00EF7857">
          <w:rPr>
            <w:rStyle w:val="Hyperlink"/>
            <w:noProof/>
          </w:rPr>
          <w:t>8.2.6.4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_Toc72023745 \h </w:instrText>
        </w:r>
        <w:r w:rsidR="007F08C7">
          <w:rPr>
            <w:noProof/>
            <w:webHidden/>
          </w:rPr>
        </w:r>
        <w:r w:rsidR="007F08C7">
          <w:rPr>
            <w:noProof/>
            <w:webHidden/>
          </w:rPr>
          <w:fldChar w:fldCharType="separate"/>
        </w:r>
        <w:r w:rsidR="007F08C7">
          <w:rPr>
            <w:noProof/>
            <w:webHidden/>
          </w:rPr>
          <w:t>133</w:t>
        </w:r>
        <w:r w:rsidR="007F08C7">
          <w:rPr>
            <w:noProof/>
            <w:webHidden/>
          </w:rPr>
          <w:fldChar w:fldCharType="end"/>
        </w:r>
      </w:hyperlink>
    </w:p>
    <w:p w14:paraId="36640605" w14:textId="641FA47B"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6" w:history="1">
        <w:r w:rsidR="007F08C7" w:rsidRPr="00EF7857">
          <w:rPr>
            <w:rStyle w:val="Hyperlink"/>
            <w:noProof/>
          </w:rPr>
          <w:t>8.2.6.5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_Toc72023746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3647B17A" w14:textId="31ECE5DB" w:rsidR="007F08C7" w:rsidRDefault="00D31420">
      <w:pPr>
        <w:pStyle w:val="Verzeichnis3"/>
        <w:rPr>
          <w:rFonts w:asciiTheme="minorHAnsi" w:eastAsiaTheme="minorEastAsia" w:hAnsiTheme="minorHAnsi" w:cstheme="minorBidi"/>
          <w:noProof/>
          <w:sz w:val="22"/>
          <w:szCs w:val="22"/>
          <w:lang w:val="de-DE"/>
        </w:rPr>
      </w:pPr>
      <w:hyperlink w:anchor="_Toc72023747" w:history="1">
        <w:r w:rsidR="007F08C7" w:rsidRPr="00EF7857">
          <w:rPr>
            <w:rStyle w:val="Hyperlink"/>
            <w:noProof/>
          </w:rPr>
          <w:t>8.2.7</w:t>
        </w:r>
        <w:r w:rsidR="007F08C7">
          <w:rPr>
            <w:rFonts w:asciiTheme="minorHAnsi" w:eastAsiaTheme="minorEastAsia" w:hAnsiTheme="minorHAnsi" w:cstheme="minorBidi"/>
            <w:noProof/>
            <w:sz w:val="22"/>
            <w:szCs w:val="22"/>
            <w:lang w:val="de-DE"/>
          </w:rPr>
          <w:tab/>
        </w:r>
        <w:r w:rsidR="007F08C7" w:rsidRPr="00EF7857">
          <w:rPr>
            <w:rStyle w:val="Hyperlink"/>
            <w:noProof/>
          </w:rPr>
          <w:t>Edge Weld</w:t>
        </w:r>
        <w:r w:rsidR="007F08C7">
          <w:rPr>
            <w:noProof/>
            <w:webHidden/>
          </w:rPr>
          <w:tab/>
        </w:r>
        <w:r w:rsidR="007F08C7">
          <w:rPr>
            <w:noProof/>
            <w:webHidden/>
          </w:rPr>
          <w:fldChar w:fldCharType="begin"/>
        </w:r>
        <w:r w:rsidR="007F08C7">
          <w:rPr>
            <w:noProof/>
            <w:webHidden/>
          </w:rPr>
          <w:instrText xml:space="preserve"> PAGEREF _Toc72023747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77706FFB" w14:textId="6161F9F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8" w:history="1">
        <w:r w:rsidR="007F08C7" w:rsidRPr="00EF7857">
          <w:rPr>
            <w:rStyle w:val="Hyperlink"/>
            <w:noProof/>
          </w:rPr>
          <w:t>8.2.7.1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_Toc72023748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2F84E825" w14:textId="25C1B84A"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9" w:history="1">
        <w:r w:rsidR="007F08C7" w:rsidRPr="00EF7857">
          <w:rPr>
            <w:rStyle w:val="Hyperlink"/>
            <w:noProof/>
          </w:rPr>
          <w:t>8.2.7.2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_Toc72023749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18CAA5F1" w14:textId="64CFA05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0" w:history="1">
        <w:r w:rsidR="007F08C7" w:rsidRPr="00EF7857">
          <w:rPr>
            <w:rStyle w:val="Hyperlink"/>
            <w:noProof/>
          </w:rPr>
          <w:t>8.2.7.3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_Toc72023750 \h </w:instrText>
        </w:r>
        <w:r w:rsidR="007F08C7">
          <w:rPr>
            <w:noProof/>
            <w:webHidden/>
          </w:rPr>
        </w:r>
        <w:r w:rsidR="007F08C7">
          <w:rPr>
            <w:noProof/>
            <w:webHidden/>
          </w:rPr>
          <w:fldChar w:fldCharType="separate"/>
        </w:r>
        <w:r w:rsidR="007F08C7">
          <w:rPr>
            <w:noProof/>
            <w:webHidden/>
          </w:rPr>
          <w:t>136</w:t>
        </w:r>
        <w:r w:rsidR="007F08C7">
          <w:rPr>
            <w:noProof/>
            <w:webHidden/>
          </w:rPr>
          <w:fldChar w:fldCharType="end"/>
        </w:r>
      </w:hyperlink>
    </w:p>
    <w:p w14:paraId="314CC181" w14:textId="4E1E4AD2"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1" w:history="1">
        <w:r w:rsidR="007F08C7" w:rsidRPr="00EF7857">
          <w:rPr>
            <w:rStyle w:val="Hyperlink"/>
            <w:noProof/>
          </w:rPr>
          <w:t>8.2.7.4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_Toc72023751 \h </w:instrText>
        </w:r>
        <w:r w:rsidR="007F08C7">
          <w:rPr>
            <w:noProof/>
            <w:webHidden/>
          </w:rPr>
        </w:r>
        <w:r w:rsidR="007F08C7">
          <w:rPr>
            <w:noProof/>
            <w:webHidden/>
          </w:rPr>
          <w:fldChar w:fldCharType="separate"/>
        </w:r>
        <w:r w:rsidR="007F08C7">
          <w:rPr>
            <w:noProof/>
            <w:webHidden/>
          </w:rPr>
          <w:t>136</w:t>
        </w:r>
        <w:r w:rsidR="007F08C7">
          <w:rPr>
            <w:noProof/>
            <w:webHidden/>
          </w:rPr>
          <w:fldChar w:fldCharType="end"/>
        </w:r>
      </w:hyperlink>
    </w:p>
    <w:p w14:paraId="68A8391E" w14:textId="7458D0E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2" w:history="1">
        <w:r w:rsidR="007F08C7" w:rsidRPr="00EF7857">
          <w:rPr>
            <w:rStyle w:val="Hyperlink"/>
            <w:noProof/>
          </w:rPr>
          <w:t>8.2.7.5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_Toc72023752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18A42A23" w14:textId="6F27BB42" w:rsidR="007F08C7" w:rsidRDefault="00D31420">
      <w:pPr>
        <w:pStyle w:val="Verzeichnis3"/>
        <w:rPr>
          <w:rFonts w:asciiTheme="minorHAnsi" w:eastAsiaTheme="minorEastAsia" w:hAnsiTheme="minorHAnsi" w:cstheme="minorBidi"/>
          <w:noProof/>
          <w:sz w:val="22"/>
          <w:szCs w:val="22"/>
          <w:lang w:val="de-DE"/>
        </w:rPr>
      </w:pPr>
      <w:hyperlink w:anchor="_Toc72023753" w:history="1">
        <w:r w:rsidR="007F08C7" w:rsidRPr="00EF7857">
          <w:rPr>
            <w:rStyle w:val="Hyperlink"/>
            <w:noProof/>
          </w:rPr>
          <w:t>8.2.8</w:t>
        </w:r>
        <w:r w:rsidR="007F08C7">
          <w:rPr>
            <w:rFonts w:asciiTheme="minorHAnsi" w:eastAsiaTheme="minorEastAsia" w:hAnsiTheme="minorHAnsi" w:cstheme="minorBidi"/>
            <w:noProof/>
            <w:sz w:val="22"/>
            <w:szCs w:val="22"/>
            <w:lang w:val="de-DE"/>
          </w:rPr>
          <w:tab/>
        </w:r>
        <w:r w:rsidR="007F08C7" w:rsidRPr="00EF7857">
          <w:rPr>
            <w:rStyle w:val="Hyperlink"/>
            <w:noProof/>
          </w:rPr>
          <w:t>I-Weld</w:t>
        </w:r>
        <w:r w:rsidR="007F08C7">
          <w:rPr>
            <w:noProof/>
            <w:webHidden/>
          </w:rPr>
          <w:tab/>
        </w:r>
        <w:r w:rsidR="007F08C7">
          <w:rPr>
            <w:noProof/>
            <w:webHidden/>
          </w:rPr>
          <w:fldChar w:fldCharType="begin"/>
        </w:r>
        <w:r w:rsidR="007F08C7">
          <w:rPr>
            <w:noProof/>
            <w:webHidden/>
          </w:rPr>
          <w:instrText xml:space="preserve"> PAGEREF _Toc72023753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6CF14C51" w14:textId="651F36A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4" w:history="1">
        <w:r w:rsidR="007F08C7" w:rsidRPr="00EF7857">
          <w:rPr>
            <w:rStyle w:val="Hyperlink"/>
            <w:noProof/>
          </w:rPr>
          <w:t>8.2.8.1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_Toc72023754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0009A3D5" w14:textId="5EDA2AA9"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5" w:history="1">
        <w:r w:rsidR="007F08C7" w:rsidRPr="00EF7857">
          <w:rPr>
            <w:rStyle w:val="Hyperlink"/>
            <w:noProof/>
          </w:rPr>
          <w:t>8.2.8.2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_Toc72023755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0CDEE525" w14:textId="7DF810EC"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6" w:history="1">
        <w:r w:rsidR="007F08C7" w:rsidRPr="00EF7857">
          <w:rPr>
            <w:rStyle w:val="Hyperlink"/>
            <w:noProof/>
          </w:rPr>
          <w:t>8.2.8.3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_Toc72023756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5E0969D9" w14:textId="14292CBC"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7" w:history="1">
        <w:r w:rsidR="007F08C7" w:rsidRPr="00EF7857">
          <w:rPr>
            <w:rStyle w:val="Hyperlink"/>
            <w:noProof/>
          </w:rPr>
          <w:t>8.2.8.4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_Toc72023757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2A2E942D" w14:textId="72DD4E6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8" w:history="1">
        <w:r w:rsidR="007F08C7" w:rsidRPr="00EF7857">
          <w:rPr>
            <w:rStyle w:val="Hyperlink"/>
            <w:noProof/>
          </w:rPr>
          <w:t>8.2.8.5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_Toc72023758 \h </w:instrText>
        </w:r>
        <w:r w:rsidR="007F08C7">
          <w:rPr>
            <w:noProof/>
            <w:webHidden/>
          </w:rPr>
        </w:r>
        <w:r w:rsidR="007F08C7">
          <w:rPr>
            <w:noProof/>
            <w:webHidden/>
          </w:rPr>
          <w:fldChar w:fldCharType="separate"/>
        </w:r>
        <w:r w:rsidR="007F08C7">
          <w:rPr>
            <w:noProof/>
            <w:webHidden/>
          </w:rPr>
          <w:t>139</w:t>
        </w:r>
        <w:r w:rsidR="007F08C7">
          <w:rPr>
            <w:noProof/>
            <w:webHidden/>
          </w:rPr>
          <w:fldChar w:fldCharType="end"/>
        </w:r>
      </w:hyperlink>
    </w:p>
    <w:p w14:paraId="57F74AA7" w14:textId="7BD88A5A" w:rsidR="007F08C7" w:rsidRDefault="00D31420">
      <w:pPr>
        <w:pStyle w:val="Verzeichnis3"/>
        <w:rPr>
          <w:rFonts w:asciiTheme="minorHAnsi" w:eastAsiaTheme="minorEastAsia" w:hAnsiTheme="minorHAnsi" w:cstheme="minorBidi"/>
          <w:noProof/>
          <w:sz w:val="22"/>
          <w:szCs w:val="22"/>
          <w:lang w:val="de-DE"/>
        </w:rPr>
      </w:pPr>
      <w:hyperlink w:anchor="_Toc72023759" w:history="1">
        <w:r w:rsidR="007F08C7" w:rsidRPr="00EF7857">
          <w:rPr>
            <w:rStyle w:val="Hyperlink"/>
            <w:noProof/>
          </w:rPr>
          <w:t>8.2.9</w:t>
        </w:r>
        <w:r w:rsidR="007F08C7">
          <w:rPr>
            <w:rFonts w:asciiTheme="minorHAnsi" w:eastAsiaTheme="minorEastAsia" w:hAnsiTheme="minorHAnsi" w:cstheme="minorBidi"/>
            <w:noProof/>
            <w:sz w:val="22"/>
            <w:szCs w:val="22"/>
            <w:lang w:val="de-DE"/>
          </w:rPr>
          <w:tab/>
        </w:r>
        <w:r w:rsidR="007F08C7" w:rsidRPr="00EF7857">
          <w:rPr>
            <w:rStyle w:val="Hyperlink"/>
            <w:noProof/>
          </w:rPr>
          <w:t>Overlap Weld</w:t>
        </w:r>
        <w:r w:rsidR="007F08C7">
          <w:rPr>
            <w:noProof/>
            <w:webHidden/>
          </w:rPr>
          <w:tab/>
        </w:r>
        <w:r w:rsidR="007F08C7">
          <w:rPr>
            <w:noProof/>
            <w:webHidden/>
          </w:rPr>
          <w:fldChar w:fldCharType="begin"/>
        </w:r>
        <w:r w:rsidR="007F08C7">
          <w:rPr>
            <w:noProof/>
            <w:webHidden/>
          </w:rPr>
          <w:instrText xml:space="preserve"> PAGEREF _Toc72023759 \h </w:instrText>
        </w:r>
        <w:r w:rsidR="007F08C7">
          <w:rPr>
            <w:noProof/>
            <w:webHidden/>
          </w:rPr>
        </w:r>
        <w:r w:rsidR="007F08C7">
          <w:rPr>
            <w:noProof/>
            <w:webHidden/>
          </w:rPr>
          <w:fldChar w:fldCharType="separate"/>
        </w:r>
        <w:r w:rsidR="007F08C7">
          <w:rPr>
            <w:noProof/>
            <w:webHidden/>
          </w:rPr>
          <w:t>139</w:t>
        </w:r>
        <w:r w:rsidR="007F08C7">
          <w:rPr>
            <w:noProof/>
            <w:webHidden/>
          </w:rPr>
          <w:fldChar w:fldCharType="end"/>
        </w:r>
      </w:hyperlink>
    </w:p>
    <w:p w14:paraId="44F7CD5F" w14:textId="59318E4C"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0" w:history="1">
        <w:r w:rsidR="007F08C7" w:rsidRPr="00EF7857">
          <w:rPr>
            <w:rStyle w:val="Hyperlink"/>
            <w:noProof/>
          </w:rPr>
          <w:t>8.2.9.1</w:t>
        </w:r>
        <w:r w:rsidR="007F08C7">
          <w:rPr>
            <w:rFonts w:asciiTheme="minorHAnsi" w:eastAsiaTheme="minorEastAsia" w:hAnsiTheme="minorHAnsi" w:cstheme="minorBidi"/>
            <w:noProof/>
            <w:sz w:val="22"/>
            <w:szCs w:val="22"/>
            <w:lang w:val="de-DE"/>
          </w:rPr>
          <w:tab/>
        </w:r>
        <w:r w:rsidR="007F08C7" w:rsidRPr="00EF7857">
          <w:rPr>
            <w:rStyle w:val="Hyperlink"/>
            <w:noProof/>
          </w:rPr>
          <w:t>Simple Overlap Weld</w:t>
        </w:r>
        <w:r w:rsidR="007F08C7">
          <w:rPr>
            <w:noProof/>
            <w:webHidden/>
          </w:rPr>
          <w:tab/>
        </w:r>
        <w:r w:rsidR="007F08C7">
          <w:rPr>
            <w:noProof/>
            <w:webHidden/>
          </w:rPr>
          <w:fldChar w:fldCharType="begin"/>
        </w:r>
        <w:r w:rsidR="007F08C7">
          <w:rPr>
            <w:noProof/>
            <w:webHidden/>
          </w:rPr>
          <w:instrText xml:space="preserve"> PAGEREF _Toc72023760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718E9425" w14:textId="7DCCB334"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1" w:history="1">
        <w:r w:rsidR="007F08C7" w:rsidRPr="00EF7857">
          <w:rPr>
            <w:rStyle w:val="Hyperlink"/>
            <w:noProof/>
          </w:rPr>
          <w:t>8.2.9.2</w:t>
        </w:r>
        <w:r w:rsidR="007F08C7">
          <w:rPr>
            <w:rFonts w:asciiTheme="minorHAnsi" w:eastAsiaTheme="minorEastAsia" w:hAnsiTheme="minorHAnsi" w:cstheme="minorBidi"/>
            <w:noProof/>
            <w:sz w:val="22"/>
            <w:szCs w:val="22"/>
            <w:lang w:val="de-DE"/>
          </w:rPr>
          <w:tab/>
        </w:r>
        <w:r w:rsidR="007F08C7" w:rsidRPr="00EF7857">
          <w:rPr>
            <w:rStyle w:val="Hyperlink"/>
            <w:noProof/>
          </w:rPr>
          <w:t>Single Sided Double Overlap Weld</w:t>
        </w:r>
        <w:r w:rsidR="007F08C7">
          <w:rPr>
            <w:noProof/>
            <w:webHidden/>
          </w:rPr>
          <w:tab/>
        </w:r>
        <w:r w:rsidR="007F08C7">
          <w:rPr>
            <w:noProof/>
            <w:webHidden/>
          </w:rPr>
          <w:fldChar w:fldCharType="begin"/>
        </w:r>
        <w:r w:rsidR="007F08C7">
          <w:rPr>
            <w:noProof/>
            <w:webHidden/>
          </w:rPr>
          <w:instrText xml:space="preserve"> PAGEREF _Toc72023761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05D63918" w14:textId="06B4FDE8"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2" w:history="1">
        <w:r w:rsidR="007F08C7" w:rsidRPr="00EF7857">
          <w:rPr>
            <w:rStyle w:val="Hyperlink"/>
            <w:noProof/>
          </w:rPr>
          <w:t>8.2.9.3</w:t>
        </w:r>
        <w:r w:rsidR="007F08C7">
          <w:rPr>
            <w:rFonts w:asciiTheme="minorHAnsi" w:eastAsiaTheme="minorEastAsia" w:hAnsiTheme="minorHAnsi" w:cstheme="minorBidi"/>
            <w:noProof/>
            <w:sz w:val="22"/>
            <w:szCs w:val="22"/>
            <w:lang w:val="de-DE"/>
          </w:rPr>
          <w:tab/>
        </w:r>
        <w:r w:rsidR="007F08C7" w:rsidRPr="00EF7857">
          <w:rPr>
            <w:rStyle w:val="Hyperlink"/>
            <w:noProof/>
          </w:rPr>
          <w:t>Double Sided Double Overlap Weld</w:t>
        </w:r>
        <w:r w:rsidR="007F08C7">
          <w:rPr>
            <w:noProof/>
            <w:webHidden/>
          </w:rPr>
          <w:tab/>
        </w:r>
        <w:r w:rsidR="007F08C7">
          <w:rPr>
            <w:noProof/>
            <w:webHidden/>
          </w:rPr>
          <w:fldChar w:fldCharType="begin"/>
        </w:r>
        <w:r w:rsidR="007F08C7">
          <w:rPr>
            <w:noProof/>
            <w:webHidden/>
          </w:rPr>
          <w:instrText xml:space="preserve"> PAGEREF _Toc72023762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065905B2" w14:textId="753E3330"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3" w:history="1">
        <w:r w:rsidR="007F08C7" w:rsidRPr="00EF7857">
          <w:rPr>
            <w:rStyle w:val="Hyperlink"/>
            <w:noProof/>
          </w:rPr>
          <w:t>8.2.9.4</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_Toc72023763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203C2514" w14:textId="1C0ACF7F"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4" w:history="1">
        <w:r w:rsidR="007F08C7" w:rsidRPr="00EF7857">
          <w:rPr>
            <w:rStyle w:val="Hyperlink"/>
            <w:noProof/>
          </w:rPr>
          <w:t>8.2.9.5</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_Toc72023764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3E673892" w14:textId="6666C18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5" w:history="1">
        <w:r w:rsidR="007F08C7" w:rsidRPr="00EF7857">
          <w:rPr>
            <w:rStyle w:val="Hyperlink"/>
            <w:noProof/>
          </w:rPr>
          <w:t>8.2.9.6</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_Toc72023765 \h </w:instrText>
        </w:r>
        <w:r w:rsidR="007F08C7">
          <w:rPr>
            <w:noProof/>
            <w:webHidden/>
          </w:rPr>
        </w:r>
        <w:r w:rsidR="007F08C7">
          <w:rPr>
            <w:noProof/>
            <w:webHidden/>
          </w:rPr>
          <w:fldChar w:fldCharType="separate"/>
        </w:r>
        <w:r w:rsidR="007F08C7">
          <w:rPr>
            <w:noProof/>
            <w:webHidden/>
          </w:rPr>
          <w:t>144</w:t>
        </w:r>
        <w:r w:rsidR="007F08C7">
          <w:rPr>
            <w:noProof/>
            <w:webHidden/>
          </w:rPr>
          <w:fldChar w:fldCharType="end"/>
        </w:r>
      </w:hyperlink>
    </w:p>
    <w:p w14:paraId="18F21DBF" w14:textId="71632F53" w:rsidR="007F08C7" w:rsidRDefault="00D31420">
      <w:pPr>
        <w:pStyle w:val="Verzeichnis3"/>
        <w:rPr>
          <w:rFonts w:asciiTheme="minorHAnsi" w:eastAsiaTheme="minorEastAsia" w:hAnsiTheme="minorHAnsi" w:cstheme="minorBidi"/>
          <w:noProof/>
          <w:sz w:val="22"/>
          <w:szCs w:val="22"/>
          <w:lang w:val="de-DE"/>
        </w:rPr>
      </w:pPr>
      <w:hyperlink w:anchor="_Toc72023766" w:history="1">
        <w:r w:rsidR="007F08C7" w:rsidRPr="00EF7857">
          <w:rPr>
            <w:rStyle w:val="Hyperlink"/>
            <w:noProof/>
          </w:rPr>
          <w:t>8.2.10</w:t>
        </w:r>
        <w:r w:rsidR="007F08C7">
          <w:rPr>
            <w:rFonts w:asciiTheme="minorHAnsi" w:eastAsiaTheme="minorEastAsia" w:hAnsiTheme="minorHAnsi" w:cstheme="minorBidi"/>
            <w:noProof/>
            <w:sz w:val="22"/>
            <w:szCs w:val="22"/>
            <w:lang w:val="de-DE"/>
          </w:rPr>
          <w:tab/>
        </w:r>
        <w:r w:rsidR="007F08C7" w:rsidRPr="00EF7857">
          <w:rPr>
            <w:rStyle w:val="Hyperlink"/>
            <w:noProof/>
          </w:rPr>
          <w:t>Y-Joint</w:t>
        </w:r>
        <w:r w:rsidR="007F08C7">
          <w:rPr>
            <w:noProof/>
            <w:webHidden/>
          </w:rPr>
          <w:tab/>
        </w:r>
        <w:r w:rsidR="007F08C7">
          <w:rPr>
            <w:noProof/>
            <w:webHidden/>
          </w:rPr>
          <w:fldChar w:fldCharType="begin"/>
        </w:r>
        <w:r w:rsidR="007F08C7">
          <w:rPr>
            <w:noProof/>
            <w:webHidden/>
          </w:rPr>
          <w:instrText xml:space="preserve"> PAGEREF _Toc72023766 \h </w:instrText>
        </w:r>
        <w:r w:rsidR="007F08C7">
          <w:rPr>
            <w:noProof/>
            <w:webHidden/>
          </w:rPr>
        </w:r>
        <w:r w:rsidR="007F08C7">
          <w:rPr>
            <w:noProof/>
            <w:webHidden/>
          </w:rPr>
          <w:fldChar w:fldCharType="separate"/>
        </w:r>
        <w:r w:rsidR="007F08C7">
          <w:rPr>
            <w:noProof/>
            <w:webHidden/>
          </w:rPr>
          <w:t>144</w:t>
        </w:r>
        <w:r w:rsidR="007F08C7">
          <w:rPr>
            <w:noProof/>
            <w:webHidden/>
          </w:rPr>
          <w:fldChar w:fldCharType="end"/>
        </w:r>
      </w:hyperlink>
    </w:p>
    <w:p w14:paraId="1B6BE0A9" w14:textId="2073DEA6"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7" w:history="1">
        <w:r w:rsidR="007F08C7" w:rsidRPr="00EF7857">
          <w:rPr>
            <w:rStyle w:val="Hyperlink"/>
            <w:noProof/>
          </w:rPr>
          <w:t>8.2.10.1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_Toc72023767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149676AF" w14:textId="5121EC7B"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8" w:history="1">
        <w:r w:rsidR="007F08C7" w:rsidRPr="00EF7857">
          <w:rPr>
            <w:rStyle w:val="Hyperlink"/>
            <w:noProof/>
          </w:rPr>
          <w:t>8.2.10.2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_Toc72023768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6B53CF65" w14:textId="573A912D"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9" w:history="1">
        <w:r w:rsidR="007F08C7" w:rsidRPr="00EF7857">
          <w:rPr>
            <w:rStyle w:val="Hyperlink"/>
            <w:noProof/>
          </w:rPr>
          <w:t>8.2.10.3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_Toc72023769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09483BE6" w14:textId="15C00BDF"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0" w:history="1">
        <w:r w:rsidR="007F08C7" w:rsidRPr="00EF7857">
          <w:rPr>
            <w:rStyle w:val="Hyperlink"/>
            <w:noProof/>
          </w:rPr>
          <w:t>8.2.10.4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_Toc72023770 \h </w:instrText>
        </w:r>
        <w:r w:rsidR="007F08C7">
          <w:rPr>
            <w:noProof/>
            <w:webHidden/>
          </w:rPr>
        </w:r>
        <w:r w:rsidR="007F08C7">
          <w:rPr>
            <w:noProof/>
            <w:webHidden/>
          </w:rPr>
          <w:fldChar w:fldCharType="separate"/>
        </w:r>
        <w:r w:rsidR="007F08C7">
          <w:rPr>
            <w:noProof/>
            <w:webHidden/>
          </w:rPr>
          <w:t>146</w:t>
        </w:r>
        <w:r w:rsidR="007F08C7">
          <w:rPr>
            <w:noProof/>
            <w:webHidden/>
          </w:rPr>
          <w:fldChar w:fldCharType="end"/>
        </w:r>
      </w:hyperlink>
    </w:p>
    <w:p w14:paraId="332E90BE" w14:textId="60C4F744"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1" w:history="1">
        <w:r w:rsidR="007F08C7" w:rsidRPr="00EF7857">
          <w:rPr>
            <w:rStyle w:val="Hyperlink"/>
            <w:noProof/>
          </w:rPr>
          <w:t>8.2.10.5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_Toc72023771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1C73869E" w14:textId="406F4D95" w:rsidR="007F08C7" w:rsidRDefault="00D31420">
      <w:pPr>
        <w:pStyle w:val="Verzeichnis3"/>
        <w:rPr>
          <w:rFonts w:asciiTheme="minorHAnsi" w:eastAsiaTheme="minorEastAsia" w:hAnsiTheme="minorHAnsi" w:cstheme="minorBidi"/>
          <w:noProof/>
          <w:sz w:val="22"/>
          <w:szCs w:val="22"/>
          <w:lang w:val="de-DE"/>
        </w:rPr>
      </w:pPr>
      <w:hyperlink w:anchor="_Toc72023772" w:history="1">
        <w:r w:rsidR="007F08C7" w:rsidRPr="00EF7857">
          <w:rPr>
            <w:rStyle w:val="Hyperlink"/>
            <w:noProof/>
          </w:rPr>
          <w:t>8.2.11</w:t>
        </w:r>
        <w:r w:rsidR="007F08C7">
          <w:rPr>
            <w:rFonts w:asciiTheme="minorHAnsi" w:eastAsiaTheme="minorEastAsia" w:hAnsiTheme="minorHAnsi" w:cstheme="minorBidi"/>
            <w:noProof/>
            <w:sz w:val="22"/>
            <w:szCs w:val="22"/>
            <w:lang w:val="de-DE"/>
          </w:rPr>
          <w:tab/>
        </w:r>
        <w:r w:rsidR="007F08C7" w:rsidRPr="00EF7857">
          <w:rPr>
            <w:rStyle w:val="Hyperlink"/>
            <w:noProof/>
          </w:rPr>
          <w:t>K-Joint</w:t>
        </w:r>
        <w:r w:rsidR="007F08C7">
          <w:rPr>
            <w:noProof/>
            <w:webHidden/>
          </w:rPr>
          <w:tab/>
        </w:r>
        <w:r w:rsidR="007F08C7">
          <w:rPr>
            <w:noProof/>
            <w:webHidden/>
          </w:rPr>
          <w:fldChar w:fldCharType="begin"/>
        </w:r>
        <w:r w:rsidR="007F08C7">
          <w:rPr>
            <w:noProof/>
            <w:webHidden/>
          </w:rPr>
          <w:instrText xml:space="preserve"> PAGEREF _Toc72023772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17001AB7" w14:textId="5B857C7D"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3" w:history="1">
        <w:r w:rsidR="007F08C7" w:rsidRPr="00EF7857">
          <w:rPr>
            <w:rStyle w:val="Hyperlink"/>
            <w:noProof/>
          </w:rPr>
          <w:t>8.2.11.1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_Toc72023773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7A0DA49C" w14:textId="1CAA2EBC"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4" w:history="1">
        <w:r w:rsidR="007F08C7" w:rsidRPr="00EF7857">
          <w:rPr>
            <w:rStyle w:val="Hyperlink"/>
            <w:noProof/>
          </w:rPr>
          <w:t>8.2.11.2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_Toc72023774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7870F578" w14:textId="43DB3E2B"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5" w:history="1">
        <w:r w:rsidR="007F08C7" w:rsidRPr="00EF7857">
          <w:rPr>
            <w:rStyle w:val="Hyperlink"/>
            <w:noProof/>
          </w:rPr>
          <w:t>8.2.11.3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_Toc72023775 \h </w:instrText>
        </w:r>
        <w:r w:rsidR="007F08C7">
          <w:rPr>
            <w:noProof/>
            <w:webHidden/>
          </w:rPr>
        </w:r>
        <w:r w:rsidR="007F08C7">
          <w:rPr>
            <w:noProof/>
            <w:webHidden/>
          </w:rPr>
          <w:fldChar w:fldCharType="separate"/>
        </w:r>
        <w:r w:rsidR="007F08C7">
          <w:rPr>
            <w:noProof/>
            <w:webHidden/>
          </w:rPr>
          <w:t>149</w:t>
        </w:r>
        <w:r w:rsidR="007F08C7">
          <w:rPr>
            <w:noProof/>
            <w:webHidden/>
          </w:rPr>
          <w:fldChar w:fldCharType="end"/>
        </w:r>
      </w:hyperlink>
    </w:p>
    <w:p w14:paraId="20860617" w14:textId="50D5FEE1"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6" w:history="1">
        <w:r w:rsidR="007F08C7" w:rsidRPr="00EF7857">
          <w:rPr>
            <w:rStyle w:val="Hyperlink"/>
            <w:noProof/>
          </w:rPr>
          <w:t>8.2.11.4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_Toc72023776 \h </w:instrText>
        </w:r>
        <w:r w:rsidR="007F08C7">
          <w:rPr>
            <w:noProof/>
            <w:webHidden/>
          </w:rPr>
        </w:r>
        <w:r w:rsidR="007F08C7">
          <w:rPr>
            <w:noProof/>
            <w:webHidden/>
          </w:rPr>
          <w:fldChar w:fldCharType="separate"/>
        </w:r>
        <w:r w:rsidR="007F08C7">
          <w:rPr>
            <w:noProof/>
            <w:webHidden/>
          </w:rPr>
          <w:t>149</w:t>
        </w:r>
        <w:r w:rsidR="007F08C7">
          <w:rPr>
            <w:noProof/>
            <w:webHidden/>
          </w:rPr>
          <w:fldChar w:fldCharType="end"/>
        </w:r>
      </w:hyperlink>
    </w:p>
    <w:p w14:paraId="50A45FD2" w14:textId="6BFBA9AB"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7" w:history="1">
        <w:r w:rsidR="007F08C7" w:rsidRPr="00EF7857">
          <w:rPr>
            <w:rStyle w:val="Hyperlink"/>
            <w:noProof/>
          </w:rPr>
          <w:t>8.2.11.5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_Toc72023777 \h </w:instrText>
        </w:r>
        <w:r w:rsidR="007F08C7">
          <w:rPr>
            <w:noProof/>
            <w:webHidden/>
          </w:rPr>
        </w:r>
        <w:r w:rsidR="007F08C7">
          <w:rPr>
            <w:noProof/>
            <w:webHidden/>
          </w:rPr>
          <w:fldChar w:fldCharType="separate"/>
        </w:r>
        <w:r w:rsidR="007F08C7">
          <w:rPr>
            <w:noProof/>
            <w:webHidden/>
          </w:rPr>
          <w:t>151</w:t>
        </w:r>
        <w:r w:rsidR="007F08C7">
          <w:rPr>
            <w:noProof/>
            <w:webHidden/>
          </w:rPr>
          <w:fldChar w:fldCharType="end"/>
        </w:r>
      </w:hyperlink>
    </w:p>
    <w:p w14:paraId="4CFCCF5C" w14:textId="4083ECF0" w:rsidR="007F08C7" w:rsidRDefault="00D31420">
      <w:pPr>
        <w:pStyle w:val="Verzeichnis3"/>
        <w:rPr>
          <w:rFonts w:asciiTheme="minorHAnsi" w:eastAsiaTheme="minorEastAsia" w:hAnsiTheme="minorHAnsi" w:cstheme="minorBidi"/>
          <w:noProof/>
          <w:sz w:val="22"/>
          <w:szCs w:val="22"/>
          <w:lang w:val="de-DE"/>
        </w:rPr>
      </w:pPr>
      <w:hyperlink w:anchor="_Toc72023778" w:history="1">
        <w:r w:rsidR="007F08C7" w:rsidRPr="00EF7857">
          <w:rPr>
            <w:rStyle w:val="Hyperlink"/>
            <w:noProof/>
          </w:rPr>
          <w:t>8.2.12</w:t>
        </w:r>
        <w:r w:rsidR="007F08C7">
          <w:rPr>
            <w:rFonts w:asciiTheme="minorHAnsi" w:eastAsiaTheme="minorEastAsia" w:hAnsiTheme="minorHAnsi" w:cstheme="minorBidi"/>
            <w:noProof/>
            <w:sz w:val="22"/>
            <w:szCs w:val="22"/>
            <w:lang w:val="de-DE"/>
          </w:rPr>
          <w:tab/>
        </w:r>
        <w:r w:rsidR="007F08C7" w:rsidRPr="00EF7857">
          <w:rPr>
            <w:rStyle w:val="Hyperlink"/>
            <w:noProof/>
          </w:rPr>
          <w:t>Cruciform Joint</w:t>
        </w:r>
        <w:r w:rsidR="007F08C7">
          <w:rPr>
            <w:noProof/>
            <w:webHidden/>
          </w:rPr>
          <w:tab/>
        </w:r>
        <w:r w:rsidR="007F08C7">
          <w:rPr>
            <w:noProof/>
            <w:webHidden/>
          </w:rPr>
          <w:fldChar w:fldCharType="begin"/>
        </w:r>
        <w:r w:rsidR="007F08C7">
          <w:rPr>
            <w:noProof/>
            <w:webHidden/>
          </w:rPr>
          <w:instrText xml:space="preserve"> PAGEREF _Toc72023778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19ABCE9F" w14:textId="6E6E8339"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9" w:history="1">
        <w:r w:rsidR="007F08C7" w:rsidRPr="00EF7857">
          <w:rPr>
            <w:rStyle w:val="Hyperlink"/>
            <w:noProof/>
          </w:rPr>
          <w:t>8.2.12.1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_Toc72023779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6F226733" w14:textId="4DB070DA"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0" w:history="1">
        <w:r w:rsidR="007F08C7" w:rsidRPr="00EF7857">
          <w:rPr>
            <w:rStyle w:val="Hyperlink"/>
            <w:noProof/>
          </w:rPr>
          <w:t>8.2.12.2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_Toc72023780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15DE0DA2" w14:textId="37EDC4E2"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1" w:history="1">
        <w:r w:rsidR="007F08C7" w:rsidRPr="00EF7857">
          <w:rPr>
            <w:rStyle w:val="Hyperlink"/>
            <w:noProof/>
          </w:rPr>
          <w:t>8.2.12.3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_Toc72023781 \h </w:instrText>
        </w:r>
        <w:r w:rsidR="007F08C7">
          <w:rPr>
            <w:noProof/>
            <w:webHidden/>
          </w:rPr>
        </w:r>
        <w:r w:rsidR="007F08C7">
          <w:rPr>
            <w:noProof/>
            <w:webHidden/>
          </w:rPr>
          <w:fldChar w:fldCharType="separate"/>
        </w:r>
        <w:r w:rsidR="007F08C7">
          <w:rPr>
            <w:noProof/>
            <w:webHidden/>
          </w:rPr>
          <w:t>153</w:t>
        </w:r>
        <w:r w:rsidR="007F08C7">
          <w:rPr>
            <w:noProof/>
            <w:webHidden/>
          </w:rPr>
          <w:fldChar w:fldCharType="end"/>
        </w:r>
      </w:hyperlink>
    </w:p>
    <w:p w14:paraId="02BDCE4E" w14:textId="0CAFC052"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2" w:history="1">
        <w:r w:rsidR="007F08C7" w:rsidRPr="00EF7857">
          <w:rPr>
            <w:rStyle w:val="Hyperlink"/>
            <w:noProof/>
          </w:rPr>
          <w:t>8.2.12.4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_Toc72023782 \h </w:instrText>
        </w:r>
        <w:r w:rsidR="007F08C7">
          <w:rPr>
            <w:noProof/>
            <w:webHidden/>
          </w:rPr>
        </w:r>
        <w:r w:rsidR="007F08C7">
          <w:rPr>
            <w:noProof/>
            <w:webHidden/>
          </w:rPr>
          <w:fldChar w:fldCharType="separate"/>
        </w:r>
        <w:r w:rsidR="007F08C7">
          <w:rPr>
            <w:noProof/>
            <w:webHidden/>
          </w:rPr>
          <w:t>153</w:t>
        </w:r>
        <w:r w:rsidR="007F08C7">
          <w:rPr>
            <w:noProof/>
            <w:webHidden/>
          </w:rPr>
          <w:fldChar w:fldCharType="end"/>
        </w:r>
      </w:hyperlink>
    </w:p>
    <w:p w14:paraId="46A040A1" w14:textId="0C2E9CE5"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3" w:history="1">
        <w:r w:rsidR="007F08C7" w:rsidRPr="00EF7857">
          <w:rPr>
            <w:rStyle w:val="Hyperlink"/>
            <w:noProof/>
          </w:rPr>
          <w:t>8.2.12.5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_Toc72023783 \h </w:instrText>
        </w:r>
        <w:r w:rsidR="007F08C7">
          <w:rPr>
            <w:noProof/>
            <w:webHidden/>
          </w:rPr>
        </w:r>
        <w:r w:rsidR="007F08C7">
          <w:rPr>
            <w:noProof/>
            <w:webHidden/>
          </w:rPr>
          <w:fldChar w:fldCharType="separate"/>
        </w:r>
        <w:r w:rsidR="007F08C7">
          <w:rPr>
            <w:noProof/>
            <w:webHidden/>
          </w:rPr>
          <w:t>155</w:t>
        </w:r>
        <w:r w:rsidR="007F08C7">
          <w:rPr>
            <w:noProof/>
            <w:webHidden/>
          </w:rPr>
          <w:fldChar w:fldCharType="end"/>
        </w:r>
      </w:hyperlink>
    </w:p>
    <w:p w14:paraId="0CDC4679" w14:textId="7D39EE99" w:rsidR="007F08C7" w:rsidRDefault="00D31420">
      <w:pPr>
        <w:pStyle w:val="Verzeichnis3"/>
        <w:rPr>
          <w:rFonts w:asciiTheme="minorHAnsi" w:eastAsiaTheme="minorEastAsia" w:hAnsiTheme="minorHAnsi" w:cstheme="minorBidi"/>
          <w:noProof/>
          <w:sz w:val="22"/>
          <w:szCs w:val="22"/>
          <w:lang w:val="de-DE"/>
        </w:rPr>
      </w:pPr>
      <w:hyperlink w:anchor="_Toc72023784" w:history="1">
        <w:r w:rsidR="007F08C7" w:rsidRPr="00EF7857">
          <w:rPr>
            <w:rStyle w:val="Hyperlink"/>
            <w:noProof/>
          </w:rPr>
          <w:t>8.2.13</w:t>
        </w:r>
        <w:r w:rsidR="007F08C7">
          <w:rPr>
            <w:rFonts w:asciiTheme="minorHAnsi" w:eastAsiaTheme="minorEastAsia" w:hAnsiTheme="minorHAnsi" w:cstheme="minorBidi"/>
            <w:noProof/>
            <w:sz w:val="22"/>
            <w:szCs w:val="22"/>
            <w:lang w:val="de-DE"/>
          </w:rPr>
          <w:tab/>
        </w:r>
        <w:r w:rsidR="007F08C7" w:rsidRPr="00EF7857">
          <w:rPr>
            <w:rStyle w:val="Hyperlink"/>
            <w:noProof/>
          </w:rPr>
          <w:t>Flared Joint</w:t>
        </w:r>
        <w:r w:rsidR="007F08C7">
          <w:rPr>
            <w:noProof/>
            <w:webHidden/>
          </w:rPr>
          <w:tab/>
        </w:r>
        <w:r w:rsidR="007F08C7">
          <w:rPr>
            <w:noProof/>
            <w:webHidden/>
          </w:rPr>
          <w:fldChar w:fldCharType="begin"/>
        </w:r>
        <w:r w:rsidR="007F08C7">
          <w:rPr>
            <w:noProof/>
            <w:webHidden/>
          </w:rPr>
          <w:instrText xml:space="preserve"> PAGEREF _Toc72023784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79883C3D" w14:textId="68712B09"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5" w:history="1">
        <w:r w:rsidR="007F08C7" w:rsidRPr="00EF7857">
          <w:rPr>
            <w:rStyle w:val="Hyperlink"/>
            <w:noProof/>
          </w:rPr>
          <w:t>8.2.13.1</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_Toc72023785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7A7BD768" w14:textId="783761D6"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6" w:history="1">
        <w:r w:rsidR="007F08C7" w:rsidRPr="00EF7857">
          <w:rPr>
            <w:rStyle w:val="Hyperlink"/>
            <w:noProof/>
          </w:rPr>
          <w:t>8.2.13.2</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_Toc72023786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7C03BCAB" w14:textId="51FE7C64" w:rsidR="007F08C7" w:rsidRDefault="00D3142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7" w:history="1">
        <w:r w:rsidR="007F08C7" w:rsidRPr="00EF7857">
          <w:rPr>
            <w:rStyle w:val="Hyperlink"/>
            <w:noProof/>
          </w:rPr>
          <w:t>8.2.13.3</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_Toc72023787 \h </w:instrText>
        </w:r>
        <w:r w:rsidR="007F08C7">
          <w:rPr>
            <w:noProof/>
            <w:webHidden/>
          </w:rPr>
        </w:r>
        <w:r w:rsidR="007F08C7">
          <w:rPr>
            <w:noProof/>
            <w:webHidden/>
          </w:rPr>
          <w:fldChar w:fldCharType="separate"/>
        </w:r>
        <w:r w:rsidR="007F08C7">
          <w:rPr>
            <w:noProof/>
            <w:webHidden/>
          </w:rPr>
          <w:t>157</w:t>
        </w:r>
        <w:r w:rsidR="007F08C7">
          <w:rPr>
            <w:noProof/>
            <w:webHidden/>
          </w:rPr>
          <w:fldChar w:fldCharType="end"/>
        </w:r>
      </w:hyperlink>
    </w:p>
    <w:p w14:paraId="3669F11F" w14:textId="78464DD4"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88" w:history="1">
        <w:r w:rsidR="007F08C7" w:rsidRPr="00EF7857">
          <w:rPr>
            <w:rStyle w:val="Hyperlink"/>
            <w:noProof/>
          </w:rPr>
          <w:t>8.3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Adhesive Lines</w:t>
        </w:r>
        <w:r w:rsidR="007F08C7">
          <w:rPr>
            <w:noProof/>
            <w:webHidden/>
          </w:rPr>
          <w:tab/>
        </w:r>
        <w:r w:rsidR="007F08C7">
          <w:rPr>
            <w:noProof/>
            <w:webHidden/>
          </w:rPr>
          <w:fldChar w:fldCharType="begin"/>
        </w:r>
        <w:r w:rsidR="007F08C7">
          <w:rPr>
            <w:noProof/>
            <w:webHidden/>
          </w:rPr>
          <w:instrText xml:space="preserve"> PAGEREF _Toc72023788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1953F5A0" w14:textId="4CCD76DB"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89" w:history="1">
        <w:r w:rsidR="007F08C7" w:rsidRPr="00EF7857">
          <w:rPr>
            <w:rStyle w:val="Hyperlink"/>
            <w:noProof/>
          </w:rPr>
          <w:t>8.4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Hemming Flanges</w:t>
        </w:r>
        <w:r w:rsidR="007F08C7">
          <w:rPr>
            <w:noProof/>
            <w:webHidden/>
          </w:rPr>
          <w:tab/>
        </w:r>
        <w:r w:rsidR="007F08C7">
          <w:rPr>
            <w:noProof/>
            <w:webHidden/>
          </w:rPr>
          <w:fldChar w:fldCharType="begin"/>
        </w:r>
        <w:r w:rsidR="007F08C7">
          <w:rPr>
            <w:noProof/>
            <w:webHidden/>
          </w:rPr>
          <w:instrText xml:space="preserve"> PAGEREF _Toc72023789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4502B9EA" w14:textId="6F444CF2" w:rsidR="007F08C7" w:rsidRDefault="00D31420">
      <w:pPr>
        <w:pStyle w:val="Verzeichnis3"/>
        <w:rPr>
          <w:rFonts w:asciiTheme="minorHAnsi" w:eastAsiaTheme="minorEastAsia" w:hAnsiTheme="minorHAnsi" w:cstheme="minorBidi"/>
          <w:noProof/>
          <w:sz w:val="22"/>
          <w:szCs w:val="22"/>
          <w:lang w:val="de-DE"/>
        </w:rPr>
      </w:pPr>
      <w:hyperlink w:anchor="_Toc72023790" w:history="1">
        <w:r w:rsidR="007F08C7" w:rsidRPr="00EF7857">
          <w:rPr>
            <w:rStyle w:val="Hyperlink"/>
            <w:noProof/>
          </w:rPr>
          <w:t>8.4.1</w:t>
        </w:r>
        <w:r w:rsidR="007F08C7">
          <w:rPr>
            <w:rFonts w:asciiTheme="minorHAnsi" w:eastAsiaTheme="minorEastAsia" w:hAnsiTheme="minorHAnsi" w:cstheme="minorBidi"/>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_Toc72023790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14A32818" w14:textId="3144FE79" w:rsidR="007F08C7" w:rsidRDefault="00D31420">
      <w:pPr>
        <w:pStyle w:val="Verzeichnis3"/>
        <w:rPr>
          <w:rFonts w:asciiTheme="minorHAnsi" w:eastAsiaTheme="minorEastAsia" w:hAnsiTheme="minorHAnsi" w:cstheme="minorBidi"/>
          <w:noProof/>
          <w:sz w:val="22"/>
          <w:szCs w:val="22"/>
          <w:lang w:val="de-DE"/>
        </w:rPr>
      </w:pPr>
      <w:hyperlink w:anchor="_Toc72023791" w:history="1">
        <w:r w:rsidR="007F08C7" w:rsidRPr="00EF7857">
          <w:rPr>
            <w:rStyle w:val="Hyperlink"/>
            <w:noProof/>
          </w:rPr>
          <w:t>8.4.2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Definition of element </w:t>
        </w:r>
        <w:r w:rsidR="007F08C7" w:rsidRPr="00EF7857">
          <w:rPr>
            <w:rStyle w:val="Hyperlink"/>
            <w:rFonts w:ascii="Courier New" w:hAnsi="Courier New" w:cs="Courier New"/>
            <w:noProof/>
          </w:rPr>
          <w:t>&lt;hemming/&gt;</w:t>
        </w:r>
        <w:r w:rsidR="007F08C7">
          <w:rPr>
            <w:noProof/>
            <w:webHidden/>
          </w:rPr>
          <w:tab/>
        </w:r>
        <w:r w:rsidR="007F08C7">
          <w:rPr>
            <w:noProof/>
            <w:webHidden/>
          </w:rPr>
          <w:fldChar w:fldCharType="begin"/>
        </w:r>
        <w:r w:rsidR="007F08C7">
          <w:rPr>
            <w:noProof/>
            <w:webHidden/>
          </w:rPr>
          <w:instrText xml:space="preserve"> PAGEREF _Toc72023791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5245CB47" w14:textId="1B33A419"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2" w:history="1">
        <w:r w:rsidR="007F08C7" w:rsidRPr="00EF7857">
          <w:rPr>
            <w:rStyle w:val="Hyperlink"/>
            <w:noProof/>
          </w:rPr>
          <w:t>8.5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Sequence Connections</w:t>
        </w:r>
        <w:r w:rsidR="007F08C7">
          <w:rPr>
            <w:noProof/>
            <w:webHidden/>
          </w:rPr>
          <w:tab/>
        </w:r>
        <w:r w:rsidR="007F08C7">
          <w:rPr>
            <w:noProof/>
            <w:webHidden/>
          </w:rPr>
          <w:fldChar w:fldCharType="begin"/>
        </w:r>
        <w:r w:rsidR="007F08C7">
          <w:rPr>
            <w:noProof/>
            <w:webHidden/>
          </w:rPr>
          <w:instrText xml:space="preserve"> PAGEREF _Toc72023792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5A944339" w14:textId="5A167BBA" w:rsidR="007F08C7" w:rsidRDefault="00D3142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793" w:history="1">
        <w:r w:rsidR="007F08C7" w:rsidRPr="00EF7857">
          <w:rPr>
            <w:rStyle w:val="Hyperlink"/>
            <w:noProof/>
            <w14:scene3d>
              <w14:camera w14:prst="orthographicFront"/>
              <w14:lightRig w14:rig="threePt" w14:dir="t">
                <w14:rot w14:lat="0" w14:lon="0" w14:rev="0"/>
              </w14:lightRig>
            </w14:scene3d>
          </w:rPr>
          <w:t>9</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2D connections</w:t>
        </w:r>
        <w:r w:rsidR="007F08C7">
          <w:rPr>
            <w:noProof/>
            <w:webHidden/>
          </w:rPr>
          <w:tab/>
        </w:r>
        <w:r w:rsidR="007F08C7">
          <w:rPr>
            <w:noProof/>
            <w:webHidden/>
          </w:rPr>
          <w:fldChar w:fldCharType="begin"/>
        </w:r>
        <w:r w:rsidR="007F08C7">
          <w:rPr>
            <w:noProof/>
            <w:webHidden/>
          </w:rPr>
          <w:instrText xml:space="preserve"> PAGEREF _Toc72023793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04E3D926" w14:textId="6F53319D"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4" w:history="1">
        <w:r w:rsidR="007F08C7" w:rsidRPr="00EF7857">
          <w:rPr>
            <w:rStyle w:val="Hyperlink"/>
            <w:noProof/>
          </w:rPr>
          <w:t>9.1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Generic Definitions</w:t>
        </w:r>
        <w:r w:rsidR="007F08C7">
          <w:rPr>
            <w:noProof/>
            <w:webHidden/>
          </w:rPr>
          <w:tab/>
        </w:r>
        <w:r w:rsidR="007F08C7">
          <w:rPr>
            <w:noProof/>
            <w:webHidden/>
          </w:rPr>
          <w:fldChar w:fldCharType="begin"/>
        </w:r>
        <w:r w:rsidR="007F08C7">
          <w:rPr>
            <w:noProof/>
            <w:webHidden/>
          </w:rPr>
          <w:instrText xml:space="preserve"> PAGEREF _Toc72023794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340E2873" w14:textId="11B4C5D7" w:rsidR="007F08C7" w:rsidRDefault="00D31420">
      <w:pPr>
        <w:pStyle w:val="Verzeichnis3"/>
        <w:rPr>
          <w:rFonts w:asciiTheme="minorHAnsi" w:eastAsiaTheme="minorEastAsia" w:hAnsiTheme="minorHAnsi" w:cstheme="minorBidi"/>
          <w:noProof/>
          <w:sz w:val="22"/>
          <w:szCs w:val="22"/>
          <w:lang w:val="de-DE"/>
        </w:rPr>
      </w:pPr>
      <w:hyperlink w:anchor="_Toc72023795" w:history="1">
        <w:r w:rsidR="007F08C7" w:rsidRPr="00EF7857">
          <w:rPr>
            <w:rStyle w:val="Hyperlink"/>
            <w:noProof/>
          </w:rPr>
          <w:t>9.1.1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_Toc72023795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1E328C9C" w14:textId="0953B52E" w:rsidR="007F08C7" w:rsidRDefault="00D31420">
      <w:pPr>
        <w:pStyle w:val="Verzeichnis3"/>
        <w:rPr>
          <w:rFonts w:asciiTheme="minorHAnsi" w:eastAsiaTheme="minorEastAsia" w:hAnsiTheme="minorHAnsi" w:cstheme="minorBidi"/>
          <w:noProof/>
          <w:sz w:val="22"/>
          <w:szCs w:val="22"/>
          <w:lang w:val="de-DE"/>
        </w:rPr>
      </w:pPr>
      <w:hyperlink w:anchor="_Toc72023796" w:history="1">
        <w:r w:rsidR="007F08C7" w:rsidRPr="00EF7857">
          <w:rPr>
            <w:rStyle w:val="Hyperlink"/>
            <w:noProof/>
          </w:rPr>
          <w:t>9.1.2</w:t>
        </w:r>
        <w:r w:rsidR="007F08C7">
          <w:rPr>
            <w:rFonts w:asciiTheme="minorHAnsi" w:eastAsiaTheme="minorEastAsia" w:hAnsiTheme="minorHAnsi" w:cstheme="minorBidi"/>
            <w:noProof/>
            <w:sz w:val="22"/>
            <w:szCs w:val="22"/>
            <w:lang w:val="de-DE"/>
          </w:rPr>
          <w:tab/>
        </w:r>
        <w:r w:rsidR="007F08C7" w:rsidRPr="00EF7857">
          <w:rPr>
            <w:rStyle w:val="Hyperlink"/>
            <w:noProof/>
          </w:rPr>
          <w:t>Connection Face</w:t>
        </w:r>
        <w:r w:rsidR="007F08C7">
          <w:rPr>
            <w:noProof/>
            <w:webHidden/>
          </w:rPr>
          <w:tab/>
        </w:r>
        <w:r w:rsidR="007F08C7">
          <w:rPr>
            <w:noProof/>
            <w:webHidden/>
          </w:rPr>
          <w:fldChar w:fldCharType="begin"/>
        </w:r>
        <w:r w:rsidR="007F08C7">
          <w:rPr>
            <w:noProof/>
            <w:webHidden/>
          </w:rPr>
          <w:instrText xml:space="preserve"> PAGEREF _Toc72023796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1449056E" w14:textId="7B5DE0F4" w:rsidR="007F08C7" w:rsidRDefault="00D31420">
      <w:pPr>
        <w:pStyle w:val="Verzeichnis3"/>
        <w:rPr>
          <w:rFonts w:asciiTheme="minorHAnsi" w:eastAsiaTheme="minorEastAsia" w:hAnsiTheme="minorHAnsi" w:cstheme="minorBidi"/>
          <w:noProof/>
          <w:sz w:val="22"/>
          <w:szCs w:val="22"/>
          <w:lang w:val="de-DE"/>
        </w:rPr>
      </w:pPr>
      <w:hyperlink w:anchor="_Toc72023797" w:history="1">
        <w:r w:rsidR="007F08C7" w:rsidRPr="00EF7857">
          <w:rPr>
            <w:rStyle w:val="Hyperlink"/>
            <w:noProof/>
          </w:rPr>
          <w:t>9.1.3</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_Toc72023797 \h </w:instrText>
        </w:r>
        <w:r w:rsidR="007F08C7">
          <w:rPr>
            <w:noProof/>
            <w:webHidden/>
          </w:rPr>
        </w:r>
        <w:r w:rsidR="007F08C7">
          <w:rPr>
            <w:noProof/>
            <w:webHidden/>
          </w:rPr>
          <w:fldChar w:fldCharType="separate"/>
        </w:r>
        <w:r w:rsidR="007F08C7">
          <w:rPr>
            <w:noProof/>
            <w:webHidden/>
          </w:rPr>
          <w:t>169</w:t>
        </w:r>
        <w:r w:rsidR="007F08C7">
          <w:rPr>
            <w:noProof/>
            <w:webHidden/>
          </w:rPr>
          <w:fldChar w:fldCharType="end"/>
        </w:r>
      </w:hyperlink>
    </w:p>
    <w:p w14:paraId="50620EBF" w14:textId="04296425"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8" w:history="1">
        <w:r w:rsidR="007F08C7" w:rsidRPr="00EF7857">
          <w:rPr>
            <w:rStyle w:val="Hyperlink"/>
            <w:noProof/>
          </w:rPr>
          <w:t>9.2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Adhesive Faces</w:t>
        </w:r>
        <w:r w:rsidR="007F08C7">
          <w:rPr>
            <w:noProof/>
            <w:webHidden/>
          </w:rPr>
          <w:tab/>
        </w:r>
        <w:r w:rsidR="007F08C7">
          <w:rPr>
            <w:noProof/>
            <w:webHidden/>
          </w:rPr>
          <w:fldChar w:fldCharType="begin"/>
        </w:r>
        <w:r w:rsidR="007F08C7">
          <w:rPr>
            <w:noProof/>
            <w:webHidden/>
          </w:rPr>
          <w:instrText xml:space="preserve"> PAGEREF _Toc72023798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5CDCA1A8" w14:textId="5850F1B3" w:rsidR="007F08C7" w:rsidRDefault="00D3142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799" w:history="1">
        <w:r w:rsidR="007F08C7" w:rsidRPr="00EF7857">
          <w:rPr>
            <w:rStyle w:val="Hyperlink"/>
            <w:noProof/>
            <w14:scene3d>
              <w14:camera w14:prst="orthographicFront"/>
              <w14:lightRig w14:rig="threePt" w14:dir="t">
                <w14:rot w14:lat="0" w14:lon="0" w14:rev="0"/>
              </w14:lightRig>
            </w14:scene3d>
          </w:rPr>
          <w:t>10</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Appendix</w:t>
        </w:r>
        <w:r w:rsidR="007F08C7">
          <w:rPr>
            <w:noProof/>
            <w:webHidden/>
          </w:rPr>
          <w:tab/>
        </w:r>
        <w:r w:rsidR="007F08C7">
          <w:rPr>
            <w:noProof/>
            <w:webHidden/>
          </w:rPr>
          <w:fldChar w:fldCharType="begin"/>
        </w:r>
        <w:r w:rsidR="007F08C7">
          <w:rPr>
            <w:noProof/>
            <w:webHidden/>
          </w:rPr>
          <w:instrText xml:space="preserve"> PAGEREF _Toc72023799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173295EE" w14:textId="30E75627"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0" w:history="1">
        <w:r w:rsidR="007F08C7" w:rsidRPr="00EF7857">
          <w:rPr>
            <w:rStyle w:val="Hyperlink"/>
            <w:noProof/>
          </w:rPr>
          <w:t>10.1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Derivation of Formulae used for Regular Intermittent Welds</w:t>
        </w:r>
        <w:r w:rsidR="007F08C7">
          <w:rPr>
            <w:noProof/>
            <w:webHidden/>
          </w:rPr>
          <w:tab/>
        </w:r>
        <w:r w:rsidR="007F08C7">
          <w:rPr>
            <w:noProof/>
            <w:webHidden/>
          </w:rPr>
          <w:fldChar w:fldCharType="begin"/>
        </w:r>
        <w:r w:rsidR="007F08C7">
          <w:rPr>
            <w:noProof/>
            <w:webHidden/>
          </w:rPr>
          <w:instrText xml:space="preserve"> PAGEREF _Toc72023800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0AAE9485" w14:textId="4CB90A6B" w:rsidR="007F08C7" w:rsidRDefault="00D3142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1" w:history="1">
        <w:r w:rsidR="007F08C7" w:rsidRPr="00EF7857">
          <w:rPr>
            <w:rStyle w:val="Hyperlink"/>
            <w:noProof/>
            <w14:scene3d>
              <w14:camera w14:prst="orthographicFront"/>
              <w14:lightRig w14:rig="threePt" w14:dir="t">
                <w14:rot w14:lat="0" w14:lon="0" w14:rev="0"/>
              </w14:lightRig>
            </w14:scene3d>
          </w:rPr>
          <w:t>11</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Future extensions</w:t>
        </w:r>
        <w:r w:rsidR="007F08C7">
          <w:rPr>
            <w:noProof/>
            <w:webHidden/>
          </w:rPr>
          <w:tab/>
        </w:r>
        <w:r w:rsidR="007F08C7">
          <w:rPr>
            <w:noProof/>
            <w:webHidden/>
          </w:rPr>
          <w:fldChar w:fldCharType="begin"/>
        </w:r>
        <w:r w:rsidR="007F08C7">
          <w:rPr>
            <w:noProof/>
            <w:webHidden/>
          </w:rPr>
          <w:instrText xml:space="preserve"> PAGEREF _Toc72023801 \h </w:instrText>
        </w:r>
        <w:r w:rsidR="007F08C7">
          <w:rPr>
            <w:noProof/>
            <w:webHidden/>
          </w:rPr>
        </w:r>
        <w:r w:rsidR="007F08C7">
          <w:rPr>
            <w:noProof/>
            <w:webHidden/>
          </w:rPr>
          <w:fldChar w:fldCharType="separate"/>
        </w:r>
        <w:r w:rsidR="007F08C7">
          <w:rPr>
            <w:noProof/>
            <w:webHidden/>
          </w:rPr>
          <w:t>175</w:t>
        </w:r>
        <w:r w:rsidR="007F08C7">
          <w:rPr>
            <w:noProof/>
            <w:webHidden/>
          </w:rPr>
          <w:fldChar w:fldCharType="end"/>
        </w:r>
      </w:hyperlink>
    </w:p>
    <w:p w14:paraId="6684699D" w14:textId="2F078F7C"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2" w:history="1">
        <w:r w:rsidR="007F08C7" w:rsidRPr="00EF7857">
          <w:rPr>
            <w:rStyle w:val="Hyperlink"/>
            <w:noProof/>
          </w:rPr>
          <w:t>11.1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Additional parameters for spot and seam welds</w:t>
        </w:r>
        <w:r w:rsidR="007F08C7">
          <w:rPr>
            <w:noProof/>
            <w:webHidden/>
          </w:rPr>
          <w:tab/>
        </w:r>
        <w:r w:rsidR="007F08C7">
          <w:rPr>
            <w:noProof/>
            <w:webHidden/>
          </w:rPr>
          <w:fldChar w:fldCharType="begin"/>
        </w:r>
        <w:r w:rsidR="007F08C7">
          <w:rPr>
            <w:noProof/>
            <w:webHidden/>
          </w:rPr>
          <w:instrText xml:space="preserve"> PAGEREF _Toc72023802 \h </w:instrText>
        </w:r>
        <w:r w:rsidR="007F08C7">
          <w:rPr>
            <w:noProof/>
            <w:webHidden/>
          </w:rPr>
        </w:r>
        <w:r w:rsidR="007F08C7">
          <w:rPr>
            <w:noProof/>
            <w:webHidden/>
          </w:rPr>
          <w:fldChar w:fldCharType="separate"/>
        </w:r>
        <w:r w:rsidR="007F08C7">
          <w:rPr>
            <w:noProof/>
            <w:webHidden/>
          </w:rPr>
          <w:t>175</w:t>
        </w:r>
        <w:r w:rsidR="007F08C7">
          <w:rPr>
            <w:noProof/>
            <w:webHidden/>
          </w:rPr>
          <w:fldChar w:fldCharType="end"/>
        </w:r>
      </w:hyperlink>
    </w:p>
    <w:p w14:paraId="00D487D4" w14:textId="1D7584D0" w:rsidR="007F08C7" w:rsidRDefault="00D3142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3" w:history="1">
        <w:r w:rsidR="007F08C7" w:rsidRPr="00EF7857">
          <w:rPr>
            <w:rStyle w:val="Hyperlink"/>
            <w:noProof/>
          </w:rPr>
          <w:t>11.2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Other relevant and new joint types</w:t>
        </w:r>
        <w:r w:rsidR="007F08C7">
          <w:rPr>
            <w:noProof/>
            <w:webHidden/>
          </w:rPr>
          <w:tab/>
        </w:r>
        <w:r w:rsidR="007F08C7">
          <w:rPr>
            <w:noProof/>
            <w:webHidden/>
          </w:rPr>
          <w:fldChar w:fldCharType="begin"/>
        </w:r>
        <w:r w:rsidR="007F08C7">
          <w:rPr>
            <w:noProof/>
            <w:webHidden/>
          </w:rPr>
          <w:instrText xml:space="preserve"> PAGEREF _Toc72023803 \h </w:instrText>
        </w:r>
        <w:r w:rsidR="007F08C7">
          <w:rPr>
            <w:noProof/>
            <w:webHidden/>
          </w:rPr>
        </w:r>
        <w:r w:rsidR="007F08C7">
          <w:rPr>
            <w:noProof/>
            <w:webHidden/>
          </w:rPr>
          <w:fldChar w:fldCharType="separate"/>
        </w:r>
        <w:r w:rsidR="007F08C7">
          <w:rPr>
            <w:noProof/>
            <w:webHidden/>
          </w:rPr>
          <w:t>175</w:t>
        </w:r>
        <w:r w:rsidR="007F08C7">
          <w:rPr>
            <w:noProof/>
            <w:webHidden/>
          </w:rPr>
          <w:fldChar w:fldCharType="end"/>
        </w:r>
      </w:hyperlink>
    </w:p>
    <w:p w14:paraId="746B70AE" w14:textId="2151A8D4" w:rsidR="007F08C7" w:rsidRDefault="00D3142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4" w:history="1">
        <w:r w:rsidR="007F08C7" w:rsidRPr="00EF7857">
          <w:rPr>
            <w:rStyle w:val="Hyperlink"/>
            <w:noProof/>
            <w14:scene3d>
              <w14:camera w14:prst="orthographicFront"/>
              <w14:lightRig w14:rig="threePt" w14:dir="t">
                <w14:rot w14:lat="0" w14:lon="0" w14:rev="0"/>
              </w14:lightRig>
            </w14:scene3d>
          </w:rPr>
          <w:t>12</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Disclaimer</w:t>
        </w:r>
        <w:r w:rsidR="007F08C7">
          <w:rPr>
            <w:noProof/>
            <w:webHidden/>
          </w:rPr>
          <w:tab/>
        </w:r>
        <w:r w:rsidR="007F08C7">
          <w:rPr>
            <w:noProof/>
            <w:webHidden/>
          </w:rPr>
          <w:fldChar w:fldCharType="begin"/>
        </w:r>
        <w:r w:rsidR="007F08C7">
          <w:rPr>
            <w:noProof/>
            <w:webHidden/>
          </w:rPr>
          <w:instrText xml:space="preserve"> PAGEREF _Toc72023804 \h </w:instrText>
        </w:r>
        <w:r w:rsidR="007F08C7">
          <w:rPr>
            <w:noProof/>
            <w:webHidden/>
          </w:rPr>
        </w:r>
        <w:r w:rsidR="007F08C7">
          <w:rPr>
            <w:noProof/>
            <w:webHidden/>
          </w:rPr>
          <w:fldChar w:fldCharType="separate"/>
        </w:r>
        <w:r w:rsidR="007F08C7">
          <w:rPr>
            <w:noProof/>
            <w:webHidden/>
          </w:rPr>
          <w:t>176</w:t>
        </w:r>
        <w:r w:rsidR="007F08C7">
          <w:rPr>
            <w:noProof/>
            <w:webHidden/>
          </w:rPr>
          <w:fldChar w:fldCharType="end"/>
        </w:r>
      </w:hyperlink>
    </w:p>
    <w:p w14:paraId="58CECAE8" w14:textId="11223E4D" w:rsidR="007F08C7" w:rsidRDefault="00D3142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5" w:history="1">
        <w:r w:rsidR="007F08C7" w:rsidRPr="00EF7857">
          <w:rPr>
            <w:rStyle w:val="Hyperlink"/>
            <w:noProof/>
            <w14:scene3d>
              <w14:camera w14:prst="orthographicFront"/>
              <w14:lightRig w14:rig="threePt" w14:dir="t">
                <w14:rot w14:lat="0" w14:lon="0" w14:rev="0"/>
              </w14:lightRig>
            </w14:scene3d>
          </w:rPr>
          <w:t>13</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References</w:t>
        </w:r>
        <w:r w:rsidR="007F08C7">
          <w:rPr>
            <w:noProof/>
            <w:webHidden/>
          </w:rPr>
          <w:tab/>
        </w:r>
        <w:r w:rsidR="007F08C7">
          <w:rPr>
            <w:noProof/>
            <w:webHidden/>
          </w:rPr>
          <w:fldChar w:fldCharType="begin"/>
        </w:r>
        <w:r w:rsidR="007F08C7">
          <w:rPr>
            <w:noProof/>
            <w:webHidden/>
          </w:rPr>
          <w:instrText xml:space="preserve"> PAGEREF _Toc72023805 \h </w:instrText>
        </w:r>
        <w:r w:rsidR="007F08C7">
          <w:rPr>
            <w:noProof/>
            <w:webHidden/>
          </w:rPr>
        </w:r>
        <w:r w:rsidR="007F08C7">
          <w:rPr>
            <w:noProof/>
            <w:webHidden/>
          </w:rPr>
          <w:fldChar w:fldCharType="separate"/>
        </w:r>
        <w:r w:rsidR="007F08C7">
          <w:rPr>
            <w:noProof/>
            <w:webHidden/>
          </w:rPr>
          <w:t>177</w:t>
        </w:r>
        <w:r w:rsidR="007F08C7">
          <w:rPr>
            <w:noProof/>
            <w:webHidden/>
          </w:rPr>
          <w:fldChar w:fldCharType="end"/>
        </w:r>
      </w:hyperlink>
    </w:p>
    <w:p w14:paraId="1B3DA069" w14:textId="104B09DD"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295FC342"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w:t>
      </w:r>
      <w:r w:rsidR="000F2895">
        <w:t>,</w:t>
      </w:r>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3205B656" w14:textId="3FA98512" w:rsidR="007F08C7"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2023806" w:history="1">
        <w:r w:rsidR="007F08C7" w:rsidRPr="00BB22A6">
          <w:rPr>
            <w:rStyle w:val="Hyperlink"/>
            <w:noProof/>
          </w:rPr>
          <w:t>Figure 1: Seam weld as 1</w:t>
        </w:r>
        <w:r w:rsidR="007F08C7" w:rsidRPr="00BB22A6">
          <w:rPr>
            <w:rStyle w:val="Hyperlink"/>
            <w:noProof/>
          </w:rPr>
          <w:noBreakHyphen/>
          <w:t>dimensional joint</w:t>
        </w:r>
        <w:r w:rsidR="007F08C7">
          <w:rPr>
            <w:noProof/>
            <w:webHidden/>
          </w:rPr>
          <w:tab/>
        </w:r>
        <w:r w:rsidR="007F08C7">
          <w:rPr>
            <w:noProof/>
            <w:webHidden/>
          </w:rPr>
          <w:fldChar w:fldCharType="begin"/>
        </w:r>
        <w:r w:rsidR="007F08C7">
          <w:rPr>
            <w:noProof/>
            <w:webHidden/>
          </w:rPr>
          <w:instrText xml:space="preserve"> PAGEREF _Toc72023806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2030BD43" w14:textId="105B5B2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07" w:history="1">
        <w:r w:rsidR="007F08C7" w:rsidRPr="00BB22A6">
          <w:rPr>
            <w:rStyle w:val="Hyperlink"/>
            <w:noProof/>
          </w:rPr>
          <w:t>Figure 2: Topological Relations between Parts and Assemblies</w:t>
        </w:r>
        <w:r w:rsidR="007F08C7">
          <w:rPr>
            <w:noProof/>
            <w:webHidden/>
          </w:rPr>
          <w:tab/>
        </w:r>
        <w:r w:rsidR="007F08C7">
          <w:rPr>
            <w:noProof/>
            <w:webHidden/>
          </w:rPr>
          <w:fldChar w:fldCharType="begin"/>
        </w:r>
        <w:r w:rsidR="007F08C7">
          <w:rPr>
            <w:noProof/>
            <w:webHidden/>
          </w:rPr>
          <w:instrText xml:space="preserve"> PAGEREF _Toc72023807 \h </w:instrText>
        </w:r>
        <w:r w:rsidR="007F08C7">
          <w:rPr>
            <w:noProof/>
            <w:webHidden/>
          </w:rPr>
        </w:r>
        <w:r w:rsidR="007F08C7">
          <w:rPr>
            <w:noProof/>
            <w:webHidden/>
          </w:rPr>
          <w:fldChar w:fldCharType="separate"/>
        </w:r>
        <w:r w:rsidR="007F08C7">
          <w:rPr>
            <w:noProof/>
            <w:webHidden/>
          </w:rPr>
          <w:t>25</w:t>
        </w:r>
        <w:r w:rsidR="007F08C7">
          <w:rPr>
            <w:noProof/>
            <w:webHidden/>
          </w:rPr>
          <w:fldChar w:fldCharType="end"/>
        </w:r>
      </w:hyperlink>
    </w:p>
    <w:p w14:paraId="08D979C7" w14:textId="7AE0BC1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08" w:history="1">
        <w:r w:rsidR="007F08C7" w:rsidRPr="00BB22A6">
          <w:rPr>
            <w:rStyle w:val="Hyperlink"/>
            <w:noProof/>
          </w:rPr>
          <w:t>Figure 3: Product Structures Fitting to Previous Figure.</w:t>
        </w:r>
        <w:r w:rsidR="007F08C7">
          <w:rPr>
            <w:noProof/>
            <w:webHidden/>
          </w:rPr>
          <w:tab/>
        </w:r>
        <w:r w:rsidR="007F08C7">
          <w:rPr>
            <w:noProof/>
            <w:webHidden/>
          </w:rPr>
          <w:fldChar w:fldCharType="begin"/>
        </w:r>
        <w:r w:rsidR="007F08C7">
          <w:rPr>
            <w:noProof/>
            <w:webHidden/>
          </w:rPr>
          <w:instrText xml:space="preserve"> PAGEREF _Toc72023808 \h </w:instrText>
        </w:r>
        <w:r w:rsidR="007F08C7">
          <w:rPr>
            <w:noProof/>
            <w:webHidden/>
          </w:rPr>
        </w:r>
        <w:r w:rsidR="007F08C7">
          <w:rPr>
            <w:noProof/>
            <w:webHidden/>
          </w:rPr>
          <w:fldChar w:fldCharType="separate"/>
        </w:r>
        <w:r w:rsidR="007F08C7">
          <w:rPr>
            <w:noProof/>
            <w:webHidden/>
          </w:rPr>
          <w:t>25</w:t>
        </w:r>
        <w:r w:rsidR="007F08C7">
          <w:rPr>
            <w:noProof/>
            <w:webHidden/>
          </w:rPr>
          <w:fldChar w:fldCharType="end"/>
        </w:r>
      </w:hyperlink>
    </w:p>
    <w:p w14:paraId="1A2170E1" w14:textId="7B18631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09" w:history="1">
        <w:r w:rsidR="007F08C7" w:rsidRPr="00BB22A6">
          <w:rPr>
            <w:rStyle w:val="Hyperlink"/>
            <w:noProof/>
          </w:rPr>
          <w:t>Figure 4: The Development Process</w:t>
        </w:r>
        <w:r w:rsidR="007F08C7">
          <w:rPr>
            <w:noProof/>
            <w:webHidden/>
          </w:rPr>
          <w:tab/>
        </w:r>
        <w:r w:rsidR="007F08C7">
          <w:rPr>
            <w:noProof/>
            <w:webHidden/>
          </w:rPr>
          <w:fldChar w:fldCharType="begin"/>
        </w:r>
        <w:r w:rsidR="007F08C7">
          <w:rPr>
            <w:noProof/>
            <w:webHidden/>
          </w:rPr>
          <w:instrText xml:space="preserve"> PAGEREF _Toc72023809 \h </w:instrText>
        </w:r>
        <w:r w:rsidR="007F08C7">
          <w:rPr>
            <w:noProof/>
            <w:webHidden/>
          </w:rPr>
        </w:r>
        <w:r w:rsidR="007F08C7">
          <w:rPr>
            <w:noProof/>
            <w:webHidden/>
          </w:rPr>
          <w:fldChar w:fldCharType="separate"/>
        </w:r>
        <w:r w:rsidR="007F08C7">
          <w:rPr>
            <w:noProof/>
            <w:webHidden/>
          </w:rPr>
          <w:t>26</w:t>
        </w:r>
        <w:r w:rsidR="007F08C7">
          <w:rPr>
            <w:noProof/>
            <w:webHidden/>
          </w:rPr>
          <w:fldChar w:fldCharType="end"/>
        </w:r>
      </w:hyperlink>
    </w:p>
    <w:p w14:paraId="0FF43A50" w14:textId="6E6482F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10" w:history="1">
        <w:r w:rsidR="007F08C7" w:rsidRPr="00BB22A6">
          <w:rPr>
            <w:rStyle w:val="Hyperlink"/>
            <w:noProof/>
          </w:rPr>
          <w:t>Figure 5: χMCF as a Platform for Connection Information in the Complete Development Process</w:t>
        </w:r>
        <w:r w:rsidR="007F08C7">
          <w:rPr>
            <w:noProof/>
            <w:webHidden/>
          </w:rPr>
          <w:tab/>
        </w:r>
        <w:r w:rsidR="007F08C7">
          <w:rPr>
            <w:noProof/>
            <w:webHidden/>
          </w:rPr>
          <w:fldChar w:fldCharType="begin"/>
        </w:r>
        <w:r w:rsidR="007F08C7">
          <w:rPr>
            <w:noProof/>
            <w:webHidden/>
          </w:rPr>
          <w:instrText xml:space="preserve"> PAGEREF _Toc72023810 \h </w:instrText>
        </w:r>
        <w:r w:rsidR="007F08C7">
          <w:rPr>
            <w:noProof/>
            <w:webHidden/>
          </w:rPr>
        </w:r>
        <w:r w:rsidR="007F08C7">
          <w:rPr>
            <w:noProof/>
            <w:webHidden/>
          </w:rPr>
          <w:fldChar w:fldCharType="separate"/>
        </w:r>
        <w:r w:rsidR="007F08C7">
          <w:rPr>
            <w:noProof/>
            <w:webHidden/>
          </w:rPr>
          <w:t>26</w:t>
        </w:r>
        <w:r w:rsidR="007F08C7">
          <w:rPr>
            <w:noProof/>
            <w:webHidden/>
          </w:rPr>
          <w:fldChar w:fldCharType="end"/>
        </w:r>
      </w:hyperlink>
    </w:p>
    <w:p w14:paraId="276DC8FC" w14:textId="186307D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11" w:history="1">
        <w:r w:rsidR="007F08C7" w:rsidRPr="00BB22A6">
          <w:rPr>
            <w:rStyle w:val="Hyperlink"/>
            <w:noProof/>
          </w:rPr>
          <w:t>Figure 6: Weld line crossing tailored blank vs. weld line crossing physical gap</w:t>
        </w:r>
        <w:r w:rsidR="007F08C7">
          <w:rPr>
            <w:noProof/>
            <w:webHidden/>
          </w:rPr>
          <w:tab/>
        </w:r>
        <w:r w:rsidR="007F08C7">
          <w:rPr>
            <w:noProof/>
            <w:webHidden/>
          </w:rPr>
          <w:fldChar w:fldCharType="begin"/>
        </w:r>
        <w:r w:rsidR="007F08C7">
          <w:rPr>
            <w:noProof/>
            <w:webHidden/>
          </w:rPr>
          <w:instrText xml:space="preserve"> PAGEREF _Toc72023811 \h </w:instrText>
        </w:r>
        <w:r w:rsidR="007F08C7">
          <w:rPr>
            <w:noProof/>
            <w:webHidden/>
          </w:rPr>
        </w:r>
        <w:r w:rsidR="007F08C7">
          <w:rPr>
            <w:noProof/>
            <w:webHidden/>
          </w:rPr>
          <w:fldChar w:fldCharType="separate"/>
        </w:r>
        <w:r w:rsidR="007F08C7">
          <w:rPr>
            <w:noProof/>
            <w:webHidden/>
          </w:rPr>
          <w:t>31</w:t>
        </w:r>
        <w:r w:rsidR="007F08C7">
          <w:rPr>
            <w:noProof/>
            <w:webHidden/>
          </w:rPr>
          <w:fldChar w:fldCharType="end"/>
        </w:r>
      </w:hyperlink>
    </w:p>
    <w:p w14:paraId="39C42EAF" w14:textId="013F2E2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0" w:anchor="_Toc72023812" w:history="1">
        <w:r w:rsidR="007F08C7" w:rsidRPr="00BB22A6">
          <w:rPr>
            <w:rStyle w:val="Hyperlink"/>
            <w:noProof/>
          </w:rPr>
          <w:t>Figure 7: special topologies</w:t>
        </w:r>
        <w:r w:rsidR="007F08C7">
          <w:rPr>
            <w:noProof/>
            <w:webHidden/>
          </w:rPr>
          <w:tab/>
        </w:r>
        <w:r w:rsidR="007F08C7">
          <w:rPr>
            <w:noProof/>
            <w:webHidden/>
          </w:rPr>
          <w:fldChar w:fldCharType="begin"/>
        </w:r>
        <w:r w:rsidR="007F08C7">
          <w:rPr>
            <w:noProof/>
            <w:webHidden/>
          </w:rPr>
          <w:instrText xml:space="preserve"> PAGEREF _Toc72023812 \h </w:instrText>
        </w:r>
        <w:r w:rsidR="007F08C7">
          <w:rPr>
            <w:noProof/>
            <w:webHidden/>
          </w:rPr>
        </w:r>
        <w:r w:rsidR="007F08C7">
          <w:rPr>
            <w:noProof/>
            <w:webHidden/>
          </w:rPr>
          <w:fldChar w:fldCharType="separate"/>
        </w:r>
        <w:r w:rsidR="007F08C7">
          <w:rPr>
            <w:noProof/>
            <w:webHidden/>
          </w:rPr>
          <w:t>41</w:t>
        </w:r>
        <w:r w:rsidR="007F08C7">
          <w:rPr>
            <w:noProof/>
            <w:webHidden/>
          </w:rPr>
          <w:fldChar w:fldCharType="end"/>
        </w:r>
      </w:hyperlink>
    </w:p>
    <w:p w14:paraId="363FBFD3" w14:textId="5BD02F4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13" w:history="1">
        <w:r w:rsidR="007F08C7" w:rsidRPr="00BB22A6">
          <w:rPr>
            <w:rStyle w:val="Hyperlink"/>
            <w:noProof/>
          </w:rPr>
          <w:t>Figure 8: Robscans with Different Rotation Angles; Two of them Mirrored</w:t>
        </w:r>
        <w:r w:rsidR="007F08C7">
          <w:rPr>
            <w:noProof/>
            <w:webHidden/>
          </w:rPr>
          <w:tab/>
        </w:r>
        <w:r w:rsidR="007F08C7">
          <w:rPr>
            <w:noProof/>
            <w:webHidden/>
          </w:rPr>
          <w:fldChar w:fldCharType="begin"/>
        </w:r>
        <w:r w:rsidR="007F08C7">
          <w:rPr>
            <w:noProof/>
            <w:webHidden/>
          </w:rPr>
          <w:instrText xml:space="preserve"> PAGEREF _Toc72023813 \h </w:instrText>
        </w:r>
        <w:r w:rsidR="007F08C7">
          <w:rPr>
            <w:noProof/>
            <w:webHidden/>
          </w:rPr>
        </w:r>
        <w:r w:rsidR="007F08C7">
          <w:rPr>
            <w:noProof/>
            <w:webHidden/>
          </w:rPr>
          <w:fldChar w:fldCharType="separate"/>
        </w:r>
        <w:r w:rsidR="007F08C7">
          <w:rPr>
            <w:noProof/>
            <w:webHidden/>
          </w:rPr>
          <w:t>60</w:t>
        </w:r>
        <w:r w:rsidR="007F08C7">
          <w:rPr>
            <w:noProof/>
            <w:webHidden/>
          </w:rPr>
          <w:fldChar w:fldCharType="end"/>
        </w:r>
      </w:hyperlink>
    </w:p>
    <w:p w14:paraId="46AEC9BC" w14:textId="66DDE4B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14" w:history="1">
        <w:r w:rsidR="007F08C7" w:rsidRPr="00BB22A6">
          <w:rPr>
            <w:rStyle w:val="Hyperlink"/>
            <w:noProof/>
          </w:rPr>
          <w:t>Figure 9: Rivet head types</w:t>
        </w:r>
        <w:r w:rsidR="007F08C7">
          <w:rPr>
            <w:noProof/>
            <w:webHidden/>
          </w:rPr>
          <w:tab/>
        </w:r>
        <w:r w:rsidR="007F08C7">
          <w:rPr>
            <w:noProof/>
            <w:webHidden/>
          </w:rPr>
          <w:fldChar w:fldCharType="begin"/>
        </w:r>
        <w:r w:rsidR="007F08C7">
          <w:rPr>
            <w:noProof/>
            <w:webHidden/>
          </w:rPr>
          <w:instrText xml:space="preserve"> PAGEREF _Toc72023814 \h </w:instrText>
        </w:r>
        <w:r w:rsidR="007F08C7">
          <w:rPr>
            <w:noProof/>
            <w:webHidden/>
          </w:rPr>
        </w:r>
        <w:r w:rsidR="007F08C7">
          <w:rPr>
            <w:noProof/>
            <w:webHidden/>
          </w:rPr>
          <w:fldChar w:fldCharType="separate"/>
        </w:r>
        <w:r w:rsidR="007F08C7">
          <w:rPr>
            <w:noProof/>
            <w:webHidden/>
          </w:rPr>
          <w:t>63</w:t>
        </w:r>
        <w:r w:rsidR="007F08C7">
          <w:rPr>
            <w:noProof/>
            <w:webHidden/>
          </w:rPr>
          <w:fldChar w:fldCharType="end"/>
        </w:r>
      </w:hyperlink>
    </w:p>
    <w:p w14:paraId="3A7E0119" w14:textId="5611721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15" w:history="1">
        <w:r w:rsidR="007F08C7" w:rsidRPr="00BB22A6">
          <w:rPr>
            <w:rStyle w:val="Hyperlink"/>
            <w:noProof/>
          </w:rPr>
          <w:t>Figure 10: Cross Section of a blind rivet</w:t>
        </w:r>
        <w:r w:rsidR="007F08C7">
          <w:rPr>
            <w:noProof/>
            <w:webHidden/>
          </w:rPr>
          <w:tab/>
        </w:r>
        <w:r w:rsidR="007F08C7">
          <w:rPr>
            <w:noProof/>
            <w:webHidden/>
          </w:rPr>
          <w:fldChar w:fldCharType="begin"/>
        </w:r>
        <w:r w:rsidR="007F08C7">
          <w:rPr>
            <w:noProof/>
            <w:webHidden/>
          </w:rPr>
          <w:instrText xml:space="preserve"> PAGEREF _Toc72023815 \h </w:instrText>
        </w:r>
        <w:r w:rsidR="007F08C7">
          <w:rPr>
            <w:noProof/>
            <w:webHidden/>
          </w:rPr>
        </w:r>
        <w:r w:rsidR="007F08C7">
          <w:rPr>
            <w:noProof/>
            <w:webHidden/>
          </w:rPr>
          <w:fldChar w:fldCharType="separate"/>
        </w:r>
        <w:r w:rsidR="007F08C7">
          <w:rPr>
            <w:noProof/>
            <w:webHidden/>
          </w:rPr>
          <w:t>65</w:t>
        </w:r>
        <w:r w:rsidR="007F08C7">
          <w:rPr>
            <w:noProof/>
            <w:webHidden/>
          </w:rPr>
          <w:fldChar w:fldCharType="end"/>
        </w:r>
      </w:hyperlink>
    </w:p>
    <w:p w14:paraId="0EFCE0B8" w14:textId="3904C58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16" w:history="1">
        <w:r w:rsidR="007F08C7" w:rsidRPr="00BB22A6">
          <w:rPr>
            <w:rStyle w:val="Hyperlink"/>
            <w:noProof/>
          </w:rPr>
          <w:t>Figure 11: Thick and Thin Assembling</w:t>
        </w:r>
        <w:r w:rsidR="007F08C7">
          <w:rPr>
            <w:noProof/>
            <w:webHidden/>
          </w:rPr>
          <w:tab/>
        </w:r>
        <w:r w:rsidR="007F08C7">
          <w:rPr>
            <w:noProof/>
            <w:webHidden/>
          </w:rPr>
          <w:fldChar w:fldCharType="begin"/>
        </w:r>
        <w:r w:rsidR="007F08C7">
          <w:rPr>
            <w:noProof/>
            <w:webHidden/>
          </w:rPr>
          <w:instrText xml:space="preserve"> PAGEREF _Toc72023816 \h </w:instrText>
        </w:r>
        <w:r w:rsidR="007F08C7">
          <w:rPr>
            <w:noProof/>
            <w:webHidden/>
          </w:rPr>
        </w:r>
        <w:r w:rsidR="007F08C7">
          <w:rPr>
            <w:noProof/>
            <w:webHidden/>
          </w:rPr>
          <w:fldChar w:fldCharType="separate"/>
        </w:r>
        <w:r w:rsidR="007F08C7">
          <w:rPr>
            <w:noProof/>
            <w:webHidden/>
          </w:rPr>
          <w:t>65</w:t>
        </w:r>
        <w:r w:rsidR="007F08C7">
          <w:rPr>
            <w:noProof/>
            <w:webHidden/>
          </w:rPr>
          <w:fldChar w:fldCharType="end"/>
        </w:r>
      </w:hyperlink>
    </w:p>
    <w:p w14:paraId="1645B502" w14:textId="5AB9DD9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17" w:history="1">
        <w:r w:rsidR="007F08C7" w:rsidRPr="00BB22A6">
          <w:rPr>
            <w:rStyle w:val="Hyperlink"/>
            <w:noProof/>
          </w:rPr>
          <w:t>Figure 12: Fastening Soft and Hard</w:t>
        </w:r>
        <w:r w:rsidR="007F08C7">
          <w:rPr>
            <w:noProof/>
            <w:webHidden/>
          </w:rPr>
          <w:tab/>
        </w:r>
        <w:r w:rsidR="007F08C7">
          <w:rPr>
            <w:noProof/>
            <w:webHidden/>
          </w:rPr>
          <w:fldChar w:fldCharType="begin"/>
        </w:r>
        <w:r w:rsidR="007F08C7">
          <w:rPr>
            <w:noProof/>
            <w:webHidden/>
          </w:rPr>
          <w:instrText xml:space="preserve"> PAGEREF _Toc72023817 \h </w:instrText>
        </w:r>
        <w:r w:rsidR="007F08C7">
          <w:rPr>
            <w:noProof/>
            <w:webHidden/>
          </w:rPr>
        </w:r>
        <w:r w:rsidR="007F08C7">
          <w:rPr>
            <w:noProof/>
            <w:webHidden/>
          </w:rPr>
          <w:fldChar w:fldCharType="separate"/>
        </w:r>
        <w:r w:rsidR="007F08C7">
          <w:rPr>
            <w:noProof/>
            <w:webHidden/>
          </w:rPr>
          <w:t>66</w:t>
        </w:r>
        <w:r w:rsidR="007F08C7">
          <w:rPr>
            <w:noProof/>
            <w:webHidden/>
          </w:rPr>
          <w:fldChar w:fldCharType="end"/>
        </w:r>
      </w:hyperlink>
    </w:p>
    <w:p w14:paraId="0B3DD01E" w14:textId="159776A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18" w:history="1">
        <w:r w:rsidR="007F08C7" w:rsidRPr="00BB22A6">
          <w:rPr>
            <w:rStyle w:val="Hyperlink"/>
            <w:noProof/>
          </w:rPr>
          <w:t>Figure 13: Cross Section of a Self-Piercing Rivet</w:t>
        </w:r>
        <w:r w:rsidR="007F08C7">
          <w:rPr>
            <w:noProof/>
            <w:webHidden/>
          </w:rPr>
          <w:tab/>
        </w:r>
        <w:r w:rsidR="007F08C7">
          <w:rPr>
            <w:noProof/>
            <w:webHidden/>
          </w:rPr>
          <w:fldChar w:fldCharType="begin"/>
        </w:r>
        <w:r w:rsidR="007F08C7">
          <w:rPr>
            <w:noProof/>
            <w:webHidden/>
          </w:rPr>
          <w:instrText xml:space="preserve"> PAGEREF _Toc72023818 \h </w:instrText>
        </w:r>
        <w:r w:rsidR="007F08C7">
          <w:rPr>
            <w:noProof/>
            <w:webHidden/>
          </w:rPr>
        </w:r>
        <w:r w:rsidR="007F08C7">
          <w:rPr>
            <w:noProof/>
            <w:webHidden/>
          </w:rPr>
          <w:fldChar w:fldCharType="separate"/>
        </w:r>
        <w:r w:rsidR="007F08C7">
          <w:rPr>
            <w:noProof/>
            <w:webHidden/>
          </w:rPr>
          <w:t>67</w:t>
        </w:r>
        <w:r w:rsidR="007F08C7">
          <w:rPr>
            <w:noProof/>
            <w:webHidden/>
          </w:rPr>
          <w:fldChar w:fldCharType="end"/>
        </w:r>
      </w:hyperlink>
    </w:p>
    <w:p w14:paraId="5D65BFD3" w14:textId="718982F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19" w:history="1">
        <w:r w:rsidR="007F08C7" w:rsidRPr="00BB22A6">
          <w:rPr>
            <w:rStyle w:val="Hyperlink"/>
            <w:noProof/>
          </w:rPr>
          <w:t>Figure 14: S</w:t>
        </w:r>
        <w:r w:rsidR="007F08C7" w:rsidRPr="00BB22A6">
          <w:rPr>
            <w:rStyle w:val="Hyperlink"/>
            <w:rFonts w:ascii="Arial" w:hAnsi="Arial" w:cs="Arial"/>
            <w:noProof/>
            <w:shd w:val="clear" w:color="auto" w:fill="FFFFFF"/>
          </w:rPr>
          <w:t>elf-piercing rivet setting apparatus</w:t>
        </w:r>
        <w:r w:rsidR="007F08C7">
          <w:rPr>
            <w:noProof/>
            <w:webHidden/>
          </w:rPr>
          <w:tab/>
        </w:r>
        <w:r w:rsidR="007F08C7">
          <w:rPr>
            <w:noProof/>
            <w:webHidden/>
          </w:rPr>
          <w:fldChar w:fldCharType="begin"/>
        </w:r>
        <w:r w:rsidR="007F08C7">
          <w:rPr>
            <w:noProof/>
            <w:webHidden/>
          </w:rPr>
          <w:instrText xml:space="preserve"> PAGEREF _Toc72023819 \h </w:instrText>
        </w:r>
        <w:r w:rsidR="007F08C7">
          <w:rPr>
            <w:noProof/>
            <w:webHidden/>
          </w:rPr>
        </w:r>
        <w:r w:rsidR="007F08C7">
          <w:rPr>
            <w:noProof/>
            <w:webHidden/>
          </w:rPr>
          <w:fldChar w:fldCharType="separate"/>
        </w:r>
        <w:r w:rsidR="007F08C7">
          <w:rPr>
            <w:noProof/>
            <w:webHidden/>
          </w:rPr>
          <w:t>67</w:t>
        </w:r>
        <w:r w:rsidR="007F08C7">
          <w:rPr>
            <w:noProof/>
            <w:webHidden/>
          </w:rPr>
          <w:fldChar w:fldCharType="end"/>
        </w:r>
      </w:hyperlink>
    </w:p>
    <w:p w14:paraId="237CF2F2" w14:textId="66D6222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0" w:history="1">
        <w:r w:rsidR="007F08C7" w:rsidRPr="00BB22A6">
          <w:rPr>
            <w:rStyle w:val="Hyperlink"/>
            <w:noProof/>
          </w:rPr>
          <w:t>Figure 15: Dimensions of Solid Rivets</w:t>
        </w:r>
        <w:r w:rsidR="007F08C7">
          <w:rPr>
            <w:noProof/>
            <w:webHidden/>
          </w:rPr>
          <w:tab/>
        </w:r>
        <w:r w:rsidR="007F08C7">
          <w:rPr>
            <w:noProof/>
            <w:webHidden/>
          </w:rPr>
          <w:fldChar w:fldCharType="begin"/>
        </w:r>
        <w:r w:rsidR="007F08C7">
          <w:rPr>
            <w:noProof/>
            <w:webHidden/>
          </w:rPr>
          <w:instrText xml:space="preserve"> PAGEREF _Toc72023820 \h </w:instrText>
        </w:r>
        <w:r w:rsidR="007F08C7">
          <w:rPr>
            <w:noProof/>
            <w:webHidden/>
          </w:rPr>
        </w:r>
        <w:r w:rsidR="007F08C7">
          <w:rPr>
            <w:noProof/>
            <w:webHidden/>
          </w:rPr>
          <w:fldChar w:fldCharType="separate"/>
        </w:r>
        <w:r w:rsidR="007F08C7">
          <w:rPr>
            <w:noProof/>
            <w:webHidden/>
          </w:rPr>
          <w:t>69</w:t>
        </w:r>
        <w:r w:rsidR="007F08C7">
          <w:rPr>
            <w:noProof/>
            <w:webHidden/>
          </w:rPr>
          <w:fldChar w:fldCharType="end"/>
        </w:r>
      </w:hyperlink>
    </w:p>
    <w:p w14:paraId="0B80F9F8" w14:textId="6B909ED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1" w:history="1">
        <w:r w:rsidR="007F08C7" w:rsidRPr="00BB22A6">
          <w:rPr>
            <w:rStyle w:val="Hyperlink"/>
            <w:noProof/>
          </w:rPr>
          <w:t>Figure 16: Clinch allowance of solid rivet</w:t>
        </w:r>
        <w:r w:rsidR="007F08C7">
          <w:rPr>
            <w:noProof/>
            <w:webHidden/>
          </w:rPr>
          <w:tab/>
        </w:r>
        <w:r w:rsidR="007F08C7">
          <w:rPr>
            <w:noProof/>
            <w:webHidden/>
          </w:rPr>
          <w:fldChar w:fldCharType="begin"/>
        </w:r>
        <w:r w:rsidR="007F08C7">
          <w:rPr>
            <w:noProof/>
            <w:webHidden/>
          </w:rPr>
          <w:instrText xml:space="preserve"> PAGEREF _Toc72023821 \h </w:instrText>
        </w:r>
        <w:r w:rsidR="007F08C7">
          <w:rPr>
            <w:noProof/>
            <w:webHidden/>
          </w:rPr>
        </w:r>
        <w:r w:rsidR="007F08C7">
          <w:rPr>
            <w:noProof/>
            <w:webHidden/>
          </w:rPr>
          <w:fldChar w:fldCharType="separate"/>
        </w:r>
        <w:r w:rsidR="007F08C7">
          <w:rPr>
            <w:noProof/>
            <w:webHidden/>
          </w:rPr>
          <w:t>70</w:t>
        </w:r>
        <w:r w:rsidR="007F08C7">
          <w:rPr>
            <w:noProof/>
            <w:webHidden/>
          </w:rPr>
          <w:fldChar w:fldCharType="end"/>
        </w:r>
      </w:hyperlink>
    </w:p>
    <w:p w14:paraId="6E026094" w14:textId="6A9ACA0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2" w:history="1">
        <w:r w:rsidR="007F08C7" w:rsidRPr="00BB22A6">
          <w:rPr>
            <w:rStyle w:val="Hyperlink"/>
            <w:noProof/>
          </w:rPr>
          <w:t>Figure 17: Cross section of a SWOP Rivet</w:t>
        </w:r>
        <w:r w:rsidR="007F08C7">
          <w:rPr>
            <w:noProof/>
            <w:webHidden/>
          </w:rPr>
          <w:tab/>
        </w:r>
        <w:r w:rsidR="007F08C7">
          <w:rPr>
            <w:noProof/>
            <w:webHidden/>
          </w:rPr>
          <w:fldChar w:fldCharType="begin"/>
        </w:r>
        <w:r w:rsidR="007F08C7">
          <w:rPr>
            <w:noProof/>
            <w:webHidden/>
          </w:rPr>
          <w:instrText xml:space="preserve"> PAGEREF _Toc72023822 \h </w:instrText>
        </w:r>
        <w:r w:rsidR="007F08C7">
          <w:rPr>
            <w:noProof/>
            <w:webHidden/>
          </w:rPr>
        </w:r>
        <w:r w:rsidR="007F08C7">
          <w:rPr>
            <w:noProof/>
            <w:webHidden/>
          </w:rPr>
          <w:fldChar w:fldCharType="separate"/>
        </w:r>
        <w:r w:rsidR="007F08C7">
          <w:rPr>
            <w:noProof/>
            <w:webHidden/>
          </w:rPr>
          <w:t>71</w:t>
        </w:r>
        <w:r w:rsidR="007F08C7">
          <w:rPr>
            <w:noProof/>
            <w:webHidden/>
          </w:rPr>
          <w:fldChar w:fldCharType="end"/>
        </w:r>
      </w:hyperlink>
    </w:p>
    <w:p w14:paraId="6C400486" w14:textId="5FA2DD8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3" w:history="1">
        <w:r w:rsidR="007F08C7" w:rsidRPr="00BB22A6">
          <w:rPr>
            <w:rStyle w:val="Hyperlink"/>
            <w:noProof/>
          </w:rPr>
          <w:t>Figure 18 Clinchnietbolzen types</w:t>
        </w:r>
        <w:r w:rsidR="007F08C7">
          <w:rPr>
            <w:noProof/>
            <w:webHidden/>
          </w:rPr>
          <w:tab/>
        </w:r>
        <w:r w:rsidR="007F08C7">
          <w:rPr>
            <w:noProof/>
            <w:webHidden/>
          </w:rPr>
          <w:fldChar w:fldCharType="begin"/>
        </w:r>
        <w:r w:rsidR="007F08C7">
          <w:rPr>
            <w:noProof/>
            <w:webHidden/>
          </w:rPr>
          <w:instrText xml:space="preserve"> PAGEREF _Toc72023823 \h </w:instrText>
        </w:r>
        <w:r w:rsidR="007F08C7">
          <w:rPr>
            <w:noProof/>
            <w:webHidden/>
          </w:rPr>
        </w:r>
        <w:r w:rsidR="007F08C7">
          <w:rPr>
            <w:noProof/>
            <w:webHidden/>
          </w:rPr>
          <w:fldChar w:fldCharType="separate"/>
        </w:r>
        <w:r w:rsidR="007F08C7">
          <w:rPr>
            <w:noProof/>
            <w:webHidden/>
          </w:rPr>
          <w:t>73</w:t>
        </w:r>
        <w:r w:rsidR="007F08C7">
          <w:rPr>
            <w:noProof/>
            <w:webHidden/>
          </w:rPr>
          <w:fldChar w:fldCharType="end"/>
        </w:r>
      </w:hyperlink>
    </w:p>
    <w:p w14:paraId="6EFA8522" w14:textId="2EC0BFB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4" w:history="1">
        <w:r w:rsidR="007F08C7" w:rsidRPr="00BB22A6">
          <w:rPr>
            <w:rStyle w:val="Hyperlink"/>
            <w:noProof/>
          </w:rPr>
          <w:t>Figure 19 Clinch Rivet Stud: Ball stud</w:t>
        </w:r>
        <w:r w:rsidR="007F08C7">
          <w:rPr>
            <w:noProof/>
            <w:webHidden/>
          </w:rPr>
          <w:tab/>
        </w:r>
        <w:r w:rsidR="007F08C7">
          <w:rPr>
            <w:noProof/>
            <w:webHidden/>
          </w:rPr>
          <w:fldChar w:fldCharType="begin"/>
        </w:r>
        <w:r w:rsidR="007F08C7">
          <w:rPr>
            <w:noProof/>
            <w:webHidden/>
          </w:rPr>
          <w:instrText xml:space="preserve"> PAGEREF _Toc72023824 \h </w:instrText>
        </w:r>
        <w:r w:rsidR="007F08C7">
          <w:rPr>
            <w:noProof/>
            <w:webHidden/>
          </w:rPr>
        </w:r>
        <w:r w:rsidR="007F08C7">
          <w:rPr>
            <w:noProof/>
            <w:webHidden/>
          </w:rPr>
          <w:fldChar w:fldCharType="separate"/>
        </w:r>
        <w:r w:rsidR="007F08C7">
          <w:rPr>
            <w:noProof/>
            <w:webHidden/>
          </w:rPr>
          <w:t>73</w:t>
        </w:r>
        <w:r w:rsidR="007F08C7">
          <w:rPr>
            <w:noProof/>
            <w:webHidden/>
          </w:rPr>
          <w:fldChar w:fldCharType="end"/>
        </w:r>
      </w:hyperlink>
    </w:p>
    <w:p w14:paraId="1BD25E51" w14:textId="0316502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5" w:history="1">
        <w:r w:rsidR="007F08C7" w:rsidRPr="00BB22A6">
          <w:rPr>
            <w:rStyle w:val="Hyperlink"/>
            <w:noProof/>
          </w:rPr>
          <w:t>Figure 20: Bolts and Screws</w:t>
        </w:r>
        <w:r w:rsidR="007F08C7">
          <w:rPr>
            <w:noProof/>
            <w:webHidden/>
          </w:rPr>
          <w:tab/>
        </w:r>
        <w:r w:rsidR="007F08C7">
          <w:rPr>
            <w:noProof/>
            <w:webHidden/>
          </w:rPr>
          <w:fldChar w:fldCharType="begin"/>
        </w:r>
        <w:r w:rsidR="007F08C7">
          <w:rPr>
            <w:noProof/>
            <w:webHidden/>
          </w:rPr>
          <w:instrText xml:space="preserve"> PAGEREF _Toc72023825 \h </w:instrText>
        </w:r>
        <w:r w:rsidR="007F08C7">
          <w:rPr>
            <w:noProof/>
            <w:webHidden/>
          </w:rPr>
        </w:r>
        <w:r w:rsidR="007F08C7">
          <w:rPr>
            <w:noProof/>
            <w:webHidden/>
          </w:rPr>
          <w:fldChar w:fldCharType="separate"/>
        </w:r>
        <w:r w:rsidR="007F08C7">
          <w:rPr>
            <w:noProof/>
            <w:webHidden/>
          </w:rPr>
          <w:t>75</w:t>
        </w:r>
        <w:r w:rsidR="007F08C7">
          <w:rPr>
            <w:noProof/>
            <w:webHidden/>
          </w:rPr>
          <w:fldChar w:fldCharType="end"/>
        </w:r>
      </w:hyperlink>
    </w:p>
    <w:p w14:paraId="707911BB" w14:textId="536148C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6" w:history="1">
        <w:r w:rsidR="007F08C7" w:rsidRPr="00BB22A6">
          <w:rPr>
            <w:rStyle w:val="Hyperlink"/>
            <w:noProof/>
          </w:rPr>
          <w:t>Figure 21: Different Screw Forms</w:t>
        </w:r>
        <w:r w:rsidR="007F08C7">
          <w:rPr>
            <w:noProof/>
            <w:webHidden/>
          </w:rPr>
          <w:tab/>
        </w:r>
        <w:r w:rsidR="007F08C7">
          <w:rPr>
            <w:noProof/>
            <w:webHidden/>
          </w:rPr>
          <w:fldChar w:fldCharType="begin"/>
        </w:r>
        <w:r w:rsidR="007F08C7">
          <w:rPr>
            <w:noProof/>
            <w:webHidden/>
          </w:rPr>
          <w:instrText xml:space="preserve"> PAGEREF _Toc72023826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6FAA17A2" w14:textId="3431AC6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7" w:history="1">
        <w:r w:rsidR="007F08C7" w:rsidRPr="00BB22A6">
          <w:rPr>
            <w:rStyle w:val="Hyperlink"/>
            <w:noProof/>
          </w:rPr>
          <w:t>Figure 22: Definition of Length and Head Sizes</w:t>
        </w:r>
        <w:r w:rsidR="007F08C7">
          <w:rPr>
            <w:noProof/>
            <w:webHidden/>
          </w:rPr>
          <w:tab/>
        </w:r>
        <w:r w:rsidR="007F08C7">
          <w:rPr>
            <w:noProof/>
            <w:webHidden/>
          </w:rPr>
          <w:fldChar w:fldCharType="begin"/>
        </w:r>
        <w:r w:rsidR="007F08C7">
          <w:rPr>
            <w:noProof/>
            <w:webHidden/>
          </w:rPr>
          <w:instrText xml:space="preserve"> PAGEREF _Toc72023827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6B59A6D9" w14:textId="031B76F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8" w:history="1">
        <w:r w:rsidR="007F08C7" w:rsidRPr="00BB22A6">
          <w:rPr>
            <w:rStyle w:val="Hyperlink"/>
            <w:noProof/>
          </w:rPr>
          <w:t>Figure 23: Definition of lead, pitch and starts of a thread.</w:t>
        </w:r>
        <w:r w:rsidR="007F08C7">
          <w:rPr>
            <w:noProof/>
            <w:webHidden/>
          </w:rPr>
          <w:tab/>
        </w:r>
        <w:r w:rsidR="007F08C7">
          <w:rPr>
            <w:noProof/>
            <w:webHidden/>
          </w:rPr>
          <w:fldChar w:fldCharType="begin"/>
        </w:r>
        <w:r w:rsidR="007F08C7">
          <w:rPr>
            <w:noProof/>
            <w:webHidden/>
          </w:rPr>
          <w:instrText xml:space="preserve"> PAGEREF _Toc72023828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6962BC8E" w14:textId="1A090C5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29" w:history="1">
        <w:r w:rsidR="007F08C7" w:rsidRPr="00BB22A6">
          <w:rPr>
            <w:rStyle w:val="Hyperlink"/>
            <w:noProof/>
          </w:rPr>
          <w:t>Figure 24: Bolt with welded nut</w:t>
        </w:r>
        <w:r w:rsidR="007F08C7">
          <w:rPr>
            <w:noProof/>
            <w:webHidden/>
          </w:rPr>
          <w:tab/>
        </w:r>
        <w:r w:rsidR="007F08C7">
          <w:rPr>
            <w:noProof/>
            <w:webHidden/>
          </w:rPr>
          <w:fldChar w:fldCharType="begin"/>
        </w:r>
        <w:r w:rsidR="007F08C7">
          <w:rPr>
            <w:noProof/>
            <w:webHidden/>
          </w:rPr>
          <w:instrText xml:space="preserve"> PAGEREF _Toc72023829 \h </w:instrText>
        </w:r>
        <w:r w:rsidR="007F08C7">
          <w:rPr>
            <w:noProof/>
            <w:webHidden/>
          </w:rPr>
        </w:r>
        <w:r w:rsidR="007F08C7">
          <w:rPr>
            <w:noProof/>
            <w:webHidden/>
          </w:rPr>
          <w:fldChar w:fldCharType="separate"/>
        </w:r>
        <w:r w:rsidR="007F08C7">
          <w:rPr>
            <w:noProof/>
            <w:webHidden/>
          </w:rPr>
          <w:t>87</w:t>
        </w:r>
        <w:r w:rsidR="007F08C7">
          <w:rPr>
            <w:noProof/>
            <w:webHidden/>
          </w:rPr>
          <w:fldChar w:fldCharType="end"/>
        </w:r>
      </w:hyperlink>
    </w:p>
    <w:p w14:paraId="0BE878D1" w14:textId="2287B66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0" w:history="1">
        <w:r w:rsidR="007F08C7" w:rsidRPr="00BB22A6">
          <w:rPr>
            <w:rStyle w:val="Hyperlink"/>
            <w:noProof/>
          </w:rPr>
          <w:t>Figure 25: Bolt with free nut</w:t>
        </w:r>
        <w:r w:rsidR="007F08C7">
          <w:rPr>
            <w:noProof/>
            <w:webHidden/>
          </w:rPr>
          <w:tab/>
        </w:r>
        <w:r w:rsidR="007F08C7">
          <w:rPr>
            <w:noProof/>
            <w:webHidden/>
          </w:rPr>
          <w:fldChar w:fldCharType="begin"/>
        </w:r>
        <w:r w:rsidR="007F08C7">
          <w:rPr>
            <w:noProof/>
            <w:webHidden/>
          </w:rPr>
          <w:instrText xml:space="preserve"> PAGEREF _Toc72023830 \h </w:instrText>
        </w:r>
        <w:r w:rsidR="007F08C7">
          <w:rPr>
            <w:noProof/>
            <w:webHidden/>
          </w:rPr>
        </w:r>
        <w:r w:rsidR="007F08C7">
          <w:rPr>
            <w:noProof/>
            <w:webHidden/>
          </w:rPr>
          <w:fldChar w:fldCharType="separate"/>
        </w:r>
        <w:r w:rsidR="007F08C7">
          <w:rPr>
            <w:noProof/>
            <w:webHidden/>
          </w:rPr>
          <w:t>87</w:t>
        </w:r>
        <w:r w:rsidR="007F08C7">
          <w:rPr>
            <w:noProof/>
            <w:webHidden/>
          </w:rPr>
          <w:fldChar w:fldCharType="end"/>
        </w:r>
      </w:hyperlink>
    </w:p>
    <w:p w14:paraId="706FAC9C" w14:textId="654E838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1" w:history="1">
        <w:r w:rsidR="007F08C7" w:rsidRPr="00BB22A6">
          <w:rPr>
            <w:rStyle w:val="Hyperlink"/>
            <w:noProof/>
          </w:rPr>
          <w:t>Figure 26: Screw</w:t>
        </w:r>
        <w:r w:rsidR="007F08C7">
          <w:rPr>
            <w:noProof/>
            <w:webHidden/>
          </w:rPr>
          <w:tab/>
        </w:r>
        <w:r w:rsidR="007F08C7">
          <w:rPr>
            <w:noProof/>
            <w:webHidden/>
          </w:rPr>
          <w:fldChar w:fldCharType="begin"/>
        </w:r>
        <w:r w:rsidR="007F08C7">
          <w:rPr>
            <w:noProof/>
            <w:webHidden/>
          </w:rPr>
          <w:instrText xml:space="preserve"> PAGEREF _Toc72023831 \h </w:instrText>
        </w:r>
        <w:r w:rsidR="007F08C7">
          <w:rPr>
            <w:noProof/>
            <w:webHidden/>
          </w:rPr>
        </w:r>
        <w:r w:rsidR="007F08C7">
          <w:rPr>
            <w:noProof/>
            <w:webHidden/>
          </w:rPr>
          <w:fldChar w:fldCharType="separate"/>
        </w:r>
        <w:r w:rsidR="007F08C7">
          <w:rPr>
            <w:noProof/>
            <w:webHidden/>
          </w:rPr>
          <w:t>88</w:t>
        </w:r>
        <w:r w:rsidR="007F08C7">
          <w:rPr>
            <w:noProof/>
            <w:webHidden/>
          </w:rPr>
          <w:fldChar w:fldCharType="end"/>
        </w:r>
      </w:hyperlink>
    </w:p>
    <w:p w14:paraId="073DCFD7" w14:textId="44E23EF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2" w:history="1">
        <w:r w:rsidR="007F08C7" w:rsidRPr="00BB22A6">
          <w:rPr>
            <w:rStyle w:val="Hyperlink"/>
            <w:noProof/>
          </w:rPr>
          <w:t>Figure 27: Welded stud with free nut</w:t>
        </w:r>
        <w:r w:rsidR="007F08C7">
          <w:rPr>
            <w:noProof/>
            <w:webHidden/>
          </w:rPr>
          <w:tab/>
        </w:r>
        <w:r w:rsidR="007F08C7">
          <w:rPr>
            <w:noProof/>
            <w:webHidden/>
          </w:rPr>
          <w:fldChar w:fldCharType="begin"/>
        </w:r>
        <w:r w:rsidR="007F08C7">
          <w:rPr>
            <w:noProof/>
            <w:webHidden/>
          </w:rPr>
          <w:instrText xml:space="preserve"> PAGEREF _Toc72023832 \h </w:instrText>
        </w:r>
        <w:r w:rsidR="007F08C7">
          <w:rPr>
            <w:noProof/>
            <w:webHidden/>
          </w:rPr>
        </w:r>
        <w:r w:rsidR="007F08C7">
          <w:rPr>
            <w:noProof/>
            <w:webHidden/>
          </w:rPr>
          <w:fldChar w:fldCharType="separate"/>
        </w:r>
        <w:r w:rsidR="007F08C7">
          <w:rPr>
            <w:noProof/>
            <w:webHidden/>
          </w:rPr>
          <w:t>88</w:t>
        </w:r>
        <w:r w:rsidR="007F08C7">
          <w:rPr>
            <w:noProof/>
            <w:webHidden/>
          </w:rPr>
          <w:fldChar w:fldCharType="end"/>
        </w:r>
      </w:hyperlink>
    </w:p>
    <w:p w14:paraId="695B259F" w14:textId="48A26D7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3" w:history="1">
        <w:r w:rsidR="007F08C7" w:rsidRPr="00BB22A6">
          <w:rPr>
            <w:rStyle w:val="Hyperlink"/>
            <w:noProof/>
          </w:rPr>
          <w:t>Figure 28: Plain stud</w:t>
        </w:r>
        <w:r w:rsidR="007F08C7">
          <w:rPr>
            <w:noProof/>
            <w:webHidden/>
          </w:rPr>
          <w:tab/>
        </w:r>
        <w:r w:rsidR="007F08C7">
          <w:rPr>
            <w:noProof/>
            <w:webHidden/>
          </w:rPr>
          <w:fldChar w:fldCharType="begin"/>
        </w:r>
        <w:r w:rsidR="007F08C7">
          <w:rPr>
            <w:noProof/>
            <w:webHidden/>
          </w:rPr>
          <w:instrText xml:space="preserve"> PAGEREF _Toc72023833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68BF3FA4" w14:textId="170CB72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4" w:history="1">
        <w:r w:rsidR="007F08C7" w:rsidRPr="00BB22A6">
          <w:rPr>
            <w:rStyle w:val="Hyperlink"/>
            <w:noProof/>
          </w:rPr>
          <w:t>Figure 29: Process of Flow Drill Screwing</w:t>
        </w:r>
        <w:r w:rsidR="007F08C7">
          <w:rPr>
            <w:noProof/>
            <w:webHidden/>
          </w:rPr>
          <w:tab/>
        </w:r>
        <w:r w:rsidR="007F08C7">
          <w:rPr>
            <w:noProof/>
            <w:webHidden/>
          </w:rPr>
          <w:fldChar w:fldCharType="begin"/>
        </w:r>
        <w:r w:rsidR="007F08C7">
          <w:rPr>
            <w:noProof/>
            <w:webHidden/>
          </w:rPr>
          <w:instrText xml:space="preserve"> PAGEREF _Toc72023834 \h </w:instrText>
        </w:r>
        <w:r w:rsidR="007F08C7">
          <w:rPr>
            <w:noProof/>
            <w:webHidden/>
          </w:rPr>
        </w:r>
        <w:r w:rsidR="007F08C7">
          <w:rPr>
            <w:noProof/>
            <w:webHidden/>
          </w:rPr>
          <w:fldChar w:fldCharType="separate"/>
        </w:r>
        <w:r w:rsidR="007F08C7">
          <w:rPr>
            <w:noProof/>
            <w:webHidden/>
          </w:rPr>
          <w:t>90</w:t>
        </w:r>
        <w:r w:rsidR="007F08C7">
          <w:rPr>
            <w:noProof/>
            <w:webHidden/>
          </w:rPr>
          <w:fldChar w:fldCharType="end"/>
        </w:r>
      </w:hyperlink>
    </w:p>
    <w:p w14:paraId="0BF97297" w14:textId="2099D00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5" w:history="1">
        <w:r w:rsidR="007F08C7" w:rsidRPr="00BB22A6">
          <w:rPr>
            <w:rStyle w:val="Hyperlink"/>
            <w:noProof/>
          </w:rPr>
          <w:t>Figure 30: Measures of applied FDS</w:t>
        </w:r>
        <w:r w:rsidR="007F08C7">
          <w:rPr>
            <w:noProof/>
            <w:webHidden/>
          </w:rPr>
          <w:tab/>
        </w:r>
        <w:r w:rsidR="007F08C7">
          <w:rPr>
            <w:noProof/>
            <w:webHidden/>
          </w:rPr>
          <w:fldChar w:fldCharType="begin"/>
        </w:r>
        <w:r w:rsidR="007F08C7">
          <w:rPr>
            <w:noProof/>
            <w:webHidden/>
          </w:rPr>
          <w:instrText xml:space="preserve"> PAGEREF _Toc72023835 \h </w:instrText>
        </w:r>
        <w:r w:rsidR="007F08C7">
          <w:rPr>
            <w:noProof/>
            <w:webHidden/>
          </w:rPr>
        </w:r>
        <w:r w:rsidR="007F08C7">
          <w:rPr>
            <w:noProof/>
            <w:webHidden/>
          </w:rPr>
          <w:fldChar w:fldCharType="separate"/>
        </w:r>
        <w:r w:rsidR="007F08C7">
          <w:rPr>
            <w:noProof/>
            <w:webHidden/>
          </w:rPr>
          <w:t>91</w:t>
        </w:r>
        <w:r w:rsidR="007F08C7">
          <w:rPr>
            <w:noProof/>
            <w:webHidden/>
          </w:rPr>
          <w:fldChar w:fldCharType="end"/>
        </w:r>
      </w:hyperlink>
    </w:p>
    <w:p w14:paraId="7BADAF91" w14:textId="7E7C78A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6" w:history="1">
        <w:r w:rsidR="007F08C7" w:rsidRPr="00BB22A6">
          <w:rPr>
            <w:rStyle w:val="Hyperlink"/>
            <w:noProof/>
          </w:rPr>
          <w:t>Figure 31: Pre-machined or clearance hole in FDS connection</w:t>
        </w:r>
        <w:r w:rsidR="007F08C7">
          <w:rPr>
            <w:noProof/>
            <w:webHidden/>
          </w:rPr>
          <w:tab/>
        </w:r>
        <w:r w:rsidR="007F08C7">
          <w:rPr>
            <w:noProof/>
            <w:webHidden/>
          </w:rPr>
          <w:fldChar w:fldCharType="begin"/>
        </w:r>
        <w:r w:rsidR="007F08C7">
          <w:rPr>
            <w:noProof/>
            <w:webHidden/>
          </w:rPr>
          <w:instrText xml:space="preserve"> PAGEREF _Toc72023836 \h </w:instrText>
        </w:r>
        <w:r w:rsidR="007F08C7">
          <w:rPr>
            <w:noProof/>
            <w:webHidden/>
          </w:rPr>
        </w:r>
        <w:r w:rsidR="007F08C7">
          <w:rPr>
            <w:noProof/>
            <w:webHidden/>
          </w:rPr>
          <w:fldChar w:fldCharType="separate"/>
        </w:r>
        <w:r w:rsidR="007F08C7">
          <w:rPr>
            <w:noProof/>
            <w:webHidden/>
          </w:rPr>
          <w:t>91</w:t>
        </w:r>
        <w:r w:rsidR="007F08C7">
          <w:rPr>
            <w:noProof/>
            <w:webHidden/>
          </w:rPr>
          <w:fldChar w:fldCharType="end"/>
        </w:r>
      </w:hyperlink>
    </w:p>
    <w:p w14:paraId="51354E07" w14:textId="7552B4B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7" w:history="1">
        <w:r w:rsidR="007F08C7" w:rsidRPr="00BB22A6">
          <w:rPr>
            <w:rStyle w:val="Hyperlink"/>
            <w:noProof/>
          </w:rPr>
          <w:t>Figure 32: Pilot hole on sheet metal</w:t>
        </w:r>
        <w:r w:rsidR="007F08C7">
          <w:rPr>
            <w:noProof/>
            <w:webHidden/>
          </w:rPr>
          <w:tab/>
        </w:r>
        <w:r w:rsidR="007F08C7">
          <w:rPr>
            <w:noProof/>
            <w:webHidden/>
          </w:rPr>
          <w:fldChar w:fldCharType="begin"/>
        </w:r>
        <w:r w:rsidR="007F08C7">
          <w:rPr>
            <w:noProof/>
            <w:webHidden/>
          </w:rPr>
          <w:instrText xml:space="preserve"> PAGEREF _Toc72023837 \h </w:instrText>
        </w:r>
        <w:r w:rsidR="007F08C7">
          <w:rPr>
            <w:noProof/>
            <w:webHidden/>
          </w:rPr>
        </w:r>
        <w:r w:rsidR="007F08C7">
          <w:rPr>
            <w:noProof/>
            <w:webHidden/>
          </w:rPr>
          <w:fldChar w:fldCharType="separate"/>
        </w:r>
        <w:r w:rsidR="007F08C7">
          <w:rPr>
            <w:noProof/>
            <w:webHidden/>
          </w:rPr>
          <w:t>92</w:t>
        </w:r>
        <w:r w:rsidR="007F08C7">
          <w:rPr>
            <w:noProof/>
            <w:webHidden/>
          </w:rPr>
          <w:fldChar w:fldCharType="end"/>
        </w:r>
      </w:hyperlink>
    </w:p>
    <w:p w14:paraId="04FF423B" w14:textId="5F40793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8" w:history="1">
        <w:r w:rsidR="007F08C7" w:rsidRPr="00BB22A6">
          <w:rPr>
            <w:rStyle w:val="Hyperlink"/>
            <w:noProof/>
          </w:rPr>
          <w:t>Figure 33: Schematic representation of the clinching operation</w:t>
        </w:r>
        <w:r w:rsidR="007F08C7">
          <w:rPr>
            <w:noProof/>
            <w:webHidden/>
          </w:rPr>
          <w:tab/>
        </w:r>
        <w:r w:rsidR="007F08C7">
          <w:rPr>
            <w:noProof/>
            <w:webHidden/>
          </w:rPr>
          <w:fldChar w:fldCharType="begin"/>
        </w:r>
        <w:r w:rsidR="007F08C7">
          <w:rPr>
            <w:noProof/>
            <w:webHidden/>
          </w:rPr>
          <w:instrText xml:space="preserve"> PAGEREF _Toc72023838 \h </w:instrText>
        </w:r>
        <w:r w:rsidR="007F08C7">
          <w:rPr>
            <w:noProof/>
            <w:webHidden/>
          </w:rPr>
        </w:r>
        <w:r w:rsidR="007F08C7">
          <w:rPr>
            <w:noProof/>
            <w:webHidden/>
          </w:rPr>
          <w:fldChar w:fldCharType="separate"/>
        </w:r>
        <w:r w:rsidR="007F08C7">
          <w:rPr>
            <w:noProof/>
            <w:webHidden/>
          </w:rPr>
          <w:t>93</w:t>
        </w:r>
        <w:r w:rsidR="007F08C7">
          <w:rPr>
            <w:noProof/>
            <w:webHidden/>
          </w:rPr>
          <w:fldChar w:fldCharType="end"/>
        </w:r>
      </w:hyperlink>
    </w:p>
    <w:p w14:paraId="4F9C832F" w14:textId="260870A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39" w:history="1">
        <w:r w:rsidR="007F08C7" w:rsidRPr="00BB22A6">
          <w:rPr>
            <w:rStyle w:val="Hyperlink"/>
            <w:noProof/>
          </w:rPr>
          <w:t>Figure 34: Clinch Joint Dimensions</w:t>
        </w:r>
        <w:r w:rsidR="007F08C7">
          <w:rPr>
            <w:noProof/>
            <w:webHidden/>
          </w:rPr>
          <w:tab/>
        </w:r>
        <w:r w:rsidR="007F08C7">
          <w:rPr>
            <w:noProof/>
            <w:webHidden/>
          </w:rPr>
          <w:fldChar w:fldCharType="begin"/>
        </w:r>
        <w:r w:rsidR="007F08C7">
          <w:rPr>
            <w:noProof/>
            <w:webHidden/>
          </w:rPr>
          <w:instrText xml:space="preserve"> PAGEREF _Toc72023839 \h </w:instrText>
        </w:r>
        <w:r w:rsidR="007F08C7">
          <w:rPr>
            <w:noProof/>
            <w:webHidden/>
          </w:rPr>
        </w:r>
        <w:r w:rsidR="007F08C7">
          <w:rPr>
            <w:noProof/>
            <w:webHidden/>
          </w:rPr>
          <w:fldChar w:fldCharType="separate"/>
        </w:r>
        <w:r w:rsidR="007F08C7">
          <w:rPr>
            <w:noProof/>
            <w:webHidden/>
          </w:rPr>
          <w:t>94</w:t>
        </w:r>
        <w:r w:rsidR="007F08C7">
          <w:rPr>
            <w:noProof/>
            <w:webHidden/>
          </w:rPr>
          <w:fldChar w:fldCharType="end"/>
        </w:r>
      </w:hyperlink>
    </w:p>
    <w:p w14:paraId="4261934B" w14:textId="7ECF170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0" w:history="1">
        <w:r w:rsidR="007F08C7" w:rsidRPr="00BB22A6">
          <w:rPr>
            <w:rStyle w:val="Hyperlink"/>
            <w:noProof/>
          </w:rPr>
          <w:t>Figure 35: TOX (left) and BTM’s Tog-L-Loc system</w:t>
        </w:r>
        <w:r w:rsidR="007F08C7">
          <w:rPr>
            <w:noProof/>
            <w:webHidden/>
          </w:rPr>
          <w:tab/>
        </w:r>
        <w:r w:rsidR="007F08C7">
          <w:rPr>
            <w:noProof/>
            <w:webHidden/>
          </w:rPr>
          <w:fldChar w:fldCharType="begin"/>
        </w:r>
        <w:r w:rsidR="007F08C7">
          <w:rPr>
            <w:noProof/>
            <w:webHidden/>
          </w:rPr>
          <w:instrText xml:space="preserve"> PAGEREF _Toc72023840 \h </w:instrText>
        </w:r>
        <w:r w:rsidR="007F08C7">
          <w:rPr>
            <w:noProof/>
            <w:webHidden/>
          </w:rPr>
        </w:r>
        <w:r w:rsidR="007F08C7">
          <w:rPr>
            <w:noProof/>
            <w:webHidden/>
          </w:rPr>
          <w:fldChar w:fldCharType="separate"/>
        </w:r>
        <w:r w:rsidR="007F08C7">
          <w:rPr>
            <w:noProof/>
            <w:webHidden/>
          </w:rPr>
          <w:t>94</w:t>
        </w:r>
        <w:r w:rsidR="007F08C7">
          <w:rPr>
            <w:noProof/>
            <w:webHidden/>
          </w:rPr>
          <w:fldChar w:fldCharType="end"/>
        </w:r>
      </w:hyperlink>
    </w:p>
    <w:p w14:paraId="345C6955" w14:textId="26761AF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1" w:history="1">
        <w:r w:rsidR="007F08C7" w:rsidRPr="00BB22A6">
          <w:rPr>
            <w:rStyle w:val="Hyperlink"/>
            <w:noProof/>
          </w:rPr>
          <w:t>Figure 36: Cross Section of a Heat Stake</w:t>
        </w:r>
        <w:r w:rsidR="007F08C7">
          <w:rPr>
            <w:noProof/>
            <w:webHidden/>
          </w:rPr>
          <w:tab/>
        </w:r>
        <w:r w:rsidR="007F08C7">
          <w:rPr>
            <w:noProof/>
            <w:webHidden/>
          </w:rPr>
          <w:fldChar w:fldCharType="begin"/>
        </w:r>
        <w:r w:rsidR="007F08C7">
          <w:rPr>
            <w:noProof/>
            <w:webHidden/>
          </w:rPr>
          <w:instrText xml:space="preserve"> PAGEREF _Toc72023841 \h </w:instrText>
        </w:r>
        <w:r w:rsidR="007F08C7">
          <w:rPr>
            <w:noProof/>
            <w:webHidden/>
          </w:rPr>
        </w:r>
        <w:r w:rsidR="007F08C7">
          <w:rPr>
            <w:noProof/>
            <w:webHidden/>
          </w:rPr>
          <w:fldChar w:fldCharType="separate"/>
        </w:r>
        <w:r w:rsidR="007F08C7">
          <w:rPr>
            <w:noProof/>
            <w:webHidden/>
          </w:rPr>
          <w:t>97</w:t>
        </w:r>
        <w:r w:rsidR="007F08C7">
          <w:rPr>
            <w:noProof/>
            <w:webHidden/>
          </w:rPr>
          <w:fldChar w:fldCharType="end"/>
        </w:r>
      </w:hyperlink>
    </w:p>
    <w:p w14:paraId="5841A77C" w14:textId="311B151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2" w:history="1">
        <w:r w:rsidR="007F08C7" w:rsidRPr="00BB22A6">
          <w:rPr>
            <w:rStyle w:val="Hyperlink"/>
            <w:noProof/>
          </w:rPr>
          <w:t>Figure 37: A "Hairpin Clip"</w:t>
        </w:r>
        <w:r w:rsidR="007F08C7">
          <w:rPr>
            <w:noProof/>
            <w:webHidden/>
          </w:rPr>
          <w:tab/>
        </w:r>
        <w:r w:rsidR="007F08C7">
          <w:rPr>
            <w:noProof/>
            <w:webHidden/>
          </w:rPr>
          <w:fldChar w:fldCharType="begin"/>
        </w:r>
        <w:r w:rsidR="007F08C7">
          <w:rPr>
            <w:noProof/>
            <w:webHidden/>
          </w:rPr>
          <w:instrText xml:space="preserve"> PAGEREF _Toc72023842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69C3366E" w14:textId="70FD2A0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3" w:history="1">
        <w:r w:rsidR="007F08C7" w:rsidRPr="00BB22A6">
          <w:rPr>
            <w:rStyle w:val="Hyperlink"/>
            <w:noProof/>
          </w:rPr>
          <w:t>Figure 38: Internal and External Circlips</w:t>
        </w:r>
        <w:r w:rsidR="007F08C7">
          <w:rPr>
            <w:noProof/>
            <w:webHidden/>
          </w:rPr>
          <w:tab/>
        </w:r>
        <w:r w:rsidR="007F08C7">
          <w:rPr>
            <w:noProof/>
            <w:webHidden/>
          </w:rPr>
          <w:fldChar w:fldCharType="begin"/>
        </w:r>
        <w:r w:rsidR="007F08C7">
          <w:rPr>
            <w:noProof/>
            <w:webHidden/>
          </w:rPr>
          <w:instrText xml:space="preserve"> PAGEREF _Toc72023843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010C19DE" w14:textId="4E5467A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4" w:history="1">
        <w:r w:rsidR="007F08C7" w:rsidRPr="00BB22A6">
          <w:rPr>
            <w:rStyle w:val="Hyperlink"/>
            <w:noProof/>
          </w:rPr>
          <w:t>Figure 39: Clips Pushed into a Hole</w:t>
        </w:r>
        <w:r w:rsidR="007F08C7">
          <w:rPr>
            <w:noProof/>
            <w:webHidden/>
          </w:rPr>
          <w:tab/>
        </w:r>
        <w:r w:rsidR="007F08C7">
          <w:rPr>
            <w:noProof/>
            <w:webHidden/>
          </w:rPr>
          <w:fldChar w:fldCharType="begin"/>
        </w:r>
        <w:r w:rsidR="007F08C7">
          <w:rPr>
            <w:noProof/>
            <w:webHidden/>
          </w:rPr>
          <w:instrText xml:space="preserve"> PAGEREF _Toc72023844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48490F72" w14:textId="2EA34C84"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5" w:history="1">
        <w:r w:rsidR="007F08C7" w:rsidRPr="00BB22A6">
          <w:rPr>
            <w:rStyle w:val="Hyperlink"/>
            <w:noProof/>
          </w:rPr>
          <w:t>Figure 40: Clips Sliding onto a Flat Surface</w:t>
        </w:r>
        <w:r w:rsidR="007F08C7">
          <w:rPr>
            <w:noProof/>
            <w:webHidden/>
          </w:rPr>
          <w:tab/>
        </w:r>
        <w:r w:rsidR="007F08C7">
          <w:rPr>
            <w:noProof/>
            <w:webHidden/>
          </w:rPr>
          <w:fldChar w:fldCharType="begin"/>
        </w:r>
        <w:r w:rsidR="007F08C7">
          <w:rPr>
            <w:noProof/>
            <w:webHidden/>
          </w:rPr>
          <w:instrText xml:space="preserve"> PAGEREF _Toc72023845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35E2724A" w14:textId="09B46A0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6" w:history="1">
        <w:r w:rsidR="007F08C7" w:rsidRPr="00BB22A6">
          <w:rPr>
            <w:rStyle w:val="Hyperlink"/>
            <w:noProof/>
          </w:rPr>
          <w:t>Figure 41: RIVTAC</w:t>
        </w:r>
        <w:r w:rsidR="007F08C7" w:rsidRPr="00BB22A6">
          <w:rPr>
            <w:rStyle w:val="Hyperlink"/>
            <w:rFonts w:cs="Calibri"/>
            <w:noProof/>
          </w:rPr>
          <w:t>®</w:t>
        </w:r>
        <w:r w:rsidR="007F08C7" w:rsidRPr="00BB22A6">
          <w:rPr>
            <w:rStyle w:val="Hyperlink"/>
            <w:noProof/>
          </w:rPr>
          <w:t xml:space="preserve"> Nail</w:t>
        </w:r>
        <w:r w:rsidR="007F08C7">
          <w:rPr>
            <w:noProof/>
            <w:webHidden/>
          </w:rPr>
          <w:tab/>
        </w:r>
        <w:r w:rsidR="007F08C7">
          <w:rPr>
            <w:noProof/>
            <w:webHidden/>
          </w:rPr>
          <w:fldChar w:fldCharType="begin"/>
        </w:r>
        <w:r w:rsidR="007F08C7">
          <w:rPr>
            <w:noProof/>
            <w:webHidden/>
          </w:rPr>
          <w:instrText xml:space="preserve"> PAGEREF _Toc72023846 \h </w:instrText>
        </w:r>
        <w:r w:rsidR="007F08C7">
          <w:rPr>
            <w:noProof/>
            <w:webHidden/>
          </w:rPr>
        </w:r>
        <w:r w:rsidR="007F08C7">
          <w:rPr>
            <w:noProof/>
            <w:webHidden/>
          </w:rPr>
          <w:fldChar w:fldCharType="separate"/>
        </w:r>
        <w:r w:rsidR="007F08C7">
          <w:rPr>
            <w:noProof/>
            <w:webHidden/>
          </w:rPr>
          <w:t>101</w:t>
        </w:r>
        <w:r w:rsidR="007F08C7">
          <w:rPr>
            <w:noProof/>
            <w:webHidden/>
          </w:rPr>
          <w:fldChar w:fldCharType="end"/>
        </w:r>
      </w:hyperlink>
    </w:p>
    <w:p w14:paraId="4B475913" w14:textId="59BCD4D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7" w:history="1">
        <w:r w:rsidR="007F08C7" w:rsidRPr="00BB22A6">
          <w:rPr>
            <w:rStyle w:val="Hyperlink"/>
            <w:noProof/>
          </w:rPr>
          <w:t>Figure 42: Cross Section of a Nail, Connecting Two Sheets</w:t>
        </w:r>
        <w:r w:rsidR="007F08C7">
          <w:rPr>
            <w:noProof/>
            <w:webHidden/>
          </w:rPr>
          <w:tab/>
        </w:r>
        <w:r w:rsidR="007F08C7">
          <w:rPr>
            <w:noProof/>
            <w:webHidden/>
          </w:rPr>
          <w:fldChar w:fldCharType="begin"/>
        </w:r>
        <w:r w:rsidR="007F08C7">
          <w:rPr>
            <w:noProof/>
            <w:webHidden/>
          </w:rPr>
          <w:instrText xml:space="preserve"> PAGEREF _Toc72023847 \h </w:instrText>
        </w:r>
        <w:r w:rsidR="007F08C7">
          <w:rPr>
            <w:noProof/>
            <w:webHidden/>
          </w:rPr>
        </w:r>
        <w:r w:rsidR="007F08C7">
          <w:rPr>
            <w:noProof/>
            <w:webHidden/>
          </w:rPr>
          <w:fldChar w:fldCharType="separate"/>
        </w:r>
        <w:r w:rsidR="007F08C7">
          <w:rPr>
            <w:noProof/>
            <w:webHidden/>
          </w:rPr>
          <w:t>102</w:t>
        </w:r>
        <w:r w:rsidR="007F08C7">
          <w:rPr>
            <w:noProof/>
            <w:webHidden/>
          </w:rPr>
          <w:fldChar w:fldCharType="end"/>
        </w:r>
      </w:hyperlink>
    </w:p>
    <w:p w14:paraId="0B30FFBA" w14:textId="41C1988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8" w:history="1">
        <w:r w:rsidR="007F08C7" w:rsidRPr="00BB22A6">
          <w:rPr>
            <w:rStyle w:val="Hyperlink"/>
            <w:noProof/>
          </w:rPr>
          <w:t>Figure 43: Process of Rotation Joining (ROTAV)</w:t>
        </w:r>
        <w:r w:rsidR="007F08C7">
          <w:rPr>
            <w:noProof/>
            <w:webHidden/>
          </w:rPr>
          <w:tab/>
        </w:r>
        <w:r w:rsidR="007F08C7">
          <w:rPr>
            <w:noProof/>
            <w:webHidden/>
          </w:rPr>
          <w:fldChar w:fldCharType="begin"/>
        </w:r>
        <w:r w:rsidR="007F08C7">
          <w:rPr>
            <w:noProof/>
            <w:webHidden/>
          </w:rPr>
          <w:instrText xml:space="preserve"> PAGEREF _Toc72023848 \h </w:instrText>
        </w:r>
        <w:r w:rsidR="007F08C7">
          <w:rPr>
            <w:noProof/>
            <w:webHidden/>
          </w:rPr>
        </w:r>
        <w:r w:rsidR="007F08C7">
          <w:rPr>
            <w:noProof/>
            <w:webHidden/>
          </w:rPr>
          <w:fldChar w:fldCharType="separate"/>
        </w:r>
        <w:r w:rsidR="007F08C7">
          <w:rPr>
            <w:noProof/>
            <w:webHidden/>
          </w:rPr>
          <w:t>105</w:t>
        </w:r>
        <w:r w:rsidR="007F08C7">
          <w:rPr>
            <w:noProof/>
            <w:webHidden/>
          </w:rPr>
          <w:fldChar w:fldCharType="end"/>
        </w:r>
      </w:hyperlink>
    </w:p>
    <w:p w14:paraId="71CF4388" w14:textId="030C096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49" w:history="1">
        <w:r w:rsidR="007F08C7" w:rsidRPr="00BB22A6">
          <w:rPr>
            <w:rStyle w:val="Hyperlink"/>
            <w:noProof/>
          </w:rPr>
          <w:t>Figure 44: ROTAV connecting aluminum and steel sheets</w:t>
        </w:r>
        <w:r w:rsidR="007F08C7">
          <w:rPr>
            <w:noProof/>
            <w:webHidden/>
          </w:rPr>
          <w:tab/>
        </w:r>
        <w:r w:rsidR="007F08C7">
          <w:rPr>
            <w:noProof/>
            <w:webHidden/>
          </w:rPr>
          <w:fldChar w:fldCharType="begin"/>
        </w:r>
        <w:r w:rsidR="007F08C7">
          <w:rPr>
            <w:noProof/>
            <w:webHidden/>
          </w:rPr>
          <w:instrText xml:space="preserve"> PAGEREF _Toc72023849 \h </w:instrText>
        </w:r>
        <w:r w:rsidR="007F08C7">
          <w:rPr>
            <w:noProof/>
            <w:webHidden/>
          </w:rPr>
        </w:r>
        <w:r w:rsidR="007F08C7">
          <w:rPr>
            <w:noProof/>
            <w:webHidden/>
          </w:rPr>
          <w:fldChar w:fldCharType="separate"/>
        </w:r>
        <w:r w:rsidR="007F08C7">
          <w:rPr>
            <w:noProof/>
            <w:webHidden/>
          </w:rPr>
          <w:t>106</w:t>
        </w:r>
        <w:r w:rsidR="007F08C7">
          <w:rPr>
            <w:noProof/>
            <w:webHidden/>
          </w:rPr>
          <w:fldChar w:fldCharType="end"/>
        </w:r>
      </w:hyperlink>
    </w:p>
    <w:p w14:paraId="375EA4C1" w14:textId="2B69DEB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0" w:history="1">
        <w:r w:rsidR="007F08C7" w:rsidRPr="00BB22A6">
          <w:rPr>
            <w:rStyle w:val="Hyperlink"/>
            <w:noProof/>
          </w:rPr>
          <w:t>Figure 45: Terminology of a regular intermittent weld</w:t>
        </w:r>
        <w:r w:rsidR="007F08C7">
          <w:rPr>
            <w:noProof/>
            <w:webHidden/>
          </w:rPr>
          <w:tab/>
        </w:r>
        <w:r w:rsidR="007F08C7">
          <w:rPr>
            <w:noProof/>
            <w:webHidden/>
          </w:rPr>
          <w:fldChar w:fldCharType="begin"/>
        </w:r>
        <w:r w:rsidR="007F08C7">
          <w:rPr>
            <w:noProof/>
            <w:webHidden/>
          </w:rPr>
          <w:instrText xml:space="preserve"> PAGEREF _Toc72023850 \h </w:instrText>
        </w:r>
        <w:r w:rsidR="007F08C7">
          <w:rPr>
            <w:noProof/>
            <w:webHidden/>
          </w:rPr>
        </w:r>
        <w:r w:rsidR="007F08C7">
          <w:rPr>
            <w:noProof/>
            <w:webHidden/>
          </w:rPr>
          <w:fldChar w:fldCharType="separate"/>
        </w:r>
        <w:r w:rsidR="007F08C7">
          <w:rPr>
            <w:noProof/>
            <w:webHidden/>
          </w:rPr>
          <w:t>110</w:t>
        </w:r>
        <w:r w:rsidR="007F08C7">
          <w:rPr>
            <w:noProof/>
            <w:webHidden/>
          </w:rPr>
          <w:fldChar w:fldCharType="end"/>
        </w:r>
      </w:hyperlink>
    </w:p>
    <w:p w14:paraId="44E34CC4" w14:textId="423DD27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1" w:history="1">
        <w:r w:rsidR="007F08C7" w:rsidRPr="00BB22A6">
          <w:rPr>
            <w:rStyle w:val="Hyperlink"/>
            <w:noProof/>
          </w:rPr>
          <w:t>Figure 46: Regular intermittent weld with first spacing and last spacing</w:t>
        </w:r>
        <w:r w:rsidR="007F08C7">
          <w:rPr>
            <w:noProof/>
            <w:webHidden/>
          </w:rPr>
          <w:tab/>
        </w:r>
        <w:r w:rsidR="007F08C7">
          <w:rPr>
            <w:noProof/>
            <w:webHidden/>
          </w:rPr>
          <w:fldChar w:fldCharType="begin"/>
        </w:r>
        <w:r w:rsidR="007F08C7">
          <w:rPr>
            <w:noProof/>
            <w:webHidden/>
          </w:rPr>
          <w:instrText xml:space="preserve"> PAGEREF _Toc72023851 \h </w:instrText>
        </w:r>
        <w:r w:rsidR="007F08C7">
          <w:rPr>
            <w:noProof/>
            <w:webHidden/>
          </w:rPr>
        </w:r>
        <w:r w:rsidR="007F08C7">
          <w:rPr>
            <w:noProof/>
            <w:webHidden/>
          </w:rPr>
          <w:fldChar w:fldCharType="separate"/>
        </w:r>
        <w:r w:rsidR="007F08C7">
          <w:rPr>
            <w:noProof/>
            <w:webHidden/>
          </w:rPr>
          <w:t>110</w:t>
        </w:r>
        <w:r w:rsidR="007F08C7">
          <w:rPr>
            <w:noProof/>
            <w:webHidden/>
          </w:rPr>
          <w:fldChar w:fldCharType="end"/>
        </w:r>
      </w:hyperlink>
    </w:p>
    <w:p w14:paraId="5F04CE12" w14:textId="472B976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2" w:history="1">
        <w:r w:rsidR="007F08C7" w:rsidRPr="00BB22A6">
          <w:rPr>
            <w:rStyle w:val="Hyperlink"/>
            <w:noProof/>
          </w:rPr>
          <w:t>Figure 47: Irregular intermittent welds</w:t>
        </w:r>
        <w:r w:rsidR="007F08C7">
          <w:rPr>
            <w:noProof/>
            <w:webHidden/>
          </w:rPr>
          <w:tab/>
        </w:r>
        <w:r w:rsidR="007F08C7">
          <w:rPr>
            <w:noProof/>
            <w:webHidden/>
          </w:rPr>
          <w:fldChar w:fldCharType="begin"/>
        </w:r>
        <w:r w:rsidR="007F08C7">
          <w:rPr>
            <w:noProof/>
            <w:webHidden/>
          </w:rPr>
          <w:instrText xml:space="preserve"> PAGEREF _Toc72023852 \h </w:instrText>
        </w:r>
        <w:r w:rsidR="007F08C7">
          <w:rPr>
            <w:noProof/>
            <w:webHidden/>
          </w:rPr>
        </w:r>
        <w:r w:rsidR="007F08C7">
          <w:rPr>
            <w:noProof/>
            <w:webHidden/>
          </w:rPr>
          <w:fldChar w:fldCharType="separate"/>
        </w:r>
        <w:r w:rsidR="007F08C7">
          <w:rPr>
            <w:noProof/>
            <w:webHidden/>
          </w:rPr>
          <w:t>111</w:t>
        </w:r>
        <w:r w:rsidR="007F08C7">
          <w:rPr>
            <w:noProof/>
            <w:webHidden/>
          </w:rPr>
          <w:fldChar w:fldCharType="end"/>
        </w:r>
      </w:hyperlink>
    </w:p>
    <w:p w14:paraId="566284B2" w14:textId="19BD141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3" w:history="1">
        <w:r w:rsidR="007F08C7" w:rsidRPr="00BB22A6">
          <w:rPr>
            <w:rStyle w:val="Hyperlink"/>
            <w:noProof/>
          </w:rPr>
          <w:t>Figure 48: Weld Line Changing from Y-Joint to Overlap-Joint</w:t>
        </w:r>
        <w:r w:rsidR="007F08C7">
          <w:rPr>
            <w:noProof/>
            <w:webHidden/>
          </w:rPr>
          <w:tab/>
        </w:r>
        <w:r w:rsidR="007F08C7">
          <w:rPr>
            <w:noProof/>
            <w:webHidden/>
          </w:rPr>
          <w:fldChar w:fldCharType="begin"/>
        </w:r>
        <w:r w:rsidR="007F08C7">
          <w:rPr>
            <w:noProof/>
            <w:webHidden/>
          </w:rPr>
          <w:instrText xml:space="preserve"> PAGEREF _Toc72023853 \h </w:instrText>
        </w:r>
        <w:r w:rsidR="007F08C7">
          <w:rPr>
            <w:noProof/>
            <w:webHidden/>
          </w:rPr>
        </w:r>
        <w:r w:rsidR="007F08C7">
          <w:rPr>
            <w:noProof/>
            <w:webHidden/>
          </w:rPr>
          <w:fldChar w:fldCharType="separate"/>
        </w:r>
        <w:r w:rsidR="007F08C7">
          <w:rPr>
            <w:noProof/>
            <w:webHidden/>
          </w:rPr>
          <w:t>116</w:t>
        </w:r>
        <w:r w:rsidR="007F08C7">
          <w:rPr>
            <w:noProof/>
            <w:webHidden/>
          </w:rPr>
          <w:fldChar w:fldCharType="end"/>
        </w:r>
      </w:hyperlink>
    </w:p>
    <w:p w14:paraId="1C8979AE" w14:textId="6142387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4" w:history="1">
        <w:r w:rsidR="007F08C7" w:rsidRPr="00BB22A6">
          <w:rPr>
            <w:rStyle w:val="Hyperlink"/>
            <w:noProof/>
          </w:rPr>
          <w:t>Figure 49: Longitudinal stiffener, top view</w:t>
        </w:r>
        <w:r w:rsidR="007F08C7">
          <w:rPr>
            <w:noProof/>
            <w:webHidden/>
          </w:rPr>
          <w:tab/>
        </w:r>
        <w:r w:rsidR="007F08C7">
          <w:rPr>
            <w:noProof/>
            <w:webHidden/>
          </w:rPr>
          <w:fldChar w:fldCharType="begin"/>
        </w:r>
        <w:r w:rsidR="007F08C7">
          <w:rPr>
            <w:noProof/>
            <w:webHidden/>
          </w:rPr>
          <w:instrText xml:space="preserve"> PAGEREF _Toc72023854 \h </w:instrText>
        </w:r>
        <w:r w:rsidR="007F08C7">
          <w:rPr>
            <w:noProof/>
            <w:webHidden/>
          </w:rPr>
        </w:r>
        <w:r w:rsidR="007F08C7">
          <w:rPr>
            <w:noProof/>
            <w:webHidden/>
          </w:rPr>
          <w:fldChar w:fldCharType="separate"/>
        </w:r>
        <w:r w:rsidR="007F08C7">
          <w:rPr>
            <w:noProof/>
            <w:webHidden/>
          </w:rPr>
          <w:t>116</w:t>
        </w:r>
        <w:r w:rsidR="007F08C7">
          <w:rPr>
            <w:noProof/>
            <w:webHidden/>
          </w:rPr>
          <w:fldChar w:fldCharType="end"/>
        </w:r>
      </w:hyperlink>
    </w:p>
    <w:p w14:paraId="610DD9F5" w14:textId="6D92441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5" w:history="1">
        <w:r w:rsidR="007F08C7" w:rsidRPr="00BB22A6">
          <w:rPr>
            <w:rStyle w:val="Hyperlink"/>
            <w:noProof/>
          </w:rPr>
          <w:t>Figure 50: Seam weld types and attributes</w:t>
        </w:r>
        <w:r w:rsidR="007F08C7">
          <w:rPr>
            <w:noProof/>
            <w:webHidden/>
          </w:rPr>
          <w:tab/>
        </w:r>
        <w:r w:rsidR="007F08C7">
          <w:rPr>
            <w:noProof/>
            <w:webHidden/>
          </w:rPr>
          <w:fldChar w:fldCharType="begin"/>
        </w:r>
        <w:r w:rsidR="007F08C7">
          <w:rPr>
            <w:noProof/>
            <w:webHidden/>
          </w:rPr>
          <w:instrText xml:space="preserve"> PAGEREF _Toc72023855 \h </w:instrText>
        </w:r>
        <w:r w:rsidR="007F08C7">
          <w:rPr>
            <w:noProof/>
            <w:webHidden/>
          </w:rPr>
        </w:r>
        <w:r w:rsidR="007F08C7">
          <w:rPr>
            <w:noProof/>
            <w:webHidden/>
          </w:rPr>
          <w:fldChar w:fldCharType="separate"/>
        </w:r>
        <w:r w:rsidR="007F08C7">
          <w:rPr>
            <w:noProof/>
            <w:webHidden/>
          </w:rPr>
          <w:t>118</w:t>
        </w:r>
        <w:r w:rsidR="007F08C7">
          <w:rPr>
            <w:noProof/>
            <w:webHidden/>
          </w:rPr>
          <w:fldChar w:fldCharType="end"/>
        </w:r>
      </w:hyperlink>
    </w:p>
    <w:p w14:paraId="6B6F6C5C" w14:textId="44E556E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6" w:history="1">
        <w:r w:rsidR="007F08C7" w:rsidRPr="00BB22A6">
          <w:rPr>
            <w:rStyle w:val="Hyperlink"/>
            <w:noProof/>
          </w:rPr>
          <w:t>Figure 51: χMCF Structure of a Seam Weld (</w:t>
        </w:r>
        <w:r w:rsidR="007F08C7" w:rsidRPr="00BB22A6">
          <w:rPr>
            <w:rStyle w:val="Hyperlink"/>
            <w:i/>
            <w:noProof/>
          </w:rPr>
          <w:t>connection_1d</w:t>
        </w:r>
        <w:r w:rsidR="007F08C7" w:rsidRPr="00BB22A6">
          <w:rPr>
            <w:rStyle w:val="Hyperlink"/>
            <w:noProof/>
          </w:rPr>
          <w:t>)</w:t>
        </w:r>
        <w:r w:rsidR="007F08C7">
          <w:rPr>
            <w:noProof/>
            <w:webHidden/>
          </w:rPr>
          <w:tab/>
        </w:r>
        <w:r w:rsidR="007F08C7">
          <w:rPr>
            <w:noProof/>
            <w:webHidden/>
          </w:rPr>
          <w:fldChar w:fldCharType="begin"/>
        </w:r>
        <w:r w:rsidR="007F08C7">
          <w:rPr>
            <w:noProof/>
            <w:webHidden/>
          </w:rPr>
          <w:instrText xml:space="preserve"> PAGEREF _Toc72023856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2C9CF5E4" w14:textId="38434B2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7" w:history="1">
        <w:r w:rsidR="007F08C7" w:rsidRPr="00BB22A6">
          <w:rPr>
            <w:rStyle w:val="Hyperlink"/>
            <w:noProof/>
          </w:rPr>
          <w:t>Figure 52: Sheet Parameters vs.  Weld Position Parameters</w:t>
        </w:r>
        <w:r w:rsidR="007F08C7">
          <w:rPr>
            <w:noProof/>
            <w:webHidden/>
          </w:rPr>
          <w:tab/>
        </w:r>
        <w:r w:rsidR="007F08C7">
          <w:rPr>
            <w:noProof/>
            <w:webHidden/>
          </w:rPr>
          <w:fldChar w:fldCharType="begin"/>
        </w:r>
        <w:r w:rsidR="007F08C7">
          <w:rPr>
            <w:noProof/>
            <w:webHidden/>
          </w:rPr>
          <w:instrText xml:space="preserve"> PAGEREF _Toc72023857 \h </w:instrText>
        </w:r>
        <w:r w:rsidR="007F08C7">
          <w:rPr>
            <w:noProof/>
            <w:webHidden/>
          </w:rPr>
        </w:r>
        <w:r w:rsidR="007F08C7">
          <w:rPr>
            <w:noProof/>
            <w:webHidden/>
          </w:rPr>
          <w:fldChar w:fldCharType="separate"/>
        </w:r>
        <w:r w:rsidR="007F08C7">
          <w:rPr>
            <w:noProof/>
            <w:webHidden/>
          </w:rPr>
          <w:t>122</w:t>
        </w:r>
        <w:r w:rsidR="007F08C7">
          <w:rPr>
            <w:noProof/>
            <w:webHidden/>
          </w:rPr>
          <w:fldChar w:fldCharType="end"/>
        </w:r>
      </w:hyperlink>
    </w:p>
    <w:p w14:paraId="1C91F808" w14:textId="5D8FC49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8" w:history="1">
        <w:r w:rsidR="007F08C7" w:rsidRPr="00BB22A6">
          <w:rPr>
            <w:rStyle w:val="Hyperlink"/>
            <w:noProof/>
          </w:rPr>
          <w:t>Figure 53: Welding Position of a Y-Joint</w:t>
        </w:r>
        <w:r w:rsidR="007F08C7">
          <w:rPr>
            <w:noProof/>
            <w:webHidden/>
          </w:rPr>
          <w:tab/>
        </w:r>
        <w:r w:rsidR="007F08C7">
          <w:rPr>
            <w:noProof/>
            <w:webHidden/>
          </w:rPr>
          <w:fldChar w:fldCharType="begin"/>
        </w:r>
        <w:r w:rsidR="007F08C7">
          <w:rPr>
            <w:noProof/>
            <w:webHidden/>
          </w:rPr>
          <w:instrText xml:space="preserve"> PAGEREF _Toc72023858 \h </w:instrText>
        </w:r>
        <w:r w:rsidR="007F08C7">
          <w:rPr>
            <w:noProof/>
            <w:webHidden/>
          </w:rPr>
        </w:r>
        <w:r w:rsidR="007F08C7">
          <w:rPr>
            <w:noProof/>
            <w:webHidden/>
          </w:rPr>
          <w:fldChar w:fldCharType="separate"/>
        </w:r>
        <w:r w:rsidR="007F08C7">
          <w:rPr>
            <w:noProof/>
            <w:webHidden/>
          </w:rPr>
          <w:t>124</w:t>
        </w:r>
        <w:r w:rsidR="007F08C7">
          <w:rPr>
            <w:noProof/>
            <w:webHidden/>
          </w:rPr>
          <w:fldChar w:fldCharType="end"/>
        </w:r>
      </w:hyperlink>
    </w:p>
    <w:p w14:paraId="26E51A55" w14:textId="30BC53E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59" w:history="1">
        <w:r w:rsidR="007F08C7" w:rsidRPr="00BB22A6">
          <w:rPr>
            <w:rStyle w:val="Hyperlink"/>
            <w:noProof/>
          </w:rPr>
          <w:t>Figure 54: Welding Position vector direction and length</w:t>
        </w:r>
        <w:r w:rsidR="007F08C7">
          <w:rPr>
            <w:noProof/>
            <w:webHidden/>
          </w:rPr>
          <w:tab/>
        </w:r>
        <w:r w:rsidR="007F08C7">
          <w:rPr>
            <w:noProof/>
            <w:webHidden/>
          </w:rPr>
          <w:fldChar w:fldCharType="begin"/>
        </w:r>
        <w:r w:rsidR="007F08C7">
          <w:rPr>
            <w:noProof/>
            <w:webHidden/>
          </w:rPr>
          <w:instrText xml:space="preserve"> PAGEREF _Toc72023859 \h </w:instrText>
        </w:r>
        <w:r w:rsidR="007F08C7">
          <w:rPr>
            <w:noProof/>
            <w:webHidden/>
          </w:rPr>
        </w:r>
        <w:r w:rsidR="007F08C7">
          <w:rPr>
            <w:noProof/>
            <w:webHidden/>
          </w:rPr>
          <w:fldChar w:fldCharType="separate"/>
        </w:r>
        <w:r w:rsidR="007F08C7">
          <w:rPr>
            <w:noProof/>
            <w:webHidden/>
          </w:rPr>
          <w:t>125</w:t>
        </w:r>
        <w:r w:rsidR="007F08C7">
          <w:rPr>
            <w:noProof/>
            <w:webHidden/>
          </w:rPr>
          <w:fldChar w:fldCharType="end"/>
        </w:r>
      </w:hyperlink>
    </w:p>
    <w:p w14:paraId="3E2FF709" w14:textId="6D84C25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1" w:anchor="_Toc72023860" w:history="1">
        <w:r w:rsidR="007F08C7" w:rsidRPr="00BB22A6">
          <w:rPr>
            <w:rStyle w:val="Hyperlink"/>
            <w:noProof/>
          </w:rPr>
          <w:t>Figure 55: Butt Joint Sheet Layout</w:t>
        </w:r>
        <w:r w:rsidR="007F08C7">
          <w:rPr>
            <w:noProof/>
            <w:webHidden/>
          </w:rPr>
          <w:tab/>
        </w:r>
        <w:r w:rsidR="007F08C7">
          <w:rPr>
            <w:noProof/>
            <w:webHidden/>
          </w:rPr>
          <w:fldChar w:fldCharType="begin"/>
        </w:r>
        <w:r w:rsidR="007F08C7">
          <w:rPr>
            <w:noProof/>
            <w:webHidden/>
          </w:rPr>
          <w:instrText xml:space="preserve"> PAGEREF _Toc72023860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5124EB09" w14:textId="5600332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2" w:anchor="_Toc72023861" w:history="1">
        <w:r w:rsidR="007F08C7" w:rsidRPr="00BB22A6">
          <w:rPr>
            <w:rStyle w:val="Hyperlink"/>
            <w:noProof/>
          </w:rPr>
          <w:t>Figure 56: Butt Joint Weld parameters</w:t>
        </w:r>
        <w:r w:rsidR="007F08C7">
          <w:rPr>
            <w:noProof/>
            <w:webHidden/>
          </w:rPr>
          <w:tab/>
        </w:r>
        <w:r w:rsidR="007F08C7">
          <w:rPr>
            <w:noProof/>
            <w:webHidden/>
          </w:rPr>
          <w:fldChar w:fldCharType="begin"/>
        </w:r>
        <w:r w:rsidR="007F08C7">
          <w:rPr>
            <w:noProof/>
            <w:webHidden/>
          </w:rPr>
          <w:instrText xml:space="preserve"> PAGEREF _Toc72023861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10599F26" w14:textId="63A9BB6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3" w:anchor="_Toc72023862" w:history="1">
        <w:r w:rsidR="007F08C7" w:rsidRPr="00BB22A6">
          <w:rPr>
            <w:rStyle w:val="Hyperlink"/>
            <w:noProof/>
          </w:rPr>
          <w:t>Figure 57: Corner Weld Sheet Layout</w:t>
        </w:r>
        <w:r w:rsidR="007F08C7">
          <w:rPr>
            <w:noProof/>
            <w:webHidden/>
          </w:rPr>
          <w:tab/>
        </w:r>
        <w:r w:rsidR="007F08C7">
          <w:rPr>
            <w:noProof/>
            <w:webHidden/>
          </w:rPr>
          <w:fldChar w:fldCharType="begin"/>
        </w:r>
        <w:r w:rsidR="007F08C7">
          <w:rPr>
            <w:noProof/>
            <w:webHidden/>
          </w:rPr>
          <w:instrText xml:space="preserve"> PAGEREF _Toc72023862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593B3757" w14:textId="7ADB60F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4" w:anchor="_Toc72023863" w:history="1">
        <w:r w:rsidR="007F08C7" w:rsidRPr="00BB22A6">
          <w:rPr>
            <w:rStyle w:val="Hyperlink"/>
            <w:noProof/>
          </w:rPr>
          <w:t>Figure 58: Corner Weld Parameters</w:t>
        </w:r>
        <w:r w:rsidR="007F08C7">
          <w:rPr>
            <w:noProof/>
            <w:webHidden/>
          </w:rPr>
          <w:tab/>
        </w:r>
        <w:r w:rsidR="007F08C7">
          <w:rPr>
            <w:noProof/>
            <w:webHidden/>
          </w:rPr>
          <w:fldChar w:fldCharType="begin"/>
        </w:r>
        <w:r w:rsidR="007F08C7">
          <w:rPr>
            <w:noProof/>
            <w:webHidden/>
          </w:rPr>
          <w:instrText xml:space="preserve"> PAGEREF _Toc72023863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4FC6E9D5" w14:textId="1B3EEE8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64" w:history="1">
        <w:r w:rsidR="007F08C7" w:rsidRPr="00BB22A6">
          <w:rPr>
            <w:rStyle w:val="Hyperlink"/>
            <w:noProof/>
          </w:rPr>
          <w:t>Figure 59: Corner Weld Sheet Layout</w:t>
        </w:r>
        <w:r w:rsidR="007F08C7">
          <w:rPr>
            <w:noProof/>
            <w:webHidden/>
          </w:rPr>
          <w:tab/>
        </w:r>
        <w:r w:rsidR="007F08C7">
          <w:rPr>
            <w:noProof/>
            <w:webHidden/>
          </w:rPr>
          <w:fldChar w:fldCharType="begin"/>
        </w:r>
        <w:r w:rsidR="007F08C7">
          <w:rPr>
            <w:noProof/>
            <w:webHidden/>
          </w:rPr>
          <w:instrText xml:space="preserve"> PAGEREF _Toc72023864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1D05796E" w14:textId="02AE723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65" w:history="1">
        <w:r w:rsidR="007F08C7" w:rsidRPr="00BB22A6">
          <w:rPr>
            <w:rStyle w:val="Hyperlink"/>
            <w:noProof/>
          </w:rPr>
          <w:t>Figure 60: Double Corner Weld Parameters</w:t>
        </w:r>
        <w:r w:rsidR="007F08C7">
          <w:rPr>
            <w:noProof/>
            <w:webHidden/>
          </w:rPr>
          <w:tab/>
        </w:r>
        <w:r w:rsidR="007F08C7">
          <w:rPr>
            <w:noProof/>
            <w:webHidden/>
          </w:rPr>
          <w:fldChar w:fldCharType="begin"/>
        </w:r>
        <w:r w:rsidR="007F08C7">
          <w:rPr>
            <w:noProof/>
            <w:webHidden/>
          </w:rPr>
          <w:instrText xml:space="preserve"> PAGEREF _Toc72023865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76103DC2" w14:textId="6F002C3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5" w:anchor="_Toc72023866" w:history="1">
        <w:r w:rsidR="007F08C7" w:rsidRPr="00BB22A6">
          <w:rPr>
            <w:rStyle w:val="Hyperlink"/>
            <w:noProof/>
          </w:rPr>
          <w:t>Figure 61: Edge Weld Sheet Layout</w:t>
        </w:r>
        <w:r w:rsidR="007F08C7">
          <w:rPr>
            <w:noProof/>
            <w:webHidden/>
          </w:rPr>
          <w:tab/>
        </w:r>
        <w:r w:rsidR="007F08C7">
          <w:rPr>
            <w:noProof/>
            <w:webHidden/>
          </w:rPr>
          <w:fldChar w:fldCharType="begin"/>
        </w:r>
        <w:r w:rsidR="007F08C7">
          <w:rPr>
            <w:noProof/>
            <w:webHidden/>
          </w:rPr>
          <w:instrText xml:space="preserve"> PAGEREF _Toc72023866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681E42A5" w14:textId="5929A1B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6" w:anchor="_Toc72023867" w:history="1">
        <w:r w:rsidR="007F08C7" w:rsidRPr="00BB22A6">
          <w:rPr>
            <w:rStyle w:val="Hyperlink"/>
            <w:noProof/>
          </w:rPr>
          <w:t>Figure 62: Edge Weld parameters</w:t>
        </w:r>
        <w:r w:rsidR="007F08C7">
          <w:rPr>
            <w:noProof/>
            <w:webHidden/>
          </w:rPr>
          <w:tab/>
        </w:r>
        <w:r w:rsidR="007F08C7">
          <w:rPr>
            <w:noProof/>
            <w:webHidden/>
          </w:rPr>
          <w:fldChar w:fldCharType="begin"/>
        </w:r>
        <w:r w:rsidR="007F08C7">
          <w:rPr>
            <w:noProof/>
            <w:webHidden/>
          </w:rPr>
          <w:instrText xml:space="preserve"> PAGEREF _Toc72023867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6BEFA7DA" w14:textId="6F2A67E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68" w:history="1">
        <w:r w:rsidR="007F08C7" w:rsidRPr="00BB22A6">
          <w:rPr>
            <w:rStyle w:val="Hyperlink"/>
            <w:noProof/>
          </w:rPr>
          <w:t>Figure 63: I-Weld Sheet Layout</w:t>
        </w:r>
        <w:r w:rsidR="007F08C7">
          <w:rPr>
            <w:noProof/>
            <w:webHidden/>
          </w:rPr>
          <w:tab/>
        </w:r>
        <w:r w:rsidR="007F08C7">
          <w:rPr>
            <w:noProof/>
            <w:webHidden/>
          </w:rPr>
          <w:fldChar w:fldCharType="begin"/>
        </w:r>
        <w:r w:rsidR="007F08C7">
          <w:rPr>
            <w:noProof/>
            <w:webHidden/>
          </w:rPr>
          <w:instrText xml:space="preserve"> PAGEREF _Toc72023868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64075652" w14:textId="3F2E929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69" w:history="1">
        <w:r w:rsidR="007F08C7" w:rsidRPr="00BB22A6">
          <w:rPr>
            <w:rStyle w:val="Hyperlink"/>
            <w:noProof/>
          </w:rPr>
          <w:t>Figure 64: I-Weld Parameters</w:t>
        </w:r>
        <w:r w:rsidR="007F08C7">
          <w:rPr>
            <w:noProof/>
            <w:webHidden/>
          </w:rPr>
          <w:tab/>
        </w:r>
        <w:r w:rsidR="007F08C7">
          <w:rPr>
            <w:noProof/>
            <w:webHidden/>
          </w:rPr>
          <w:fldChar w:fldCharType="begin"/>
        </w:r>
        <w:r w:rsidR="007F08C7">
          <w:rPr>
            <w:noProof/>
            <w:webHidden/>
          </w:rPr>
          <w:instrText xml:space="preserve"> PAGEREF _Toc72023869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08877902" w14:textId="2574F8F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7" w:anchor="_Toc72023870" w:history="1">
        <w:r w:rsidR="007F08C7" w:rsidRPr="00BB22A6">
          <w:rPr>
            <w:rStyle w:val="Hyperlink"/>
            <w:noProof/>
          </w:rPr>
          <w:t>Figure 65: Overlap Weld Sheet Layout</w:t>
        </w:r>
        <w:r w:rsidR="007F08C7">
          <w:rPr>
            <w:noProof/>
            <w:webHidden/>
          </w:rPr>
          <w:tab/>
        </w:r>
        <w:r w:rsidR="007F08C7">
          <w:rPr>
            <w:noProof/>
            <w:webHidden/>
          </w:rPr>
          <w:fldChar w:fldCharType="begin"/>
        </w:r>
        <w:r w:rsidR="007F08C7">
          <w:rPr>
            <w:noProof/>
            <w:webHidden/>
          </w:rPr>
          <w:instrText xml:space="preserve"> PAGEREF _Toc72023870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503A06CF" w14:textId="5E14ACA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8" w:anchor="_Toc72023871" w:history="1">
        <w:r w:rsidR="007F08C7" w:rsidRPr="00BB22A6">
          <w:rPr>
            <w:rStyle w:val="Hyperlink"/>
            <w:noProof/>
          </w:rPr>
          <w:t>Figure 66: Overlap Weld Parameters</w:t>
        </w:r>
        <w:r w:rsidR="007F08C7">
          <w:rPr>
            <w:noProof/>
            <w:webHidden/>
          </w:rPr>
          <w:tab/>
        </w:r>
        <w:r w:rsidR="007F08C7">
          <w:rPr>
            <w:noProof/>
            <w:webHidden/>
          </w:rPr>
          <w:fldChar w:fldCharType="begin"/>
        </w:r>
        <w:r w:rsidR="007F08C7">
          <w:rPr>
            <w:noProof/>
            <w:webHidden/>
          </w:rPr>
          <w:instrText xml:space="preserve"> PAGEREF _Toc72023871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5D241F2B" w14:textId="12F520F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19" w:anchor="_Toc72023872" w:history="1">
        <w:r w:rsidR="007F08C7" w:rsidRPr="00BB22A6">
          <w:rPr>
            <w:rStyle w:val="Hyperlink"/>
            <w:noProof/>
          </w:rPr>
          <w:t>Figure 67: Single Sided Double Overlap Weld</w:t>
        </w:r>
        <w:r w:rsidR="007F08C7">
          <w:rPr>
            <w:noProof/>
            <w:webHidden/>
          </w:rPr>
          <w:tab/>
        </w:r>
        <w:r w:rsidR="007F08C7">
          <w:rPr>
            <w:noProof/>
            <w:webHidden/>
          </w:rPr>
          <w:fldChar w:fldCharType="begin"/>
        </w:r>
        <w:r w:rsidR="007F08C7">
          <w:rPr>
            <w:noProof/>
            <w:webHidden/>
          </w:rPr>
          <w:instrText xml:space="preserve"> PAGEREF _Toc72023872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4DCCAB02" w14:textId="066B573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20" w:anchor="_Toc72023873" w:history="1">
        <w:r w:rsidR="007F08C7" w:rsidRPr="00BB22A6">
          <w:rPr>
            <w:rStyle w:val="Hyperlink"/>
            <w:noProof/>
          </w:rPr>
          <w:t>Figure 68: Overlap Weld Parameters</w:t>
        </w:r>
        <w:r w:rsidR="007F08C7">
          <w:rPr>
            <w:noProof/>
            <w:webHidden/>
          </w:rPr>
          <w:tab/>
        </w:r>
        <w:r w:rsidR="007F08C7">
          <w:rPr>
            <w:noProof/>
            <w:webHidden/>
          </w:rPr>
          <w:fldChar w:fldCharType="begin"/>
        </w:r>
        <w:r w:rsidR="007F08C7">
          <w:rPr>
            <w:noProof/>
            <w:webHidden/>
          </w:rPr>
          <w:instrText xml:space="preserve"> PAGEREF _Toc72023873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3FC94544" w14:textId="6C00266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21" w:anchor="_Toc72023874" w:history="1">
        <w:r w:rsidR="007F08C7" w:rsidRPr="00BB22A6">
          <w:rPr>
            <w:rStyle w:val="Hyperlink"/>
            <w:noProof/>
          </w:rPr>
          <w:t>Figure 69: Double Sided Double Overlap Weld</w:t>
        </w:r>
        <w:r w:rsidR="007F08C7">
          <w:rPr>
            <w:noProof/>
            <w:webHidden/>
          </w:rPr>
          <w:tab/>
        </w:r>
        <w:r w:rsidR="007F08C7">
          <w:rPr>
            <w:noProof/>
            <w:webHidden/>
          </w:rPr>
          <w:fldChar w:fldCharType="begin"/>
        </w:r>
        <w:r w:rsidR="007F08C7">
          <w:rPr>
            <w:noProof/>
            <w:webHidden/>
          </w:rPr>
          <w:instrText xml:space="preserve"> PAGEREF _Toc72023874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27731DDE" w14:textId="5866B80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22" w:anchor="_Toc72023875" w:history="1">
        <w:r w:rsidR="007F08C7" w:rsidRPr="00BB22A6">
          <w:rPr>
            <w:rStyle w:val="Hyperlink"/>
            <w:noProof/>
          </w:rPr>
          <w:t>Figure 70: Parameters of Double Sided Double Overlap Weld</w:t>
        </w:r>
        <w:r w:rsidR="007F08C7">
          <w:rPr>
            <w:noProof/>
            <w:webHidden/>
          </w:rPr>
          <w:tab/>
        </w:r>
        <w:r w:rsidR="007F08C7">
          <w:rPr>
            <w:noProof/>
            <w:webHidden/>
          </w:rPr>
          <w:fldChar w:fldCharType="begin"/>
        </w:r>
        <w:r w:rsidR="007F08C7">
          <w:rPr>
            <w:noProof/>
            <w:webHidden/>
          </w:rPr>
          <w:instrText xml:space="preserve"> PAGEREF _Toc72023875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064D912A" w14:textId="12D8898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76" w:history="1">
        <w:r w:rsidR="007F08C7" w:rsidRPr="00BB22A6">
          <w:rPr>
            <w:rStyle w:val="Hyperlink"/>
            <w:noProof/>
          </w:rPr>
          <w:t>Figure 71: Y-Joint Sheet Layout</w:t>
        </w:r>
        <w:r w:rsidR="007F08C7">
          <w:rPr>
            <w:noProof/>
            <w:webHidden/>
          </w:rPr>
          <w:tab/>
        </w:r>
        <w:r w:rsidR="007F08C7">
          <w:rPr>
            <w:noProof/>
            <w:webHidden/>
          </w:rPr>
          <w:fldChar w:fldCharType="begin"/>
        </w:r>
        <w:r w:rsidR="007F08C7">
          <w:rPr>
            <w:noProof/>
            <w:webHidden/>
          </w:rPr>
          <w:instrText xml:space="preserve"> PAGEREF _Toc72023876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68C69E9E" w14:textId="1641C93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77" w:history="1">
        <w:r w:rsidR="007F08C7" w:rsidRPr="00BB22A6">
          <w:rPr>
            <w:rStyle w:val="Hyperlink"/>
            <w:noProof/>
          </w:rPr>
          <w:t>Figure 72: Parameters of Y-Joint Weld</w:t>
        </w:r>
        <w:r w:rsidR="007F08C7">
          <w:rPr>
            <w:noProof/>
            <w:webHidden/>
          </w:rPr>
          <w:tab/>
        </w:r>
        <w:r w:rsidR="007F08C7">
          <w:rPr>
            <w:noProof/>
            <w:webHidden/>
          </w:rPr>
          <w:fldChar w:fldCharType="begin"/>
        </w:r>
        <w:r w:rsidR="007F08C7">
          <w:rPr>
            <w:noProof/>
            <w:webHidden/>
          </w:rPr>
          <w:instrText xml:space="preserve"> PAGEREF _Toc72023877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26C0139A" w14:textId="64B9772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23" w:anchor="_Toc72023878" w:history="1">
        <w:r w:rsidR="007F08C7" w:rsidRPr="00BB22A6">
          <w:rPr>
            <w:rStyle w:val="Hyperlink"/>
            <w:noProof/>
          </w:rPr>
          <w:t>Figure 73: K-Joint Sheet Layout</w:t>
        </w:r>
        <w:r w:rsidR="007F08C7">
          <w:rPr>
            <w:noProof/>
            <w:webHidden/>
          </w:rPr>
          <w:tab/>
        </w:r>
        <w:r w:rsidR="007F08C7">
          <w:rPr>
            <w:noProof/>
            <w:webHidden/>
          </w:rPr>
          <w:fldChar w:fldCharType="begin"/>
        </w:r>
        <w:r w:rsidR="007F08C7">
          <w:rPr>
            <w:noProof/>
            <w:webHidden/>
          </w:rPr>
          <w:instrText xml:space="preserve"> PAGEREF _Toc72023878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31BCCC9E" w14:textId="0BCD4B7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24" w:anchor="_Toc72023879" w:history="1">
        <w:r w:rsidR="007F08C7" w:rsidRPr="00BB22A6">
          <w:rPr>
            <w:rStyle w:val="Hyperlink"/>
            <w:noProof/>
          </w:rPr>
          <w:t>Figure 74: Parameters of K-Joint Weld</w:t>
        </w:r>
        <w:r w:rsidR="007F08C7">
          <w:rPr>
            <w:noProof/>
            <w:webHidden/>
          </w:rPr>
          <w:tab/>
        </w:r>
        <w:r w:rsidR="007F08C7">
          <w:rPr>
            <w:noProof/>
            <w:webHidden/>
          </w:rPr>
          <w:fldChar w:fldCharType="begin"/>
        </w:r>
        <w:r w:rsidR="007F08C7">
          <w:rPr>
            <w:noProof/>
            <w:webHidden/>
          </w:rPr>
          <w:instrText xml:space="preserve"> PAGEREF _Toc72023879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3302A2CA" w14:textId="0D5B5BC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25" w:anchor="_Toc72023880" w:history="1">
        <w:r w:rsidR="007F08C7" w:rsidRPr="00BB22A6">
          <w:rPr>
            <w:rStyle w:val="Hyperlink"/>
            <w:noProof/>
          </w:rPr>
          <w:t>Figure 75: Cruciform Joint Sheet Layout</w:t>
        </w:r>
        <w:r w:rsidR="007F08C7">
          <w:rPr>
            <w:noProof/>
            <w:webHidden/>
          </w:rPr>
          <w:tab/>
        </w:r>
        <w:r w:rsidR="007F08C7">
          <w:rPr>
            <w:noProof/>
            <w:webHidden/>
          </w:rPr>
          <w:fldChar w:fldCharType="begin"/>
        </w:r>
        <w:r w:rsidR="007F08C7">
          <w:rPr>
            <w:noProof/>
            <w:webHidden/>
          </w:rPr>
          <w:instrText xml:space="preserve"> PAGEREF _Toc72023880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072BED9D" w14:textId="43F2DC0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26" w:anchor="_Toc72023881" w:history="1">
        <w:r w:rsidR="007F08C7" w:rsidRPr="00BB22A6">
          <w:rPr>
            <w:rStyle w:val="Hyperlink"/>
            <w:noProof/>
          </w:rPr>
          <w:t>Figure 76: Parameters of Cruciform Joint</w:t>
        </w:r>
        <w:r w:rsidR="007F08C7">
          <w:rPr>
            <w:noProof/>
            <w:webHidden/>
          </w:rPr>
          <w:tab/>
        </w:r>
        <w:r w:rsidR="007F08C7">
          <w:rPr>
            <w:noProof/>
            <w:webHidden/>
          </w:rPr>
          <w:fldChar w:fldCharType="begin"/>
        </w:r>
        <w:r w:rsidR="007F08C7">
          <w:rPr>
            <w:noProof/>
            <w:webHidden/>
          </w:rPr>
          <w:instrText xml:space="preserve"> PAGEREF _Toc72023881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3B47456D" w14:textId="24ACB0A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27" w:anchor="_Toc72023882" w:history="1">
        <w:r w:rsidR="007F08C7" w:rsidRPr="00BB22A6">
          <w:rPr>
            <w:rStyle w:val="Hyperlink"/>
            <w:noProof/>
          </w:rPr>
          <w:t>Figure 77: Flared Joint Sheet Layout</w:t>
        </w:r>
        <w:r w:rsidR="007F08C7">
          <w:rPr>
            <w:noProof/>
            <w:webHidden/>
          </w:rPr>
          <w:tab/>
        </w:r>
        <w:r w:rsidR="007F08C7">
          <w:rPr>
            <w:noProof/>
            <w:webHidden/>
          </w:rPr>
          <w:fldChar w:fldCharType="begin"/>
        </w:r>
        <w:r w:rsidR="007F08C7">
          <w:rPr>
            <w:noProof/>
            <w:webHidden/>
          </w:rPr>
          <w:instrText xml:space="preserve"> PAGEREF _Toc72023882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383F3293" w14:textId="4480CD2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r:id="rId28" w:anchor="_Toc72023883" w:history="1">
        <w:r w:rsidR="007F08C7" w:rsidRPr="00BB22A6">
          <w:rPr>
            <w:rStyle w:val="Hyperlink"/>
            <w:noProof/>
          </w:rPr>
          <w:t>Figure 78: Parameters of Flared Joint Weld</w:t>
        </w:r>
        <w:r w:rsidR="007F08C7">
          <w:rPr>
            <w:noProof/>
            <w:webHidden/>
          </w:rPr>
          <w:tab/>
        </w:r>
        <w:r w:rsidR="007F08C7">
          <w:rPr>
            <w:noProof/>
            <w:webHidden/>
          </w:rPr>
          <w:fldChar w:fldCharType="begin"/>
        </w:r>
        <w:r w:rsidR="007F08C7">
          <w:rPr>
            <w:noProof/>
            <w:webHidden/>
          </w:rPr>
          <w:instrText xml:space="preserve"> PAGEREF _Toc72023883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6B841248" w14:textId="09FDDB1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84" w:history="1">
        <w:r w:rsidR="007F08C7" w:rsidRPr="00BB22A6">
          <w:rPr>
            <w:rStyle w:val="Hyperlink"/>
            <w:noProof/>
          </w:rPr>
          <w:t>Figure 79: The Three Regions of a Hemming</w:t>
        </w:r>
        <w:r w:rsidR="007F08C7">
          <w:rPr>
            <w:noProof/>
            <w:webHidden/>
          </w:rPr>
          <w:tab/>
        </w:r>
        <w:r w:rsidR="007F08C7">
          <w:rPr>
            <w:noProof/>
            <w:webHidden/>
          </w:rPr>
          <w:fldChar w:fldCharType="begin"/>
        </w:r>
        <w:r w:rsidR="007F08C7">
          <w:rPr>
            <w:noProof/>
            <w:webHidden/>
          </w:rPr>
          <w:instrText xml:space="preserve"> PAGEREF _Toc72023884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44BE4F0A" w14:textId="243C5CE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85" w:history="1">
        <w:r w:rsidR="007F08C7" w:rsidRPr="00BB22A6">
          <w:rPr>
            <w:rStyle w:val="Hyperlink"/>
            <w:noProof/>
          </w:rPr>
          <w:t>Figure 80: Path Changes and Width Changes in Hemming Flanges</w:t>
        </w:r>
        <w:r w:rsidR="007F08C7">
          <w:rPr>
            <w:noProof/>
            <w:webHidden/>
          </w:rPr>
          <w:tab/>
        </w:r>
        <w:r w:rsidR="007F08C7">
          <w:rPr>
            <w:noProof/>
            <w:webHidden/>
          </w:rPr>
          <w:fldChar w:fldCharType="begin"/>
        </w:r>
        <w:r w:rsidR="007F08C7">
          <w:rPr>
            <w:noProof/>
            <w:webHidden/>
          </w:rPr>
          <w:instrText xml:space="preserve"> PAGEREF _Toc72023885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53EB0846" w14:textId="1E66992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86" w:history="1">
        <w:r w:rsidR="007F08C7" w:rsidRPr="00BB22A6">
          <w:rPr>
            <w:rStyle w:val="Hyperlink"/>
            <w:noProof/>
          </w:rPr>
          <w:t>Figure 81: Adhesive Path Differs from Root Path</w:t>
        </w:r>
        <w:r w:rsidR="007F08C7">
          <w:rPr>
            <w:noProof/>
            <w:webHidden/>
          </w:rPr>
          <w:tab/>
        </w:r>
        <w:r w:rsidR="007F08C7">
          <w:rPr>
            <w:noProof/>
            <w:webHidden/>
          </w:rPr>
          <w:fldChar w:fldCharType="begin"/>
        </w:r>
        <w:r w:rsidR="007F08C7">
          <w:rPr>
            <w:noProof/>
            <w:webHidden/>
          </w:rPr>
          <w:instrText xml:space="preserve"> PAGEREF _Toc72023886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7AA956DE" w14:textId="0A196CE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87" w:history="1">
        <w:r w:rsidR="007F08C7" w:rsidRPr="00BB22A6">
          <w:rPr>
            <w:rStyle w:val="Hyperlink"/>
            <w:noProof/>
          </w:rPr>
          <w:t>Figure 82: Reinforcements need to be considered as Part of the Inner Panel</w:t>
        </w:r>
        <w:r w:rsidR="007F08C7">
          <w:rPr>
            <w:noProof/>
            <w:webHidden/>
          </w:rPr>
          <w:tab/>
        </w:r>
        <w:r w:rsidR="007F08C7">
          <w:rPr>
            <w:noProof/>
            <w:webHidden/>
          </w:rPr>
          <w:fldChar w:fldCharType="begin"/>
        </w:r>
        <w:r w:rsidR="007F08C7">
          <w:rPr>
            <w:noProof/>
            <w:webHidden/>
          </w:rPr>
          <w:instrText xml:space="preserve"> PAGEREF _Toc72023887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4D768300" w14:textId="3753475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88" w:history="1">
        <w:r w:rsidR="007F08C7" w:rsidRPr="00BB22A6">
          <w:rPr>
            <w:rStyle w:val="Hyperlink"/>
            <w:noProof/>
          </w:rPr>
          <w:t>Figure 83: Sequence without margin</w:t>
        </w:r>
        <w:r w:rsidR="007F08C7">
          <w:rPr>
            <w:noProof/>
            <w:webHidden/>
          </w:rPr>
          <w:tab/>
        </w:r>
        <w:r w:rsidR="007F08C7">
          <w:rPr>
            <w:noProof/>
            <w:webHidden/>
          </w:rPr>
          <w:fldChar w:fldCharType="begin"/>
        </w:r>
        <w:r w:rsidR="007F08C7">
          <w:rPr>
            <w:noProof/>
            <w:webHidden/>
          </w:rPr>
          <w:instrText xml:space="preserve"> PAGEREF _Toc72023888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568C76AF" w14:textId="1B93025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89" w:history="1">
        <w:r w:rsidR="007F08C7" w:rsidRPr="00BB22A6">
          <w:rPr>
            <w:rStyle w:val="Hyperlink"/>
            <w:noProof/>
          </w:rPr>
          <w:t>Figure 84: Sequence with margin and spacing</w:t>
        </w:r>
        <w:r w:rsidR="007F08C7">
          <w:rPr>
            <w:noProof/>
            <w:webHidden/>
          </w:rPr>
          <w:tab/>
        </w:r>
        <w:r w:rsidR="007F08C7">
          <w:rPr>
            <w:noProof/>
            <w:webHidden/>
          </w:rPr>
          <w:fldChar w:fldCharType="begin"/>
        </w:r>
        <w:r w:rsidR="007F08C7">
          <w:rPr>
            <w:noProof/>
            <w:webHidden/>
          </w:rPr>
          <w:instrText xml:space="preserve"> PAGEREF _Toc72023889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65B1EFB0" w14:textId="4285794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90" w:history="1">
        <w:r w:rsidR="007F08C7" w:rsidRPr="00BB22A6">
          <w:rPr>
            <w:rStyle w:val="Hyperlink"/>
            <w:noProof/>
          </w:rPr>
          <w:t>Figure 85: Margin relaxation</w:t>
        </w:r>
        <w:r w:rsidR="007F08C7">
          <w:rPr>
            <w:noProof/>
            <w:webHidden/>
          </w:rPr>
          <w:tab/>
        </w:r>
        <w:r w:rsidR="007F08C7">
          <w:rPr>
            <w:noProof/>
            <w:webHidden/>
          </w:rPr>
          <w:fldChar w:fldCharType="begin"/>
        </w:r>
        <w:r w:rsidR="007F08C7">
          <w:rPr>
            <w:noProof/>
            <w:webHidden/>
          </w:rPr>
          <w:instrText xml:space="preserve"> PAGEREF _Toc72023890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76452427" w14:textId="2B3EEB9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91" w:history="1">
        <w:r w:rsidR="007F08C7" w:rsidRPr="00BB22A6">
          <w:rPr>
            <w:rStyle w:val="Hyperlink"/>
            <w:noProof/>
          </w:rPr>
          <w:t>Figure 86: Spacing relaxation</w:t>
        </w:r>
        <w:r w:rsidR="007F08C7">
          <w:rPr>
            <w:noProof/>
            <w:webHidden/>
          </w:rPr>
          <w:tab/>
        </w:r>
        <w:r w:rsidR="007F08C7">
          <w:rPr>
            <w:noProof/>
            <w:webHidden/>
          </w:rPr>
          <w:fldChar w:fldCharType="begin"/>
        </w:r>
        <w:r w:rsidR="007F08C7">
          <w:rPr>
            <w:noProof/>
            <w:webHidden/>
          </w:rPr>
          <w:instrText xml:space="preserve"> PAGEREF _Toc72023891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5588D79D" w14:textId="315278B4"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92" w:history="1">
        <w:r w:rsidR="007F08C7" w:rsidRPr="00BB22A6">
          <w:rPr>
            <w:rStyle w:val="Hyperlink"/>
            <w:noProof/>
          </w:rPr>
          <w:t>Figure 87: Picture of an adhesive face</w:t>
        </w:r>
        <w:r w:rsidR="007F08C7">
          <w:rPr>
            <w:noProof/>
            <w:webHidden/>
          </w:rPr>
          <w:tab/>
        </w:r>
        <w:r w:rsidR="007F08C7">
          <w:rPr>
            <w:noProof/>
            <w:webHidden/>
          </w:rPr>
          <w:fldChar w:fldCharType="begin"/>
        </w:r>
        <w:r w:rsidR="007F08C7">
          <w:rPr>
            <w:noProof/>
            <w:webHidden/>
          </w:rPr>
          <w:instrText xml:space="preserve"> PAGEREF _Toc72023892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7DC48E27" w14:textId="02C57C0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93" w:history="1">
        <w:r w:rsidR="007F08C7" w:rsidRPr="00BB22A6">
          <w:rPr>
            <w:rStyle w:val="Hyperlink"/>
            <w:noProof/>
          </w:rPr>
          <w:t>Figure 88: 'length', 'spacing', 'first_spacing' and 'last_spacing' are the terms needed to define a regular intermittent weld.</w:t>
        </w:r>
        <w:r w:rsidR="007F08C7">
          <w:rPr>
            <w:noProof/>
            <w:webHidden/>
          </w:rPr>
          <w:tab/>
        </w:r>
        <w:r w:rsidR="007F08C7">
          <w:rPr>
            <w:noProof/>
            <w:webHidden/>
          </w:rPr>
          <w:fldChar w:fldCharType="begin"/>
        </w:r>
        <w:r w:rsidR="007F08C7">
          <w:rPr>
            <w:noProof/>
            <w:webHidden/>
          </w:rPr>
          <w:instrText xml:space="preserve"> PAGEREF _Toc72023893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788E727D" w14:textId="51E3C7B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94" w:history="1">
        <w:r w:rsidR="007F08C7" w:rsidRPr="00BB22A6">
          <w:rPr>
            <w:rStyle w:val="Hyperlink"/>
            <w:noProof/>
          </w:rPr>
          <w:t xml:space="preserve">Figure 89: a regular intermittent weld with </w:t>
        </w:r>
        <w:r w:rsidR="007F08C7" w:rsidRPr="00BB22A6">
          <w:rPr>
            <w:rStyle w:val="Hyperlink"/>
            <w:i/>
            <w:noProof/>
          </w:rPr>
          <w:t>'n'</w:t>
        </w:r>
        <w:r w:rsidR="007F08C7" w:rsidRPr="00BB22A6">
          <w:rPr>
            <w:rStyle w:val="Hyperlink"/>
            <w:noProof/>
          </w:rPr>
          <w:t xml:space="preserve"> segments and </w:t>
        </w:r>
        <w:r w:rsidR="007F08C7" w:rsidRPr="00BB22A6">
          <w:rPr>
            <w:rStyle w:val="Hyperlink"/>
            <w:i/>
            <w:noProof/>
          </w:rPr>
          <w:t>'n-1'</w:t>
        </w:r>
        <w:r w:rsidR="007F08C7" w:rsidRPr="00BB22A6">
          <w:rPr>
            <w:rStyle w:val="Hyperlink"/>
            <w:noProof/>
          </w:rPr>
          <w:t xml:space="preserve"> spacings between segments.</w:t>
        </w:r>
        <w:r w:rsidR="007F08C7">
          <w:rPr>
            <w:noProof/>
            <w:webHidden/>
          </w:rPr>
          <w:tab/>
        </w:r>
        <w:r w:rsidR="007F08C7">
          <w:rPr>
            <w:noProof/>
            <w:webHidden/>
          </w:rPr>
          <w:fldChar w:fldCharType="begin"/>
        </w:r>
        <w:r w:rsidR="007F08C7">
          <w:rPr>
            <w:noProof/>
            <w:webHidden/>
          </w:rPr>
          <w:instrText xml:space="preserve"> PAGEREF _Toc72023894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65DF9CB6" w14:textId="0BCB1D39"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877973D" w14:textId="0E0A8CE4" w:rsidR="007F08C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2023895" w:history="1">
        <w:r w:rsidR="007F08C7" w:rsidRPr="00821D9C">
          <w:rPr>
            <w:rStyle w:val="Hyperlink"/>
            <w:noProof/>
          </w:rPr>
          <w:t xml:space="preserve">Table 1: Nested elements of element </w:t>
        </w:r>
        <w:r w:rsidR="007F08C7" w:rsidRPr="00821D9C">
          <w:rPr>
            <w:rStyle w:val="Hyperlink"/>
            <w:rFonts w:ascii="Courier New" w:hAnsi="Courier New" w:cs="Courier New"/>
            <w:i/>
            <w:noProof/>
          </w:rPr>
          <w:t>&lt;xmcf/&gt;</w:t>
        </w:r>
        <w:r w:rsidR="007F08C7">
          <w:rPr>
            <w:noProof/>
            <w:webHidden/>
          </w:rPr>
          <w:tab/>
        </w:r>
        <w:r w:rsidR="007F08C7">
          <w:rPr>
            <w:noProof/>
            <w:webHidden/>
          </w:rPr>
          <w:fldChar w:fldCharType="begin"/>
        </w:r>
        <w:r w:rsidR="007F08C7">
          <w:rPr>
            <w:noProof/>
            <w:webHidden/>
          </w:rPr>
          <w:instrText xml:space="preserve"> PAGEREF _Toc72023895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5EF1D062" w14:textId="574E652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96" w:history="1">
        <w:r w:rsidR="007F08C7" w:rsidRPr="00821D9C">
          <w:rPr>
            <w:rStyle w:val="Hyperlink"/>
            <w:noProof/>
          </w:rPr>
          <w:t>Table 2: XML-specification of</w:t>
        </w:r>
        <w:r w:rsidR="007F08C7" w:rsidRPr="00821D9C">
          <w:rPr>
            <w:rStyle w:val="Hyperlink"/>
            <w:i/>
            <w:noProof/>
          </w:rPr>
          <w:t xml:space="preserve"> </w:t>
        </w:r>
        <w:r w:rsidR="007F08C7" w:rsidRPr="00821D9C">
          <w:rPr>
            <w:rStyle w:val="Hyperlink"/>
            <w:rFonts w:ascii="Courier New" w:hAnsi="Courier New" w:cs="Courier New"/>
            <w:i/>
            <w:noProof/>
          </w:rPr>
          <w:t>&lt;units/&gt;</w:t>
        </w:r>
        <w:r w:rsidR="007F08C7">
          <w:rPr>
            <w:noProof/>
            <w:webHidden/>
          </w:rPr>
          <w:tab/>
        </w:r>
        <w:r w:rsidR="007F08C7">
          <w:rPr>
            <w:noProof/>
            <w:webHidden/>
          </w:rPr>
          <w:fldChar w:fldCharType="begin"/>
        </w:r>
        <w:r w:rsidR="007F08C7">
          <w:rPr>
            <w:noProof/>
            <w:webHidden/>
          </w:rPr>
          <w:instrText xml:space="preserve"> PAGEREF _Toc72023896 \h </w:instrText>
        </w:r>
        <w:r w:rsidR="007F08C7">
          <w:rPr>
            <w:noProof/>
            <w:webHidden/>
          </w:rPr>
        </w:r>
        <w:r w:rsidR="007F08C7">
          <w:rPr>
            <w:noProof/>
            <w:webHidden/>
          </w:rPr>
          <w:fldChar w:fldCharType="separate"/>
        </w:r>
        <w:r w:rsidR="007F08C7">
          <w:rPr>
            <w:noProof/>
            <w:webHidden/>
          </w:rPr>
          <w:t>33</w:t>
        </w:r>
        <w:r w:rsidR="007F08C7">
          <w:rPr>
            <w:noProof/>
            <w:webHidden/>
          </w:rPr>
          <w:fldChar w:fldCharType="end"/>
        </w:r>
      </w:hyperlink>
    </w:p>
    <w:p w14:paraId="7DD42C8B" w14:textId="45E5EAA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97" w:history="1">
        <w:r w:rsidR="007F08C7" w:rsidRPr="00821D9C">
          <w:rPr>
            <w:rStyle w:val="Hyperlink"/>
            <w:noProof/>
          </w:rPr>
          <w:t xml:space="preserve">Table 3: XML-specification of </w:t>
        </w:r>
        <w:r w:rsidR="007F08C7" w:rsidRPr="00821D9C">
          <w:rPr>
            <w:rStyle w:val="Hyperlink"/>
            <w:rFonts w:ascii="Courier New" w:hAnsi="Courier New" w:cs="Courier New"/>
            <w:i/>
            <w:noProof/>
          </w:rPr>
          <w:t>&lt;appdata&gt;</w:t>
        </w:r>
        <w:r w:rsidR="007F08C7">
          <w:rPr>
            <w:noProof/>
            <w:webHidden/>
          </w:rPr>
          <w:tab/>
        </w:r>
        <w:r w:rsidR="007F08C7">
          <w:rPr>
            <w:noProof/>
            <w:webHidden/>
          </w:rPr>
          <w:fldChar w:fldCharType="begin"/>
        </w:r>
        <w:r w:rsidR="007F08C7">
          <w:rPr>
            <w:noProof/>
            <w:webHidden/>
          </w:rPr>
          <w:instrText xml:space="preserve"> PAGEREF _Toc72023897 \h </w:instrText>
        </w:r>
        <w:r w:rsidR="007F08C7">
          <w:rPr>
            <w:noProof/>
            <w:webHidden/>
          </w:rPr>
        </w:r>
        <w:r w:rsidR="007F08C7">
          <w:rPr>
            <w:noProof/>
            <w:webHidden/>
          </w:rPr>
          <w:fldChar w:fldCharType="separate"/>
        </w:r>
        <w:r w:rsidR="007F08C7">
          <w:rPr>
            <w:noProof/>
            <w:webHidden/>
          </w:rPr>
          <w:t>35</w:t>
        </w:r>
        <w:r w:rsidR="007F08C7">
          <w:rPr>
            <w:noProof/>
            <w:webHidden/>
          </w:rPr>
          <w:fldChar w:fldCharType="end"/>
        </w:r>
      </w:hyperlink>
    </w:p>
    <w:p w14:paraId="4FBDD4BE" w14:textId="6808775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98" w:history="1">
        <w:r w:rsidR="007F08C7" w:rsidRPr="00821D9C">
          <w:rPr>
            <w:rStyle w:val="Hyperlink"/>
            <w:noProof/>
          </w:rPr>
          <w:t xml:space="preserve">Table 4: XML-specification of element </w:t>
        </w:r>
        <w:r w:rsidR="007F08C7" w:rsidRPr="00821D9C">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_Toc72023898 \h </w:instrText>
        </w:r>
        <w:r w:rsidR="007F08C7">
          <w:rPr>
            <w:noProof/>
            <w:webHidden/>
          </w:rPr>
        </w:r>
        <w:r w:rsidR="007F08C7">
          <w:rPr>
            <w:noProof/>
            <w:webHidden/>
          </w:rPr>
          <w:fldChar w:fldCharType="separate"/>
        </w:r>
        <w:r w:rsidR="007F08C7">
          <w:rPr>
            <w:noProof/>
            <w:webHidden/>
          </w:rPr>
          <w:t>37</w:t>
        </w:r>
        <w:r w:rsidR="007F08C7">
          <w:rPr>
            <w:noProof/>
            <w:webHidden/>
          </w:rPr>
          <w:fldChar w:fldCharType="end"/>
        </w:r>
      </w:hyperlink>
    </w:p>
    <w:p w14:paraId="40976DCA" w14:textId="4BE532D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899" w:history="1">
        <w:r w:rsidR="007F08C7" w:rsidRPr="00821D9C">
          <w:rPr>
            <w:rStyle w:val="Hyperlink"/>
            <w:noProof/>
          </w:rPr>
          <w:t xml:space="preserve">Table 5: Nested elements of the child element of </w:t>
        </w:r>
        <w:r w:rsidR="007F08C7" w:rsidRPr="00821D9C">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_Toc72023899 \h </w:instrText>
        </w:r>
        <w:r w:rsidR="007F08C7">
          <w:rPr>
            <w:noProof/>
            <w:webHidden/>
          </w:rPr>
        </w:r>
        <w:r w:rsidR="007F08C7">
          <w:rPr>
            <w:noProof/>
            <w:webHidden/>
          </w:rPr>
          <w:fldChar w:fldCharType="separate"/>
        </w:r>
        <w:r w:rsidR="007F08C7">
          <w:rPr>
            <w:noProof/>
            <w:webHidden/>
          </w:rPr>
          <w:t>37</w:t>
        </w:r>
        <w:r w:rsidR="007F08C7">
          <w:rPr>
            <w:noProof/>
            <w:webHidden/>
          </w:rPr>
          <w:fldChar w:fldCharType="end"/>
        </w:r>
      </w:hyperlink>
    </w:p>
    <w:p w14:paraId="0C5BC663" w14:textId="5F156CF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0" w:history="1">
        <w:r w:rsidR="007F08C7" w:rsidRPr="00821D9C">
          <w:rPr>
            <w:rStyle w:val="Hyperlink"/>
            <w:noProof/>
          </w:rPr>
          <w:t xml:space="preserve">Table 6: Attributes of element </w:t>
        </w:r>
        <w:r w:rsidR="007F08C7" w:rsidRPr="00821D9C">
          <w:rPr>
            <w:rStyle w:val="Hyperlink"/>
            <w:rFonts w:ascii="Courier New" w:hAnsi="Courier New" w:cs="Courier New"/>
            <w:i/>
            <w:noProof/>
          </w:rPr>
          <w:t>&lt;connection_group/&gt;</w:t>
        </w:r>
        <w:r w:rsidR="007F08C7">
          <w:rPr>
            <w:noProof/>
            <w:webHidden/>
          </w:rPr>
          <w:tab/>
        </w:r>
        <w:r w:rsidR="007F08C7">
          <w:rPr>
            <w:noProof/>
            <w:webHidden/>
          </w:rPr>
          <w:fldChar w:fldCharType="begin"/>
        </w:r>
        <w:r w:rsidR="007F08C7">
          <w:rPr>
            <w:noProof/>
            <w:webHidden/>
          </w:rPr>
          <w:instrText xml:space="preserve"> PAGEREF _Toc72023900 \h </w:instrText>
        </w:r>
        <w:r w:rsidR="007F08C7">
          <w:rPr>
            <w:noProof/>
            <w:webHidden/>
          </w:rPr>
        </w:r>
        <w:r w:rsidR="007F08C7">
          <w:rPr>
            <w:noProof/>
            <w:webHidden/>
          </w:rPr>
          <w:fldChar w:fldCharType="separate"/>
        </w:r>
        <w:r w:rsidR="007F08C7">
          <w:rPr>
            <w:noProof/>
            <w:webHidden/>
          </w:rPr>
          <w:t>38</w:t>
        </w:r>
        <w:r w:rsidR="007F08C7">
          <w:rPr>
            <w:noProof/>
            <w:webHidden/>
          </w:rPr>
          <w:fldChar w:fldCharType="end"/>
        </w:r>
      </w:hyperlink>
    </w:p>
    <w:p w14:paraId="37D67BF0" w14:textId="4CCF013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1" w:history="1">
        <w:r w:rsidR="007F08C7" w:rsidRPr="00821D9C">
          <w:rPr>
            <w:rStyle w:val="Hyperlink"/>
            <w:noProof/>
          </w:rPr>
          <w:t xml:space="preserve">Table 7: Nested elements of element </w:t>
        </w:r>
        <w:r w:rsidR="007F08C7" w:rsidRPr="00821D9C">
          <w:rPr>
            <w:rStyle w:val="Hyperlink"/>
            <w:rFonts w:ascii="Courier New" w:hAnsi="Courier New" w:cs="Courier New"/>
            <w:i/>
            <w:noProof/>
          </w:rPr>
          <w:t>&lt;connection_group/&gt;</w:t>
        </w:r>
        <w:r w:rsidR="007F08C7">
          <w:rPr>
            <w:noProof/>
            <w:webHidden/>
          </w:rPr>
          <w:tab/>
        </w:r>
        <w:r w:rsidR="007F08C7">
          <w:rPr>
            <w:noProof/>
            <w:webHidden/>
          </w:rPr>
          <w:fldChar w:fldCharType="begin"/>
        </w:r>
        <w:r w:rsidR="007F08C7">
          <w:rPr>
            <w:noProof/>
            <w:webHidden/>
          </w:rPr>
          <w:instrText xml:space="preserve"> PAGEREF _Toc72023901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3A5D73F7" w14:textId="2307287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2" w:history="1">
        <w:r w:rsidR="007F08C7" w:rsidRPr="00821D9C">
          <w:rPr>
            <w:rStyle w:val="Hyperlink"/>
            <w:noProof/>
          </w:rPr>
          <w:t xml:space="preserve">Table 8: Nested elements of </w:t>
        </w:r>
        <w:r w:rsidR="007F08C7" w:rsidRPr="00821D9C">
          <w:rPr>
            <w:rStyle w:val="Hyperlink"/>
            <w:rFonts w:ascii="Courier New" w:hAnsi="Courier New" w:cs="Courier New"/>
            <w:i/>
            <w:noProof/>
          </w:rPr>
          <w:t>&lt;connected_to&gt;</w:t>
        </w:r>
        <w:r w:rsidR="007F08C7">
          <w:rPr>
            <w:noProof/>
            <w:webHidden/>
          </w:rPr>
          <w:tab/>
        </w:r>
        <w:r w:rsidR="007F08C7">
          <w:rPr>
            <w:noProof/>
            <w:webHidden/>
          </w:rPr>
          <w:fldChar w:fldCharType="begin"/>
        </w:r>
        <w:r w:rsidR="007F08C7">
          <w:rPr>
            <w:noProof/>
            <w:webHidden/>
          </w:rPr>
          <w:instrText xml:space="preserve"> PAGEREF _Toc72023902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2E36930A" w14:textId="4B9258F4"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3" w:history="1">
        <w:r w:rsidR="007F08C7" w:rsidRPr="00821D9C">
          <w:rPr>
            <w:rStyle w:val="Hyperlink"/>
            <w:noProof/>
          </w:rPr>
          <w:t xml:space="preserve">Table 9: Attributes of element </w:t>
        </w:r>
        <w:r w:rsidR="007F08C7" w:rsidRPr="00821D9C">
          <w:rPr>
            <w:rStyle w:val="Hyperlink"/>
            <w:rFonts w:ascii="Courier New" w:hAnsi="Courier New" w:cs="Courier New"/>
            <w:i/>
            <w:noProof/>
          </w:rPr>
          <w:t>&lt;part/&gt;</w:t>
        </w:r>
        <w:r w:rsidR="007F08C7">
          <w:rPr>
            <w:noProof/>
            <w:webHidden/>
          </w:rPr>
          <w:tab/>
        </w:r>
        <w:r w:rsidR="007F08C7">
          <w:rPr>
            <w:noProof/>
            <w:webHidden/>
          </w:rPr>
          <w:fldChar w:fldCharType="begin"/>
        </w:r>
        <w:r w:rsidR="007F08C7">
          <w:rPr>
            <w:noProof/>
            <w:webHidden/>
          </w:rPr>
          <w:instrText xml:space="preserve"> PAGEREF _Toc72023903 \h </w:instrText>
        </w:r>
        <w:r w:rsidR="007F08C7">
          <w:rPr>
            <w:noProof/>
            <w:webHidden/>
          </w:rPr>
        </w:r>
        <w:r w:rsidR="007F08C7">
          <w:rPr>
            <w:noProof/>
            <w:webHidden/>
          </w:rPr>
          <w:fldChar w:fldCharType="separate"/>
        </w:r>
        <w:r w:rsidR="007F08C7">
          <w:rPr>
            <w:noProof/>
            <w:webHidden/>
          </w:rPr>
          <w:t>40</w:t>
        </w:r>
        <w:r w:rsidR="007F08C7">
          <w:rPr>
            <w:noProof/>
            <w:webHidden/>
          </w:rPr>
          <w:fldChar w:fldCharType="end"/>
        </w:r>
      </w:hyperlink>
    </w:p>
    <w:p w14:paraId="7EB3A4F8" w14:textId="40491AA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4" w:history="1">
        <w:r w:rsidR="007F08C7" w:rsidRPr="00821D9C">
          <w:rPr>
            <w:rStyle w:val="Hyperlink"/>
            <w:noProof/>
          </w:rPr>
          <w:t xml:space="preserve">Table 10: Attributes of element </w:t>
        </w:r>
        <w:r w:rsidR="007F08C7" w:rsidRPr="00821D9C">
          <w:rPr>
            <w:rStyle w:val="Hyperlink"/>
            <w:rFonts w:ascii="Courier New" w:hAnsi="Courier New" w:cs="Courier New"/>
            <w:i/>
            <w:noProof/>
          </w:rPr>
          <w:t>&lt;assy/&gt;</w:t>
        </w:r>
        <w:r w:rsidR="007F08C7">
          <w:rPr>
            <w:noProof/>
            <w:webHidden/>
          </w:rPr>
          <w:tab/>
        </w:r>
        <w:r w:rsidR="007F08C7">
          <w:rPr>
            <w:noProof/>
            <w:webHidden/>
          </w:rPr>
          <w:fldChar w:fldCharType="begin"/>
        </w:r>
        <w:r w:rsidR="007F08C7">
          <w:rPr>
            <w:noProof/>
            <w:webHidden/>
          </w:rPr>
          <w:instrText xml:space="preserve"> PAGEREF _Toc72023904 \h </w:instrText>
        </w:r>
        <w:r w:rsidR="007F08C7">
          <w:rPr>
            <w:noProof/>
            <w:webHidden/>
          </w:rPr>
        </w:r>
        <w:r w:rsidR="007F08C7">
          <w:rPr>
            <w:noProof/>
            <w:webHidden/>
          </w:rPr>
          <w:fldChar w:fldCharType="separate"/>
        </w:r>
        <w:r w:rsidR="007F08C7">
          <w:rPr>
            <w:noProof/>
            <w:webHidden/>
          </w:rPr>
          <w:t>40</w:t>
        </w:r>
        <w:r w:rsidR="007F08C7">
          <w:rPr>
            <w:noProof/>
            <w:webHidden/>
          </w:rPr>
          <w:fldChar w:fldCharType="end"/>
        </w:r>
      </w:hyperlink>
    </w:p>
    <w:p w14:paraId="4CCCC317" w14:textId="659F24D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5" w:history="1">
        <w:r w:rsidR="007F08C7" w:rsidRPr="00821D9C">
          <w:rPr>
            <w:rStyle w:val="Hyperlink"/>
            <w:noProof/>
          </w:rPr>
          <w:t xml:space="preserve">Table 11: Nested elements of </w:t>
        </w:r>
        <w:r w:rsidR="007F08C7" w:rsidRPr="00821D9C">
          <w:rPr>
            <w:rStyle w:val="Hyperlink"/>
            <w:rFonts w:ascii="Courier New" w:hAnsi="Courier New" w:cs="Courier New"/>
            <w:i/>
            <w:noProof/>
          </w:rPr>
          <w:t>&lt;stacking&gt;</w:t>
        </w:r>
        <w:r w:rsidR="007F08C7">
          <w:rPr>
            <w:noProof/>
            <w:webHidden/>
          </w:rPr>
          <w:tab/>
        </w:r>
        <w:r w:rsidR="007F08C7">
          <w:rPr>
            <w:noProof/>
            <w:webHidden/>
          </w:rPr>
          <w:fldChar w:fldCharType="begin"/>
        </w:r>
        <w:r w:rsidR="007F08C7">
          <w:rPr>
            <w:noProof/>
            <w:webHidden/>
          </w:rPr>
          <w:instrText xml:space="preserve"> PAGEREF _Toc72023905 \h </w:instrText>
        </w:r>
        <w:r w:rsidR="007F08C7">
          <w:rPr>
            <w:noProof/>
            <w:webHidden/>
          </w:rPr>
        </w:r>
        <w:r w:rsidR="007F08C7">
          <w:rPr>
            <w:noProof/>
            <w:webHidden/>
          </w:rPr>
          <w:fldChar w:fldCharType="separate"/>
        </w:r>
        <w:r w:rsidR="007F08C7">
          <w:rPr>
            <w:noProof/>
            <w:webHidden/>
          </w:rPr>
          <w:t>42</w:t>
        </w:r>
        <w:r w:rsidR="007F08C7">
          <w:rPr>
            <w:noProof/>
            <w:webHidden/>
          </w:rPr>
          <w:fldChar w:fldCharType="end"/>
        </w:r>
      </w:hyperlink>
    </w:p>
    <w:p w14:paraId="66653314" w14:textId="349F157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6" w:history="1">
        <w:r w:rsidR="007F08C7" w:rsidRPr="00821D9C">
          <w:rPr>
            <w:rStyle w:val="Hyperlink"/>
            <w:noProof/>
          </w:rPr>
          <w:t>Table 12: Attributes of &lt;stacking&gt;</w:t>
        </w:r>
        <w:r w:rsidR="007F08C7">
          <w:rPr>
            <w:noProof/>
            <w:webHidden/>
          </w:rPr>
          <w:tab/>
        </w:r>
        <w:r w:rsidR="007F08C7">
          <w:rPr>
            <w:noProof/>
            <w:webHidden/>
          </w:rPr>
          <w:fldChar w:fldCharType="begin"/>
        </w:r>
        <w:r w:rsidR="007F08C7">
          <w:rPr>
            <w:noProof/>
            <w:webHidden/>
          </w:rPr>
          <w:instrText xml:space="preserve"> PAGEREF _Toc72023906 \h </w:instrText>
        </w:r>
        <w:r w:rsidR="007F08C7">
          <w:rPr>
            <w:noProof/>
            <w:webHidden/>
          </w:rPr>
        </w:r>
        <w:r w:rsidR="007F08C7">
          <w:rPr>
            <w:noProof/>
            <w:webHidden/>
          </w:rPr>
          <w:fldChar w:fldCharType="separate"/>
        </w:r>
        <w:r w:rsidR="007F08C7">
          <w:rPr>
            <w:noProof/>
            <w:webHidden/>
          </w:rPr>
          <w:t>42</w:t>
        </w:r>
        <w:r w:rsidR="007F08C7">
          <w:rPr>
            <w:noProof/>
            <w:webHidden/>
          </w:rPr>
          <w:fldChar w:fldCharType="end"/>
        </w:r>
      </w:hyperlink>
    </w:p>
    <w:p w14:paraId="53656B6B" w14:textId="7F6F8A9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7" w:history="1">
        <w:r w:rsidR="007F08C7" w:rsidRPr="00821D9C">
          <w:rPr>
            <w:rStyle w:val="Hyperlink"/>
            <w:noProof/>
          </w:rPr>
          <w:t>Table 13: Attributes of &lt;level&gt;</w:t>
        </w:r>
        <w:r w:rsidR="007F08C7">
          <w:rPr>
            <w:noProof/>
            <w:webHidden/>
          </w:rPr>
          <w:tab/>
        </w:r>
        <w:r w:rsidR="007F08C7">
          <w:rPr>
            <w:noProof/>
            <w:webHidden/>
          </w:rPr>
          <w:fldChar w:fldCharType="begin"/>
        </w:r>
        <w:r w:rsidR="007F08C7">
          <w:rPr>
            <w:noProof/>
            <w:webHidden/>
          </w:rPr>
          <w:instrText xml:space="preserve"> PAGEREF _Toc72023907 \h </w:instrText>
        </w:r>
        <w:r w:rsidR="007F08C7">
          <w:rPr>
            <w:noProof/>
            <w:webHidden/>
          </w:rPr>
        </w:r>
        <w:r w:rsidR="007F08C7">
          <w:rPr>
            <w:noProof/>
            <w:webHidden/>
          </w:rPr>
          <w:fldChar w:fldCharType="separate"/>
        </w:r>
        <w:r w:rsidR="007F08C7">
          <w:rPr>
            <w:noProof/>
            <w:webHidden/>
          </w:rPr>
          <w:t>42</w:t>
        </w:r>
        <w:r w:rsidR="007F08C7">
          <w:rPr>
            <w:noProof/>
            <w:webHidden/>
          </w:rPr>
          <w:fldChar w:fldCharType="end"/>
        </w:r>
      </w:hyperlink>
    </w:p>
    <w:p w14:paraId="74D6C9F3" w14:textId="3E7910D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8" w:history="1">
        <w:r w:rsidR="007F08C7" w:rsidRPr="00821D9C">
          <w:rPr>
            <w:rStyle w:val="Hyperlink"/>
            <w:noProof/>
          </w:rPr>
          <w:t xml:space="preserve">Table 14: Nested elements of element </w:t>
        </w:r>
        <w:r w:rsidR="007F08C7" w:rsidRPr="00821D9C">
          <w:rPr>
            <w:rStyle w:val="Hyperlink"/>
            <w:rFonts w:ascii="Courier New" w:hAnsi="Courier New" w:cs="Courier New"/>
            <w:i/>
            <w:noProof/>
          </w:rPr>
          <w:t>&lt;contact_list/&gt;</w:t>
        </w:r>
        <w:r w:rsidR="007F08C7">
          <w:rPr>
            <w:noProof/>
            <w:webHidden/>
          </w:rPr>
          <w:tab/>
        </w:r>
        <w:r w:rsidR="007F08C7">
          <w:rPr>
            <w:noProof/>
            <w:webHidden/>
          </w:rPr>
          <w:fldChar w:fldCharType="begin"/>
        </w:r>
        <w:r w:rsidR="007F08C7">
          <w:rPr>
            <w:noProof/>
            <w:webHidden/>
          </w:rPr>
          <w:instrText xml:space="preserve"> PAGEREF _Toc72023908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6F0E6690" w14:textId="03D6E74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09" w:history="1">
        <w:r w:rsidR="007F08C7" w:rsidRPr="00821D9C">
          <w:rPr>
            <w:rStyle w:val="Hyperlink"/>
            <w:noProof/>
          </w:rPr>
          <w:t xml:space="preserve">Table 15: Nested elements of element </w:t>
        </w:r>
        <w:r w:rsidR="007F08C7" w:rsidRPr="00821D9C">
          <w:rPr>
            <w:rStyle w:val="Hyperlink"/>
            <w:rFonts w:ascii="Courier New" w:hAnsi="Courier New" w:cs="Courier New"/>
            <w:i/>
            <w:noProof/>
          </w:rPr>
          <w:t>&lt;contact/&gt;</w:t>
        </w:r>
        <w:r w:rsidR="007F08C7">
          <w:rPr>
            <w:noProof/>
            <w:webHidden/>
          </w:rPr>
          <w:tab/>
        </w:r>
        <w:r w:rsidR="007F08C7">
          <w:rPr>
            <w:noProof/>
            <w:webHidden/>
          </w:rPr>
          <w:fldChar w:fldCharType="begin"/>
        </w:r>
        <w:r w:rsidR="007F08C7">
          <w:rPr>
            <w:noProof/>
            <w:webHidden/>
          </w:rPr>
          <w:instrText xml:space="preserve"> PAGEREF _Toc72023909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168182C0" w14:textId="21B0C7D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0" w:history="1">
        <w:r w:rsidR="007F08C7" w:rsidRPr="00821D9C">
          <w:rPr>
            <w:rStyle w:val="Hyperlink"/>
            <w:noProof/>
          </w:rPr>
          <w:t xml:space="preserve">Table 16: Attributes of element </w:t>
        </w:r>
        <w:r w:rsidR="007F08C7" w:rsidRPr="00821D9C">
          <w:rPr>
            <w:rStyle w:val="Hyperlink"/>
            <w:rFonts w:ascii="Courier New" w:hAnsi="Courier New" w:cs="Courier New"/>
            <w:i/>
            <w:noProof/>
          </w:rPr>
          <w:t>&lt;partner/&gt;</w:t>
        </w:r>
        <w:r w:rsidR="007F08C7">
          <w:rPr>
            <w:noProof/>
            <w:webHidden/>
          </w:rPr>
          <w:tab/>
        </w:r>
        <w:r w:rsidR="007F08C7">
          <w:rPr>
            <w:noProof/>
            <w:webHidden/>
          </w:rPr>
          <w:fldChar w:fldCharType="begin"/>
        </w:r>
        <w:r w:rsidR="007F08C7">
          <w:rPr>
            <w:noProof/>
            <w:webHidden/>
          </w:rPr>
          <w:instrText xml:space="preserve"> PAGEREF _Toc72023910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0181AA8A" w14:textId="198A0B6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1" w:history="1">
        <w:r w:rsidR="007F08C7" w:rsidRPr="00821D9C">
          <w:rPr>
            <w:rStyle w:val="Hyperlink"/>
            <w:noProof/>
          </w:rPr>
          <w:t xml:space="preserve">Table 17: Attributes of element </w:t>
        </w:r>
        <w:r w:rsidR="007F08C7" w:rsidRPr="00821D9C">
          <w:rPr>
            <w:rStyle w:val="Hyperlink"/>
            <w:rFonts w:ascii="Courier New" w:hAnsi="Courier New" w:cs="Courier New"/>
            <w:i/>
            <w:noProof/>
          </w:rPr>
          <w:t>&lt;coefficients/&gt;</w:t>
        </w:r>
        <w:r w:rsidR="007F08C7">
          <w:rPr>
            <w:noProof/>
            <w:webHidden/>
          </w:rPr>
          <w:tab/>
        </w:r>
        <w:r w:rsidR="007F08C7">
          <w:rPr>
            <w:noProof/>
            <w:webHidden/>
          </w:rPr>
          <w:fldChar w:fldCharType="begin"/>
        </w:r>
        <w:r w:rsidR="007F08C7">
          <w:rPr>
            <w:noProof/>
            <w:webHidden/>
          </w:rPr>
          <w:instrText xml:space="preserve"> PAGEREF _Toc72023911 \h </w:instrText>
        </w:r>
        <w:r w:rsidR="007F08C7">
          <w:rPr>
            <w:noProof/>
            <w:webHidden/>
          </w:rPr>
        </w:r>
        <w:r w:rsidR="007F08C7">
          <w:rPr>
            <w:noProof/>
            <w:webHidden/>
          </w:rPr>
          <w:fldChar w:fldCharType="separate"/>
        </w:r>
        <w:r w:rsidR="007F08C7">
          <w:rPr>
            <w:noProof/>
            <w:webHidden/>
          </w:rPr>
          <w:t>46</w:t>
        </w:r>
        <w:r w:rsidR="007F08C7">
          <w:rPr>
            <w:noProof/>
            <w:webHidden/>
          </w:rPr>
          <w:fldChar w:fldCharType="end"/>
        </w:r>
      </w:hyperlink>
    </w:p>
    <w:p w14:paraId="667818BE" w14:textId="31BF3FA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2" w:history="1">
        <w:r w:rsidR="007F08C7" w:rsidRPr="00821D9C">
          <w:rPr>
            <w:rStyle w:val="Hyperlink"/>
            <w:noProof/>
          </w:rPr>
          <w:t xml:space="preserve">Table 18: Nested elements of element </w:t>
        </w:r>
        <w:r w:rsidR="007F08C7" w:rsidRPr="00821D9C">
          <w:rPr>
            <w:rStyle w:val="Hyperlink"/>
            <w:rFonts w:ascii="Courier New" w:hAnsi="Courier New" w:cs="Courier New"/>
            <w:i/>
            <w:noProof/>
          </w:rPr>
          <w:t>&lt;connection_list&gt;</w:t>
        </w:r>
        <w:r w:rsidR="007F08C7">
          <w:rPr>
            <w:noProof/>
            <w:webHidden/>
          </w:rPr>
          <w:tab/>
        </w:r>
        <w:r w:rsidR="007F08C7">
          <w:rPr>
            <w:noProof/>
            <w:webHidden/>
          </w:rPr>
          <w:fldChar w:fldCharType="begin"/>
        </w:r>
        <w:r w:rsidR="007F08C7">
          <w:rPr>
            <w:noProof/>
            <w:webHidden/>
          </w:rPr>
          <w:instrText xml:space="preserve"> PAGEREF _Toc72023912 \h </w:instrText>
        </w:r>
        <w:r w:rsidR="007F08C7">
          <w:rPr>
            <w:noProof/>
            <w:webHidden/>
          </w:rPr>
        </w:r>
        <w:r w:rsidR="007F08C7">
          <w:rPr>
            <w:noProof/>
            <w:webHidden/>
          </w:rPr>
          <w:fldChar w:fldCharType="separate"/>
        </w:r>
        <w:r w:rsidR="007F08C7">
          <w:rPr>
            <w:noProof/>
            <w:webHidden/>
          </w:rPr>
          <w:t>46</w:t>
        </w:r>
        <w:r w:rsidR="007F08C7">
          <w:rPr>
            <w:noProof/>
            <w:webHidden/>
          </w:rPr>
          <w:fldChar w:fldCharType="end"/>
        </w:r>
      </w:hyperlink>
    </w:p>
    <w:p w14:paraId="285A1C19" w14:textId="1D67AAC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3" w:history="1">
        <w:r w:rsidR="007F08C7" w:rsidRPr="00821D9C">
          <w:rPr>
            <w:rStyle w:val="Hyperlink"/>
            <w:noProof/>
          </w:rPr>
          <w:t xml:space="preserve">Table 19: Nested elements of element </w:t>
        </w:r>
        <w:r w:rsidR="007F08C7" w:rsidRPr="00821D9C">
          <w:rPr>
            <w:rStyle w:val="Hyperlink"/>
            <w:rFonts w:ascii="Courier New" w:hAnsi="Courier New" w:cs="Courier New"/>
            <w:i/>
            <w:noProof/>
          </w:rPr>
          <w:t>&lt;custom_attributes_list/&gt;</w:t>
        </w:r>
        <w:r w:rsidR="007F08C7">
          <w:rPr>
            <w:noProof/>
            <w:webHidden/>
          </w:rPr>
          <w:tab/>
        </w:r>
        <w:r w:rsidR="007F08C7">
          <w:rPr>
            <w:noProof/>
            <w:webHidden/>
          </w:rPr>
          <w:fldChar w:fldCharType="begin"/>
        </w:r>
        <w:r w:rsidR="007F08C7">
          <w:rPr>
            <w:noProof/>
            <w:webHidden/>
          </w:rPr>
          <w:instrText xml:space="preserve"> PAGEREF _Toc72023913 \h </w:instrText>
        </w:r>
        <w:r w:rsidR="007F08C7">
          <w:rPr>
            <w:noProof/>
            <w:webHidden/>
          </w:rPr>
        </w:r>
        <w:r w:rsidR="007F08C7">
          <w:rPr>
            <w:noProof/>
            <w:webHidden/>
          </w:rPr>
          <w:fldChar w:fldCharType="separate"/>
        </w:r>
        <w:r w:rsidR="007F08C7">
          <w:rPr>
            <w:noProof/>
            <w:webHidden/>
          </w:rPr>
          <w:t>50</w:t>
        </w:r>
        <w:r w:rsidR="007F08C7">
          <w:rPr>
            <w:noProof/>
            <w:webHidden/>
          </w:rPr>
          <w:fldChar w:fldCharType="end"/>
        </w:r>
      </w:hyperlink>
    </w:p>
    <w:p w14:paraId="23F4BFAE" w14:textId="5A892D4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4" w:history="1">
        <w:r w:rsidR="007F08C7" w:rsidRPr="00821D9C">
          <w:rPr>
            <w:rStyle w:val="Hyperlink"/>
            <w:noProof/>
          </w:rPr>
          <w:t xml:space="preserve">Table 20: Attributes of </w:t>
        </w:r>
        <w:r w:rsidR="007F08C7" w:rsidRPr="00821D9C">
          <w:rPr>
            <w:rStyle w:val="Hyperlink"/>
            <w:rFonts w:ascii="Courier New" w:hAnsi="Courier New" w:cs="Courier New"/>
            <w:i/>
            <w:noProof/>
          </w:rPr>
          <w:t>&lt;custom_attributes/&gt;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_Toc72023914 \h </w:instrText>
        </w:r>
        <w:r w:rsidR="007F08C7">
          <w:rPr>
            <w:noProof/>
            <w:webHidden/>
          </w:rPr>
        </w:r>
        <w:r w:rsidR="007F08C7">
          <w:rPr>
            <w:noProof/>
            <w:webHidden/>
          </w:rPr>
          <w:fldChar w:fldCharType="separate"/>
        </w:r>
        <w:r w:rsidR="007F08C7">
          <w:rPr>
            <w:noProof/>
            <w:webHidden/>
          </w:rPr>
          <w:t>50</w:t>
        </w:r>
        <w:r w:rsidR="007F08C7">
          <w:rPr>
            <w:noProof/>
            <w:webHidden/>
          </w:rPr>
          <w:fldChar w:fldCharType="end"/>
        </w:r>
      </w:hyperlink>
    </w:p>
    <w:p w14:paraId="7F6A2C75" w14:textId="2E2C680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5" w:history="1">
        <w:r w:rsidR="007F08C7" w:rsidRPr="00821D9C">
          <w:rPr>
            <w:rStyle w:val="Hyperlink"/>
            <w:noProof/>
          </w:rPr>
          <w:t xml:space="preserve">Table 21: Nested elements of element </w:t>
        </w:r>
        <w:r w:rsidR="007F08C7" w:rsidRPr="00821D9C">
          <w:rPr>
            <w:rStyle w:val="Hyperlink"/>
            <w:rFonts w:ascii="Courier New" w:hAnsi="Courier New" w:cs="Courier New"/>
            <w:i/>
            <w:noProof/>
          </w:rPr>
          <w:t>&lt;custom_attributes/&gt;</w:t>
        </w:r>
        <w:r w:rsidR="007F08C7">
          <w:rPr>
            <w:noProof/>
            <w:webHidden/>
          </w:rPr>
          <w:tab/>
        </w:r>
        <w:r w:rsidR="007F08C7">
          <w:rPr>
            <w:noProof/>
            <w:webHidden/>
          </w:rPr>
          <w:fldChar w:fldCharType="begin"/>
        </w:r>
        <w:r w:rsidR="007F08C7">
          <w:rPr>
            <w:noProof/>
            <w:webHidden/>
          </w:rPr>
          <w:instrText xml:space="preserve"> PAGEREF _Toc72023915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273871D3" w14:textId="101CD6C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6" w:history="1">
        <w:r w:rsidR="007F08C7" w:rsidRPr="00821D9C">
          <w:rPr>
            <w:rStyle w:val="Hyperlink"/>
            <w:noProof/>
          </w:rPr>
          <w:t xml:space="preserve">Table 22: Attributes of </w:t>
        </w:r>
        <w:r w:rsidR="007F08C7" w:rsidRPr="00821D9C">
          <w:rPr>
            <w:rStyle w:val="Hyperlink"/>
            <w:rFonts w:ascii="Courier New" w:hAnsi="Courier New" w:cs="Courier New"/>
            <w:i/>
            <w:noProof/>
          </w:rPr>
          <w:t>&lt;string/&gt;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_Toc72023916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3B738617" w14:textId="3933B0D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7" w:history="1">
        <w:r w:rsidR="007F08C7" w:rsidRPr="00821D9C">
          <w:rPr>
            <w:rStyle w:val="Hyperlink"/>
            <w:noProof/>
          </w:rPr>
          <w:t xml:space="preserve">Table 23: Attributes of </w:t>
        </w:r>
        <w:r w:rsidR="007F08C7" w:rsidRPr="00821D9C">
          <w:rPr>
            <w:rStyle w:val="Hyperlink"/>
            <w:rFonts w:ascii="Courier New" w:hAnsi="Courier New" w:cs="Courier New"/>
            <w:i/>
            <w:noProof/>
          </w:rPr>
          <w:t>&lt;real/&gt;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_Toc72023917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59EC0369" w14:textId="0C0C0FE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8" w:history="1">
        <w:r w:rsidR="007F08C7" w:rsidRPr="00821D9C">
          <w:rPr>
            <w:rStyle w:val="Hyperlink"/>
            <w:noProof/>
          </w:rPr>
          <w:t xml:space="preserve">Table 24: Attributes of </w:t>
        </w:r>
        <w:r w:rsidR="007F08C7" w:rsidRPr="00821D9C">
          <w:rPr>
            <w:rStyle w:val="Hyperlink"/>
            <w:rFonts w:ascii="Courier New" w:hAnsi="Courier New" w:cs="Courier New"/>
            <w:i/>
            <w:noProof/>
          </w:rPr>
          <w:t>&lt;integer/&gt;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_Toc72023918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4E4BB1EE" w14:textId="1831E52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19" w:history="1">
        <w:r w:rsidR="007F08C7" w:rsidRPr="00821D9C">
          <w:rPr>
            <w:rStyle w:val="Hyperlink"/>
            <w:noProof/>
          </w:rPr>
          <w:t xml:space="preserve">Table 25: Attributes of </w:t>
        </w:r>
        <w:r w:rsidR="007F08C7" w:rsidRPr="00821D9C">
          <w:rPr>
            <w:rStyle w:val="Hyperlink"/>
            <w:rFonts w:ascii="Courier New" w:hAnsi="Courier New" w:cs="Courier New"/>
            <w:i/>
            <w:noProof/>
          </w:rPr>
          <w:t>&lt;string_list/&gt;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_Toc72023919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48F5C8AF" w14:textId="61ED8DA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0" w:history="1">
        <w:r w:rsidR="007F08C7" w:rsidRPr="00821D9C">
          <w:rPr>
            <w:rStyle w:val="Hyperlink"/>
            <w:noProof/>
          </w:rPr>
          <w:t xml:space="preserve">Table 26: Attributes of </w:t>
        </w:r>
        <w:r w:rsidR="007F08C7" w:rsidRPr="00821D9C">
          <w:rPr>
            <w:rStyle w:val="Hyperlink"/>
            <w:rFonts w:ascii="Courier New" w:hAnsi="Courier New" w:cs="Courier New"/>
            <w:i/>
            <w:noProof/>
          </w:rPr>
          <w:t>&lt;value/&gt;</w:t>
        </w:r>
        <w:r w:rsidR="007F08C7" w:rsidRPr="00821D9C">
          <w:rPr>
            <w:rStyle w:val="Hyperlink"/>
            <w:noProof/>
          </w:rPr>
          <w:t xml:space="preserve"> element inside &lt;</w:t>
        </w:r>
        <w:r w:rsidR="007F08C7" w:rsidRPr="00821D9C">
          <w:rPr>
            <w:rStyle w:val="Hyperlink"/>
            <w:rFonts w:ascii="Courier New" w:hAnsi="Courier New" w:cs="Courier New"/>
            <w:i/>
            <w:noProof/>
          </w:rPr>
          <w:t>string_list</w:t>
        </w:r>
        <w:r w:rsidR="007F08C7" w:rsidRPr="00821D9C">
          <w:rPr>
            <w:rStyle w:val="Hyperlink"/>
            <w:noProof/>
          </w:rPr>
          <w:t>/&gt;</w:t>
        </w:r>
        <w:r w:rsidR="007F08C7">
          <w:rPr>
            <w:noProof/>
            <w:webHidden/>
          </w:rPr>
          <w:tab/>
        </w:r>
        <w:r w:rsidR="007F08C7">
          <w:rPr>
            <w:noProof/>
            <w:webHidden/>
          </w:rPr>
          <w:fldChar w:fldCharType="begin"/>
        </w:r>
        <w:r w:rsidR="007F08C7">
          <w:rPr>
            <w:noProof/>
            <w:webHidden/>
          </w:rPr>
          <w:instrText xml:space="preserve"> PAGEREF _Toc72023920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1820B785" w14:textId="14E45DD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1" w:history="1">
        <w:r w:rsidR="007F08C7" w:rsidRPr="00821D9C">
          <w:rPr>
            <w:rStyle w:val="Hyperlink"/>
            <w:noProof/>
          </w:rPr>
          <w:t xml:space="preserve">Table 27: Attributes of </w:t>
        </w:r>
        <w:r w:rsidR="007F08C7" w:rsidRPr="00821D9C">
          <w:rPr>
            <w:rStyle w:val="Hyperlink"/>
            <w:rFonts w:ascii="Courier New" w:hAnsi="Courier New" w:cs="Courier New"/>
            <w:i/>
            <w:noProof/>
          </w:rPr>
          <w:t>&lt;real_list/&gt;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_Toc72023921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3A2D29E8" w14:textId="075C75E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2" w:history="1">
        <w:r w:rsidR="007F08C7" w:rsidRPr="00821D9C">
          <w:rPr>
            <w:rStyle w:val="Hyperlink"/>
            <w:noProof/>
          </w:rPr>
          <w:t xml:space="preserve">Table 28: Attributes of </w:t>
        </w:r>
        <w:r w:rsidR="007F08C7" w:rsidRPr="00821D9C">
          <w:rPr>
            <w:rStyle w:val="Hyperlink"/>
            <w:rFonts w:ascii="Courier New" w:hAnsi="Courier New" w:cs="Courier New"/>
            <w:i/>
            <w:noProof/>
          </w:rPr>
          <w:t>&lt;value&gt;</w:t>
        </w:r>
        <w:r w:rsidR="007F08C7" w:rsidRPr="00821D9C">
          <w:rPr>
            <w:rStyle w:val="Hyperlink"/>
            <w:noProof/>
          </w:rPr>
          <w:t xml:space="preserve"> element inside &lt;</w:t>
        </w:r>
        <w:r w:rsidR="007F08C7" w:rsidRPr="00821D9C">
          <w:rPr>
            <w:rStyle w:val="Hyperlink"/>
            <w:rFonts w:ascii="Courier New" w:hAnsi="Courier New" w:cs="Courier New"/>
            <w:i/>
            <w:noProof/>
          </w:rPr>
          <w:t>real_list</w:t>
        </w:r>
        <w:r w:rsidR="007F08C7" w:rsidRPr="00821D9C">
          <w:rPr>
            <w:rStyle w:val="Hyperlink"/>
            <w:noProof/>
          </w:rPr>
          <w:t>/&gt;</w:t>
        </w:r>
        <w:r w:rsidR="007F08C7">
          <w:rPr>
            <w:noProof/>
            <w:webHidden/>
          </w:rPr>
          <w:tab/>
        </w:r>
        <w:r w:rsidR="007F08C7">
          <w:rPr>
            <w:noProof/>
            <w:webHidden/>
          </w:rPr>
          <w:fldChar w:fldCharType="begin"/>
        </w:r>
        <w:r w:rsidR="007F08C7">
          <w:rPr>
            <w:noProof/>
            <w:webHidden/>
          </w:rPr>
          <w:instrText xml:space="preserve"> PAGEREF _Toc72023922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71AD72C8" w14:textId="7947B9A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3" w:history="1">
        <w:r w:rsidR="007F08C7" w:rsidRPr="00821D9C">
          <w:rPr>
            <w:rStyle w:val="Hyperlink"/>
            <w:noProof/>
          </w:rPr>
          <w:t xml:space="preserve">Table 29: Attributes of </w:t>
        </w:r>
        <w:r w:rsidR="007F08C7" w:rsidRPr="00821D9C">
          <w:rPr>
            <w:rStyle w:val="Hyperlink"/>
            <w:rFonts w:ascii="Courier New" w:hAnsi="Courier New" w:cs="Courier New"/>
            <w:i/>
            <w:noProof/>
          </w:rPr>
          <w:t>&lt;int_list/&gt;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_Toc72023923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26196A21" w14:textId="344BADF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4" w:history="1">
        <w:r w:rsidR="007F08C7" w:rsidRPr="00821D9C">
          <w:rPr>
            <w:rStyle w:val="Hyperlink"/>
            <w:noProof/>
          </w:rPr>
          <w:t xml:space="preserve">Table 30: Attributes of </w:t>
        </w:r>
        <w:r w:rsidR="007F08C7" w:rsidRPr="00821D9C">
          <w:rPr>
            <w:rStyle w:val="Hyperlink"/>
            <w:rFonts w:ascii="Courier New" w:hAnsi="Courier New" w:cs="Courier New"/>
            <w:i/>
            <w:noProof/>
          </w:rPr>
          <w:t>&lt;value/&gt;</w:t>
        </w:r>
        <w:r w:rsidR="007F08C7" w:rsidRPr="00821D9C">
          <w:rPr>
            <w:rStyle w:val="Hyperlink"/>
            <w:noProof/>
          </w:rPr>
          <w:t xml:space="preserve"> element inside &lt;</w:t>
        </w:r>
        <w:r w:rsidR="007F08C7" w:rsidRPr="00821D9C">
          <w:rPr>
            <w:rStyle w:val="Hyperlink"/>
            <w:rFonts w:ascii="Courier New" w:hAnsi="Courier New" w:cs="Courier New"/>
            <w:i/>
            <w:noProof/>
          </w:rPr>
          <w:t>real_list/</w:t>
        </w:r>
        <w:r w:rsidR="007F08C7" w:rsidRPr="00821D9C">
          <w:rPr>
            <w:rStyle w:val="Hyperlink"/>
            <w:noProof/>
          </w:rPr>
          <w:t>&gt;</w:t>
        </w:r>
        <w:r w:rsidR="007F08C7">
          <w:rPr>
            <w:noProof/>
            <w:webHidden/>
          </w:rPr>
          <w:tab/>
        </w:r>
        <w:r w:rsidR="007F08C7">
          <w:rPr>
            <w:noProof/>
            <w:webHidden/>
          </w:rPr>
          <w:fldChar w:fldCharType="begin"/>
        </w:r>
        <w:r w:rsidR="007F08C7">
          <w:rPr>
            <w:noProof/>
            <w:webHidden/>
          </w:rPr>
          <w:instrText xml:space="preserve"> PAGEREF _Toc72023924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3809370D" w14:textId="1CD0C5A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5" w:history="1">
        <w:r w:rsidR="007F08C7" w:rsidRPr="00821D9C">
          <w:rPr>
            <w:rStyle w:val="Hyperlink"/>
            <w:noProof/>
          </w:rPr>
          <w:t xml:space="preserve">Table 31: Attributes of element </w:t>
        </w:r>
        <w:r w:rsidR="007F08C7" w:rsidRPr="00821D9C">
          <w:rPr>
            <w:rStyle w:val="Hyperlink"/>
            <w:rFonts w:ascii="Courier New" w:hAnsi="Courier New" w:cs="Courier New"/>
            <w:i/>
            <w:noProof/>
          </w:rPr>
          <w:t>&lt;connection_0d/&gt;</w:t>
        </w:r>
        <w:r w:rsidR="007F08C7">
          <w:rPr>
            <w:noProof/>
            <w:webHidden/>
          </w:rPr>
          <w:tab/>
        </w:r>
        <w:r w:rsidR="007F08C7">
          <w:rPr>
            <w:noProof/>
            <w:webHidden/>
          </w:rPr>
          <w:fldChar w:fldCharType="begin"/>
        </w:r>
        <w:r w:rsidR="007F08C7">
          <w:rPr>
            <w:noProof/>
            <w:webHidden/>
          </w:rPr>
          <w:instrText xml:space="preserve"> PAGEREF _Toc72023925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5491B700" w14:textId="28B2AB5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6" w:history="1">
        <w:r w:rsidR="007F08C7" w:rsidRPr="00821D9C">
          <w:rPr>
            <w:rStyle w:val="Hyperlink"/>
            <w:noProof/>
          </w:rPr>
          <w:t xml:space="preserve">Table 32: Text values of element </w:t>
        </w:r>
        <w:r w:rsidR="007F08C7" w:rsidRPr="00821D9C">
          <w:rPr>
            <w:rStyle w:val="Hyperlink"/>
            <w:rFonts w:ascii="Courier New" w:hAnsi="Courier New" w:cs="Courier New"/>
            <w:noProof/>
          </w:rPr>
          <w:t>&lt;loc&gt;</w:t>
        </w:r>
        <w:r w:rsidR="007F08C7">
          <w:rPr>
            <w:noProof/>
            <w:webHidden/>
          </w:rPr>
          <w:tab/>
        </w:r>
        <w:r w:rsidR="007F08C7">
          <w:rPr>
            <w:noProof/>
            <w:webHidden/>
          </w:rPr>
          <w:fldChar w:fldCharType="begin"/>
        </w:r>
        <w:r w:rsidR="007F08C7">
          <w:rPr>
            <w:noProof/>
            <w:webHidden/>
          </w:rPr>
          <w:instrText xml:space="preserve"> PAGEREF _Toc72023926 \h </w:instrText>
        </w:r>
        <w:r w:rsidR="007F08C7">
          <w:rPr>
            <w:noProof/>
            <w:webHidden/>
          </w:rPr>
        </w:r>
        <w:r w:rsidR="007F08C7">
          <w:rPr>
            <w:noProof/>
            <w:webHidden/>
          </w:rPr>
          <w:fldChar w:fldCharType="separate"/>
        </w:r>
        <w:r w:rsidR="007F08C7">
          <w:rPr>
            <w:noProof/>
            <w:webHidden/>
          </w:rPr>
          <w:t>57</w:t>
        </w:r>
        <w:r w:rsidR="007F08C7">
          <w:rPr>
            <w:noProof/>
            <w:webHidden/>
          </w:rPr>
          <w:fldChar w:fldCharType="end"/>
        </w:r>
      </w:hyperlink>
    </w:p>
    <w:p w14:paraId="75266D90" w14:textId="5EBFB4B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7" w:history="1">
        <w:r w:rsidR="007F08C7" w:rsidRPr="00821D9C">
          <w:rPr>
            <w:rStyle w:val="Hyperlink"/>
            <w:noProof/>
          </w:rPr>
          <w:t xml:space="preserve">Table 33: Attributes of elements </w:t>
        </w:r>
        <w:r w:rsidR="007F08C7" w:rsidRPr="00821D9C">
          <w:rPr>
            <w:rStyle w:val="Hyperlink"/>
            <w:rFonts w:ascii="Courier New" w:hAnsi="Courier New" w:cs="Courier New"/>
            <w:i/>
            <w:noProof/>
            <w:highlight w:val="white"/>
          </w:rPr>
          <w:t>&lt;normal_direction</w:t>
        </w:r>
        <w:r w:rsidR="007F08C7" w:rsidRPr="00821D9C">
          <w:rPr>
            <w:rStyle w:val="Hyperlink"/>
            <w:rFonts w:ascii="Courier New" w:hAnsi="Courier New" w:cs="Courier New"/>
            <w:i/>
            <w:noProof/>
          </w:rPr>
          <w:t>/&gt;</w:t>
        </w:r>
        <w:r w:rsidR="007F08C7" w:rsidRPr="00821D9C">
          <w:rPr>
            <w:rStyle w:val="Hyperlink"/>
            <w:noProof/>
          </w:rPr>
          <w:t xml:space="preserve"> &amp; </w:t>
        </w:r>
        <w:r w:rsidR="007F08C7" w:rsidRPr="00821D9C">
          <w:rPr>
            <w:rStyle w:val="Hyperlink"/>
            <w:rFonts w:ascii="Courier New" w:hAnsi="Courier New" w:cs="Courier New"/>
            <w:i/>
            <w:noProof/>
            <w:highlight w:val="white"/>
          </w:rPr>
          <w:t>&lt;tangential_direction</w:t>
        </w:r>
        <w:r w:rsidR="007F08C7" w:rsidRPr="00821D9C">
          <w:rPr>
            <w:rStyle w:val="Hyperlink"/>
            <w:rFonts w:ascii="Courier New" w:hAnsi="Courier New" w:cs="Courier New"/>
            <w:i/>
            <w:noProof/>
          </w:rPr>
          <w:t>/&gt;</w:t>
        </w:r>
        <w:r w:rsidR="007F08C7">
          <w:rPr>
            <w:noProof/>
            <w:webHidden/>
          </w:rPr>
          <w:tab/>
        </w:r>
        <w:r w:rsidR="007F08C7">
          <w:rPr>
            <w:noProof/>
            <w:webHidden/>
          </w:rPr>
          <w:fldChar w:fldCharType="begin"/>
        </w:r>
        <w:r w:rsidR="007F08C7">
          <w:rPr>
            <w:noProof/>
            <w:webHidden/>
          </w:rPr>
          <w:instrText xml:space="preserve"> PAGEREF _Toc72023927 \h </w:instrText>
        </w:r>
        <w:r w:rsidR="007F08C7">
          <w:rPr>
            <w:noProof/>
            <w:webHidden/>
          </w:rPr>
        </w:r>
        <w:r w:rsidR="007F08C7">
          <w:rPr>
            <w:noProof/>
            <w:webHidden/>
          </w:rPr>
          <w:fldChar w:fldCharType="separate"/>
        </w:r>
        <w:r w:rsidR="007F08C7">
          <w:rPr>
            <w:noProof/>
            <w:webHidden/>
          </w:rPr>
          <w:t>57</w:t>
        </w:r>
        <w:r w:rsidR="007F08C7">
          <w:rPr>
            <w:noProof/>
            <w:webHidden/>
          </w:rPr>
          <w:fldChar w:fldCharType="end"/>
        </w:r>
      </w:hyperlink>
    </w:p>
    <w:p w14:paraId="5E462319" w14:textId="45113C7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8" w:history="1">
        <w:r w:rsidR="007F08C7" w:rsidRPr="00821D9C">
          <w:rPr>
            <w:rStyle w:val="Hyperlink"/>
            <w:noProof/>
          </w:rPr>
          <w:t xml:space="preserve">Table 34: Nested elements of element </w:t>
        </w:r>
        <w:r w:rsidR="007F08C7" w:rsidRPr="00821D9C">
          <w:rPr>
            <w:rStyle w:val="Hyperlink"/>
            <w:rFonts w:ascii="Courier New" w:hAnsi="Courier New" w:cs="Courier New"/>
            <w:i/>
            <w:noProof/>
          </w:rPr>
          <w:t>&lt;connection_0d/&gt;</w:t>
        </w:r>
        <w:r w:rsidR="007F08C7">
          <w:rPr>
            <w:noProof/>
            <w:webHidden/>
          </w:rPr>
          <w:tab/>
        </w:r>
        <w:r w:rsidR="007F08C7">
          <w:rPr>
            <w:noProof/>
            <w:webHidden/>
          </w:rPr>
          <w:fldChar w:fldCharType="begin"/>
        </w:r>
        <w:r w:rsidR="007F08C7">
          <w:rPr>
            <w:noProof/>
            <w:webHidden/>
          </w:rPr>
          <w:instrText xml:space="preserve"> PAGEREF _Toc72023928 \h </w:instrText>
        </w:r>
        <w:r w:rsidR="007F08C7">
          <w:rPr>
            <w:noProof/>
            <w:webHidden/>
          </w:rPr>
        </w:r>
        <w:r w:rsidR="007F08C7">
          <w:rPr>
            <w:noProof/>
            <w:webHidden/>
          </w:rPr>
          <w:fldChar w:fldCharType="separate"/>
        </w:r>
        <w:r w:rsidR="007F08C7">
          <w:rPr>
            <w:noProof/>
            <w:webHidden/>
          </w:rPr>
          <w:t>58</w:t>
        </w:r>
        <w:r w:rsidR="007F08C7">
          <w:rPr>
            <w:noProof/>
            <w:webHidden/>
          </w:rPr>
          <w:fldChar w:fldCharType="end"/>
        </w:r>
      </w:hyperlink>
    </w:p>
    <w:p w14:paraId="43BD649A" w14:textId="15C8D03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29" w:history="1">
        <w:r w:rsidR="007F08C7" w:rsidRPr="00821D9C">
          <w:rPr>
            <w:rStyle w:val="Hyperlink"/>
            <w:noProof/>
          </w:rPr>
          <w:t>Table 35: Nested elements of</w:t>
        </w:r>
        <w:r w:rsidR="007F08C7" w:rsidRPr="00821D9C">
          <w:rPr>
            <w:rStyle w:val="Hyperlink"/>
            <w:rFonts w:ascii="Courier New" w:hAnsi="Courier New" w:cs="Courier New"/>
            <w:i/>
            <w:noProof/>
          </w:rPr>
          <w:t xml:space="preserve"> &lt;connection_0d/&gt;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&lt;spotweld/&gt;</w:t>
        </w:r>
        <w:r w:rsidR="007F08C7">
          <w:rPr>
            <w:noProof/>
            <w:webHidden/>
          </w:rPr>
          <w:tab/>
        </w:r>
        <w:r w:rsidR="007F08C7">
          <w:rPr>
            <w:noProof/>
            <w:webHidden/>
          </w:rPr>
          <w:fldChar w:fldCharType="begin"/>
        </w:r>
        <w:r w:rsidR="007F08C7">
          <w:rPr>
            <w:noProof/>
            <w:webHidden/>
          </w:rPr>
          <w:instrText xml:space="preserve"> PAGEREF _Toc72023929 \h </w:instrText>
        </w:r>
        <w:r w:rsidR="007F08C7">
          <w:rPr>
            <w:noProof/>
            <w:webHidden/>
          </w:rPr>
        </w:r>
        <w:r w:rsidR="007F08C7">
          <w:rPr>
            <w:noProof/>
            <w:webHidden/>
          </w:rPr>
          <w:fldChar w:fldCharType="separate"/>
        </w:r>
        <w:r w:rsidR="007F08C7">
          <w:rPr>
            <w:noProof/>
            <w:webHidden/>
          </w:rPr>
          <w:t>59</w:t>
        </w:r>
        <w:r w:rsidR="007F08C7">
          <w:rPr>
            <w:noProof/>
            <w:webHidden/>
          </w:rPr>
          <w:fldChar w:fldCharType="end"/>
        </w:r>
      </w:hyperlink>
    </w:p>
    <w:p w14:paraId="53C93EB6" w14:textId="06EB48F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0" w:history="1">
        <w:r w:rsidR="007F08C7" w:rsidRPr="00821D9C">
          <w:rPr>
            <w:rStyle w:val="Hyperlink"/>
            <w:noProof/>
          </w:rPr>
          <w:t>Table 36: Attributes of element</w:t>
        </w:r>
        <w:r w:rsidR="007F08C7" w:rsidRPr="00821D9C">
          <w:rPr>
            <w:rStyle w:val="Hyperlink"/>
            <w:rFonts w:ascii="Courier New" w:hAnsi="Courier New" w:cs="Courier New"/>
            <w:i/>
            <w:noProof/>
          </w:rPr>
          <w:t>&lt;spotweld/&gt;</w:t>
        </w:r>
        <w:r w:rsidR="007F08C7">
          <w:rPr>
            <w:noProof/>
            <w:webHidden/>
          </w:rPr>
          <w:tab/>
        </w:r>
        <w:r w:rsidR="007F08C7">
          <w:rPr>
            <w:noProof/>
            <w:webHidden/>
          </w:rPr>
          <w:fldChar w:fldCharType="begin"/>
        </w:r>
        <w:r w:rsidR="007F08C7">
          <w:rPr>
            <w:noProof/>
            <w:webHidden/>
          </w:rPr>
          <w:instrText xml:space="preserve"> PAGEREF _Toc72023930 \h </w:instrText>
        </w:r>
        <w:r w:rsidR="007F08C7">
          <w:rPr>
            <w:noProof/>
            <w:webHidden/>
          </w:rPr>
        </w:r>
        <w:r w:rsidR="007F08C7">
          <w:rPr>
            <w:noProof/>
            <w:webHidden/>
          </w:rPr>
          <w:fldChar w:fldCharType="separate"/>
        </w:r>
        <w:r w:rsidR="007F08C7">
          <w:rPr>
            <w:noProof/>
            <w:webHidden/>
          </w:rPr>
          <w:t>59</w:t>
        </w:r>
        <w:r w:rsidR="007F08C7">
          <w:rPr>
            <w:noProof/>
            <w:webHidden/>
          </w:rPr>
          <w:fldChar w:fldCharType="end"/>
        </w:r>
      </w:hyperlink>
    </w:p>
    <w:p w14:paraId="6A77B2FE" w14:textId="549303F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1" w:history="1">
        <w:r w:rsidR="007F08C7" w:rsidRPr="00821D9C">
          <w:rPr>
            <w:rStyle w:val="Hyperlink"/>
            <w:noProof/>
          </w:rPr>
          <w:t>Table 37: Nested elements of</w:t>
        </w:r>
        <w:r w:rsidR="007F08C7" w:rsidRPr="00821D9C">
          <w:rPr>
            <w:rStyle w:val="Hyperlink"/>
            <w:rFonts w:ascii="Courier New" w:hAnsi="Courier New" w:cs="Courier New"/>
            <w:i/>
            <w:noProof/>
          </w:rPr>
          <w:t xml:space="preserve"> &lt;connection_0d/&gt;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&lt;robscan/&gt;</w:t>
        </w:r>
        <w:r w:rsidR="007F08C7">
          <w:rPr>
            <w:noProof/>
            <w:webHidden/>
          </w:rPr>
          <w:tab/>
        </w:r>
        <w:r w:rsidR="007F08C7">
          <w:rPr>
            <w:noProof/>
            <w:webHidden/>
          </w:rPr>
          <w:fldChar w:fldCharType="begin"/>
        </w:r>
        <w:r w:rsidR="007F08C7">
          <w:rPr>
            <w:noProof/>
            <w:webHidden/>
          </w:rPr>
          <w:instrText xml:space="preserve"> PAGEREF _Toc72023931 \h </w:instrText>
        </w:r>
        <w:r w:rsidR="007F08C7">
          <w:rPr>
            <w:noProof/>
            <w:webHidden/>
          </w:rPr>
        </w:r>
        <w:r w:rsidR="007F08C7">
          <w:rPr>
            <w:noProof/>
            <w:webHidden/>
          </w:rPr>
          <w:fldChar w:fldCharType="separate"/>
        </w:r>
        <w:r w:rsidR="007F08C7">
          <w:rPr>
            <w:noProof/>
            <w:webHidden/>
          </w:rPr>
          <w:t>60</w:t>
        </w:r>
        <w:r w:rsidR="007F08C7">
          <w:rPr>
            <w:noProof/>
            <w:webHidden/>
          </w:rPr>
          <w:fldChar w:fldCharType="end"/>
        </w:r>
      </w:hyperlink>
    </w:p>
    <w:p w14:paraId="0D1AA32D" w14:textId="275F6EC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2" w:history="1">
        <w:r w:rsidR="007F08C7" w:rsidRPr="00821D9C">
          <w:rPr>
            <w:rStyle w:val="Hyperlink"/>
            <w:noProof/>
          </w:rPr>
          <w:t xml:space="preserve">Table 38: Attributes of element </w:t>
        </w:r>
        <w:r w:rsidR="007F08C7" w:rsidRPr="00821D9C">
          <w:rPr>
            <w:rStyle w:val="Hyperlink"/>
            <w:rFonts w:ascii="Courier New" w:hAnsi="Courier New" w:cs="Courier New"/>
            <w:i/>
            <w:noProof/>
          </w:rPr>
          <w:t>&lt;robscan/&gt;</w:t>
        </w:r>
        <w:r w:rsidR="007F08C7">
          <w:rPr>
            <w:noProof/>
            <w:webHidden/>
          </w:rPr>
          <w:tab/>
        </w:r>
        <w:r w:rsidR="007F08C7">
          <w:rPr>
            <w:noProof/>
            <w:webHidden/>
          </w:rPr>
          <w:fldChar w:fldCharType="begin"/>
        </w:r>
        <w:r w:rsidR="007F08C7">
          <w:rPr>
            <w:noProof/>
            <w:webHidden/>
          </w:rPr>
          <w:instrText xml:space="preserve"> PAGEREF _Toc72023932 \h </w:instrText>
        </w:r>
        <w:r w:rsidR="007F08C7">
          <w:rPr>
            <w:noProof/>
            <w:webHidden/>
          </w:rPr>
        </w:r>
        <w:r w:rsidR="007F08C7">
          <w:rPr>
            <w:noProof/>
            <w:webHidden/>
          </w:rPr>
          <w:fldChar w:fldCharType="separate"/>
        </w:r>
        <w:r w:rsidR="007F08C7">
          <w:rPr>
            <w:noProof/>
            <w:webHidden/>
          </w:rPr>
          <w:t>61</w:t>
        </w:r>
        <w:r w:rsidR="007F08C7">
          <w:rPr>
            <w:noProof/>
            <w:webHidden/>
          </w:rPr>
          <w:fldChar w:fldCharType="end"/>
        </w:r>
      </w:hyperlink>
    </w:p>
    <w:p w14:paraId="51F2B436" w14:textId="771F0D1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3" w:history="1">
        <w:r w:rsidR="007F08C7" w:rsidRPr="00821D9C">
          <w:rPr>
            <w:rStyle w:val="Hyperlink"/>
            <w:noProof/>
          </w:rPr>
          <w:t xml:space="preserve">Table 39: Nested elements of element </w:t>
        </w:r>
        <w:r w:rsidR="007F08C7" w:rsidRPr="00821D9C">
          <w:rPr>
            <w:rStyle w:val="Hyperlink"/>
            <w:rFonts w:ascii="Courier New" w:hAnsi="Courier New" w:cs="Courier New"/>
            <w:i/>
            <w:noProof/>
          </w:rPr>
          <w:t>&lt;robscan/&gt;</w:t>
        </w:r>
        <w:r w:rsidR="007F08C7">
          <w:rPr>
            <w:noProof/>
            <w:webHidden/>
          </w:rPr>
          <w:tab/>
        </w:r>
        <w:r w:rsidR="007F08C7">
          <w:rPr>
            <w:noProof/>
            <w:webHidden/>
          </w:rPr>
          <w:fldChar w:fldCharType="begin"/>
        </w:r>
        <w:r w:rsidR="007F08C7">
          <w:rPr>
            <w:noProof/>
            <w:webHidden/>
          </w:rPr>
          <w:instrText xml:space="preserve"> PAGEREF _Toc72023933 \h </w:instrText>
        </w:r>
        <w:r w:rsidR="007F08C7">
          <w:rPr>
            <w:noProof/>
            <w:webHidden/>
          </w:rPr>
        </w:r>
        <w:r w:rsidR="007F08C7">
          <w:rPr>
            <w:noProof/>
            <w:webHidden/>
          </w:rPr>
          <w:fldChar w:fldCharType="separate"/>
        </w:r>
        <w:r w:rsidR="007F08C7">
          <w:rPr>
            <w:noProof/>
            <w:webHidden/>
          </w:rPr>
          <w:t>61</w:t>
        </w:r>
        <w:r w:rsidR="007F08C7">
          <w:rPr>
            <w:noProof/>
            <w:webHidden/>
          </w:rPr>
          <w:fldChar w:fldCharType="end"/>
        </w:r>
      </w:hyperlink>
    </w:p>
    <w:p w14:paraId="66F864AA" w14:textId="2B6E996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4" w:history="1">
        <w:r w:rsidR="007F08C7" w:rsidRPr="00821D9C">
          <w:rPr>
            <w:rStyle w:val="Hyperlink"/>
            <w:noProof/>
          </w:rPr>
          <w:t xml:space="preserve">Table 40: Nested elements of </w:t>
        </w:r>
        <w:r w:rsidR="007F08C7" w:rsidRPr="00821D9C">
          <w:rPr>
            <w:rStyle w:val="Hyperlink"/>
            <w:rFonts w:ascii="Courier New" w:hAnsi="Courier New" w:cs="Courier New"/>
            <w:i/>
            <w:noProof/>
          </w:rPr>
          <w:t>&lt;connection_0d/&gt;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&lt;rivet/&gt;</w:t>
        </w:r>
        <w:r w:rsidR="007F08C7">
          <w:rPr>
            <w:noProof/>
            <w:webHidden/>
          </w:rPr>
          <w:tab/>
        </w:r>
        <w:r w:rsidR="007F08C7">
          <w:rPr>
            <w:noProof/>
            <w:webHidden/>
          </w:rPr>
          <w:fldChar w:fldCharType="begin"/>
        </w:r>
        <w:r w:rsidR="007F08C7">
          <w:rPr>
            <w:noProof/>
            <w:webHidden/>
          </w:rPr>
          <w:instrText xml:space="preserve"> PAGEREF _Toc72023934 \h </w:instrText>
        </w:r>
        <w:r w:rsidR="007F08C7">
          <w:rPr>
            <w:noProof/>
            <w:webHidden/>
          </w:rPr>
        </w:r>
        <w:r w:rsidR="007F08C7">
          <w:rPr>
            <w:noProof/>
            <w:webHidden/>
          </w:rPr>
          <w:fldChar w:fldCharType="separate"/>
        </w:r>
        <w:r w:rsidR="007F08C7">
          <w:rPr>
            <w:noProof/>
            <w:webHidden/>
          </w:rPr>
          <w:t>62</w:t>
        </w:r>
        <w:r w:rsidR="007F08C7">
          <w:rPr>
            <w:noProof/>
            <w:webHidden/>
          </w:rPr>
          <w:fldChar w:fldCharType="end"/>
        </w:r>
      </w:hyperlink>
    </w:p>
    <w:p w14:paraId="623AC0EC" w14:textId="7039A57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5" w:history="1">
        <w:r w:rsidR="007F08C7" w:rsidRPr="00821D9C">
          <w:rPr>
            <w:rStyle w:val="Hyperlink"/>
            <w:noProof/>
          </w:rPr>
          <w:t xml:space="preserve">Table 41: Attributes of element </w:t>
        </w:r>
        <w:r w:rsidR="007F08C7" w:rsidRPr="00821D9C">
          <w:rPr>
            <w:rStyle w:val="Hyperlink"/>
            <w:rFonts w:ascii="Courier New" w:hAnsi="Courier New" w:cs="Courier New"/>
            <w:i/>
            <w:noProof/>
          </w:rPr>
          <w:t>&lt;rivet/&gt;</w:t>
        </w:r>
        <w:r w:rsidR="007F08C7">
          <w:rPr>
            <w:noProof/>
            <w:webHidden/>
          </w:rPr>
          <w:tab/>
        </w:r>
        <w:r w:rsidR="007F08C7">
          <w:rPr>
            <w:noProof/>
            <w:webHidden/>
          </w:rPr>
          <w:fldChar w:fldCharType="begin"/>
        </w:r>
        <w:r w:rsidR="007F08C7">
          <w:rPr>
            <w:noProof/>
            <w:webHidden/>
          </w:rPr>
          <w:instrText xml:space="preserve"> PAGEREF _Toc72023935 \h </w:instrText>
        </w:r>
        <w:r w:rsidR="007F08C7">
          <w:rPr>
            <w:noProof/>
            <w:webHidden/>
          </w:rPr>
        </w:r>
        <w:r w:rsidR="007F08C7">
          <w:rPr>
            <w:noProof/>
            <w:webHidden/>
          </w:rPr>
          <w:fldChar w:fldCharType="separate"/>
        </w:r>
        <w:r w:rsidR="007F08C7">
          <w:rPr>
            <w:noProof/>
            <w:webHidden/>
          </w:rPr>
          <w:t>63</w:t>
        </w:r>
        <w:r w:rsidR="007F08C7">
          <w:rPr>
            <w:noProof/>
            <w:webHidden/>
          </w:rPr>
          <w:fldChar w:fldCharType="end"/>
        </w:r>
      </w:hyperlink>
    </w:p>
    <w:p w14:paraId="0307FE8C" w14:textId="4F82164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6" w:history="1">
        <w:r w:rsidR="007F08C7" w:rsidRPr="00821D9C">
          <w:rPr>
            <w:rStyle w:val="Hyperlink"/>
            <w:noProof/>
          </w:rPr>
          <w:t xml:space="preserve">Table 42: Nested elements of element </w:t>
        </w:r>
        <w:r w:rsidR="007F08C7" w:rsidRPr="00821D9C">
          <w:rPr>
            <w:rStyle w:val="Hyperlink"/>
            <w:rFonts w:ascii="Courier New" w:hAnsi="Courier New" w:cs="Courier New"/>
            <w:i/>
            <w:noProof/>
          </w:rPr>
          <w:t>&lt;rivet/&gt;</w:t>
        </w:r>
        <w:r w:rsidR="007F08C7">
          <w:rPr>
            <w:noProof/>
            <w:webHidden/>
          </w:rPr>
          <w:tab/>
        </w:r>
        <w:r w:rsidR="007F08C7">
          <w:rPr>
            <w:noProof/>
            <w:webHidden/>
          </w:rPr>
          <w:fldChar w:fldCharType="begin"/>
        </w:r>
        <w:r w:rsidR="007F08C7">
          <w:rPr>
            <w:noProof/>
            <w:webHidden/>
          </w:rPr>
          <w:instrText xml:space="preserve"> PAGEREF _Toc72023936 \h </w:instrText>
        </w:r>
        <w:r w:rsidR="007F08C7">
          <w:rPr>
            <w:noProof/>
            <w:webHidden/>
          </w:rPr>
        </w:r>
        <w:r w:rsidR="007F08C7">
          <w:rPr>
            <w:noProof/>
            <w:webHidden/>
          </w:rPr>
          <w:fldChar w:fldCharType="separate"/>
        </w:r>
        <w:r w:rsidR="007F08C7">
          <w:rPr>
            <w:noProof/>
            <w:webHidden/>
          </w:rPr>
          <w:t>63</w:t>
        </w:r>
        <w:r w:rsidR="007F08C7">
          <w:rPr>
            <w:noProof/>
            <w:webHidden/>
          </w:rPr>
          <w:fldChar w:fldCharType="end"/>
        </w:r>
      </w:hyperlink>
    </w:p>
    <w:p w14:paraId="64BCE80C" w14:textId="4B69383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7" w:history="1">
        <w:r w:rsidR="007F08C7" w:rsidRPr="00821D9C">
          <w:rPr>
            <w:rStyle w:val="Hyperlink"/>
            <w:noProof/>
          </w:rPr>
          <w:t xml:space="preserve">Table 43: Attributes of element </w:t>
        </w:r>
        <w:r w:rsidR="007F08C7" w:rsidRPr="00821D9C">
          <w:rPr>
            <w:rStyle w:val="Hyperlink"/>
            <w:rFonts w:ascii="Courier New" w:hAnsi="Courier New" w:cs="Courier New"/>
            <w:i/>
            <w:noProof/>
          </w:rPr>
          <w:t>&lt;blind/&gt;</w:t>
        </w:r>
        <w:r w:rsidR="007F08C7">
          <w:rPr>
            <w:noProof/>
            <w:webHidden/>
          </w:rPr>
          <w:tab/>
        </w:r>
        <w:r w:rsidR="007F08C7">
          <w:rPr>
            <w:noProof/>
            <w:webHidden/>
          </w:rPr>
          <w:fldChar w:fldCharType="begin"/>
        </w:r>
        <w:r w:rsidR="007F08C7">
          <w:rPr>
            <w:noProof/>
            <w:webHidden/>
          </w:rPr>
          <w:instrText xml:space="preserve"> PAGEREF _Toc72023937 \h </w:instrText>
        </w:r>
        <w:r w:rsidR="007F08C7">
          <w:rPr>
            <w:noProof/>
            <w:webHidden/>
          </w:rPr>
        </w:r>
        <w:r w:rsidR="007F08C7">
          <w:rPr>
            <w:noProof/>
            <w:webHidden/>
          </w:rPr>
          <w:fldChar w:fldCharType="separate"/>
        </w:r>
        <w:r w:rsidR="007F08C7">
          <w:rPr>
            <w:noProof/>
            <w:webHidden/>
          </w:rPr>
          <w:t>64</w:t>
        </w:r>
        <w:r w:rsidR="007F08C7">
          <w:rPr>
            <w:noProof/>
            <w:webHidden/>
          </w:rPr>
          <w:fldChar w:fldCharType="end"/>
        </w:r>
      </w:hyperlink>
    </w:p>
    <w:p w14:paraId="3E1EEE20" w14:textId="305B62E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8" w:history="1">
        <w:r w:rsidR="007F08C7" w:rsidRPr="00821D9C">
          <w:rPr>
            <w:rStyle w:val="Hyperlink"/>
            <w:noProof/>
          </w:rPr>
          <w:t xml:space="preserve">Table 44: Attributes of element </w:t>
        </w:r>
        <w:r w:rsidR="007F08C7" w:rsidRPr="00821D9C">
          <w:rPr>
            <w:rStyle w:val="Hyperlink"/>
            <w:rFonts w:ascii="Courier New" w:hAnsi="Courier New" w:cs="Courier New"/>
            <w:i/>
            <w:noProof/>
          </w:rPr>
          <w:t>&lt;self_piercing/&gt;</w:t>
        </w:r>
        <w:r w:rsidR="007F08C7">
          <w:rPr>
            <w:noProof/>
            <w:webHidden/>
          </w:rPr>
          <w:tab/>
        </w:r>
        <w:r w:rsidR="007F08C7">
          <w:rPr>
            <w:noProof/>
            <w:webHidden/>
          </w:rPr>
          <w:fldChar w:fldCharType="begin"/>
        </w:r>
        <w:r w:rsidR="007F08C7">
          <w:rPr>
            <w:noProof/>
            <w:webHidden/>
          </w:rPr>
          <w:instrText xml:space="preserve"> PAGEREF _Toc72023938 \h </w:instrText>
        </w:r>
        <w:r w:rsidR="007F08C7">
          <w:rPr>
            <w:noProof/>
            <w:webHidden/>
          </w:rPr>
        </w:r>
        <w:r w:rsidR="007F08C7">
          <w:rPr>
            <w:noProof/>
            <w:webHidden/>
          </w:rPr>
          <w:fldChar w:fldCharType="separate"/>
        </w:r>
        <w:r w:rsidR="007F08C7">
          <w:rPr>
            <w:noProof/>
            <w:webHidden/>
          </w:rPr>
          <w:t>68</w:t>
        </w:r>
        <w:r w:rsidR="007F08C7">
          <w:rPr>
            <w:noProof/>
            <w:webHidden/>
          </w:rPr>
          <w:fldChar w:fldCharType="end"/>
        </w:r>
      </w:hyperlink>
    </w:p>
    <w:p w14:paraId="43A22355" w14:textId="6B3792D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39" w:history="1">
        <w:r w:rsidR="007F08C7" w:rsidRPr="00821D9C">
          <w:rPr>
            <w:rStyle w:val="Hyperlink"/>
            <w:noProof/>
          </w:rPr>
          <w:t>Table 45: Pictures of all Solid Rivets</w:t>
        </w:r>
        <w:r w:rsidR="007F08C7">
          <w:rPr>
            <w:noProof/>
            <w:webHidden/>
          </w:rPr>
          <w:tab/>
        </w:r>
        <w:r w:rsidR="007F08C7">
          <w:rPr>
            <w:noProof/>
            <w:webHidden/>
          </w:rPr>
          <w:fldChar w:fldCharType="begin"/>
        </w:r>
        <w:r w:rsidR="007F08C7">
          <w:rPr>
            <w:noProof/>
            <w:webHidden/>
          </w:rPr>
          <w:instrText xml:space="preserve"> PAGEREF _Toc72023939 \h </w:instrText>
        </w:r>
        <w:r w:rsidR="007F08C7">
          <w:rPr>
            <w:noProof/>
            <w:webHidden/>
          </w:rPr>
        </w:r>
        <w:r w:rsidR="007F08C7">
          <w:rPr>
            <w:noProof/>
            <w:webHidden/>
          </w:rPr>
          <w:fldChar w:fldCharType="separate"/>
        </w:r>
        <w:r w:rsidR="007F08C7">
          <w:rPr>
            <w:noProof/>
            <w:webHidden/>
          </w:rPr>
          <w:t>69</w:t>
        </w:r>
        <w:r w:rsidR="007F08C7">
          <w:rPr>
            <w:noProof/>
            <w:webHidden/>
          </w:rPr>
          <w:fldChar w:fldCharType="end"/>
        </w:r>
      </w:hyperlink>
    </w:p>
    <w:p w14:paraId="3E324853" w14:textId="2D5C733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0" w:history="1">
        <w:r w:rsidR="007F08C7" w:rsidRPr="00821D9C">
          <w:rPr>
            <w:rStyle w:val="Hyperlink"/>
            <w:noProof/>
          </w:rPr>
          <w:t xml:space="preserve">Table 46: Attributes of element </w:t>
        </w:r>
        <w:r w:rsidR="007F08C7" w:rsidRPr="00821D9C">
          <w:rPr>
            <w:rStyle w:val="Hyperlink"/>
            <w:rFonts w:ascii="Courier New" w:hAnsi="Courier New" w:cs="Courier New"/>
            <w:i/>
            <w:noProof/>
          </w:rPr>
          <w:t>&lt;solid/&gt;</w:t>
        </w:r>
        <w:r w:rsidR="007F08C7">
          <w:rPr>
            <w:noProof/>
            <w:webHidden/>
          </w:rPr>
          <w:tab/>
        </w:r>
        <w:r w:rsidR="007F08C7">
          <w:rPr>
            <w:noProof/>
            <w:webHidden/>
          </w:rPr>
          <w:fldChar w:fldCharType="begin"/>
        </w:r>
        <w:r w:rsidR="007F08C7">
          <w:rPr>
            <w:noProof/>
            <w:webHidden/>
          </w:rPr>
          <w:instrText xml:space="preserve"> PAGEREF _Toc72023940 \h </w:instrText>
        </w:r>
        <w:r w:rsidR="007F08C7">
          <w:rPr>
            <w:noProof/>
            <w:webHidden/>
          </w:rPr>
        </w:r>
        <w:r w:rsidR="007F08C7">
          <w:rPr>
            <w:noProof/>
            <w:webHidden/>
          </w:rPr>
          <w:fldChar w:fldCharType="separate"/>
        </w:r>
        <w:r w:rsidR="007F08C7">
          <w:rPr>
            <w:noProof/>
            <w:webHidden/>
          </w:rPr>
          <w:t>70</w:t>
        </w:r>
        <w:r w:rsidR="007F08C7">
          <w:rPr>
            <w:noProof/>
            <w:webHidden/>
          </w:rPr>
          <w:fldChar w:fldCharType="end"/>
        </w:r>
      </w:hyperlink>
    </w:p>
    <w:p w14:paraId="2A0D66D4" w14:textId="22663AD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1" w:history="1">
        <w:r w:rsidR="007F08C7" w:rsidRPr="00821D9C">
          <w:rPr>
            <w:rStyle w:val="Hyperlink"/>
            <w:noProof/>
          </w:rPr>
          <w:t xml:space="preserve">Table 47: Attributes of element </w:t>
        </w:r>
        <w:r w:rsidR="007F08C7" w:rsidRPr="00821D9C">
          <w:rPr>
            <w:rStyle w:val="Hyperlink"/>
            <w:rFonts w:ascii="Courier New" w:hAnsi="Courier New" w:cs="Courier New"/>
            <w:i/>
            <w:noProof/>
          </w:rPr>
          <w:t>&lt;swop/&gt;</w:t>
        </w:r>
        <w:r w:rsidR="007F08C7">
          <w:rPr>
            <w:noProof/>
            <w:webHidden/>
          </w:rPr>
          <w:tab/>
        </w:r>
        <w:r w:rsidR="007F08C7">
          <w:rPr>
            <w:noProof/>
            <w:webHidden/>
          </w:rPr>
          <w:fldChar w:fldCharType="begin"/>
        </w:r>
        <w:r w:rsidR="007F08C7">
          <w:rPr>
            <w:noProof/>
            <w:webHidden/>
          </w:rPr>
          <w:instrText xml:space="preserve"> PAGEREF _Toc72023941 \h </w:instrText>
        </w:r>
        <w:r w:rsidR="007F08C7">
          <w:rPr>
            <w:noProof/>
            <w:webHidden/>
          </w:rPr>
        </w:r>
        <w:r w:rsidR="007F08C7">
          <w:rPr>
            <w:noProof/>
            <w:webHidden/>
          </w:rPr>
          <w:fldChar w:fldCharType="separate"/>
        </w:r>
        <w:r w:rsidR="007F08C7">
          <w:rPr>
            <w:noProof/>
            <w:webHidden/>
          </w:rPr>
          <w:t>72</w:t>
        </w:r>
        <w:r w:rsidR="007F08C7">
          <w:rPr>
            <w:noProof/>
            <w:webHidden/>
          </w:rPr>
          <w:fldChar w:fldCharType="end"/>
        </w:r>
      </w:hyperlink>
    </w:p>
    <w:p w14:paraId="5F2EA237" w14:textId="6E5DCDD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2" w:history="1">
        <w:r w:rsidR="007F08C7" w:rsidRPr="00821D9C">
          <w:rPr>
            <w:rStyle w:val="Hyperlink"/>
            <w:noProof/>
          </w:rPr>
          <w:t xml:space="preserve">Table 48: Attributes of element </w:t>
        </w:r>
        <w:r w:rsidR="007F08C7" w:rsidRPr="00821D9C">
          <w:rPr>
            <w:rStyle w:val="Hyperlink"/>
            <w:rFonts w:ascii="Courier New" w:hAnsi="Courier New" w:cs="Courier New"/>
            <w:i/>
            <w:noProof/>
          </w:rPr>
          <w:t>&lt;clinch_rivet_stud/&gt;</w:t>
        </w:r>
        <w:r w:rsidR="007F08C7">
          <w:rPr>
            <w:noProof/>
            <w:webHidden/>
          </w:rPr>
          <w:tab/>
        </w:r>
        <w:r w:rsidR="007F08C7">
          <w:rPr>
            <w:noProof/>
            <w:webHidden/>
          </w:rPr>
          <w:fldChar w:fldCharType="begin"/>
        </w:r>
        <w:r w:rsidR="007F08C7">
          <w:rPr>
            <w:noProof/>
            <w:webHidden/>
          </w:rPr>
          <w:instrText xml:space="preserve"> PAGEREF _Toc72023942 \h </w:instrText>
        </w:r>
        <w:r w:rsidR="007F08C7">
          <w:rPr>
            <w:noProof/>
            <w:webHidden/>
          </w:rPr>
        </w:r>
        <w:r w:rsidR="007F08C7">
          <w:rPr>
            <w:noProof/>
            <w:webHidden/>
          </w:rPr>
          <w:fldChar w:fldCharType="separate"/>
        </w:r>
        <w:r w:rsidR="007F08C7">
          <w:rPr>
            <w:noProof/>
            <w:webHidden/>
          </w:rPr>
          <w:t>73</w:t>
        </w:r>
        <w:r w:rsidR="007F08C7">
          <w:rPr>
            <w:noProof/>
            <w:webHidden/>
          </w:rPr>
          <w:fldChar w:fldCharType="end"/>
        </w:r>
      </w:hyperlink>
    </w:p>
    <w:p w14:paraId="1B11F199" w14:textId="3B8DF76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3" w:history="1">
        <w:r w:rsidR="007F08C7" w:rsidRPr="00821D9C">
          <w:rPr>
            <w:rStyle w:val="Hyperlink"/>
            <w:noProof/>
          </w:rPr>
          <w:t xml:space="preserve">Table 49: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_Toc72023943 \h </w:instrText>
        </w:r>
        <w:r w:rsidR="007F08C7">
          <w:rPr>
            <w:noProof/>
            <w:webHidden/>
          </w:rPr>
        </w:r>
        <w:r w:rsidR="007F08C7">
          <w:rPr>
            <w:noProof/>
            <w:webHidden/>
          </w:rPr>
          <w:fldChar w:fldCharType="separate"/>
        </w:r>
        <w:r w:rsidR="007F08C7">
          <w:rPr>
            <w:noProof/>
            <w:webHidden/>
          </w:rPr>
          <w:t>80</w:t>
        </w:r>
        <w:r w:rsidR="007F08C7">
          <w:rPr>
            <w:noProof/>
            <w:webHidden/>
          </w:rPr>
          <w:fldChar w:fldCharType="end"/>
        </w:r>
      </w:hyperlink>
    </w:p>
    <w:p w14:paraId="1A6E375A" w14:textId="6AD353B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4" w:history="1">
        <w:r w:rsidR="007F08C7" w:rsidRPr="00821D9C">
          <w:rPr>
            <w:rStyle w:val="Hyperlink"/>
            <w:noProof/>
          </w:rPr>
          <w:t xml:space="preserve">Table 50: Attributes of element </w:t>
        </w:r>
        <w:r w:rsidR="007F08C7" w:rsidRPr="00821D9C">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_Toc72023944 \h </w:instrText>
        </w:r>
        <w:r w:rsidR="007F08C7">
          <w:rPr>
            <w:noProof/>
            <w:webHidden/>
          </w:rPr>
        </w:r>
        <w:r w:rsidR="007F08C7">
          <w:rPr>
            <w:noProof/>
            <w:webHidden/>
          </w:rPr>
          <w:fldChar w:fldCharType="separate"/>
        </w:r>
        <w:r w:rsidR="007F08C7">
          <w:rPr>
            <w:noProof/>
            <w:webHidden/>
          </w:rPr>
          <w:t>81</w:t>
        </w:r>
        <w:r w:rsidR="007F08C7">
          <w:rPr>
            <w:noProof/>
            <w:webHidden/>
          </w:rPr>
          <w:fldChar w:fldCharType="end"/>
        </w:r>
      </w:hyperlink>
    </w:p>
    <w:p w14:paraId="114E3716" w14:textId="1D8C6F4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5" w:history="1">
        <w:r w:rsidR="007F08C7" w:rsidRPr="00821D9C">
          <w:rPr>
            <w:rStyle w:val="Hyperlink"/>
            <w:noProof/>
          </w:rPr>
          <w:t xml:space="preserve">Table 51: Nested elements of element </w:t>
        </w:r>
        <w:r w:rsidR="007F08C7" w:rsidRPr="00821D9C">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_Toc72023945 \h </w:instrText>
        </w:r>
        <w:r w:rsidR="007F08C7">
          <w:rPr>
            <w:noProof/>
            <w:webHidden/>
          </w:rPr>
        </w:r>
        <w:r w:rsidR="007F08C7">
          <w:rPr>
            <w:noProof/>
            <w:webHidden/>
          </w:rPr>
          <w:fldChar w:fldCharType="separate"/>
        </w:r>
        <w:r w:rsidR="007F08C7">
          <w:rPr>
            <w:noProof/>
            <w:webHidden/>
          </w:rPr>
          <w:t>82</w:t>
        </w:r>
        <w:r w:rsidR="007F08C7">
          <w:rPr>
            <w:noProof/>
            <w:webHidden/>
          </w:rPr>
          <w:fldChar w:fldCharType="end"/>
        </w:r>
      </w:hyperlink>
    </w:p>
    <w:p w14:paraId="00A41419" w14:textId="5ACC970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6" w:history="1">
        <w:r w:rsidR="007F08C7" w:rsidRPr="00821D9C">
          <w:rPr>
            <w:rStyle w:val="Hyperlink"/>
            <w:noProof/>
          </w:rPr>
          <w:t xml:space="preserve">Table 52: Attributes of element </w:t>
        </w:r>
        <w:r w:rsidR="007F08C7" w:rsidRPr="00821D9C">
          <w:rPr>
            <w:rStyle w:val="Hyperlink"/>
            <w:rFonts w:ascii="Courier New" w:hAnsi="Courier New" w:cs="Courier New"/>
            <w:i/>
            <w:noProof/>
          </w:rPr>
          <w:t>&lt;washer/&gt;</w:t>
        </w:r>
        <w:r w:rsidR="007F08C7">
          <w:rPr>
            <w:noProof/>
            <w:webHidden/>
          </w:rPr>
          <w:tab/>
        </w:r>
        <w:r w:rsidR="007F08C7">
          <w:rPr>
            <w:noProof/>
            <w:webHidden/>
          </w:rPr>
          <w:fldChar w:fldCharType="begin"/>
        </w:r>
        <w:r w:rsidR="007F08C7">
          <w:rPr>
            <w:noProof/>
            <w:webHidden/>
          </w:rPr>
          <w:instrText xml:space="preserve"> PAGEREF _Toc72023946 \h </w:instrText>
        </w:r>
        <w:r w:rsidR="007F08C7">
          <w:rPr>
            <w:noProof/>
            <w:webHidden/>
          </w:rPr>
        </w:r>
        <w:r w:rsidR="007F08C7">
          <w:rPr>
            <w:noProof/>
            <w:webHidden/>
          </w:rPr>
          <w:fldChar w:fldCharType="separate"/>
        </w:r>
        <w:r w:rsidR="007F08C7">
          <w:rPr>
            <w:noProof/>
            <w:webHidden/>
          </w:rPr>
          <w:t>82</w:t>
        </w:r>
        <w:r w:rsidR="007F08C7">
          <w:rPr>
            <w:noProof/>
            <w:webHidden/>
          </w:rPr>
          <w:fldChar w:fldCharType="end"/>
        </w:r>
      </w:hyperlink>
    </w:p>
    <w:p w14:paraId="31A3B30A" w14:textId="2E144D04"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7" w:history="1">
        <w:r w:rsidR="007F08C7" w:rsidRPr="00821D9C">
          <w:rPr>
            <w:rStyle w:val="Hyperlink"/>
            <w:noProof/>
          </w:rPr>
          <w:t xml:space="preserve">Table 53: Attributes of element </w:t>
        </w:r>
        <w:r w:rsidR="007F08C7" w:rsidRPr="00821D9C">
          <w:rPr>
            <w:rStyle w:val="Hyperlink"/>
            <w:rFonts w:ascii="Courier New" w:hAnsi="Courier New" w:cs="Courier New"/>
            <w:i/>
            <w:noProof/>
          </w:rPr>
          <w:t>&lt;nut/&gt;</w:t>
        </w:r>
        <w:r w:rsidR="007F08C7">
          <w:rPr>
            <w:noProof/>
            <w:webHidden/>
          </w:rPr>
          <w:tab/>
        </w:r>
        <w:r w:rsidR="007F08C7">
          <w:rPr>
            <w:noProof/>
            <w:webHidden/>
          </w:rPr>
          <w:fldChar w:fldCharType="begin"/>
        </w:r>
        <w:r w:rsidR="007F08C7">
          <w:rPr>
            <w:noProof/>
            <w:webHidden/>
          </w:rPr>
          <w:instrText xml:space="preserve"> PAGEREF _Toc72023947 \h </w:instrText>
        </w:r>
        <w:r w:rsidR="007F08C7">
          <w:rPr>
            <w:noProof/>
            <w:webHidden/>
          </w:rPr>
        </w:r>
        <w:r w:rsidR="007F08C7">
          <w:rPr>
            <w:noProof/>
            <w:webHidden/>
          </w:rPr>
          <w:fldChar w:fldCharType="separate"/>
        </w:r>
        <w:r w:rsidR="007F08C7">
          <w:rPr>
            <w:noProof/>
            <w:webHidden/>
          </w:rPr>
          <w:t>83</w:t>
        </w:r>
        <w:r w:rsidR="007F08C7">
          <w:rPr>
            <w:noProof/>
            <w:webHidden/>
          </w:rPr>
          <w:fldChar w:fldCharType="end"/>
        </w:r>
      </w:hyperlink>
    </w:p>
    <w:p w14:paraId="701843B3" w14:textId="2256C34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8" w:history="1">
        <w:r w:rsidR="007F08C7" w:rsidRPr="00821D9C">
          <w:rPr>
            <w:rStyle w:val="Hyperlink"/>
            <w:noProof/>
          </w:rPr>
          <w:t xml:space="preserve">Table 54: Nested elements of element </w:t>
        </w:r>
        <w:r w:rsidR="007F08C7" w:rsidRPr="00821D9C">
          <w:rPr>
            <w:rStyle w:val="Hyperlink"/>
            <w:rFonts w:ascii="Courier New" w:hAnsi="Courier New" w:cs="Courier New"/>
            <w:i/>
            <w:noProof/>
          </w:rPr>
          <w:t>&lt;nut/&gt;</w:t>
        </w:r>
        <w:r w:rsidR="007F08C7">
          <w:rPr>
            <w:noProof/>
            <w:webHidden/>
          </w:rPr>
          <w:tab/>
        </w:r>
        <w:r w:rsidR="007F08C7">
          <w:rPr>
            <w:noProof/>
            <w:webHidden/>
          </w:rPr>
          <w:fldChar w:fldCharType="begin"/>
        </w:r>
        <w:r w:rsidR="007F08C7">
          <w:rPr>
            <w:noProof/>
            <w:webHidden/>
          </w:rPr>
          <w:instrText xml:space="preserve"> PAGEREF _Toc72023948 \h </w:instrText>
        </w:r>
        <w:r w:rsidR="007F08C7">
          <w:rPr>
            <w:noProof/>
            <w:webHidden/>
          </w:rPr>
        </w:r>
        <w:r w:rsidR="007F08C7">
          <w:rPr>
            <w:noProof/>
            <w:webHidden/>
          </w:rPr>
          <w:fldChar w:fldCharType="separate"/>
        </w:r>
        <w:r w:rsidR="007F08C7">
          <w:rPr>
            <w:noProof/>
            <w:webHidden/>
          </w:rPr>
          <w:t>84</w:t>
        </w:r>
        <w:r w:rsidR="007F08C7">
          <w:rPr>
            <w:noProof/>
            <w:webHidden/>
          </w:rPr>
          <w:fldChar w:fldCharType="end"/>
        </w:r>
      </w:hyperlink>
    </w:p>
    <w:p w14:paraId="6DEA10CA" w14:textId="67E5F36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49" w:history="1">
        <w:r w:rsidR="007F08C7" w:rsidRPr="00821D9C">
          <w:rPr>
            <w:rStyle w:val="Hyperlink"/>
            <w:noProof/>
          </w:rPr>
          <w:t xml:space="preserve">Table 55: Attributes of element </w:t>
        </w:r>
        <w:r w:rsidR="007F08C7" w:rsidRPr="00821D9C">
          <w:rPr>
            <w:rStyle w:val="Hyperlink"/>
            <w:rFonts w:ascii="Courier New" w:hAnsi="Courier New" w:cs="Courier New"/>
            <w:i/>
            <w:noProof/>
          </w:rPr>
          <w:t>&lt;bolt/&gt;</w:t>
        </w:r>
        <w:r w:rsidR="007F08C7">
          <w:rPr>
            <w:noProof/>
            <w:webHidden/>
          </w:rPr>
          <w:tab/>
        </w:r>
        <w:r w:rsidR="007F08C7">
          <w:rPr>
            <w:noProof/>
            <w:webHidden/>
          </w:rPr>
          <w:fldChar w:fldCharType="begin"/>
        </w:r>
        <w:r w:rsidR="007F08C7">
          <w:rPr>
            <w:noProof/>
            <w:webHidden/>
          </w:rPr>
          <w:instrText xml:space="preserve"> PAGEREF _Toc72023949 \h </w:instrText>
        </w:r>
        <w:r w:rsidR="007F08C7">
          <w:rPr>
            <w:noProof/>
            <w:webHidden/>
          </w:rPr>
        </w:r>
        <w:r w:rsidR="007F08C7">
          <w:rPr>
            <w:noProof/>
            <w:webHidden/>
          </w:rPr>
          <w:fldChar w:fldCharType="separate"/>
        </w:r>
        <w:r w:rsidR="007F08C7">
          <w:rPr>
            <w:noProof/>
            <w:webHidden/>
          </w:rPr>
          <w:t>84</w:t>
        </w:r>
        <w:r w:rsidR="007F08C7">
          <w:rPr>
            <w:noProof/>
            <w:webHidden/>
          </w:rPr>
          <w:fldChar w:fldCharType="end"/>
        </w:r>
      </w:hyperlink>
    </w:p>
    <w:p w14:paraId="4793070D" w14:textId="609977F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0" w:history="1">
        <w:r w:rsidR="007F08C7" w:rsidRPr="00821D9C">
          <w:rPr>
            <w:rStyle w:val="Hyperlink"/>
            <w:noProof/>
          </w:rPr>
          <w:t xml:space="preserve">Table 56: Nested elements of element </w:t>
        </w:r>
        <w:r w:rsidR="007F08C7" w:rsidRPr="00821D9C">
          <w:rPr>
            <w:rStyle w:val="Hyperlink"/>
            <w:rFonts w:ascii="Courier New" w:hAnsi="Courier New" w:cs="Courier New"/>
            <w:i/>
            <w:noProof/>
          </w:rPr>
          <w:t>&lt;bolt/&gt;</w:t>
        </w:r>
        <w:r w:rsidR="007F08C7">
          <w:rPr>
            <w:noProof/>
            <w:webHidden/>
          </w:rPr>
          <w:tab/>
        </w:r>
        <w:r w:rsidR="007F08C7">
          <w:rPr>
            <w:noProof/>
            <w:webHidden/>
          </w:rPr>
          <w:fldChar w:fldCharType="begin"/>
        </w:r>
        <w:r w:rsidR="007F08C7">
          <w:rPr>
            <w:noProof/>
            <w:webHidden/>
          </w:rPr>
          <w:instrText xml:space="preserve"> PAGEREF _Toc72023950 \h </w:instrText>
        </w:r>
        <w:r w:rsidR="007F08C7">
          <w:rPr>
            <w:noProof/>
            <w:webHidden/>
          </w:rPr>
        </w:r>
        <w:r w:rsidR="007F08C7">
          <w:rPr>
            <w:noProof/>
            <w:webHidden/>
          </w:rPr>
          <w:fldChar w:fldCharType="separate"/>
        </w:r>
        <w:r w:rsidR="007F08C7">
          <w:rPr>
            <w:noProof/>
            <w:webHidden/>
          </w:rPr>
          <w:t>85</w:t>
        </w:r>
        <w:r w:rsidR="007F08C7">
          <w:rPr>
            <w:noProof/>
            <w:webHidden/>
          </w:rPr>
          <w:fldChar w:fldCharType="end"/>
        </w:r>
      </w:hyperlink>
    </w:p>
    <w:p w14:paraId="6E824653" w14:textId="7242C5C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1" w:history="1">
        <w:r w:rsidR="007F08C7" w:rsidRPr="00821D9C">
          <w:rPr>
            <w:rStyle w:val="Hyperlink"/>
            <w:noProof/>
          </w:rPr>
          <w:t xml:space="preserve">Table 57: Attributes of element </w:t>
        </w:r>
        <w:r w:rsidR="007F08C7" w:rsidRPr="00821D9C">
          <w:rPr>
            <w:rStyle w:val="Hyperlink"/>
            <w:rFonts w:ascii="Courier New" w:hAnsi="Courier New" w:cs="Courier New"/>
            <w:i/>
            <w:noProof/>
          </w:rPr>
          <w:t>&lt;screw/&gt;</w:t>
        </w:r>
        <w:r w:rsidR="007F08C7">
          <w:rPr>
            <w:noProof/>
            <w:webHidden/>
          </w:rPr>
          <w:tab/>
        </w:r>
        <w:r w:rsidR="007F08C7">
          <w:rPr>
            <w:noProof/>
            <w:webHidden/>
          </w:rPr>
          <w:fldChar w:fldCharType="begin"/>
        </w:r>
        <w:r w:rsidR="007F08C7">
          <w:rPr>
            <w:noProof/>
            <w:webHidden/>
          </w:rPr>
          <w:instrText xml:space="preserve"> PAGEREF _Toc72023951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16D0DEBB" w14:textId="700351A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2" w:history="1">
        <w:r w:rsidR="007F08C7" w:rsidRPr="00821D9C">
          <w:rPr>
            <w:rStyle w:val="Hyperlink"/>
            <w:noProof/>
          </w:rPr>
          <w:t xml:space="preserve">Table 58: Nested elements of element </w:t>
        </w:r>
        <w:r w:rsidR="007F08C7" w:rsidRPr="00821D9C">
          <w:rPr>
            <w:rStyle w:val="Hyperlink"/>
            <w:rFonts w:ascii="Courier New" w:hAnsi="Courier New" w:cs="Courier New"/>
            <w:i/>
            <w:noProof/>
          </w:rPr>
          <w:t>&lt;screw/&gt;</w:t>
        </w:r>
        <w:r w:rsidR="007F08C7">
          <w:rPr>
            <w:noProof/>
            <w:webHidden/>
          </w:rPr>
          <w:tab/>
        </w:r>
        <w:r w:rsidR="007F08C7">
          <w:rPr>
            <w:noProof/>
            <w:webHidden/>
          </w:rPr>
          <w:fldChar w:fldCharType="begin"/>
        </w:r>
        <w:r w:rsidR="007F08C7">
          <w:rPr>
            <w:noProof/>
            <w:webHidden/>
          </w:rPr>
          <w:instrText xml:space="preserve"> PAGEREF _Toc72023952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65FD7A15" w14:textId="5D8C525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3" w:history="1">
        <w:r w:rsidR="007F08C7" w:rsidRPr="00821D9C">
          <w:rPr>
            <w:rStyle w:val="Hyperlink"/>
            <w:noProof/>
          </w:rPr>
          <w:t xml:space="preserve">Table 59: Attributes of element </w:t>
        </w:r>
        <w:r w:rsidR="007F08C7" w:rsidRPr="00821D9C">
          <w:rPr>
            <w:rStyle w:val="Hyperlink"/>
            <w:rFonts w:ascii="Courier New" w:hAnsi="Courier New" w:cs="Courier New"/>
            <w:i/>
            <w:noProof/>
          </w:rPr>
          <w:t>&lt;flow_drilled/&gt;</w:t>
        </w:r>
        <w:r w:rsidR="007F08C7">
          <w:rPr>
            <w:noProof/>
            <w:webHidden/>
          </w:rPr>
          <w:tab/>
        </w:r>
        <w:r w:rsidR="007F08C7">
          <w:rPr>
            <w:noProof/>
            <w:webHidden/>
          </w:rPr>
          <w:fldChar w:fldCharType="begin"/>
        </w:r>
        <w:r w:rsidR="007F08C7">
          <w:rPr>
            <w:noProof/>
            <w:webHidden/>
          </w:rPr>
          <w:instrText xml:space="preserve"> PAGEREF _Toc72023953 \h </w:instrText>
        </w:r>
        <w:r w:rsidR="007F08C7">
          <w:rPr>
            <w:noProof/>
            <w:webHidden/>
          </w:rPr>
        </w:r>
        <w:r w:rsidR="007F08C7">
          <w:rPr>
            <w:noProof/>
            <w:webHidden/>
          </w:rPr>
          <w:fldChar w:fldCharType="separate"/>
        </w:r>
        <w:r w:rsidR="007F08C7">
          <w:rPr>
            <w:noProof/>
            <w:webHidden/>
          </w:rPr>
          <w:t>91</w:t>
        </w:r>
        <w:r w:rsidR="007F08C7">
          <w:rPr>
            <w:noProof/>
            <w:webHidden/>
          </w:rPr>
          <w:fldChar w:fldCharType="end"/>
        </w:r>
      </w:hyperlink>
    </w:p>
    <w:p w14:paraId="484162C7" w14:textId="363EE9C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4" w:history="1">
        <w:r w:rsidR="007F08C7" w:rsidRPr="00821D9C">
          <w:rPr>
            <w:rStyle w:val="Hyperlink"/>
            <w:noProof/>
          </w:rPr>
          <w:t xml:space="preserve">Table 60: Nested elements of </w:t>
        </w:r>
        <w:r w:rsidR="007F08C7" w:rsidRPr="00821D9C">
          <w:rPr>
            <w:rStyle w:val="Hyperlink"/>
            <w:rFonts w:ascii="Courier New" w:hAnsi="Courier New" w:cs="Courier New"/>
            <w:i/>
            <w:noProof/>
          </w:rPr>
          <w:t>&lt;connection_0d&gt;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&lt;gumdrop/&gt;</w:t>
        </w:r>
        <w:r w:rsidR="007F08C7">
          <w:rPr>
            <w:noProof/>
            <w:webHidden/>
          </w:rPr>
          <w:tab/>
        </w:r>
        <w:r w:rsidR="007F08C7">
          <w:rPr>
            <w:noProof/>
            <w:webHidden/>
          </w:rPr>
          <w:fldChar w:fldCharType="begin"/>
        </w:r>
        <w:r w:rsidR="007F08C7">
          <w:rPr>
            <w:noProof/>
            <w:webHidden/>
          </w:rPr>
          <w:instrText xml:space="preserve"> PAGEREF _Toc72023954 \h </w:instrText>
        </w:r>
        <w:r w:rsidR="007F08C7">
          <w:rPr>
            <w:noProof/>
            <w:webHidden/>
          </w:rPr>
        </w:r>
        <w:r w:rsidR="007F08C7">
          <w:rPr>
            <w:noProof/>
            <w:webHidden/>
          </w:rPr>
          <w:fldChar w:fldCharType="separate"/>
        </w:r>
        <w:r w:rsidR="007F08C7">
          <w:rPr>
            <w:noProof/>
            <w:webHidden/>
          </w:rPr>
          <w:t>92</w:t>
        </w:r>
        <w:r w:rsidR="007F08C7">
          <w:rPr>
            <w:noProof/>
            <w:webHidden/>
          </w:rPr>
          <w:fldChar w:fldCharType="end"/>
        </w:r>
      </w:hyperlink>
    </w:p>
    <w:p w14:paraId="0F773C65" w14:textId="077B51B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5" w:history="1">
        <w:r w:rsidR="007F08C7" w:rsidRPr="00821D9C">
          <w:rPr>
            <w:rStyle w:val="Hyperlink"/>
            <w:noProof/>
          </w:rPr>
          <w:t xml:space="preserve">Table 61: Attributes of element </w:t>
        </w:r>
        <w:r w:rsidR="007F08C7" w:rsidRPr="00821D9C">
          <w:rPr>
            <w:rStyle w:val="Hyperlink"/>
            <w:rFonts w:ascii="Courier New" w:hAnsi="Courier New" w:cs="Courier New"/>
            <w:i/>
            <w:noProof/>
          </w:rPr>
          <w:t>&lt;gumdrop/&gt;</w:t>
        </w:r>
        <w:r w:rsidR="007F08C7">
          <w:rPr>
            <w:noProof/>
            <w:webHidden/>
          </w:rPr>
          <w:tab/>
        </w:r>
        <w:r w:rsidR="007F08C7">
          <w:rPr>
            <w:noProof/>
            <w:webHidden/>
          </w:rPr>
          <w:fldChar w:fldCharType="begin"/>
        </w:r>
        <w:r w:rsidR="007F08C7">
          <w:rPr>
            <w:noProof/>
            <w:webHidden/>
          </w:rPr>
          <w:instrText xml:space="preserve"> PAGEREF _Toc72023955 \h </w:instrText>
        </w:r>
        <w:r w:rsidR="007F08C7">
          <w:rPr>
            <w:noProof/>
            <w:webHidden/>
          </w:rPr>
        </w:r>
        <w:r w:rsidR="007F08C7">
          <w:rPr>
            <w:noProof/>
            <w:webHidden/>
          </w:rPr>
          <w:fldChar w:fldCharType="separate"/>
        </w:r>
        <w:r w:rsidR="007F08C7">
          <w:rPr>
            <w:noProof/>
            <w:webHidden/>
          </w:rPr>
          <w:t>93</w:t>
        </w:r>
        <w:r w:rsidR="007F08C7">
          <w:rPr>
            <w:noProof/>
            <w:webHidden/>
          </w:rPr>
          <w:fldChar w:fldCharType="end"/>
        </w:r>
      </w:hyperlink>
    </w:p>
    <w:p w14:paraId="6C54A8D5" w14:textId="4DC2CD8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6" w:history="1">
        <w:r w:rsidR="007F08C7" w:rsidRPr="00821D9C">
          <w:rPr>
            <w:rStyle w:val="Hyperlink"/>
            <w:noProof/>
          </w:rPr>
          <w:t xml:space="preserve">Table 62: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&lt;clinch/&gt;</w:t>
        </w:r>
        <w:r w:rsidR="007F08C7">
          <w:rPr>
            <w:noProof/>
            <w:webHidden/>
          </w:rPr>
          <w:tab/>
        </w:r>
        <w:r w:rsidR="007F08C7">
          <w:rPr>
            <w:noProof/>
            <w:webHidden/>
          </w:rPr>
          <w:fldChar w:fldCharType="begin"/>
        </w:r>
        <w:r w:rsidR="007F08C7">
          <w:rPr>
            <w:noProof/>
            <w:webHidden/>
          </w:rPr>
          <w:instrText xml:space="preserve"> PAGEREF _Toc72023956 \h </w:instrText>
        </w:r>
        <w:r w:rsidR="007F08C7">
          <w:rPr>
            <w:noProof/>
            <w:webHidden/>
          </w:rPr>
        </w:r>
        <w:r w:rsidR="007F08C7">
          <w:rPr>
            <w:noProof/>
            <w:webHidden/>
          </w:rPr>
          <w:fldChar w:fldCharType="separate"/>
        </w:r>
        <w:r w:rsidR="007F08C7">
          <w:rPr>
            <w:noProof/>
            <w:webHidden/>
          </w:rPr>
          <w:t>95</w:t>
        </w:r>
        <w:r w:rsidR="007F08C7">
          <w:rPr>
            <w:noProof/>
            <w:webHidden/>
          </w:rPr>
          <w:fldChar w:fldCharType="end"/>
        </w:r>
      </w:hyperlink>
    </w:p>
    <w:p w14:paraId="06DDF1C9" w14:textId="043D5D0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7" w:history="1">
        <w:r w:rsidR="007F08C7" w:rsidRPr="00821D9C">
          <w:rPr>
            <w:rStyle w:val="Hyperlink"/>
            <w:noProof/>
          </w:rPr>
          <w:t xml:space="preserve">Table 63: Attributes of element </w:t>
        </w:r>
        <w:r w:rsidR="007F08C7" w:rsidRPr="00821D9C">
          <w:rPr>
            <w:rStyle w:val="Hyperlink"/>
            <w:rFonts w:ascii="Courier New" w:hAnsi="Courier New" w:cs="Courier New"/>
            <w:i/>
            <w:noProof/>
          </w:rPr>
          <w:t>&lt;clinch/&gt;</w:t>
        </w:r>
        <w:r w:rsidR="007F08C7">
          <w:rPr>
            <w:noProof/>
            <w:webHidden/>
          </w:rPr>
          <w:tab/>
        </w:r>
        <w:r w:rsidR="007F08C7">
          <w:rPr>
            <w:noProof/>
            <w:webHidden/>
          </w:rPr>
          <w:fldChar w:fldCharType="begin"/>
        </w:r>
        <w:r w:rsidR="007F08C7">
          <w:rPr>
            <w:noProof/>
            <w:webHidden/>
          </w:rPr>
          <w:instrText xml:space="preserve"> PAGEREF _Toc72023957 \h </w:instrText>
        </w:r>
        <w:r w:rsidR="007F08C7">
          <w:rPr>
            <w:noProof/>
            <w:webHidden/>
          </w:rPr>
        </w:r>
        <w:r w:rsidR="007F08C7">
          <w:rPr>
            <w:noProof/>
            <w:webHidden/>
          </w:rPr>
          <w:fldChar w:fldCharType="separate"/>
        </w:r>
        <w:r w:rsidR="007F08C7">
          <w:rPr>
            <w:noProof/>
            <w:webHidden/>
          </w:rPr>
          <w:t>95</w:t>
        </w:r>
        <w:r w:rsidR="007F08C7">
          <w:rPr>
            <w:noProof/>
            <w:webHidden/>
          </w:rPr>
          <w:fldChar w:fldCharType="end"/>
        </w:r>
      </w:hyperlink>
    </w:p>
    <w:p w14:paraId="0B916FFC" w14:textId="18FF0814"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8" w:history="1">
        <w:r w:rsidR="007F08C7" w:rsidRPr="00821D9C">
          <w:rPr>
            <w:rStyle w:val="Hyperlink"/>
            <w:noProof/>
          </w:rPr>
          <w:t xml:space="preserve">Table 64: Nested elements of element </w:t>
        </w:r>
        <w:r w:rsidR="007F08C7" w:rsidRPr="00821D9C">
          <w:rPr>
            <w:rStyle w:val="Hyperlink"/>
            <w:rFonts w:ascii="Courier New" w:hAnsi="Courier New" w:cs="Courier New"/>
            <w:i/>
            <w:noProof/>
          </w:rPr>
          <w:t>&lt;clinch/&gt;</w:t>
        </w:r>
        <w:r w:rsidR="007F08C7">
          <w:rPr>
            <w:noProof/>
            <w:webHidden/>
          </w:rPr>
          <w:tab/>
        </w:r>
        <w:r w:rsidR="007F08C7">
          <w:rPr>
            <w:noProof/>
            <w:webHidden/>
          </w:rPr>
          <w:fldChar w:fldCharType="begin"/>
        </w:r>
        <w:r w:rsidR="007F08C7">
          <w:rPr>
            <w:noProof/>
            <w:webHidden/>
          </w:rPr>
          <w:instrText xml:space="preserve"> PAGEREF _Toc72023958 \h </w:instrText>
        </w:r>
        <w:r w:rsidR="007F08C7">
          <w:rPr>
            <w:noProof/>
            <w:webHidden/>
          </w:rPr>
        </w:r>
        <w:r w:rsidR="007F08C7">
          <w:rPr>
            <w:noProof/>
            <w:webHidden/>
          </w:rPr>
          <w:fldChar w:fldCharType="separate"/>
        </w:r>
        <w:r w:rsidR="007F08C7">
          <w:rPr>
            <w:noProof/>
            <w:webHidden/>
          </w:rPr>
          <w:t>96</w:t>
        </w:r>
        <w:r w:rsidR="007F08C7">
          <w:rPr>
            <w:noProof/>
            <w:webHidden/>
          </w:rPr>
          <w:fldChar w:fldCharType="end"/>
        </w:r>
      </w:hyperlink>
    </w:p>
    <w:p w14:paraId="6581C05B" w14:textId="44D69C6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59" w:history="1">
        <w:r w:rsidR="007F08C7" w:rsidRPr="00821D9C">
          <w:rPr>
            <w:rStyle w:val="Hyperlink"/>
            <w:noProof/>
          </w:rPr>
          <w:t xml:space="preserve">Table 65: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&lt;heat_stake/&gt;</w:t>
        </w:r>
        <w:r w:rsidR="007F08C7">
          <w:rPr>
            <w:noProof/>
            <w:webHidden/>
          </w:rPr>
          <w:tab/>
        </w:r>
        <w:r w:rsidR="007F08C7">
          <w:rPr>
            <w:noProof/>
            <w:webHidden/>
          </w:rPr>
          <w:fldChar w:fldCharType="begin"/>
        </w:r>
        <w:r w:rsidR="007F08C7">
          <w:rPr>
            <w:noProof/>
            <w:webHidden/>
          </w:rPr>
          <w:instrText xml:space="preserve"> PAGEREF _Toc72023959 \h </w:instrText>
        </w:r>
        <w:r w:rsidR="007F08C7">
          <w:rPr>
            <w:noProof/>
            <w:webHidden/>
          </w:rPr>
        </w:r>
        <w:r w:rsidR="007F08C7">
          <w:rPr>
            <w:noProof/>
            <w:webHidden/>
          </w:rPr>
          <w:fldChar w:fldCharType="separate"/>
        </w:r>
        <w:r w:rsidR="007F08C7">
          <w:rPr>
            <w:noProof/>
            <w:webHidden/>
          </w:rPr>
          <w:t>97</w:t>
        </w:r>
        <w:r w:rsidR="007F08C7">
          <w:rPr>
            <w:noProof/>
            <w:webHidden/>
          </w:rPr>
          <w:fldChar w:fldCharType="end"/>
        </w:r>
      </w:hyperlink>
    </w:p>
    <w:p w14:paraId="3DBD4A89" w14:textId="4514908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0" w:history="1">
        <w:r w:rsidR="007F08C7" w:rsidRPr="00821D9C">
          <w:rPr>
            <w:rStyle w:val="Hyperlink"/>
            <w:noProof/>
          </w:rPr>
          <w:t xml:space="preserve">Table 66: Attributes of element </w:t>
        </w:r>
        <w:r w:rsidR="007F08C7" w:rsidRPr="00821D9C">
          <w:rPr>
            <w:rStyle w:val="Hyperlink"/>
            <w:rFonts w:ascii="Courier New" w:hAnsi="Courier New" w:cs="Courier New"/>
            <w:i/>
            <w:noProof/>
          </w:rPr>
          <w:t>&lt;heat_stake/&gt;</w:t>
        </w:r>
        <w:r w:rsidR="007F08C7">
          <w:rPr>
            <w:noProof/>
            <w:webHidden/>
          </w:rPr>
          <w:tab/>
        </w:r>
        <w:r w:rsidR="007F08C7">
          <w:rPr>
            <w:noProof/>
            <w:webHidden/>
          </w:rPr>
          <w:fldChar w:fldCharType="begin"/>
        </w:r>
        <w:r w:rsidR="007F08C7">
          <w:rPr>
            <w:noProof/>
            <w:webHidden/>
          </w:rPr>
          <w:instrText xml:space="preserve"> PAGEREF _Toc72023960 \h </w:instrText>
        </w:r>
        <w:r w:rsidR="007F08C7">
          <w:rPr>
            <w:noProof/>
            <w:webHidden/>
          </w:rPr>
        </w:r>
        <w:r w:rsidR="007F08C7">
          <w:rPr>
            <w:noProof/>
            <w:webHidden/>
          </w:rPr>
          <w:fldChar w:fldCharType="separate"/>
        </w:r>
        <w:r w:rsidR="007F08C7">
          <w:rPr>
            <w:noProof/>
            <w:webHidden/>
          </w:rPr>
          <w:t>97</w:t>
        </w:r>
        <w:r w:rsidR="007F08C7">
          <w:rPr>
            <w:noProof/>
            <w:webHidden/>
          </w:rPr>
          <w:fldChar w:fldCharType="end"/>
        </w:r>
      </w:hyperlink>
    </w:p>
    <w:p w14:paraId="21E13DB1" w14:textId="05533F8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1" w:history="1">
        <w:r w:rsidR="007F08C7" w:rsidRPr="00821D9C">
          <w:rPr>
            <w:rStyle w:val="Hyperlink"/>
            <w:noProof/>
          </w:rPr>
          <w:t xml:space="preserve">Table 67: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&lt;clip/&gt;</w:t>
        </w:r>
        <w:r w:rsidR="007F08C7">
          <w:rPr>
            <w:noProof/>
            <w:webHidden/>
          </w:rPr>
          <w:tab/>
        </w:r>
        <w:r w:rsidR="007F08C7">
          <w:rPr>
            <w:noProof/>
            <w:webHidden/>
          </w:rPr>
          <w:fldChar w:fldCharType="begin"/>
        </w:r>
        <w:r w:rsidR="007F08C7">
          <w:rPr>
            <w:noProof/>
            <w:webHidden/>
          </w:rPr>
          <w:instrText xml:space="preserve"> PAGEREF _Toc72023961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5908738F" w14:textId="7F56991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2" w:history="1">
        <w:r w:rsidR="007F08C7" w:rsidRPr="00821D9C">
          <w:rPr>
            <w:rStyle w:val="Hyperlink"/>
            <w:noProof/>
          </w:rPr>
          <w:t xml:space="preserve">Table 68: Attributes of element </w:t>
        </w:r>
        <w:r w:rsidR="007F08C7" w:rsidRPr="00821D9C">
          <w:rPr>
            <w:rStyle w:val="Hyperlink"/>
            <w:rFonts w:ascii="Courier New" w:hAnsi="Courier New" w:cs="Courier New"/>
            <w:i/>
            <w:noProof/>
          </w:rPr>
          <w:t>&lt;clip/&gt;</w:t>
        </w:r>
        <w:r w:rsidR="007F08C7">
          <w:rPr>
            <w:noProof/>
            <w:webHidden/>
          </w:rPr>
          <w:tab/>
        </w:r>
        <w:r w:rsidR="007F08C7">
          <w:rPr>
            <w:noProof/>
            <w:webHidden/>
          </w:rPr>
          <w:fldChar w:fldCharType="begin"/>
        </w:r>
        <w:r w:rsidR="007F08C7">
          <w:rPr>
            <w:noProof/>
            <w:webHidden/>
          </w:rPr>
          <w:instrText xml:space="preserve"> PAGEREF _Toc72023962 \h </w:instrText>
        </w:r>
        <w:r w:rsidR="007F08C7">
          <w:rPr>
            <w:noProof/>
            <w:webHidden/>
          </w:rPr>
        </w:r>
        <w:r w:rsidR="007F08C7">
          <w:rPr>
            <w:noProof/>
            <w:webHidden/>
          </w:rPr>
          <w:fldChar w:fldCharType="separate"/>
        </w:r>
        <w:r w:rsidR="007F08C7">
          <w:rPr>
            <w:noProof/>
            <w:webHidden/>
          </w:rPr>
          <w:t>100</w:t>
        </w:r>
        <w:r w:rsidR="007F08C7">
          <w:rPr>
            <w:noProof/>
            <w:webHidden/>
          </w:rPr>
          <w:fldChar w:fldCharType="end"/>
        </w:r>
      </w:hyperlink>
    </w:p>
    <w:p w14:paraId="344620FF" w14:textId="1EBE0F2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3" w:history="1">
        <w:r w:rsidR="007F08C7" w:rsidRPr="00821D9C">
          <w:rPr>
            <w:rStyle w:val="Hyperlink"/>
            <w:noProof/>
          </w:rPr>
          <w:t xml:space="preserve">Table 69: Nested elements of element </w:t>
        </w:r>
        <w:r w:rsidR="007F08C7" w:rsidRPr="00821D9C">
          <w:rPr>
            <w:rStyle w:val="Hyperlink"/>
            <w:rFonts w:ascii="Courier New" w:hAnsi="Courier New" w:cs="Courier New"/>
            <w:i/>
            <w:noProof/>
          </w:rPr>
          <w:t>&lt;clip/&gt;</w:t>
        </w:r>
        <w:r w:rsidR="007F08C7">
          <w:rPr>
            <w:noProof/>
            <w:webHidden/>
          </w:rPr>
          <w:tab/>
        </w:r>
        <w:r w:rsidR="007F08C7">
          <w:rPr>
            <w:noProof/>
            <w:webHidden/>
          </w:rPr>
          <w:fldChar w:fldCharType="begin"/>
        </w:r>
        <w:r w:rsidR="007F08C7">
          <w:rPr>
            <w:noProof/>
            <w:webHidden/>
          </w:rPr>
          <w:instrText xml:space="preserve"> PAGEREF _Toc72023963 \h </w:instrText>
        </w:r>
        <w:r w:rsidR="007F08C7">
          <w:rPr>
            <w:noProof/>
            <w:webHidden/>
          </w:rPr>
        </w:r>
        <w:r w:rsidR="007F08C7">
          <w:rPr>
            <w:noProof/>
            <w:webHidden/>
          </w:rPr>
          <w:fldChar w:fldCharType="separate"/>
        </w:r>
        <w:r w:rsidR="007F08C7">
          <w:rPr>
            <w:noProof/>
            <w:webHidden/>
          </w:rPr>
          <w:t>101</w:t>
        </w:r>
        <w:r w:rsidR="007F08C7">
          <w:rPr>
            <w:noProof/>
            <w:webHidden/>
          </w:rPr>
          <w:fldChar w:fldCharType="end"/>
        </w:r>
      </w:hyperlink>
    </w:p>
    <w:p w14:paraId="016CADA2" w14:textId="21BEF62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4" w:history="1">
        <w:r w:rsidR="007F08C7" w:rsidRPr="00821D9C">
          <w:rPr>
            <w:rStyle w:val="Hyperlink"/>
            <w:noProof/>
          </w:rPr>
          <w:t xml:space="preserve">Table 70: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&lt;nail/&gt;</w:t>
        </w:r>
        <w:r w:rsidR="007F08C7">
          <w:rPr>
            <w:noProof/>
            <w:webHidden/>
          </w:rPr>
          <w:tab/>
        </w:r>
        <w:r w:rsidR="007F08C7">
          <w:rPr>
            <w:noProof/>
            <w:webHidden/>
          </w:rPr>
          <w:fldChar w:fldCharType="begin"/>
        </w:r>
        <w:r w:rsidR="007F08C7">
          <w:rPr>
            <w:noProof/>
            <w:webHidden/>
          </w:rPr>
          <w:instrText xml:space="preserve"> PAGEREF _Toc72023964 \h </w:instrText>
        </w:r>
        <w:r w:rsidR="007F08C7">
          <w:rPr>
            <w:noProof/>
            <w:webHidden/>
          </w:rPr>
        </w:r>
        <w:r w:rsidR="007F08C7">
          <w:rPr>
            <w:noProof/>
            <w:webHidden/>
          </w:rPr>
          <w:fldChar w:fldCharType="separate"/>
        </w:r>
        <w:r w:rsidR="007F08C7">
          <w:rPr>
            <w:noProof/>
            <w:webHidden/>
          </w:rPr>
          <w:t>102</w:t>
        </w:r>
        <w:r w:rsidR="007F08C7">
          <w:rPr>
            <w:noProof/>
            <w:webHidden/>
          </w:rPr>
          <w:fldChar w:fldCharType="end"/>
        </w:r>
      </w:hyperlink>
    </w:p>
    <w:p w14:paraId="414DCEE8" w14:textId="6078026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5" w:history="1">
        <w:r w:rsidR="007F08C7" w:rsidRPr="00821D9C">
          <w:rPr>
            <w:rStyle w:val="Hyperlink"/>
            <w:noProof/>
          </w:rPr>
          <w:t xml:space="preserve">Table 71: Attributes of element </w:t>
        </w:r>
        <w:r w:rsidR="007F08C7" w:rsidRPr="00821D9C">
          <w:rPr>
            <w:rStyle w:val="Hyperlink"/>
            <w:rFonts w:ascii="Courier New" w:hAnsi="Courier New" w:cs="Courier New"/>
            <w:i/>
            <w:noProof/>
          </w:rPr>
          <w:t>&lt;nail/&gt;</w:t>
        </w:r>
        <w:r w:rsidR="007F08C7">
          <w:rPr>
            <w:noProof/>
            <w:webHidden/>
          </w:rPr>
          <w:tab/>
        </w:r>
        <w:r w:rsidR="007F08C7">
          <w:rPr>
            <w:noProof/>
            <w:webHidden/>
          </w:rPr>
          <w:fldChar w:fldCharType="begin"/>
        </w:r>
        <w:r w:rsidR="007F08C7">
          <w:rPr>
            <w:noProof/>
            <w:webHidden/>
          </w:rPr>
          <w:instrText xml:space="preserve"> PAGEREF _Toc72023965 \h </w:instrText>
        </w:r>
        <w:r w:rsidR="007F08C7">
          <w:rPr>
            <w:noProof/>
            <w:webHidden/>
          </w:rPr>
        </w:r>
        <w:r w:rsidR="007F08C7">
          <w:rPr>
            <w:noProof/>
            <w:webHidden/>
          </w:rPr>
          <w:fldChar w:fldCharType="separate"/>
        </w:r>
        <w:r w:rsidR="007F08C7">
          <w:rPr>
            <w:noProof/>
            <w:webHidden/>
          </w:rPr>
          <w:t>102</w:t>
        </w:r>
        <w:r w:rsidR="007F08C7">
          <w:rPr>
            <w:noProof/>
            <w:webHidden/>
          </w:rPr>
          <w:fldChar w:fldCharType="end"/>
        </w:r>
      </w:hyperlink>
    </w:p>
    <w:p w14:paraId="610776D1" w14:textId="53D8FB2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6" w:history="1">
        <w:r w:rsidR="007F08C7" w:rsidRPr="00821D9C">
          <w:rPr>
            <w:rStyle w:val="Hyperlink"/>
            <w:noProof/>
          </w:rPr>
          <w:t xml:space="preserve">Table 72: Nested elements of element </w:t>
        </w:r>
        <w:r w:rsidR="007F08C7" w:rsidRPr="00821D9C">
          <w:rPr>
            <w:rStyle w:val="Hyperlink"/>
            <w:rFonts w:ascii="Courier New" w:hAnsi="Courier New" w:cs="Courier New"/>
            <w:i/>
            <w:noProof/>
          </w:rPr>
          <w:t>&lt;nail/&gt;</w:t>
        </w:r>
        <w:r w:rsidR="007F08C7">
          <w:rPr>
            <w:noProof/>
            <w:webHidden/>
          </w:rPr>
          <w:tab/>
        </w:r>
        <w:r w:rsidR="007F08C7">
          <w:rPr>
            <w:noProof/>
            <w:webHidden/>
          </w:rPr>
          <w:fldChar w:fldCharType="begin"/>
        </w:r>
        <w:r w:rsidR="007F08C7">
          <w:rPr>
            <w:noProof/>
            <w:webHidden/>
          </w:rPr>
          <w:instrText xml:space="preserve"> PAGEREF _Toc72023966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766621BD" w14:textId="01AF49E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7" w:history="1">
        <w:r w:rsidR="007F08C7" w:rsidRPr="00821D9C">
          <w:rPr>
            <w:rStyle w:val="Hyperlink"/>
            <w:noProof/>
          </w:rPr>
          <w:t xml:space="preserve">Table 73: Nested elements of </w:t>
        </w:r>
        <w:r w:rsidR="007F08C7" w:rsidRPr="00821D9C">
          <w:rPr>
            <w:rStyle w:val="Hyperlink"/>
            <w:rFonts w:ascii="Courier New" w:hAnsi="Courier New" w:cs="Courier New"/>
            <w:i/>
            <w:noProof/>
          </w:rPr>
          <w:t>&lt;connection_0d/&gt;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&lt;rotation_joint/&gt;</w:t>
        </w:r>
        <w:r w:rsidR="007F08C7">
          <w:rPr>
            <w:noProof/>
            <w:webHidden/>
          </w:rPr>
          <w:tab/>
        </w:r>
        <w:r w:rsidR="007F08C7">
          <w:rPr>
            <w:noProof/>
            <w:webHidden/>
          </w:rPr>
          <w:fldChar w:fldCharType="begin"/>
        </w:r>
        <w:r w:rsidR="007F08C7">
          <w:rPr>
            <w:noProof/>
            <w:webHidden/>
          </w:rPr>
          <w:instrText xml:space="preserve"> PAGEREF _Toc72023967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47294C7E" w14:textId="7D0640B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8" w:history="1">
        <w:r w:rsidR="007F08C7" w:rsidRPr="00821D9C">
          <w:rPr>
            <w:rStyle w:val="Hyperlink"/>
            <w:noProof/>
          </w:rPr>
          <w:t>Table 74: Attributes of element &lt;rotation_joint/&gt;</w:t>
        </w:r>
        <w:r w:rsidR="007F08C7">
          <w:rPr>
            <w:noProof/>
            <w:webHidden/>
          </w:rPr>
          <w:tab/>
        </w:r>
        <w:r w:rsidR="007F08C7">
          <w:rPr>
            <w:noProof/>
            <w:webHidden/>
          </w:rPr>
          <w:fldChar w:fldCharType="begin"/>
        </w:r>
        <w:r w:rsidR="007F08C7">
          <w:rPr>
            <w:noProof/>
            <w:webHidden/>
          </w:rPr>
          <w:instrText xml:space="preserve"> PAGEREF _Toc72023968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166848EE" w14:textId="408AE3E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69" w:history="1">
        <w:r w:rsidR="007F08C7" w:rsidRPr="00821D9C">
          <w:rPr>
            <w:rStyle w:val="Hyperlink"/>
            <w:noProof/>
          </w:rPr>
          <w:t xml:space="preserve">Table 75: Nested elements of element </w:t>
        </w:r>
        <w:r w:rsidR="007F08C7" w:rsidRPr="00821D9C">
          <w:rPr>
            <w:rStyle w:val="Hyperlink"/>
            <w:rFonts w:ascii="Courier New" w:hAnsi="Courier New" w:cs="Courier New"/>
            <w:i/>
            <w:noProof/>
          </w:rPr>
          <w:t>&lt;rotation_joint/&gt;</w:t>
        </w:r>
        <w:r w:rsidR="007F08C7">
          <w:rPr>
            <w:noProof/>
            <w:webHidden/>
          </w:rPr>
          <w:tab/>
        </w:r>
        <w:r w:rsidR="007F08C7">
          <w:rPr>
            <w:noProof/>
            <w:webHidden/>
          </w:rPr>
          <w:fldChar w:fldCharType="begin"/>
        </w:r>
        <w:r w:rsidR="007F08C7">
          <w:rPr>
            <w:noProof/>
            <w:webHidden/>
          </w:rPr>
          <w:instrText xml:space="preserve"> PAGEREF _Toc72023969 \h </w:instrText>
        </w:r>
        <w:r w:rsidR="007F08C7">
          <w:rPr>
            <w:noProof/>
            <w:webHidden/>
          </w:rPr>
        </w:r>
        <w:r w:rsidR="007F08C7">
          <w:rPr>
            <w:noProof/>
            <w:webHidden/>
          </w:rPr>
          <w:fldChar w:fldCharType="separate"/>
        </w:r>
        <w:r w:rsidR="007F08C7">
          <w:rPr>
            <w:noProof/>
            <w:webHidden/>
          </w:rPr>
          <w:t>105</w:t>
        </w:r>
        <w:r w:rsidR="007F08C7">
          <w:rPr>
            <w:noProof/>
            <w:webHidden/>
          </w:rPr>
          <w:fldChar w:fldCharType="end"/>
        </w:r>
      </w:hyperlink>
    </w:p>
    <w:p w14:paraId="39C28D0E" w14:textId="0F0A0AC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0" w:history="1">
        <w:r w:rsidR="007F08C7" w:rsidRPr="00821D9C">
          <w:rPr>
            <w:rStyle w:val="Hyperlink"/>
            <w:noProof/>
          </w:rPr>
          <w:t xml:space="preserve">Table 76: Attributes of element </w:t>
        </w:r>
        <w:r w:rsidR="007F08C7" w:rsidRPr="00821D9C">
          <w:rPr>
            <w:rStyle w:val="Hyperlink"/>
            <w:rFonts w:ascii="Courier New" w:hAnsi="Courier New" w:cs="Courier New"/>
            <w:i/>
            <w:noProof/>
          </w:rPr>
          <w:t>&lt;rotav/&gt;</w:t>
        </w:r>
        <w:r w:rsidR="007F08C7">
          <w:rPr>
            <w:noProof/>
            <w:webHidden/>
          </w:rPr>
          <w:tab/>
        </w:r>
        <w:r w:rsidR="007F08C7">
          <w:rPr>
            <w:noProof/>
            <w:webHidden/>
          </w:rPr>
          <w:fldChar w:fldCharType="begin"/>
        </w:r>
        <w:r w:rsidR="007F08C7">
          <w:rPr>
            <w:noProof/>
            <w:webHidden/>
          </w:rPr>
          <w:instrText xml:space="preserve"> PAGEREF _Toc72023970 \h </w:instrText>
        </w:r>
        <w:r w:rsidR="007F08C7">
          <w:rPr>
            <w:noProof/>
            <w:webHidden/>
          </w:rPr>
        </w:r>
        <w:r w:rsidR="007F08C7">
          <w:rPr>
            <w:noProof/>
            <w:webHidden/>
          </w:rPr>
          <w:fldChar w:fldCharType="separate"/>
        </w:r>
        <w:r w:rsidR="007F08C7">
          <w:rPr>
            <w:noProof/>
            <w:webHidden/>
          </w:rPr>
          <w:t>106</w:t>
        </w:r>
        <w:r w:rsidR="007F08C7">
          <w:rPr>
            <w:noProof/>
            <w:webHidden/>
          </w:rPr>
          <w:fldChar w:fldCharType="end"/>
        </w:r>
      </w:hyperlink>
    </w:p>
    <w:p w14:paraId="77AA2D92" w14:textId="0F79694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1" w:history="1">
        <w:r w:rsidR="007F08C7" w:rsidRPr="00821D9C">
          <w:rPr>
            <w:rStyle w:val="Hyperlink"/>
            <w:noProof/>
          </w:rPr>
          <w:t xml:space="preserve">Table 77: Attributes of element </w:t>
        </w:r>
        <w:r w:rsidR="007F08C7" w:rsidRPr="00821D9C">
          <w:rPr>
            <w:rStyle w:val="Hyperlink"/>
            <w:rFonts w:ascii="Courier New" w:hAnsi="Courier New" w:cs="Courier New"/>
            <w:i/>
            <w:noProof/>
          </w:rPr>
          <w:t>&lt;loc_list/&gt;</w:t>
        </w:r>
        <w:r w:rsidR="007F08C7">
          <w:rPr>
            <w:noProof/>
            <w:webHidden/>
          </w:rPr>
          <w:tab/>
        </w:r>
        <w:r w:rsidR="007F08C7">
          <w:rPr>
            <w:noProof/>
            <w:webHidden/>
          </w:rPr>
          <w:fldChar w:fldCharType="begin"/>
        </w:r>
        <w:r w:rsidR="007F08C7">
          <w:rPr>
            <w:noProof/>
            <w:webHidden/>
          </w:rPr>
          <w:instrText xml:space="preserve"> PAGEREF _Toc72023971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56A331EC" w14:textId="4310550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2" w:history="1">
        <w:r w:rsidR="007F08C7" w:rsidRPr="00821D9C">
          <w:rPr>
            <w:rStyle w:val="Hyperlink"/>
            <w:noProof/>
          </w:rPr>
          <w:t xml:space="preserve">Table 78: Nested elements of </w:t>
        </w:r>
        <w:r w:rsidR="007F08C7" w:rsidRPr="00821D9C">
          <w:rPr>
            <w:rStyle w:val="Hyperlink"/>
            <w:rFonts w:ascii="Courier New" w:hAnsi="Courier New" w:cs="Courier New"/>
            <w:i/>
            <w:noProof/>
          </w:rPr>
          <w:t>&lt;loc_list&gt;</w:t>
        </w:r>
        <w:r w:rsidR="007F08C7">
          <w:rPr>
            <w:noProof/>
            <w:webHidden/>
          </w:rPr>
          <w:tab/>
        </w:r>
        <w:r w:rsidR="007F08C7">
          <w:rPr>
            <w:noProof/>
            <w:webHidden/>
          </w:rPr>
          <w:fldChar w:fldCharType="begin"/>
        </w:r>
        <w:r w:rsidR="007F08C7">
          <w:rPr>
            <w:noProof/>
            <w:webHidden/>
          </w:rPr>
          <w:instrText xml:space="preserve"> PAGEREF _Toc72023972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4DBF1C8D" w14:textId="62F08E5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3" w:history="1">
        <w:r w:rsidR="007F08C7" w:rsidRPr="00821D9C">
          <w:rPr>
            <w:rStyle w:val="Hyperlink"/>
            <w:noProof/>
          </w:rPr>
          <w:t xml:space="preserve">Table 79: Attributes of element </w:t>
        </w:r>
        <w:r w:rsidR="007F08C7" w:rsidRPr="00821D9C">
          <w:rPr>
            <w:rStyle w:val="Hyperlink"/>
            <w:rFonts w:ascii="Courier New" w:hAnsi="Courier New" w:cs="Courier New"/>
            <w:i/>
            <w:noProof/>
          </w:rPr>
          <w:t>&lt;loc/&gt;</w:t>
        </w:r>
        <w:r w:rsidR="007F08C7">
          <w:rPr>
            <w:noProof/>
            <w:webHidden/>
          </w:rPr>
          <w:tab/>
        </w:r>
        <w:r w:rsidR="007F08C7">
          <w:rPr>
            <w:noProof/>
            <w:webHidden/>
          </w:rPr>
          <w:fldChar w:fldCharType="begin"/>
        </w:r>
        <w:r w:rsidR="007F08C7">
          <w:rPr>
            <w:noProof/>
            <w:webHidden/>
          </w:rPr>
          <w:instrText xml:space="preserve"> PAGEREF _Toc72023973 \h </w:instrText>
        </w:r>
        <w:r w:rsidR="007F08C7">
          <w:rPr>
            <w:noProof/>
            <w:webHidden/>
          </w:rPr>
        </w:r>
        <w:r w:rsidR="007F08C7">
          <w:rPr>
            <w:noProof/>
            <w:webHidden/>
          </w:rPr>
          <w:fldChar w:fldCharType="separate"/>
        </w:r>
        <w:r w:rsidR="007F08C7">
          <w:rPr>
            <w:noProof/>
            <w:webHidden/>
          </w:rPr>
          <w:t>109</w:t>
        </w:r>
        <w:r w:rsidR="007F08C7">
          <w:rPr>
            <w:noProof/>
            <w:webHidden/>
          </w:rPr>
          <w:fldChar w:fldCharType="end"/>
        </w:r>
      </w:hyperlink>
    </w:p>
    <w:p w14:paraId="37B723B1" w14:textId="3AEF573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4" w:history="1">
        <w:r w:rsidR="007F08C7" w:rsidRPr="00821D9C">
          <w:rPr>
            <w:rStyle w:val="Hyperlink"/>
            <w:noProof/>
          </w:rPr>
          <w:t xml:space="preserve">Table 80: Attributes of element </w:t>
        </w:r>
        <w:r w:rsidR="007F08C7" w:rsidRPr="00821D9C">
          <w:rPr>
            <w:rStyle w:val="Hyperlink"/>
            <w:rFonts w:ascii="Courier New" w:hAnsi="Courier New" w:cs="Courier New"/>
            <w:i/>
            <w:noProof/>
          </w:rPr>
          <w:t>&lt;segment/&gt;</w:t>
        </w:r>
        <w:r w:rsidR="007F08C7">
          <w:rPr>
            <w:noProof/>
            <w:webHidden/>
          </w:rPr>
          <w:tab/>
        </w:r>
        <w:r w:rsidR="007F08C7">
          <w:rPr>
            <w:noProof/>
            <w:webHidden/>
          </w:rPr>
          <w:fldChar w:fldCharType="begin"/>
        </w:r>
        <w:r w:rsidR="007F08C7">
          <w:rPr>
            <w:noProof/>
            <w:webHidden/>
          </w:rPr>
          <w:instrText xml:space="preserve"> PAGEREF _Toc72023974 \h </w:instrText>
        </w:r>
        <w:r w:rsidR="007F08C7">
          <w:rPr>
            <w:noProof/>
            <w:webHidden/>
          </w:rPr>
        </w:r>
        <w:r w:rsidR="007F08C7">
          <w:rPr>
            <w:noProof/>
            <w:webHidden/>
          </w:rPr>
          <w:fldChar w:fldCharType="separate"/>
        </w:r>
        <w:r w:rsidR="007F08C7">
          <w:rPr>
            <w:noProof/>
            <w:webHidden/>
          </w:rPr>
          <w:t>111</w:t>
        </w:r>
        <w:r w:rsidR="007F08C7">
          <w:rPr>
            <w:noProof/>
            <w:webHidden/>
          </w:rPr>
          <w:fldChar w:fldCharType="end"/>
        </w:r>
      </w:hyperlink>
    </w:p>
    <w:p w14:paraId="07E1084F" w14:textId="3C77A39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5" w:history="1">
        <w:r w:rsidR="007F08C7" w:rsidRPr="00821D9C">
          <w:rPr>
            <w:rStyle w:val="Hyperlink"/>
            <w:noProof/>
          </w:rPr>
          <w:t xml:space="preserve">Table 81: Attributes of element </w:t>
        </w:r>
        <w:r w:rsidR="007F08C7" w:rsidRPr="00821D9C">
          <w:rPr>
            <w:rStyle w:val="Hyperlink"/>
            <w:rFonts w:ascii="Courier New" w:hAnsi="Courier New" w:cs="Courier New"/>
            <w:i/>
            <w:noProof/>
          </w:rPr>
          <w:t>&lt;regular_segments/&gt;</w:t>
        </w:r>
        <w:r w:rsidR="007F08C7">
          <w:rPr>
            <w:noProof/>
            <w:webHidden/>
          </w:rPr>
          <w:tab/>
        </w:r>
        <w:r w:rsidR="007F08C7">
          <w:rPr>
            <w:noProof/>
            <w:webHidden/>
          </w:rPr>
          <w:fldChar w:fldCharType="begin"/>
        </w:r>
        <w:r w:rsidR="007F08C7">
          <w:rPr>
            <w:noProof/>
            <w:webHidden/>
          </w:rPr>
          <w:instrText xml:space="preserve"> PAGEREF _Toc72023975 \h </w:instrText>
        </w:r>
        <w:r w:rsidR="007F08C7">
          <w:rPr>
            <w:noProof/>
            <w:webHidden/>
          </w:rPr>
        </w:r>
        <w:r w:rsidR="007F08C7">
          <w:rPr>
            <w:noProof/>
            <w:webHidden/>
          </w:rPr>
          <w:fldChar w:fldCharType="separate"/>
        </w:r>
        <w:r w:rsidR="007F08C7">
          <w:rPr>
            <w:noProof/>
            <w:webHidden/>
          </w:rPr>
          <w:t>112</w:t>
        </w:r>
        <w:r w:rsidR="007F08C7">
          <w:rPr>
            <w:noProof/>
            <w:webHidden/>
          </w:rPr>
          <w:fldChar w:fldCharType="end"/>
        </w:r>
      </w:hyperlink>
    </w:p>
    <w:p w14:paraId="5F086B5B" w14:textId="36D2E7F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6" w:history="1">
        <w:r w:rsidR="007F08C7" w:rsidRPr="00821D9C">
          <w:rPr>
            <w:rStyle w:val="Hyperlink"/>
            <w:noProof/>
          </w:rPr>
          <w:t xml:space="preserve">Table 82: Nested elements of element </w:t>
        </w:r>
        <w:r w:rsidR="007F08C7" w:rsidRPr="00821D9C">
          <w:rPr>
            <w:rStyle w:val="Hyperlink"/>
            <w:rFonts w:ascii="Courier New" w:hAnsi="Courier New" w:cs="Courier New"/>
            <w:i/>
            <w:noProof/>
            <w:kern w:val="22"/>
          </w:rPr>
          <w:t>&lt;connection_1d/&gt;</w:t>
        </w:r>
        <w:r w:rsidR="007F08C7">
          <w:rPr>
            <w:noProof/>
            <w:webHidden/>
          </w:rPr>
          <w:tab/>
        </w:r>
        <w:r w:rsidR="007F08C7">
          <w:rPr>
            <w:noProof/>
            <w:webHidden/>
          </w:rPr>
          <w:fldChar w:fldCharType="begin"/>
        </w:r>
        <w:r w:rsidR="007F08C7">
          <w:rPr>
            <w:noProof/>
            <w:webHidden/>
          </w:rPr>
          <w:instrText xml:space="preserve"> PAGEREF _Toc72023976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610B65C9" w14:textId="0B04B71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7" w:history="1">
        <w:r w:rsidR="007F08C7" w:rsidRPr="00821D9C">
          <w:rPr>
            <w:rStyle w:val="Hyperlink"/>
            <w:noProof/>
          </w:rPr>
          <w:t xml:space="preserve">Table 83: Attributes of element </w:t>
        </w:r>
        <w:r w:rsidR="007F08C7" w:rsidRPr="00821D9C">
          <w:rPr>
            <w:rStyle w:val="Hyperlink"/>
            <w:rFonts w:ascii="Courier New" w:hAnsi="Courier New" w:cs="Courier New"/>
            <w:i/>
            <w:noProof/>
          </w:rPr>
          <w:t>&lt;connection_1d/&gt;</w:t>
        </w:r>
        <w:r w:rsidR="007F08C7">
          <w:rPr>
            <w:noProof/>
            <w:webHidden/>
          </w:rPr>
          <w:tab/>
        </w:r>
        <w:r w:rsidR="007F08C7">
          <w:rPr>
            <w:noProof/>
            <w:webHidden/>
          </w:rPr>
          <w:fldChar w:fldCharType="begin"/>
        </w:r>
        <w:r w:rsidR="007F08C7">
          <w:rPr>
            <w:noProof/>
            <w:webHidden/>
          </w:rPr>
          <w:instrText xml:space="preserve"> PAGEREF _Toc72023977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0D4CC729" w14:textId="012FA3E4"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8" w:history="1">
        <w:r w:rsidR="007F08C7" w:rsidRPr="00821D9C">
          <w:rPr>
            <w:rStyle w:val="Hyperlink"/>
            <w:noProof/>
          </w:rPr>
          <w:t xml:space="preserve">Table 84: Nested elements of element </w:t>
        </w:r>
        <w:r w:rsidR="007F08C7" w:rsidRPr="00821D9C">
          <w:rPr>
            <w:rStyle w:val="Hyperlink"/>
            <w:rFonts w:ascii="Courier New" w:hAnsi="Courier New" w:cs="Courier New"/>
            <w:i/>
            <w:noProof/>
            <w:kern w:val="22"/>
          </w:rPr>
          <w:t>&lt;seamweld/&gt;</w:t>
        </w:r>
        <w:r w:rsidR="007F08C7">
          <w:rPr>
            <w:noProof/>
            <w:webHidden/>
          </w:rPr>
          <w:tab/>
        </w:r>
        <w:r w:rsidR="007F08C7">
          <w:rPr>
            <w:noProof/>
            <w:webHidden/>
          </w:rPr>
          <w:fldChar w:fldCharType="begin"/>
        </w:r>
        <w:r w:rsidR="007F08C7">
          <w:rPr>
            <w:noProof/>
            <w:webHidden/>
          </w:rPr>
          <w:instrText xml:space="preserve"> PAGEREF _Toc72023978 \h </w:instrText>
        </w:r>
        <w:r w:rsidR="007F08C7">
          <w:rPr>
            <w:noProof/>
            <w:webHidden/>
          </w:rPr>
        </w:r>
        <w:r w:rsidR="007F08C7">
          <w:rPr>
            <w:noProof/>
            <w:webHidden/>
          </w:rPr>
          <w:fldChar w:fldCharType="separate"/>
        </w:r>
        <w:r w:rsidR="007F08C7">
          <w:rPr>
            <w:noProof/>
            <w:webHidden/>
          </w:rPr>
          <w:t>120</w:t>
        </w:r>
        <w:r w:rsidR="007F08C7">
          <w:rPr>
            <w:noProof/>
            <w:webHidden/>
          </w:rPr>
          <w:fldChar w:fldCharType="end"/>
        </w:r>
      </w:hyperlink>
    </w:p>
    <w:p w14:paraId="55811C07" w14:textId="74806EF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79" w:history="1">
        <w:r w:rsidR="007F08C7" w:rsidRPr="00821D9C">
          <w:rPr>
            <w:rStyle w:val="Hyperlink"/>
            <w:noProof/>
          </w:rPr>
          <w:t xml:space="preserve">Table 85: Attributes of element </w:t>
        </w:r>
        <w:r w:rsidR="007F08C7" w:rsidRPr="00821D9C">
          <w:rPr>
            <w:rStyle w:val="Hyperlink"/>
            <w:rFonts w:ascii="Courier New" w:hAnsi="Courier New" w:cs="Courier New"/>
            <w:i/>
            <w:noProof/>
            <w:kern w:val="22"/>
          </w:rPr>
          <w:t>&lt;subtype/&gt;</w:t>
        </w:r>
        <w:r w:rsidR="007F08C7">
          <w:rPr>
            <w:noProof/>
            <w:webHidden/>
          </w:rPr>
          <w:tab/>
        </w:r>
        <w:r w:rsidR="007F08C7">
          <w:rPr>
            <w:noProof/>
            <w:webHidden/>
          </w:rPr>
          <w:fldChar w:fldCharType="begin"/>
        </w:r>
        <w:r w:rsidR="007F08C7">
          <w:rPr>
            <w:noProof/>
            <w:webHidden/>
          </w:rPr>
          <w:instrText xml:space="preserve"> PAGEREF _Toc72023979 \h </w:instrText>
        </w:r>
        <w:r w:rsidR="007F08C7">
          <w:rPr>
            <w:noProof/>
            <w:webHidden/>
          </w:rPr>
        </w:r>
        <w:r w:rsidR="007F08C7">
          <w:rPr>
            <w:noProof/>
            <w:webHidden/>
          </w:rPr>
          <w:fldChar w:fldCharType="separate"/>
        </w:r>
        <w:r w:rsidR="007F08C7">
          <w:rPr>
            <w:noProof/>
            <w:webHidden/>
          </w:rPr>
          <w:t>121</w:t>
        </w:r>
        <w:r w:rsidR="007F08C7">
          <w:rPr>
            <w:noProof/>
            <w:webHidden/>
          </w:rPr>
          <w:fldChar w:fldCharType="end"/>
        </w:r>
      </w:hyperlink>
    </w:p>
    <w:p w14:paraId="551D11DB" w14:textId="3FA006A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0" w:history="1">
        <w:r w:rsidR="007F08C7" w:rsidRPr="00821D9C">
          <w:rPr>
            <w:rStyle w:val="Hyperlink"/>
            <w:noProof/>
          </w:rPr>
          <w:t xml:space="preserve">Table 86: Nested elements of element </w:t>
        </w:r>
        <w:r w:rsidR="007F08C7" w:rsidRPr="00821D9C">
          <w:rPr>
            <w:rStyle w:val="Hyperlink"/>
            <w:rFonts w:ascii="Courier New" w:hAnsi="Courier New" w:cs="Courier New"/>
            <w:i/>
            <w:noProof/>
            <w:kern w:val="22"/>
          </w:rPr>
          <w:t>&lt;subtype/&gt;</w:t>
        </w:r>
        <w:r w:rsidR="007F08C7">
          <w:rPr>
            <w:noProof/>
            <w:webHidden/>
          </w:rPr>
          <w:tab/>
        </w:r>
        <w:r w:rsidR="007F08C7">
          <w:rPr>
            <w:noProof/>
            <w:webHidden/>
          </w:rPr>
          <w:fldChar w:fldCharType="begin"/>
        </w:r>
        <w:r w:rsidR="007F08C7">
          <w:rPr>
            <w:noProof/>
            <w:webHidden/>
          </w:rPr>
          <w:instrText xml:space="preserve"> PAGEREF _Toc72023980 \h </w:instrText>
        </w:r>
        <w:r w:rsidR="007F08C7">
          <w:rPr>
            <w:noProof/>
            <w:webHidden/>
          </w:rPr>
        </w:r>
        <w:r w:rsidR="007F08C7">
          <w:rPr>
            <w:noProof/>
            <w:webHidden/>
          </w:rPr>
          <w:fldChar w:fldCharType="separate"/>
        </w:r>
        <w:r w:rsidR="007F08C7">
          <w:rPr>
            <w:noProof/>
            <w:webHidden/>
          </w:rPr>
          <w:t>121</w:t>
        </w:r>
        <w:r w:rsidR="007F08C7">
          <w:rPr>
            <w:noProof/>
            <w:webHidden/>
          </w:rPr>
          <w:fldChar w:fldCharType="end"/>
        </w:r>
      </w:hyperlink>
    </w:p>
    <w:p w14:paraId="5742EC2D" w14:textId="6DD40E5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1" w:history="1">
        <w:r w:rsidR="007F08C7" w:rsidRPr="00821D9C">
          <w:rPr>
            <w:rStyle w:val="Hyperlink"/>
            <w:noProof/>
          </w:rPr>
          <w:t xml:space="preserve">Table 87: Attributes of element </w:t>
        </w:r>
        <w:r w:rsidR="007F08C7" w:rsidRPr="00821D9C">
          <w:rPr>
            <w:rStyle w:val="Hyperlink"/>
            <w:rFonts w:ascii="Courier New" w:hAnsi="Courier New" w:cs="Courier New"/>
            <w:i/>
            <w:noProof/>
            <w:kern w:val="22"/>
          </w:rPr>
          <w:t>&lt;sheet_parameter/&gt;</w:t>
        </w:r>
        <w:r w:rsidR="007F08C7">
          <w:rPr>
            <w:noProof/>
            <w:webHidden/>
          </w:rPr>
          <w:tab/>
        </w:r>
        <w:r w:rsidR="007F08C7">
          <w:rPr>
            <w:noProof/>
            <w:webHidden/>
          </w:rPr>
          <w:fldChar w:fldCharType="begin"/>
        </w:r>
        <w:r w:rsidR="007F08C7">
          <w:rPr>
            <w:noProof/>
            <w:webHidden/>
          </w:rPr>
          <w:instrText xml:space="preserve"> PAGEREF _Toc72023981 \h </w:instrText>
        </w:r>
        <w:r w:rsidR="007F08C7">
          <w:rPr>
            <w:noProof/>
            <w:webHidden/>
          </w:rPr>
        </w:r>
        <w:r w:rsidR="007F08C7">
          <w:rPr>
            <w:noProof/>
            <w:webHidden/>
          </w:rPr>
          <w:fldChar w:fldCharType="separate"/>
        </w:r>
        <w:r w:rsidR="007F08C7">
          <w:rPr>
            <w:noProof/>
            <w:webHidden/>
          </w:rPr>
          <w:t>123</w:t>
        </w:r>
        <w:r w:rsidR="007F08C7">
          <w:rPr>
            <w:noProof/>
            <w:webHidden/>
          </w:rPr>
          <w:fldChar w:fldCharType="end"/>
        </w:r>
      </w:hyperlink>
    </w:p>
    <w:p w14:paraId="3D6B7096" w14:textId="60FFD91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2" w:history="1">
        <w:r w:rsidR="007F08C7" w:rsidRPr="00821D9C">
          <w:rPr>
            <w:rStyle w:val="Hyperlink"/>
            <w:noProof/>
          </w:rPr>
          <w:t xml:space="preserve">Table 88: Nested elements of element </w:t>
        </w:r>
        <w:r w:rsidR="007F08C7" w:rsidRPr="00821D9C">
          <w:rPr>
            <w:rStyle w:val="Hyperlink"/>
            <w:rFonts w:ascii="Courier New" w:hAnsi="Courier New" w:cs="Courier New"/>
            <w:i/>
            <w:noProof/>
            <w:kern w:val="22"/>
          </w:rPr>
          <w:t>&lt;subtype/&gt;</w:t>
        </w:r>
        <w:r w:rsidR="007F08C7">
          <w:rPr>
            <w:noProof/>
            <w:webHidden/>
          </w:rPr>
          <w:tab/>
        </w:r>
        <w:r w:rsidR="007F08C7">
          <w:rPr>
            <w:noProof/>
            <w:webHidden/>
          </w:rPr>
          <w:fldChar w:fldCharType="begin"/>
        </w:r>
        <w:r w:rsidR="007F08C7">
          <w:rPr>
            <w:noProof/>
            <w:webHidden/>
          </w:rPr>
          <w:instrText xml:space="preserve"> PAGEREF _Toc72023982 \h </w:instrText>
        </w:r>
        <w:r w:rsidR="007F08C7">
          <w:rPr>
            <w:noProof/>
            <w:webHidden/>
          </w:rPr>
        </w:r>
        <w:r w:rsidR="007F08C7">
          <w:rPr>
            <w:noProof/>
            <w:webHidden/>
          </w:rPr>
          <w:fldChar w:fldCharType="separate"/>
        </w:r>
        <w:r w:rsidR="007F08C7">
          <w:rPr>
            <w:noProof/>
            <w:webHidden/>
          </w:rPr>
          <w:t>124</w:t>
        </w:r>
        <w:r w:rsidR="007F08C7">
          <w:rPr>
            <w:noProof/>
            <w:webHidden/>
          </w:rPr>
          <w:fldChar w:fldCharType="end"/>
        </w:r>
      </w:hyperlink>
    </w:p>
    <w:p w14:paraId="5DCAF618" w14:textId="7EE4FC9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3" w:history="1">
        <w:r w:rsidR="007F08C7" w:rsidRPr="00821D9C">
          <w:rPr>
            <w:rStyle w:val="Hyperlink"/>
            <w:noProof/>
          </w:rPr>
          <w:t xml:space="preserve">Table 89: Attributes of element </w:t>
        </w:r>
        <w:r w:rsidR="007F08C7" w:rsidRPr="00821D9C">
          <w:rPr>
            <w:rStyle w:val="Hyperlink"/>
            <w:rFonts w:ascii="Courier New" w:hAnsi="Courier New" w:cs="Courier New"/>
            <w:i/>
            <w:noProof/>
            <w:kern w:val="22"/>
          </w:rPr>
          <w:t>&lt;weld_position/&gt;</w:t>
        </w:r>
        <w:r w:rsidR="007F08C7">
          <w:rPr>
            <w:noProof/>
            <w:webHidden/>
          </w:rPr>
          <w:tab/>
        </w:r>
        <w:r w:rsidR="007F08C7">
          <w:rPr>
            <w:noProof/>
            <w:webHidden/>
          </w:rPr>
          <w:fldChar w:fldCharType="begin"/>
        </w:r>
        <w:r w:rsidR="007F08C7">
          <w:rPr>
            <w:noProof/>
            <w:webHidden/>
          </w:rPr>
          <w:instrText xml:space="preserve"> PAGEREF _Toc72023983 \h </w:instrText>
        </w:r>
        <w:r w:rsidR="007F08C7">
          <w:rPr>
            <w:noProof/>
            <w:webHidden/>
          </w:rPr>
        </w:r>
        <w:r w:rsidR="007F08C7">
          <w:rPr>
            <w:noProof/>
            <w:webHidden/>
          </w:rPr>
          <w:fldChar w:fldCharType="separate"/>
        </w:r>
        <w:r w:rsidR="007F08C7">
          <w:rPr>
            <w:noProof/>
            <w:webHidden/>
          </w:rPr>
          <w:t>125</w:t>
        </w:r>
        <w:r w:rsidR="007F08C7">
          <w:rPr>
            <w:noProof/>
            <w:webHidden/>
          </w:rPr>
          <w:fldChar w:fldCharType="end"/>
        </w:r>
      </w:hyperlink>
    </w:p>
    <w:p w14:paraId="4E4FDB1F" w14:textId="658D3C6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4" w:history="1">
        <w:r w:rsidR="007F08C7" w:rsidRPr="00821D9C">
          <w:rPr>
            <w:rStyle w:val="Hyperlink"/>
            <w:noProof/>
          </w:rPr>
          <w:t>Table 90: Default values of attribute "filler", dependent from attribute "technology"</w:t>
        </w:r>
        <w:r w:rsidR="007F08C7">
          <w:rPr>
            <w:noProof/>
            <w:webHidden/>
          </w:rPr>
          <w:tab/>
        </w:r>
        <w:r w:rsidR="007F08C7">
          <w:rPr>
            <w:noProof/>
            <w:webHidden/>
          </w:rPr>
          <w:fldChar w:fldCharType="begin"/>
        </w:r>
        <w:r w:rsidR="007F08C7">
          <w:rPr>
            <w:noProof/>
            <w:webHidden/>
          </w:rPr>
          <w:instrText xml:space="preserve"> PAGEREF _Toc72023984 \h </w:instrText>
        </w:r>
        <w:r w:rsidR="007F08C7">
          <w:rPr>
            <w:noProof/>
            <w:webHidden/>
          </w:rPr>
        </w:r>
        <w:r w:rsidR="007F08C7">
          <w:rPr>
            <w:noProof/>
            <w:webHidden/>
          </w:rPr>
          <w:fldChar w:fldCharType="separate"/>
        </w:r>
        <w:r w:rsidR="007F08C7">
          <w:rPr>
            <w:noProof/>
            <w:webHidden/>
          </w:rPr>
          <w:t>127</w:t>
        </w:r>
        <w:r w:rsidR="007F08C7">
          <w:rPr>
            <w:noProof/>
            <w:webHidden/>
          </w:rPr>
          <w:fldChar w:fldCharType="end"/>
        </w:r>
      </w:hyperlink>
    </w:p>
    <w:p w14:paraId="68961D62" w14:textId="6C2284F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5" w:history="1">
        <w:r w:rsidR="007F08C7" w:rsidRPr="00821D9C">
          <w:rPr>
            <w:rStyle w:val="Hyperlink"/>
            <w:noProof/>
          </w:rPr>
          <w:t>Table 91: Parameters of Butt Joint Weld</w:t>
        </w:r>
        <w:r w:rsidR="007F08C7">
          <w:rPr>
            <w:noProof/>
            <w:webHidden/>
          </w:rPr>
          <w:tab/>
        </w:r>
        <w:r w:rsidR="007F08C7">
          <w:rPr>
            <w:noProof/>
            <w:webHidden/>
          </w:rPr>
          <w:fldChar w:fldCharType="begin"/>
        </w:r>
        <w:r w:rsidR="007F08C7">
          <w:rPr>
            <w:noProof/>
            <w:webHidden/>
          </w:rPr>
          <w:instrText xml:space="preserve"> PAGEREF _Toc72023985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61F232BC" w14:textId="55B43AF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6" w:history="1">
        <w:r w:rsidR="007F08C7" w:rsidRPr="00821D9C">
          <w:rPr>
            <w:rStyle w:val="Hyperlink"/>
            <w:noProof/>
          </w:rPr>
          <w:t xml:space="preserve">Table 92: Attributes of element </w:t>
        </w:r>
        <w:r w:rsidR="007F08C7" w:rsidRPr="00821D9C">
          <w:rPr>
            <w:rStyle w:val="Hyperlink"/>
            <w:rFonts w:ascii="Courier New" w:hAnsi="Courier New" w:cs="Courier New"/>
            <w:i/>
            <w:noProof/>
            <w:kern w:val="22"/>
          </w:rPr>
          <w:t>&lt;weld_position/&gt;</w:t>
        </w:r>
        <w:r w:rsidR="007F08C7" w:rsidRPr="00821D9C">
          <w:rPr>
            <w:rStyle w:val="Hyperlink"/>
            <w:noProof/>
          </w:rPr>
          <w:t xml:space="preserve"> for Butt Joint</w:t>
        </w:r>
        <w:r w:rsidR="007F08C7">
          <w:rPr>
            <w:noProof/>
            <w:webHidden/>
          </w:rPr>
          <w:tab/>
        </w:r>
        <w:r w:rsidR="007F08C7">
          <w:rPr>
            <w:noProof/>
            <w:webHidden/>
          </w:rPr>
          <w:fldChar w:fldCharType="begin"/>
        </w:r>
        <w:r w:rsidR="007F08C7">
          <w:rPr>
            <w:noProof/>
            <w:webHidden/>
          </w:rPr>
          <w:instrText xml:space="preserve"> PAGEREF _Toc72023986 \h </w:instrText>
        </w:r>
        <w:r w:rsidR="007F08C7">
          <w:rPr>
            <w:noProof/>
            <w:webHidden/>
          </w:rPr>
        </w:r>
        <w:r w:rsidR="007F08C7">
          <w:rPr>
            <w:noProof/>
            <w:webHidden/>
          </w:rPr>
          <w:fldChar w:fldCharType="separate"/>
        </w:r>
        <w:r w:rsidR="007F08C7">
          <w:rPr>
            <w:noProof/>
            <w:webHidden/>
          </w:rPr>
          <w:t>129</w:t>
        </w:r>
        <w:r w:rsidR="007F08C7">
          <w:rPr>
            <w:noProof/>
            <w:webHidden/>
          </w:rPr>
          <w:fldChar w:fldCharType="end"/>
        </w:r>
      </w:hyperlink>
    </w:p>
    <w:p w14:paraId="239132FC" w14:textId="3BB0C50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7" w:history="1">
        <w:r w:rsidR="007F08C7" w:rsidRPr="00821D9C">
          <w:rPr>
            <w:rStyle w:val="Hyperlink"/>
            <w:noProof/>
          </w:rPr>
          <w:t xml:space="preserve">Table 93: Attributes of element </w:t>
        </w:r>
        <w:r w:rsidR="007F08C7" w:rsidRPr="00821D9C">
          <w:rPr>
            <w:rStyle w:val="Hyperlink"/>
            <w:rFonts w:ascii="Courier New" w:hAnsi="Courier New" w:cs="Courier New"/>
            <w:i/>
            <w:noProof/>
            <w:kern w:val="22"/>
          </w:rPr>
          <w:t>&lt;sheet_parameter/&gt;</w:t>
        </w:r>
        <w:r w:rsidR="007F08C7" w:rsidRPr="00821D9C">
          <w:rPr>
            <w:rStyle w:val="Hyperlink"/>
            <w:noProof/>
          </w:rPr>
          <w:t xml:space="preserve"> for Butt Joint</w:t>
        </w:r>
        <w:r w:rsidR="007F08C7">
          <w:rPr>
            <w:noProof/>
            <w:webHidden/>
          </w:rPr>
          <w:tab/>
        </w:r>
        <w:r w:rsidR="007F08C7">
          <w:rPr>
            <w:noProof/>
            <w:webHidden/>
          </w:rPr>
          <w:fldChar w:fldCharType="begin"/>
        </w:r>
        <w:r w:rsidR="007F08C7">
          <w:rPr>
            <w:noProof/>
            <w:webHidden/>
          </w:rPr>
          <w:instrText xml:space="preserve"> PAGEREF _Toc72023987 \h </w:instrText>
        </w:r>
        <w:r w:rsidR="007F08C7">
          <w:rPr>
            <w:noProof/>
            <w:webHidden/>
          </w:rPr>
        </w:r>
        <w:r w:rsidR="007F08C7">
          <w:rPr>
            <w:noProof/>
            <w:webHidden/>
          </w:rPr>
          <w:fldChar w:fldCharType="separate"/>
        </w:r>
        <w:r w:rsidR="007F08C7">
          <w:rPr>
            <w:noProof/>
            <w:webHidden/>
          </w:rPr>
          <w:t>130</w:t>
        </w:r>
        <w:r w:rsidR="007F08C7">
          <w:rPr>
            <w:noProof/>
            <w:webHidden/>
          </w:rPr>
          <w:fldChar w:fldCharType="end"/>
        </w:r>
      </w:hyperlink>
    </w:p>
    <w:p w14:paraId="145DBB7A" w14:textId="238B4FF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8" w:history="1">
        <w:r w:rsidR="007F08C7" w:rsidRPr="00821D9C">
          <w:rPr>
            <w:rStyle w:val="Hyperlink"/>
            <w:noProof/>
          </w:rPr>
          <w:t>Table 94: Parameters of Simple Corner Weld</w:t>
        </w:r>
        <w:r w:rsidR="007F08C7">
          <w:rPr>
            <w:noProof/>
            <w:webHidden/>
          </w:rPr>
          <w:tab/>
        </w:r>
        <w:r w:rsidR="007F08C7">
          <w:rPr>
            <w:noProof/>
            <w:webHidden/>
          </w:rPr>
          <w:fldChar w:fldCharType="begin"/>
        </w:r>
        <w:r w:rsidR="007F08C7">
          <w:rPr>
            <w:noProof/>
            <w:webHidden/>
          </w:rPr>
          <w:instrText xml:space="preserve"> PAGEREF _Toc72023988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6AEDE732" w14:textId="54FA692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89" w:history="1">
        <w:r w:rsidR="007F08C7" w:rsidRPr="00821D9C">
          <w:rPr>
            <w:rStyle w:val="Hyperlink"/>
            <w:noProof/>
          </w:rPr>
          <w:t>Table 95: Parameters of Double Corner Weld</w:t>
        </w:r>
        <w:r w:rsidR="007F08C7">
          <w:rPr>
            <w:noProof/>
            <w:webHidden/>
          </w:rPr>
          <w:tab/>
        </w:r>
        <w:r w:rsidR="007F08C7">
          <w:rPr>
            <w:noProof/>
            <w:webHidden/>
          </w:rPr>
          <w:fldChar w:fldCharType="begin"/>
        </w:r>
        <w:r w:rsidR="007F08C7">
          <w:rPr>
            <w:noProof/>
            <w:webHidden/>
          </w:rPr>
          <w:instrText xml:space="preserve"> PAGEREF _Toc72023989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43CB6BFD" w14:textId="321F89B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0" w:history="1">
        <w:r w:rsidR="007F08C7" w:rsidRPr="00821D9C">
          <w:rPr>
            <w:rStyle w:val="Hyperlink"/>
            <w:noProof/>
          </w:rPr>
          <w:t xml:space="preserve">Table 96: Attributes of element </w:t>
        </w:r>
        <w:r w:rsidR="007F08C7" w:rsidRPr="00821D9C">
          <w:rPr>
            <w:rStyle w:val="Hyperlink"/>
            <w:rFonts w:ascii="Courier New" w:hAnsi="Courier New" w:cs="Courier New"/>
            <w:i/>
            <w:noProof/>
          </w:rPr>
          <w:t>&lt;weld_position/&gt;</w:t>
        </w:r>
        <w:r w:rsidR="007F08C7" w:rsidRPr="00821D9C">
          <w:rPr>
            <w:rStyle w:val="Hyperlink"/>
            <w:noProof/>
          </w:rPr>
          <w:t xml:space="preserve"> for Corner Weld</w:t>
        </w:r>
        <w:r w:rsidR="007F08C7">
          <w:rPr>
            <w:noProof/>
            <w:webHidden/>
          </w:rPr>
          <w:tab/>
        </w:r>
        <w:r w:rsidR="007F08C7">
          <w:rPr>
            <w:noProof/>
            <w:webHidden/>
          </w:rPr>
          <w:fldChar w:fldCharType="begin"/>
        </w:r>
        <w:r w:rsidR="007F08C7">
          <w:rPr>
            <w:noProof/>
            <w:webHidden/>
          </w:rPr>
          <w:instrText xml:space="preserve"> PAGEREF _Toc72023990 \h </w:instrText>
        </w:r>
        <w:r w:rsidR="007F08C7">
          <w:rPr>
            <w:noProof/>
            <w:webHidden/>
          </w:rPr>
        </w:r>
        <w:r w:rsidR="007F08C7">
          <w:rPr>
            <w:noProof/>
            <w:webHidden/>
          </w:rPr>
          <w:fldChar w:fldCharType="separate"/>
        </w:r>
        <w:r w:rsidR="007F08C7">
          <w:rPr>
            <w:noProof/>
            <w:webHidden/>
          </w:rPr>
          <w:t>133</w:t>
        </w:r>
        <w:r w:rsidR="007F08C7">
          <w:rPr>
            <w:noProof/>
            <w:webHidden/>
          </w:rPr>
          <w:fldChar w:fldCharType="end"/>
        </w:r>
      </w:hyperlink>
    </w:p>
    <w:p w14:paraId="6DFAA871" w14:textId="305B90C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1" w:history="1">
        <w:r w:rsidR="007F08C7" w:rsidRPr="00821D9C">
          <w:rPr>
            <w:rStyle w:val="Hyperlink"/>
            <w:noProof/>
          </w:rPr>
          <w:t xml:space="preserve">Table 97: Values of Attribute </w:t>
        </w:r>
        <w:r w:rsidR="007F08C7" w:rsidRPr="00821D9C">
          <w:rPr>
            <w:rStyle w:val="Hyperlink"/>
            <w:rFonts w:ascii="Courier New" w:hAnsi="Courier New" w:cs="Courier New"/>
            <w:i/>
            <w:noProof/>
          </w:rPr>
          <w:t>section</w:t>
        </w:r>
        <w:r w:rsidR="007F08C7">
          <w:rPr>
            <w:noProof/>
            <w:webHidden/>
          </w:rPr>
          <w:tab/>
        </w:r>
        <w:r w:rsidR="007F08C7">
          <w:rPr>
            <w:noProof/>
            <w:webHidden/>
          </w:rPr>
          <w:fldChar w:fldCharType="begin"/>
        </w:r>
        <w:r w:rsidR="007F08C7">
          <w:rPr>
            <w:noProof/>
            <w:webHidden/>
          </w:rPr>
          <w:instrText xml:space="preserve"> PAGEREF _Toc72023991 \h </w:instrText>
        </w:r>
        <w:r w:rsidR="007F08C7">
          <w:rPr>
            <w:noProof/>
            <w:webHidden/>
          </w:rPr>
        </w:r>
        <w:r w:rsidR="007F08C7">
          <w:rPr>
            <w:noProof/>
            <w:webHidden/>
          </w:rPr>
          <w:fldChar w:fldCharType="separate"/>
        </w:r>
        <w:r w:rsidR="007F08C7">
          <w:rPr>
            <w:noProof/>
            <w:webHidden/>
          </w:rPr>
          <w:t>134</w:t>
        </w:r>
        <w:r w:rsidR="007F08C7">
          <w:rPr>
            <w:noProof/>
            <w:webHidden/>
          </w:rPr>
          <w:fldChar w:fldCharType="end"/>
        </w:r>
      </w:hyperlink>
    </w:p>
    <w:p w14:paraId="441CE798" w14:textId="2D95D8C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2" w:history="1">
        <w:r w:rsidR="007F08C7" w:rsidRPr="00821D9C">
          <w:rPr>
            <w:rStyle w:val="Hyperlink"/>
            <w:noProof/>
          </w:rPr>
          <w:t xml:space="preserve">Table 98: Values of Attribute </w:t>
        </w:r>
        <w:r w:rsidR="007F08C7" w:rsidRPr="00821D9C">
          <w:rPr>
            <w:rStyle w:val="Hyperlink"/>
            <w:rFonts w:ascii="Courier New" w:hAnsi="Courier New" w:cs="Courier New"/>
            <w:i/>
            <w:noProof/>
          </w:rPr>
          <w:t>angle</w:t>
        </w:r>
        <w:r w:rsidR="007F08C7">
          <w:rPr>
            <w:noProof/>
            <w:webHidden/>
          </w:rPr>
          <w:tab/>
        </w:r>
        <w:r w:rsidR="007F08C7">
          <w:rPr>
            <w:noProof/>
            <w:webHidden/>
          </w:rPr>
          <w:fldChar w:fldCharType="begin"/>
        </w:r>
        <w:r w:rsidR="007F08C7">
          <w:rPr>
            <w:noProof/>
            <w:webHidden/>
          </w:rPr>
          <w:instrText xml:space="preserve"> PAGEREF _Toc72023992 \h </w:instrText>
        </w:r>
        <w:r w:rsidR="007F08C7">
          <w:rPr>
            <w:noProof/>
            <w:webHidden/>
          </w:rPr>
        </w:r>
        <w:r w:rsidR="007F08C7">
          <w:rPr>
            <w:noProof/>
            <w:webHidden/>
          </w:rPr>
          <w:fldChar w:fldCharType="separate"/>
        </w:r>
        <w:r w:rsidR="007F08C7">
          <w:rPr>
            <w:noProof/>
            <w:webHidden/>
          </w:rPr>
          <w:t>134</w:t>
        </w:r>
        <w:r w:rsidR="007F08C7">
          <w:rPr>
            <w:noProof/>
            <w:webHidden/>
          </w:rPr>
          <w:fldChar w:fldCharType="end"/>
        </w:r>
      </w:hyperlink>
    </w:p>
    <w:p w14:paraId="23ED8577" w14:textId="2FC4BCD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3" w:history="1">
        <w:r w:rsidR="007F08C7" w:rsidRPr="00821D9C">
          <w:rPr>
            <w:rStyle w:val="Hyperlink"/>
            <w:noProof/>
          </w:rPr>
          <w:t xml:space="preserve">Table 99: Attributes of element </w:t>
        </w:r>
        <w:r w:rsidR="007F08C7" w:rsidRPr="00821D9C">
          <w:rPr>
            <w:rStyle w:val="Hyperlink"/>
            <w:rFonts w:ascii="Courier New" w:hAnsi="Courier New" w:cs="Courier New"/>
            <w:i/>
            <w:noProof/>
            <w:kern w:val="22"/>
          </w:rPr>
          <w:t>&lt;sheet_parameter/&gt;</w:t>
        </w:r>
        <w:r w:rsidR="007F08C7" w:rsidRPr="00821D9C">
          <w:rPr>
            <w:rStyle w:val="Hyperlink"/>
            <w:noProof/>
          </w:rPr>
          <w:t xml:space="preserve"> for Corner Weld</w:t>
        </w:r>
        <w:r w:rsidR="007F08C7">
          <w:rPr>
            <w:noProof/>
            <w:webHidden/>
          </w:rPr>
          <w:tab/>
        </w:r>
        <w:r w:rsidR="007F08C7">
          <w:rPr>
            <w:noProof/>
            <w:webHidden/>
          </w:rPr>
          <w:fldChar w:fldCharType="begin"/>
        </w:r>
        <w:r w:rsidR="007F08C7">
          <w:rPr>
            <w:noProof/>
            <w:webHidden/>
          </w:rPr>
          <w:instrText xml:space="preserve"> PAGEREF _Toc72023993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6A25F880" w14:textId="56F47F9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4" w:history="1">
        <w:r w:rsidR="007F08C7" w:rsidRPr="00821D9C">
          <w:rPr>
            <w:rStyle w:val="Hyperlink"/>
            <w:noProof/>
          </w:rPr>
          <w:t>Table 100: Parameters of Edge Weld</w:t>
        </w:r>
        <w:r w:rsidR="007F08C7">
          <w:rPr>
            <w:noProof/>
            <w:webHidden/>
          </w:rPr>
          <w:tab/>
        </w:r>
        <w:r w:rsidR="007F08C7">
          <w:rPr>
            <w:noProof/>
            <w:webHidden/>
          </w:rPr>
          <w:fldChar w:fldCharType="begin"/>
        </w:r>
        <w:r w:rsidR="007F08C7">
          <w:rPr>
            <w:noProof/>
            <w:webHidden/>
          </w:rPr>
          <w:instrText xml:space="preserve"> PAGEREF _Toc72023994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4DBB3146" w14:textId="3D38632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5" w:history="1">
        <w:r w:rsidR="007F08C7" w:rsidRPr="00821D9C">
          <w:rPr>
            <w:rStyle w:val="Hyperlink"/>
            <w:noProof/>
          </w:rPr>
          <w:t xml:space="preserve">Table 101: Attributes of element </w:t>
        </w:r>
        <w:r w:rsidR="007F08C7" w:rsidRPr="00821D9C">
          <w:rPr>
            <w:rStyle w:val="Hyperlink"/>
            <w:rFonts w:ascii="Courier New" w:hAnsi="Courier New" w:cs="Courier New"/>
            <w:i/>
            <w:noProof/>
            <w:kern w:val="22"/>
          </w:rPr>
          <w:t>&lt;weld_position/&gt;</w:t>
        </w:r>
        <w:r w:rsidR="007F08C7" w:rsidRPr="00821D9C">
          <w:rPr>
            <w:rStyle w:val="Hyperlink"/>
            <w:noProof/>
          </w:rPr>
          <w:t xml:space="preserve"> for Edge Weld</w:t>
        </w:r>
        <w:r w:rsidR="007F08C7">
          <w:rPr>
            <w:noProof/>
            <w:webHidden/>
          </w:rPr>
          <w:tab/>
        </w:r>
        <w:r w:rsidR="007F08C7">
          <w:rPr>
            <w:noProof/>
            <w:webHidden/>
          </w:rPr>
          <w:fldChar w:fldCharType="begin"/>
        </w:r>
        <w:r w:rsidR="007F08C7">
          <w:rPr>
            <w:noProof/>
            <w:webHidden/>
          </w:rPr>
          <w:instrText xml:space="preserve"> PAGEREF _Toc72023995 \h </w:instrText>
        </w:r>
        <w:r w:rsidR="007F08C7">
          <w:rPr>
            <w:noProof/>
            <w:webHidden/>
          </w:rPr>
        </w:r>
        <w:r w:rsidR="007F08C7">
          <w:rPr>
            <w:noProof/>
            <w:webHidden/>
          </w:rPr>
          <w:fldChar w:fldCharType="separate"/>
        </w:r>
        <w:r w:rsidR="007F08C7">
          <w:rPr>
            <w:noProof/>
            <w:webHidden/>
          </w:rPr>
          <w:t>136</w:t>
        </w:r>
        <w:r w:rsidR="007F08C7">
          <w:rPr>
            <w:noProof/>
            <w:webHidden/>
          </w:rPr>
          <w:fldChar w:fldCharType="end"/>
        </w:r>
      </w:hyperlink>
    </w:p>
    <w:p w14:paraId="215E1E0D" w14:textId="1DADEB9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6" w:history="1">
        <w:r w:rsidR="007F08C7" w:rsidRPr="00821D9C">
          <w:rPr>
            <w:rStyle w:val="Hyperlink"/>
            <w:noProof/>
          </w:rPr>
          <w:t xml:space="preserve">Table 102: Attributes of element </w:t>
        </w:r>
        <w:r w:rsidR="007F08C7" w:rsidRPr="00821D9C">
          <w:rPr>
            <w:rStyle w:val="Hyperlink"/>
            <w:rFonts w:ascii="Courier New" w:hAnsi="Courier New" w:cs="Courier New"/>
            <w:i/>
            <w:noProof/>
            <w:kern w:val="22"/>
          </w:rPr>
          <w:t>&lt;sheet_parameter/&gt;</w:t>
        </w:r>
        <w:r w:rsidR="007F08C7" w:rsidRPr="00821D9C">
          <w:rPr>
            <w:rStyle w:val="Hyperlink"/>
            <w:noProof/>
          </w:rPr>
          <w:t xml:space="preserve"> for Corner Weld</w:t>
        </w:r>
        <w:r w:rsidR="007F08C7">
          <w:rPr>
            <w:noProof/>
            <w:webHidden/>
          </w:rPr>
          <w:tab/>
        </w:r>
        <w:r w:rsidR="007F08C7">
          <w:rPr>
            <w:noProof/>
            <w:webHidden/>
          </w:rPr>
          <w:fldChar w:fldCharType="begin"/>
        </w:r>
        <w:r w:rsidR="007F08C7">
          <w:rPr>
            <w:noProof/>
            <w:webHidden/>
          </w:rPr>
          <w:instrText xml:space="preserve"> PAGEREF _Toc72023996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32B3A779" w14:textId="5EFFA8F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7" w:history="1">
        <w:r w:rsidR="007F08C7" w:rsidRPr="00821D9C">
          <w:rPr>
            <w:rStyle w:val="Hyperlink"/>
            <w:noProof/>
          </w:rPr>
          <w:t>Table 103: Parameters of I-Weld</w:t>
        </w:r>
        <w:r w:rsidR="007F08C7">
          <w:rPr>
            <w:noProof/>
            <w:webHidden/>
          </w:rPr>
          <w:tab/>
        </w:r>
        <w:r w:rsidR="007F08C7">
          <w:rPr>
            <w:noProof/>
            <w:webHidden/>
          </w:rPr>
          <w:fldChar w:fldCharType="begin"/>
        </w:r>
        <w:r w:rsidR="007F08C7">
          <w:rPr>
            <w:noProof/>
            <w:webHidden/>
          </w:rPr>
          <w:instrText xml:space="preserve"> PAGEREF _Toc72023997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312CA320" w14:textId="2BF2B1B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8" w:history="1">
        <w:r w:rsidR="007F08C7" w:rsidRPr="00821D9C">
          <w:rPr>
            <w:rStyle w:val="Hyperlink"/>
            <w:noProof/>
          </w:rPr>
          <w:t xml:space="preserve">Table 104: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I Weld</w:t>
        </w:r>
        <w:r w:rsidR="007F08C7">
          <w:rPr>
            <w:noProof/>
            <w:webHidden/>
          </w:rPr>
          <w:tab/>
        </w:r>
        <w:r w:rsidR="007F08C7">
          <w:rPr>
            <w:noProof/>
            <w:webHidden/>
          </w:rPr>
          <w:fldChar w:fldCharType="begin"/>
        </w:r>
        <w:r w:rsidR="007F08C7">
          <w:rPr>
            <w:noProof/>
            <w:webHidden/>
          </w:rPr>
          <w:instrText xml:space="preserve"> PAGEREF _Toc72023998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187AD81F" w14:textId="0DE03A8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3999" w:history="1">
        <w:r w:rsidR="007F08C7" w:rsidRPr="00821D9C">
          <w:rPr>
            <w:rStyle w:val="Hyperlink"/>
            <w:noProof/>
          </w:rPr>
          <w:t>Table 105: Attributes of element &lt;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I Weld</w:t>
        </w:r>
        <w:r w:rsidR="007F08C7">
          <w:rPr>
            <w:noProof/>
            <w:webHidden/>
          </w:rPr>
          <w:tab/>
        </w:r>
        <w:r w:rsidR="007F08C7">
          <w:rPr>
            <w:noProof/>
            <w:webHidden/>
          </w:rPr>
          <w:fldChar w:fldCharType="begin"/>
        </w:r>
        <w:r w:rsidR="007F08C7">
          <w:rPr>
            <w:noProof/>
            <w:webHidden/>
          </w:rPr>
          <w:instrText xml:space="preserve"> PAGEREF _Toc72023999 \h </w:instrText>
        </w:r>
        <w:r w:rsidR="007F08C7">
          <w:rPr>
            <w:noProof/>
            <w:webHidden/>
          </w:rPr>
        </w:r>
        <w:r w:rsidR="007F08C7">
          <w:rPr>
            <w:noProof/>
            <w:webHidden/>
          </w:rPr>
          <w:fldChar w:fldCharType="separate"/>
        </w:r>
        <w:r w:rsidR="007F08C7">
          <w:rPr>
            <w:noProof/>
            <w:webHidden/>
          </w:rPr>
          <w:t>139</w:t>
        </w:r>
        <w:r w:rsidR="007F08C7">
          <w:rPr>
            <w:noProof/>
            <w:webHidden/>
          </w:rPr>
          <w:fldChar w:fldCharType="end"/>
        </w:r>
      </w:hyperlink>
    </w:p>
    <w:p w14:paraId="3BC1DA67" w14:textId="4603677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0" w:history="1">
        <w:r w:rsidR="007F08C7" w:rsidRPr="00821D9C">
          <w:rPr>
            <w:rStyle w:val="Hyperlink"/>
            <w:noProof/>
          </w:rPr>
          <w:t>Table 106: Parameters of Overlap Weld</w:t>
        </w:r>
        <w:r w:rsidR="007F08C7">
          <w:rPr>
            <w:noProof/>
            <w:webHidden/>
          </w:rPr>
          <w:tab/>
        </w:r>
        <w:r w:rsidR="007F08C7">
          <w:rPr>
            <w:noProof/>
            <w:webHidden/>
          </w:rPr>
          <w:fldChar w:fldCharType="begin"/>
        </w:r>
        <w:r w:rsidR="007F08C7">
          <w:rPr>
            <w:noProof/>
            <w:webHidden/>
          </w:rPr>
          <w:instrText xml:space="preserve"> PAGEREF _Toc72024000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16E483A7" w14:textId="05304634"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1" w:history="1">
        <w:r w:rsidR="007F08C7" w:rsidRPr="00821D9C">
          <w:rPr>
            <w:rStyle w:val="Hyperlink"/>
            <w:noProof/>
          </w:rPr>
          <w:t>Table 107: Parameters of Single Sided Double Overlap Weld</w:t>
        </w:r>
        <w:r w:rsidR="007F08C7">
          <w:rPr>
            <w:noProof/>
            <w:webHidden/>
          </w:rPr>
          <w:tab/>
        </w:r>
        <w:r w:rsidR="007F08C7">
          <w:rPr>
            <w:noProof/>
            <w:webHidden/>
          </w:rPr>
          <w:fldChar w:fldCharType="begin"/>
        </w:r>
        <w:r w:rsidR="007F08C7">
          <w:rPr>
            <w:noProof/>
            <w:webHidden/>
          </w:rPr>
          <w:instrText xml:space="preserve"> PAGEREF _Toc72024001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579B562A" w14:textId="4AC8157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2" w:history="1">
        <w:r w:rsidR="007F08C7" w:rsidRPr="00821D9C">
          <w:rPr>
            <w:rStyle w:val="Hyperlink"/>
            <w:noProof/>
          </w:rPr>
          <w:t>Table 108: Parameters of Double Sided Double Overlap Weld</w:t>
        </w:r>
        <w:r w:rsidR="007F08C7">
          <w:rPr>
            <w:noProof/>
            <w:webHidden/>
          </w:rPr>
          <w:tab/>
        </w:r>
        <w:r w:rsidR="007F08C7">
          <w:rPr>
            <w:noProof/>
            <w:webHidden/>
          </w:rPr>
          <w:fldChar w:fldCharType="begin"/>
        </w:r>
        <w:r w:rsidR="007F08C7">
          <w:rPr>
            <w:noProof/>
            <w:webHidden/>
          </w:rPr>
          <w:instrText xml:space="preserve"> PAGEREF _Toc72024002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7D456172" w14:textId="4EB9E7F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3" w:history="1">
        <w:r w:rsidR="007F08C7" w:rsidRPr="00821D9C">
          <w:rPr>
            <w:rStyle w:val="Hyperlink"/>
            <w:noProof/>
          </w:rPr>
          <w:t>Table 109: Attributes of element &lt;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Overlap Weld</w:t>
        </w:r>
        <w:r w:rsidR="007F08C7">
          <w:rPr>
            <w:noProof/>
            <w:webHidden/>
          </w:rPr>
          <w:tab/>
        </w:r>
        <w:r w:rsidR="007F08C7">
          <w:rPr>
            <w:noProof/>
            <w:webHidden/>
          </w:rPr>
          <w:fldChar w:fldCharType="begin"/>
        </w:r>
        <w:r w:rsidR="007F08C7">
          <w:rPr>
            <w:noProof/>
            <w:webHidden/>
          </w:rPr>
          <w:instrText xml:space="preserve"> PAGEREF _Toc72024003 \h </w:instrText>
        </w:r>
        <w:r w:rsidR="007F08C7">
          <w:rPr>
            <w:noProof/>
            <w:webHidden/>
          </w:rPr>
        </w:r>
        <w:r w:rsidR="007F08C7">
          <w:rPr>
            <w:noProof/>
            <w:webHidden/>
          </w:rPr>
          <w:fldChar w:fldCharType="separate"/>
        </w:r>
        <w:r w:rsidR="007F08C7">
          <w:rPr>
            <w:noProof/>
            <w:webHidden/>
          </w:rPr>
          <w:t>143</w:t>
        </w:r>
        <w:r w:rsidR="007F08C7">
          <w:rPr>
            <w:noProof/>
            <w:webHidden/>
          </w:rPr>
          <w:fldChar w:fldCharType="end"/>
        </w:r>
      </w:hyperlink>
    </w:p>
    <w:p w14:paraId="69B84A99" w14:textId="0AD86CA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4" w:history="1">
        <w:r w:rsidR="007F08C7" w:rsidRPr="00821D9C">
          <w:rPr>
            <w:rStyle w:val="Hyperlink"/>
            <w:noProof/>
          </w:rPr>
          <w:t>Table 110: Attributes of element &lt;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Overlap Weld</w:t>
        </w:r>
        <w:r w:rsidR="007F08C7">
          <w:rPr>
            <w:noProof/>
            <w:webHidden/>
          </w:rPr>
          <w:tab/>
        </w:r>
        <w:r w:rsidR="007F08C7">
          <w:rPr>
            <w:noProof/>
            <w:webHidden/>
          </w:rPr>
          <w:fldChar w:fldCharType="begin"/>
        </w:r>
        <w:r w:rsidR="007F08C7">
          <w:rPr>
            <w:noProof/>
            <w:webHidden/>
          </w:rPr>
          <w:instrText xml:space="preserve"> PAGEREF _Toc72024004 \h </w:instrText>
        </w:r>
        <w:r w:rsidR="007F08C7">
          <w:rPr>
            <w:noProof/>
            <w:webHidden/>
          </w:rPr>
        </w:r>
        <w:r w:rsidR="007F08C7">
          <w:rPr>
            <w:noProof/>
            <w:webHidden/>
          </w:rPr>
          <w:fldChar w:fldCharType="separate"/>
        </w:r>
        <w:r w:rsidR="007F08C7">
          <w:rPr>
            <w:noProof/>
            <w:webHidden/>
          </w:rPr>
          <w:t>144</w:t>
        </w:r>
        <w:r w:rsidR="007F08C7">
          <w:rPr>
            <w:noProof/>
            <w:webHidden/>
          </w:rPr>
          <w:fldChar w:fldCharType="end"/>
        </w:r>
      </w:hyperlink>
    </w:p>
    <w:p w14:paraId="5E12B6E8" w14:textId="3409907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5" w:history="1">
        <w:r w:rsidR="007F08C7" w:rsidRPr="00821D9C">
          <w:rPr>
            <w:rStyle w:val="Hyperlink"/>
            <w:noProof/>
          </w:rPr>
          <w:t>Table 111: Parameters of Y-Joint</w:t>
        </w:r>
        <w:r w:rsidR="007F08C7">
          <w:rPr>
            <w:noProof/>
            <w:webHidden/>
          </w:rPr>
          <w:tab/>
        </w:r>
        <w:r w:rsidR="007F08C7">
          <w:rPr>
            <w:noProof/>
            <w:webHidden/>
          </w:rPr>
          <w:fldChar w:fldCharType="begin"/>
        </w:r>
        <w:r w:rsidR="007F08C7">
          <w:rPr>
            <w:noProof/>
            <w:webHidden/>
          </w:rPr>
          <w:instrText xml:space="preserve"> PAGEREF _Toc72024005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0EFFCEA2" w14:textId="4D8D6FD5"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6" w:history="1">
        <w:r w:rsidR="007F08C7" w:rsidRPr="00821D9C">
          <w:rPr>
            <w:rStyle w:val="Hyperlink"/>
            <w:noProof/>
          </w:rPr>
          <w:t>Table 112: Attributes of element &lt;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Y Joint</w:t>
        </w:r>
        <w:r w:rsidR="007F08C7">
          <w:rPr>
            <w:noProof/>
            <w:webHidden/>
          </w:rPr>
          <w:tab/>
        </w:r>
        <w:r w:rsidR="007F08C7">
          <w:rPr>
            <w:noProof/>
            <w:webHidden/>
          </w:rPr>
          <w:fldChar w:fldCharType="begin"/>
        </w:r>
        <w:r w:rsidR="007F08C7">
          <w:rPr>
            <w:noProof/>
            <w:webHidden/>
          </w:rPr>
          <w:instrText xml:space="preserve"> PAGEREF _Toc72024006 \h </w:instrText>
        </w:r>
        <w:r w:rsidR="007F08C7">
          <w:rPr>
            <w:noProof/>
            <w:webHidden/>
          </w:rPr>
        </w:r>
        <w:r w:rsidR="007F08C7">
          <w:rPr>
            <w:noProof/>
            <w:webHidden/>
          </w:rPr>
          <w:fldChar w:fldCharType="separate"/>
        </w:r>
        <w:r w:rsidR="007F08C7">
          <w:rPr>
            <w:noProof/>
            <w:webHidden/>
          </w:rPr>
          <w:t>146</w:t>
        </w:r>
        <w:r w:rsidR="007F08C7">
          <w:rPr>
            <w:noProof/>
            <w:webHidden/>
          </w:rPr>
          <w:fldChar w:fldCharType="end"/>
        </w:r>
      </w:hyperlink>
    </w:p>
    <w:p w14:paraId="06A6C2FE" w14:textId="4BF9943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7" w:history="1">
        <w:r w:rsidR="007F08C7" w:rsidRPr="00821D9C">
          <w:rPr>
            <w:rStyle w:val="Hyperlink"/>
            <w:noProof/>
          </w:rPr>
          <w:t xml:space="preserve">Table 113: Value Dependency of Attribute </w:t>
        </w:r>
        <w:r w:rsidR="007F08C7" w:rsidRPr="00821D9C">
          <w:rPr>
            <w:rStyle w:val="Hyperlink"/>
            <w:rFonts w:ascii="Courier New" w:hAnsi="Courier New" w:cs="Courier New"/>
            <w:i/>
            <w:noProof/>
          </w:rPr>
          <w:t>thickness</w:t>
        </w:r>
        <w:r w:rsidR="007F08C7">
          <w:rPr>
            <w:noProof/>
            <w:webHidden/>
          </w:rPr>
          <w:tab/>
        </w:r>
        <w:r w:rsidR="007F08C7">
          <w:rPr>
            <w:noProof/>
            <w:webHidden/>
          </w:rPr>
          <w:fldChar w:fldCharType="begin"/>
        </w:r>
        <w:r w:rsidR="007F08C7">
          <w:rPr>
            <w:noProof/>
            <w:webHidden/>
          </w:rPr>
          <w:instrText xml:space="preserve"> PAGEREF _Toc72024007 \h </w:instrText>
        </w:r>
        <w:r w:rsidR="007F08C7">
          <w:rPr>
            <w:noProof/>
            <w:webHidden/>
          </w:rPr>
        </w:r>
        <w:r w:rsidR="007F08C7">
          <w:rPr>
            <w:noProof/>
            <w:webHidden/>
          </w:rPr>
          <w:fldChar w:fldCharType="separate"/>
        </w:r>
        <w:r w:rsidR="007F08C7">
          <w:rPr>
            <w:noProof/>
            <w:webHidden/>
          </w:rPr>
          <w:t>147</w:t>
        </w:r>
        <w:r w:rsidR="007F08C7">
          <w:rPr>
            <w:noProof/>
            <w:webHidden/>
          </w:rPr>
          <w:fldChar w:fldCharType="end"/>
        </w:r>
      </w:hyperlink>
    </w:p>
    <w:p w14:paraId="46934F35" w14:textId="5A64702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8" w:history="1">
        <w:r w:rsidR="007F08C7" w:rsidRPr="00821D9C">
          <w:rPr>
            <w:rStyle w:val="Hyperlink"/>
            <w:noProof/>
          </w:rPr>
          <w:t xml:space="preserve">Table 114: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Y-Joint</w:t>
        </w:r>
        <w:r w:rsidR="007F08C7">
          <w:rPr>
            <w:noProof/>
            <w:webHidden/>
          </w:rPr>
          <w:tab/>
        </w:r>
        <w:r w:rsidR="007F08C7">
          <w:rPr>
            <w:noProof/>
            <w:webHidden/>
          </w:rPr>
          <w:fldChar w:fldCharType="begin"/>
        </w:r>
        <w:r w:rsidR="007F08C7">
          <w:rPr>
            <w:noProof/>
            <w:webHidden/>
          </w:rPr>
          <w:instrText xml:space="preserve"> PAGEREF _Toc72024008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1C52824B" w14:textId="798ACDE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09" w:history="1">
        <w:r w:rsidR="007F08C7" w:rsidRPr="00821D9C">
          <w:rPr>
            <w:rStyle w:val="Hyperlink"/>
            <w:noProof/>
          </w:rPr>
          <w:t>Table 115: Parameters of K-Joint</w:t>
        </w:r>
        <w:r w:rsidR="007F08C7">
          <w:rPr>
            <w:noProof/>
            <w:webHidden/>
          </w:rPr>
          <w:tab/>
        </w:r>
        <w:r w:rsidR="007F08C7">
          <w:rPr>
            <w:noProof/>
            <w:webHidden/>
          </w:rPr>
          <w:fldChar w:fldCharType="begin"/>
        </w:r>
        <w:r w:rsidR="007F08C7">
          <w:rPr>
            <w:noProof/>
            <w:webHidden/>
          </w:rPr>
          <w:instrText xml:space="preserve"> PAGEREF _Toc72024009 \h </w:instrText>
        </w:r>
        <w:r w:rsidR="007F08C7">
          <w:rPr>
            <w:noProof/>
            <w:webHidden/>
          </w:rPr>
        </w:r>
        <w:r w:rsidR="007F08C7">
          <w:rPr>
            <w:noProof/>
            <w:webHidden/>
          </w:rPr>
          <w:fldChar w:fldCharType="separate"/>
        </w:r>
        <w:r w:rsidR="007F08C7">
          <w:rPr>
            <w:noProof/>
            <w:webHidden/>
          </w:rPr>
          <w:t>149</w:t>
        </w:r>
        <w:r w:rsidR="007F08C7">
          <w:rPr>
            <w:noProof/>
            <w:webHidden/>
          </w:rPr>
          <w:fldChar w:fldCharType="end"/>
        </w:r>
      </w:hyperlink>
    </w:p>
    <w:p w14:paraId="245D2926" w14:textId="7912D64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0" w:history="1">
        <w:r w:rsidR="007F08C7" w:rsidRPr="00821D9C">
          <w:rPr>
            <w:rStyle w:val="Hyperlink"/>
            <w:noProof/>
          </w:rPr>
          <w:t xml:space="preserve">Table 116: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K Joint</w:t>
        </w:r>
        <w:r w:rsidR="007F08C7">
          <w:rPr>
            <w:noProof/>
            <w:webHidden/>
          </w:rPr>
          <w:tab/>
        </w:r>
        <w:r w:rsidR="007F08C7">
          <w:rPr>
            <w:noProof/>
            <w:webHidden/>
          </w:rPr>
          <w:fldChar w:fldCharType="begin"/>
        </w:r>
        <w:r w:rsidR="007F08C7">
          <w:rPr>
            <w:noProof/>
            <w:webHidden/>
          </w:rPr>
          <w:instrText xml:space="preserve"> PAGEREF _Toc72024010 \h </w:instrText>
        </w:r>
        <w:r w:rsidR="007F08C7">
          <w:rPr>
            <w:noProof/>
            <w:webHidden/>
          </w:rPr>
        </w:r>
        <w:r w:rsidR="007F08C7">
          <w:rPr>
            <w:noProof/>
            <w:webHidden/>
          </w:rPr>
          <w:fldChar w:fldCharType="separate"/>
        </w:r>
        <w:r w:rsidR="007F08C7">
          <w:rPr>
            <w:noProof/>
            <w:webHidden/>
          </w:rPr>
          <w:t>150</w:t>
        </w:r>
        <w:r w:rsidR="007F08C7">
          <w:rPr>
            <w:noProof/>
            <w:webHidden/>
          </w:rPr>
          <w:fldChar w:fldCharType="end"/>
        </w:r>
      </w:hyperlink>
    </w:p>
    <w:p w14:paraId="25006F99" w14:textId="60AB01A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1" w:history="1">
        <w:r w:rsidR="007F08C7" w:rsidRPr="00821D9C">
          <w:rPr>
            <w:rStyle w:val="Hyperlink"/>
            <w:noProof/>
          </w:rPr>
          <w:t xml:space="preserve">Table 117: Value Dependency of Attribute </w:t>
        </w:r>
        <w:r w:rsidR="007F08C7" w:rsidRPr="00821D9C">
          <w:rPr>
            <w:rStyle w:val="Hyperlink"/>
            <w:rFonts w:ascii="Courier New" w:hAnsi="Courier New" w:cs="Courier New"/>
            <w:i/>
            <w:noProof/>
          </w:rPr>
          <w:t>thickness</w:t>
        </w:r>
        <w:r w:rsidR="007F08C7">
          <w:rPr>
            <w:noProof/>
            <w:webHidden/>
          </w:rPr>
          <w:tab/>
        </w:r>
        <w:r w:rsidR="007F08C7">
          <w:rPr>
            <w:noProof/>
            <w:webHidden/>
          </w:rPr>
          <w:fldChar w:fldCharType="begin"/>
        </w:r>
        <w:r w:rsidR="007F08C7">
          <w:rPr>
            <w:noProof/>
            <w:webHidden/>
          </w:rPr>
          <w:instrText xml:space="preserve"> PAGEREF _Toc72024011 \h </w:instrText>
        </w:r>
        <w:r w:rsidR="007F08C7">
          <w:rPr>
            <w:noProof/>
            <w:webHidden/>
          </w:rPr>
        </w:r>
        <w:r w:rsidR="007F08C7">
          <w:rPr>
            <w:noProof/>
            <w:webHidden/>
          </w:rPr>
          <w:fldChar w:fldCharType="separate"/>
        </w:r>
        <w:r w:rsidR="007F08C7">
          <w:rPr>
            <w:noProof/>
            <w:webHidden/>
          </w:rPr>
          <w:t>150</w:t>
        </w:r>
        <w:r w:rsidR="007F08C7">
          <w:rPr>
            <w:noProof/>
            <w:webHidden/>
          </w:rPr>
          <w:fldChar w:fldCharType="end"/>
        </w:r>
      </w:hyperlink>
    </w:p>
    <w:p w14:paraId="1CC5FD6D" w14:textId="4FAC5A07"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2" w:history="1">
        <w:r w:rsidR="007F08C7" w:rsidRPr="00821D9C">
          <w:rPr>
            <w:rStyle w:val="Hyperlink"/>
            <w:noProof/>
          </w:rPr>
          <w:t>Table 118: Attributes of element &lt;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K Joint</w:t>
        </w:r>
        <w:r w:rsidR="007F08C7">
          <w:rPr>
            <w:noProof/>
            <w:webHidden/>
          </w:rPr>
          <w:tab/>
        </w:r>
        <w:r w:rsidR="007F08C7">
          <w:rPr>
            <w:noProof/>
            <w:webHidden/>
          </w:rPr>
          <w:fldChar w:fldCharType="begin"/>
        </w:r>
        <w:r w:rsidR="007F08C7">
          <w:rPr>
            <w:noProof/>
            <w:webHidden/>
          </w:rPr>
          <w:instrText xml:space="preserve"> PAGEREF _Toc72024012 \h </w:instrText>
        </w:r>
        <w:r w:rsidR="007F08C7">
          <w:rPr>
            <w:noProof/>
            <w:webHidden/>
          </w:rPr>
        </w:r>
        <w:r w:rsidR="007F08C7">
          <w:rPr>
            <w:noProof/>
            <w:webHidden/>
          </w:rPr>
          <w:fldChar w:fldCharType="separate"/>
        </w:r>
        <w:r w:rsidR="007F08C7">
          <w:rPr>
            <w:noProof/>
            <w:webHidden/>
          </w:rPr>
          <w:t>151</w:t>
        </w:r>
        <w:r w:rsidR="007F08C7">
          <w:rPr>
            <w:noProof/>
            <w:webHidden/>
          </w:rPr>
          <w:fldChar w:fldCharType="end"/>
        </w:r>
      </w:hyperlink>
    </w:p>
    <w:p w14:paraId="729804F4" w14:textId="56911C7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3" w:history="1">
        <w:r w:rsidR="007F08C7" w:rsidRPr="00821D9C">
          <w:rPr>
            <w:rStyle w:val="Hyperlink"/>
            <w:noProof/>
          </w:rPr>
          <w:t>Table 119: Parameters of Cruciform Joint</w:t>
        </w:r>
        <w:r w:rsidR="007F08C7">
          <w:rPr>
            <w:noProof/>
            <w:webHidden/>
          </w:rPr>
          <w:tab/>
        </w:r>
        <w:r w:rsidR="007F08C7">
          <w:rPr>
            <w:noProof/>
            <w:webHidden/>
          </w:rPr>
          <w:fldChar w:fldCharType="begin"/>
        </w:r>
        <w:r w:rsidR="007F08C7">
          <w:rPr>
            <w:noProof/>
            <w:webHidden/>
          </w:rPr>
          <w:instrText xml:space="preserve"> PAGEREF _Toc72024013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4D02F3FC" w14:textId="5D0FF4A4"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4" w:history="1">
        <w:r w:rsidR="007F08C7" w:rsidRPr="00821D9C">
          <w:rPr>
            <w:rStyle w:val="Hyperlink"/>
            <w:noProof/>
          </w:rPr>
          <w:t xml:space="preserve">Table 120: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Cruciform Joint</w:t>
        </w:r>
        <w:r w:rsidR="007F08C7">
          <w:rPr>
            <w:noProof/>
            <w:webHidden/>
          </w:rPr>
          <w:tab/>
        </w:r>
        <w:r w:rsidR="007F08C7">
          <w:rPr>
            <w:noProof/>
            <w:webHidden/>
          </w:rPr>
          <w:fldChar w:fldCharType="begin"/>
        </w:r>
        <w:r w:rsidR="007F08C7">
          <w:rPr>
            <w:noProof/>
            <w:webHidden/>
          </w:rPr>
          <w:instrText xml:space="preserve"> PAGEREF _Toc72024014 \h </w:instrText>
        </w:r>
        <w:r w:rsidR="007F08C7">
          <w:rPr>
            <w:noProof/>
            <w:webHidden/>
          </w:rPr>
        </w:r>
        <w:r w:rsidR="007F08C7">
          <w:rPr>
            <w:noProof/>
            <w:webHidden/>
          </w:rPr>
          <w:fldChar w:fldCharType="separate"/>
        </w:r>
        <w:r w:rsidR="007F08C7">
          <w:rPr>
            <w:noProof/>
            <w:webHidden/>
          </w:rPr>
          <w:t>153</w:t>
        </w:r>
        <w:r w:rsidR="007F08C7">
          <w:rPr>
            <w:noProof/>
            <w:webHidden/>
          </w:rPr>
          <w:fldChar w:fldCharType="end"/>
        </w:r>
      </w:hyperlink>
    </w:p>
    <w:p w14:paraId="0556E165" w14:textId="7A05B202"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5" w:history="1">
        <w:r w:rsidR="007F08C7" w:rsidRPr="00821D9C">
          <w:rPr>
            <w:rStyle w:val="Hyperlink"/>
            <w:noProof/>
          </w:rPr>
          <w:t xml:space="preserve">Table 121: Value Dependency of Attribute </w:t>
        </w:r>
        <w:r w:rsidR="007F08C7" w:rsidRPr="00821D9C">
          <w:rPr>
            <w:rStyle w:val="Hyperlink"/>
            <w:rFonts w:ascii="Courier New" w:hAnsi="Courier New" w:cs="Courier New"/>
            <w:i/>
            <w:noProof/>
          </w:rPr>
          <w:t>thickness</w:t>
        </w:r>
        <w:r w:rsidR="007F08C7">
          <w:rPr>
            <w:noProof/>
            <w:webHidden/>
          </w:rPr>
          <w:tab/>
        </w:r>
        <w:r w:rsidR="007F08C7">
          <w:rPr>
            <w:noProof/>
            <w:webHidden/>
          </w:rPr>
          <w:fldChar w:fldCharType="begin"/>
        </w:r>
        <w:r w:rsidR="007F08C7">
          <w:rPr>
            <w:noProof/>
            <w:webHidden/>
          </w:rPr>
          <w:instrText xml:space="preserve"> PAGEREF _Toc72024015 \h </w:instrText>
        </w:r>
        <w:r w:rsidR="007F08C7">
          <w:rPr>
            <w:noProof/>
            <w:webHidden/>
          </w:rPr>
        </w:r>
        <w:r w:rsidR="007F08C7">
          <w:rPr>
            <w:noProof/>
            <w:webHidden/>
          </w:rPr>
          <w:fldChar w:fldCharType="separate"/>
        </w:r>
        <w:r w:rsidR="007F08C7">
          <w:rPr>
            <w:noProof/>
            <w:webHidden/>
          </w:rPr>
          <w:t>154</w:t>
        </w:r>
        <w:r w:rsidR="007F08C7">
          <w:rPr>
            <w:noProof/>
            <w:webHidden/>
          </w:rPr>
          <w:fldChar w:fldCharType="end"/>
        </w:r>
      </w:hyperlink>
    </w:p>
    <w:p w14:paraId="711180CF" w14:textId="7187564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6" w:history="1">
        <w:r w:rsidR="007F08C7" w:rsidRPr="00821D9C">
          <w:rPr>
            <w:rStyle w:val="Hyperlink"/>
            <w:noProof/>
          </w:rPr>
          <w:t xml:space="preserve">Table 122: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Cruciform Joint</w:t>
        </w:r>
        <w:r w:rsidR="007F08C7">
          <w:rPr>
            <w:noProof/>
            <w:webHidden/>
          </w:rPr>
          <w:tab/>
        </w:r>
        <w:r w:rsidR="007F08C7">
          <w:rPr>
            <w:noProof/>
            <w:webHidden/>
          </w:rPr>
          <w:fldChar w:fldCharType="begin"/>
        </w:r>
        <w:r w:rsidR="007F08C7">
          <w:rPr>
            <w:noProof/>
            <w:webHidden/>
          </w:rPr>
          <w:instrText xml:space="preserve"> PAGEREF _Toc72024016 \h </w:instrText>
        </w:r>
        <w:r w:rsidR="007F08C7">
          <w:rPr>
            <w:noProof/>
            <w:webHidden/>
          </w:rPr>
        </w:r>
        <w:r w:rsidR="007F08C7">
          <w:rPr>
            <w:noProof/>
            <w:webHidden/>
          </w:rPr>
          <w:fldChar w:fldCharType="separate"/>
        </w:r>
        <w:r w:rsidR="007F08C7">
          <w:rPr>
            <w:noProof/>
            <w:webHidden/>
          </w:rPr>
          <w:t>155</w:t>
        </w:r>
        <w:r w:rsidR="007F08C7">
          <w:rPr>
            <w:noProof/>
            <w:webHidden/>
          </w:rPr>
          <w:fldChar w:fldCharType="end"/>
        </w:r>
      </w:hyperlink>
    </w:p>
    <w:p w14:paraId="478769FA" w14:textId="2B32F7E4"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7" w:history="1">
        <w:r w:rsidR="007F08C7" w:rsidRPr="00821D9C">
          <w:rPr>
            <w:rStyle w:val="Hyperlink"/>
            <w:noProof/>
          </w:rPr>
          <w:t>Table 123: Parameters of Flared joint</w:t>
        </w:r>
        <w:r w:rsidR="007F08C7">
          <w:rPr>
            <w:noProof/>
            <w:webHidden/>
          </w:rPr>
          <w:tab/>
        </w:r>
        <w:r w:rsidR="007F08C7">
          <w:rPr>
            <w:noProof/>
            <w:webHidden/>
          </w:rPr>
          <w:fldChar w:fldCharType="begin"/>
        </w:r>
        <w:r w:rsidR="007F08C7">
          <w:rPr>
            <w:noProof/>
            <w:webHidden/>
          </w:rPr>
          <w:instrText xml:space="preserve"> PAGEREF _Toc72024017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30F98180" w14:textId="1AA86FF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8" w:history="1">
        <w:r w:rsidR="007F08C7" w:rsidRPr="00821D9C">
          <w:rPr>
            <w:rStyle w:val="Hyperlink"/>
            <w:noProof/>
          </w:rPr>
          <w:t xml:space="preserve">Table 124: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Flared Joint</w:t>
        </w:r>
        <w:r w:rsidR="007F08C7">
          <w:rPr>
            <w:noProof/>
            <w:webHidden/>
          </w:rPr>
          <w:tab/>
        </w:r>
        <w:r w:rsidR="007F08C7">
          <w:rPr>
            <w:noProof/>
            <w:webHidden/>
          </w:rPr>
          <w:fldChar w:fldCharType="begin"/>
        </w:r>
        <w:r w:rsidR="007F08C7">
          <w:rPr>
            <w:noProof/>
            <w:webHidden/>
          </w:rPr>
          <w:instrText xml:space="preserve"> PAGEREF _Toc72024018 \h </w:instrText>
        </w:r>
        <w:r w:rsidR="007F08C7">
          <w:rPr>
            <w:noProof/>
            <w:webHidden/>
          </w:rPr>
        </w:r>
        <w:r w:rsidR="007F08C7">
          <w:rPr>
            <w:noProof/>
            <w:webHidden/>
          </w:rPr>
          <w:fldChar w:fldCharType="separate"/>
        </w:r>
        <w:r w:rsidR="007F08C7">
          <w:rPr>
            <w:noProof/>
            <w:webHidden/>
          </w:rPr>
          <w:t>157</w:t>
        </w:r>
        <w:r w:rsidR="007F08C7">
          <w:rPr>
            <w:noProof/>
            <w:webHidden/>
          </w:rPr>
          <w:fldChar w:fldCharType="end"/>
        </w:r>
      </w:hyperlink>
    </w:p>
    <w:p w14:paraId="6EE9D1A1" w14:textId="1AB6D4F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19" w:history="1">
        <w:r w:rsidR="007F08C7" w:rsidRPr="00821D9C">
          <w:rPr>
            <w:rStyle w:val="Hyperlink"/>
            <w:noProof/>
          </w:rPr>
          <w:t xml:space="preserve">Table 125: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Flared Joint</w:t>
        </w:r>
        <w:r w:rsidR="007F08C7">
          <w:rPr>
            <w:noProof/>
            <w:webHidden/>
          </w:rPr>
          <w:tab/>
        </w:r>
        <w:r w:rsidR="007F08C7">
          <w:rPr>
            <w:noProof/>
            <w:webHidden/>
          </w:rPr>
          <w:fldChar w:fldCharType="begin"/>
        </w:r>
        <w:r w:rsidR="007F08C7">
          <w:rPr>
            <w:noProof/>
            <w:webHidden/>
          </w:rPr>
          <w:instrText xml:space="preserve"> PAGEREF _Toc72024019 \h </w:instrText>
        </w:r>
        <w:r w:rsidR="007F08C7">
          <w:rPr>
            <w:noProof/>
            <w:webHidden/>
          </w:rPr>
        </w:r>
        <w:r w:rsidR="007F08C7">
          <w:rPr>
            <w:noProof/>
            <w:webHidden/>
          </w:rPr>
          <w:fldChar w:fldCharType="separate"/>
        </w:r>
        <w:r w:rsidR="007F08C7">
          <w:rPr>
            <w:noProof/>
            <w:webHidden/>
          </w:rPr>
          <w:t>157</w:t>
        </w:r>
        <w:r w:rsidR="007F08C7">
          <w:rPr>
            <w:noProof/>
            <w:webHidden/>
          </w:rPr>
          <w:fldChar w:fldCharType="end"/>
        </w:r>
      </w:hyperlink>
    </w:p>
    <w:p w14:paraId="1B1C0E4B" w14:textId="034EB45C"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0" w:history="1">
        <w:r w:rsidR="007F08C7" w:rsidRPr="00821D9C">
          <w:rPr>
            <w:rStyle w:val="Hyperlink"/>
            <w:noProof/>
          </w:rPr>
          <w:t xml:space="preserve">Table 126: Attributes of </w:t>
        </w:r>
        <w:r w:rsidR="007F08C7" w:rsidRPr="00821D9C">
          <w:rPr>
            <w:rStyle w:val="Hyperlink"/>
            <w:rFonts w:ascii="Courier New" w:hAnsi="Courier New" w:cs="Courier New"/>
            <w:i/>
            <w:noProof/>
          </w:rPr>
          <w:t>&lt;connection_1d/&gt;</w:t>
        </w:r>
        <w:r w:rsidR="007F08C7">
          <w:rPr>
            <w:noProof/>
            <w:webHidden/>
          </w:rPr>
          <w:tab/>
        </w:r>
        <w:r w:rsidR="007F08C7">
          <w:rPr>
            <w:noProof/>
            <w:webHidden/>
          </w:rPr>
          <w:fldChar w:fldCharType="begin"/>
        </w:r>
        <w:r w:rsidR="007F08C7">
          <w:rPr>
            <w:noProof/>
            <w:webHidden/>
          </w:rPr>
          <w:instrText xml:space="preserve"> PAGEREF _Toc72024020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1E5D1004" w14:textId="39B3BEA0"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1" w:history="1">
        <w:r w:rsidR="007F08C7" w:rsidRPr="00821D9C">
          <w:rPr>
            <w:rStyle w:val="Hyperlink"/>
            <w:noProof/>
          </w:rPr>
          <w:t xml:space="preserve">Table 127: Nested elements of </w:t>
        </w:r>
        <w:r w:rsidR="007F08C7" w:rsidRPr="00821D9C">
          <w:rPr>
            <w:rStyle w:val="Hyperlink"/>
            <w:rFonts w:ascii="Courier New" w:hAnsi="Courier New" w:cs="Courier New"/>
            <w:i/>
            <w:noProof/>
          </w:rPr>
          <w:t>&lt;connection_1d/&gt;</w:t>
        </w:r>
        <w:r w:rsidR="007F08C7">
          <w:rPr>
            <w:noProof/>
            <w:webHidden/>
          </w:rPr>
          <w:tab/>
        </w:r>
        <w:r w:rsidR="007F08C7">
          <w:rPr>
            <w:noProof/>
            <w:webHidden/>
          </w:rPr>
          <w:fldChar w:fldCharType="begin"/>
        </w:r>
        <w:r w:rsidR="007F08C7">
          <w:rPr>
            <w:noProof/>
            <w:webHidden/>
          </w:rPr>
          <w:instrText xml:space="preserve"> PAGEREF _Toc72024021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733C28D7" w14:textId="71B1AA93"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2" w:history="1">
        <w:r w:rsidR="007F08C7" w:rsidRPr="00821D9C">
          <w:rPr>
            <w:rStyle w:val="Hyperlink"/>
            <w:noProof/>
          </w:rPr>
          <w:t xml:space="preserve">Table 128: Attributes of element </w:t>
        </w:r>
        <w:r w:rsidR="007F08C7" w:rsidRPr="00821D9C">
          <w:rPr>
            <w:rStyle w:val="Hyperlink"/>
            <w:rFonts w:ascii="Courier New" w:hAnsi="Courier New" w:cs="Courier New"/>
            <w:i/>
            <w:noProof/>
          </w:rPr>
          <w:t>&lt;adhesive_line/&gt;</w:t>
        </w:r>
        <w:r w:rsidR="007F08C7">
          <w:rPr>
            <w:noProof/>
            <w:webHidden/>
          </w:rPr>
          <w:tab/>
        </w:r>
        <w:r w:rsidR="007F08C7">
          <w:rPr>
            <w:noProof/>
            <w:webHidden/>
          </w:rPr>
          <w:fldChar w:fldCharType="begin"/>
        </w:r>
        <w:r w:rsidR="007F08C7">
          <w:rPr>
            <w:noProof/>
            <w:webHidden/>
          </w:rPr>
          <w:instrText xml:space="preserve"> PAGEREF _Toc72024022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65F7B391" w14:textId="7CA7B25E"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3" w:history="1">
        <w:r w:rsidR="007F08C7" w:rsidRPr="00821D9C">
          <w:rPr>
            <w:rStyle w:val="Hyperlink"/>
            <w:noProof/>
          </w:rPr>
          <w:t xml:space="preserve">Table 129: Attributes of </w:t>
        </w:r>
        <w:r w:rsidR="007F08C7" w:rsidRPr="00821D9C">
          <w:rPr>
            <w:rStyle w:val="Hyperlink"/>
            <w:rFonts w:ascii="Courier New" w:hAnsi="Courier New" w:cs="Courier New"/>
            <w:i/>
            <w:noProof/>
          </w:rPr>
          <w:t xml:space="preserve">&lt;connection_1d/&gt; </w:t>
        </w:r>
        <w:r w:rsidR="007F08C7" w:rsidRPr="00821D9C">
          <w:rPr>
            <w:rStyle w:val="Hyperlink"/>
            <w:noProof/>
          </w:rPr>
          <w:t xml:space="preserve">for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_Toc72024023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6AB0BE6E" w14:textId="00B3130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4" w:history="1">
        <w:r w:rsidR="007F08C7" w:rsidRPr="00821D9C">
          <w:rPr>
            <w:rStyle w:val="Hyperlink"/>
            <w:noProof/>
          </w:rPr>
          <w:t xml:space="preserve">Table 130: Nested elements of </w:t>
        </w:r>
        <w:r w:rsidR="007F08C7" w:rsidRPr="00821D9C">
          <w:rPr>
            <w:rStyle w:val="Hyperlink"/>
            <w:rFonts w:ascii="Courier New" w:hAnsi="Courier New" w:cs="Courier New"/>
            <w:i/>
            <w:noProof/>
          </w:rPr>
          <w:t xml:space="preserve">&lt;connection_1d/&gt; </w:t>
        </w:r>
        <w:r w:rsidR="007F08C7" w:rsidRPr="00821D9C">
          <w:rPr>
            <w:rStyle w:val="Hyperlink"/>
            <w:noProof/>
          </w:rPr>
          <w:t xml:space="preserve">for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_Toc72024024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19866C5D" w14:textId="17FE299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5" w:history="1">
        <w:r w:rsidR="007F08C7" w:rsidRPr="00821D9C">
          <w:rPr>
            <w:rStyle w:val="Hyperlink"/>
            <w:noProof/>
          </w:rPr>
          <w:t xml:space="preserve">Table 131: Attributes of element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_Toc72024025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54F7DC90" w14:textId="3617388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6" w:history="1">
        <w:r w:rsidR="007F08C7" w:rsidRPr="00821D9C">
          <w:rPr>
            <w:rStyle w:val="Hyperlink"/>
            <w:noProof/>
          </w:rPr>
          <w:t xml:space="preserve">Table 132: Nested elements of element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_Toc72024026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43D563AB" w14:textId="5FAA469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7" w:history="1">
        <w:r w:rsidR="007F08C7" w:rsidRPr="00821D9C">
          <w:rPr>
            <w:rStyle w:val="Hyperlink"/>
            <w:noProof/>
          </w:rPr>
          <w:t xml:space="preserve">Table 133: Attributes of element </w:t>
        </w:r>
        <w:r w:rsidR="007F08C7" w:rsidRPr="00821D9C">
          <w:rPr>
            <w:rStyle w:val="Hyperlink"/>
            <w:rFonts w:ascii="Courier New" w:hAnsi="Courier New" w:cs="Courier New"/>
            <w:i/>
            <w:noProof/>
          </w:rPr>
          <w:t>&lt;region/&gt;</w:t>
        </w:r>
        <w:r w:rsidR="007F08C7">
          <w:rPr>
            <w:noProof/>
            <w:webHidden/>
          </w:rPr>
          <w:tab/>
        </w:r>
        <w:r w:rsidR="007F08C7">
          <w:rPr>
            <w:noProof/>
            <w:webHidden/>
          </w:rPr>
          <w:fldChar w:fldCharType="begin"/>
        </w:r>
        <w:r w:rsidR="007F08C7">
          <w:rPr>
            <w:noProof/>
            <w:webHidden/>
          </w:rPr>
          <w:instrText xml:space="preserve"> PAGEREF _Toc72024027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6C5D6B6A" w14:textId="6B4A056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8" w:history="1">
        <w:r w:rsidR="007F08C7" w:rsidRPr="00821D9C">
          <w:rPr>
            <w:rStyle w:val="Hyperlink"/>
            <w:noProof/>
          </w:rPr>
          <w:t xml:space="preserve">Table 134: Nested elements of element </w:t>
        </w:r>
        <w:r w:rsidR="007F08C7" w:rsidRPr="00821D9C">
          <w:rPr>
            <w:rStyle w:val="Hyperlink"/>
            <w:rFonts w:ascii="Courier New" w:hAnsi="Courier New" w:cs="Courier New"/>
            <w:i/>
            <w:noProof/>
          </w:rPr>
          <w:t>&lt;region/&gt;</w:t>
        </w:r>
        <w:r w:rsidR="007F08C7">
          <w:rPr>
            <w:noProof/>
            <w:webHidden/>
          </w:rPr>
          <w:tab/>
        </w:r>
        <w:r w:rsidR="007F08C7">
          <w:rPr>
            <w:noProof/>
            <w:webHidden/>
          </w:rPr>
          <w:fldChar w:fldCharType="begin"/>
        </w:r>
        <w:r w:rsidR="007F08C7">
          <w:rPr>
            <w:noProof/>
            <w:webHidden/>
          </w:rPr>
          <w:instrText xml:space="preserve"> PAGEREF _Toc72024028 \h </w:instrText>
        </w:r>
        <w:r w:rsidR="007F08C7">
          <w:rPr>
            <w:noProof/>
            <w:webHidden/>
          </w:rPr>
        </w:r>
        <w:r w:rsidR="007F08C7">
          <w:rPr>
            <w:noProof/>
            <w:webHidden/>
          </w:rPr>
          <w:fldChar w:fldCharType="separate"/>
        </w:r>
        <w:r w:rsidR="007F08C7">
          <w:rPr>
            <w:noProof/>
            <w:webHidden/>
          </w:rPr>
          <w:t>163</w:t>
        </w:r>
        <w:r w:rsidR="007F08C7">
          <w:rPr>
            <w:noProof/>
            <w:webHidden/>
          </w:rPr>
          <w:fldChar w:fldCharType="end"/>
        </w:r>
      </w:hyperlink>
    </w:p>
    <w:p w14:paraId="56EEA89C" w14:textId="690F572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29" w:history="1">
        <w:r w:rsidR="007F08C7" w:rsidRPr="00821D9C">
          <w:rPr>
            <w:rStyle w:val="Hyperlink"/>
            <w:noProof/>
          </w:rPr>
          <w:t xml:space="preserve">Table 135: Nested elements of </w:t>
        </w:r>
        <w:r w:rsidR="007F08C7" w:rsidRPr="00821D9C">
          <w:rPr>
            <w:rStyle w:val="Hyperlink"/>
            <w:rFonts w:ascii="Courier New" w:hAnsi="Courier New" w:cs="Courier New"/>
            <w:i/>
            <w:noProof/>
          </w:rPr>
          <w:t>&lt;connection_1d/&gt;</w:t>
        </w:r>
        <w:r w:rsidR="007F08C7" w:rsidRPr="00821D9C">
          <w:rPr>
            <w:rStyle w:val="Hyperlink"/>
            <w:noProof/>
          </w:rPr>
          <w:t xml:space="preserve"> for </w:t>
        </w:r>
        <w:r w:rsidR="007F08C7" w:rsidRPr="00821D9C">
          <w:rPr>
            <w:rStyle w:val="Hyperlink"/>
            <w:rFonts w:ascii="Courier New" w:hAnsi="Courier New" w:cs="Courier New"/>
            <w:i/>
            <w:noProof/>
          </w:rPr>
          <w:t>&lt;sequence_connection_0d/&gt;</w:t>
        </w:r>
        <w:r w:rsidR="007F08C7">
          <w:rPr>
            <w:noProof/>
            <w:webHidden/>
          </w:rPr>
          <w:tab/>
        </w:r>
        <w:r w:rsidR="007F08C7">
          <w:rPr>
            <w:noProof/>
            <w:webHidden/>
          </w:rPr>
          <w:fldChar w:fldCharType="begin"/>
        </w:r>
        <w:r w:rsidR="007F08C7">
          <w:rPr>
            <w:noProof/>
            <w:webHidden/>
          </w:rPr>
          <w:instrText xml:space="preserve"> PAGEREF _Toc72024029 \h </w:instrText>
        </w:r>
        <w:r w:rsidR="007F08C7">
          <w:rPr>
            <w:noProof/>
            <w:webHidden/>
          </w:rPr>
        </w:r>
        <w:r w:rsidR="007F08C7">
          <w:rPr>
            <w:noProof/>
            <w:webHidden/>
          </w:rPr>
          <w:fldChar w:fldCharType="separate"/>
        </w:r>
        <w:r w:rsidR="007F08C7">
          <w:rPr>
            <w:noProof/>
            <w:webHidden/>
          </w:rPr>
          <w:t>166</w:t>
        </w:r>
        <w:r w:rsidR="007F08C7">
          <w:rPr>
            <w:noProof/>
            <w:webHidden/>
          </w:rPr>
          <w:fldChar w:fldCharType="end"/>
        </w:r>
      </w:hyperlink>
    </w:p>
    <w:p w14:paraId="1CC7401E" w14:textId="6644F5F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0" w:history="1">
        <w:r w:rsidR="007F08C7" w:rsidRPr="00821D9C">
          <w:rPr>
            <w:rStyle w:val="Hyperlink"/>
            <w:noProof/>
          </w:rPr>
          <w:t xml:space="preserve">Table 136: Nested elements of </w:t>
        </w:r>
        <w:r w:rsidR="007F08C7" w:rsidRPr="00821D9C">
          <w:rPr>
            <w:rStyle w:val="Hyperlink"/>
            <w:rFonts w:ascii="Courier New" w:hAnsi="Courier New" w:cs="Courier New"/>
            <w:i/>
            <w:noProof/>
          </w:rPr>
          <w:t>&lt;sequence_connection_0d/&gt;</w:t>
        </w:r>
        <w:r w:rsidR="007F08C7">
          <w:rPr>
            <w:noProof/>
            <w:webHidden/>
          </w:rPr>
          <w:tab/>
        </w:r>
        <w:r w:rsidR="007F08C7">
          <w:rPr>
            <w:noProof/>
            <w:webHidden/>
          </w:rPr>
          <w:fldChar w:fldCharType="begin"/>
        </w:r>
        <w:r w:rsidR="007F08C7">
          <w:rPr>
            <w:noProof/>
            <w:webHidden/>
          </w:rPr>
          <w:instrText xml:space="preserve"> PAGEREF _Toc72024030 \h </w:instrText>
        </w:r>
        <w:r w:rsidR="007F08C7">
          <w:rPr>
            <w:noProof/>
            <w:webHidden/>
          </w:rPr>
        </w:r>
        <w:r w:rsidR="007F08C7">
          <w:rPr>
            <w:noProof/>
            <w:webHidden/>
          </w:rPr>
          <w:fldChar w:fldCharType="separate"/>
        </w:r>
        <w:r w:rsidR="007F08C7">
          <w:rPr>
            <w:noProof/>
            <w:webHidden/>
          </w:rPr>
          <w:t>166</w:t>
        </w:r>
        <w:r w:rsidR="007F08C7">
          <w:rPr>
            <w:noProof/>
            <w:webHidden/>
          </w:rPr>
          <w:fldChar w:fldCharType="end"/>
        </w:r>
      </w:hyperlink>
    </w:p>
    <w:p w14:paraId="22F37167" w14:textId="483CB7AF"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1" w:history="1">
        <w:r w:rsidR="007F08C7" w:rsidRPr="00821D9C">
          <w:rPr>
            <w:rStyle w:val="Hyperlink"/>
            <w:noProof/>
          </w:rPr>
          <w:t xml:space="preserve">Table 137: Attributes of element </w:t>
        </w:r>
        <w:r w:rsidR="007F08C7" w:rsidRPr="00821D9C">
          <w:rPr>
            <w:rStyle w:val="Hyperlink"/>
            <w:rFonts w:ascii="Courier New" w:hAnsi="Courier New" w:cs="Courier New"/>
            <w:i/>
            <w:noProof/>
          </w:rPr>
          <w:t>&lt;sequence_connection_0d/&gt;</w:t>
        </w:r>
        <w:r w:rsidR="007F08C7">
          <w:rPr>
            <w:noProof/>
            <w:webHidden/>
          </w:rPr>
          <w:tab/>
        </w:r>
        <w:r w:rsidR="007F08C7">
          <w:rPr>
            <w:noProof/>
            <w:webHidden/>
          </w:rPr>
          <w:fldChar w:fldCharType="begin"/>
        </w:r>
        <w:r w:rsidR="007F08C7">
          <w:rPr>
            <w:noProof/>
            <w:webHidden/>
          </w:rPr>
          <w:instrText xml:space="preserve"> PAGEREF _Toc72024031 \h </w:instrText>
        </w:r>
        <w:r w:rsidR="007F08C7">
          <w:rPr>
            <w:noProof/>
            <w:webHidden/>
          </w:rPr>
        </w:r>
        <w:r w:rsidR="007F08C7">
          <w:rPr>
            <w:noProof/>
            <w:webHidden/>
          </w:rPr>
          <w:fldChar w:fldCharType="separate"/>
        </w:r>
        <w:r w:rsidR="007F08C7">
          <w:rPr>
            <w:noProof/>
            <w:webHidden/>
          </w:rPr>
          <w:t>166</w:t>
        </w:r>
        <w:r w:rsidR="007F08C7">
          <w:rPr>
            <w:noProof/>
            <w:webHidden/>
          </w:rPr>
          <w:fldChar w:fldCharType="end"/>
        </w:r>
      </w:hyperlink>
    </w:p>
    <w:p w14:paraId="7052403A" w14:textId="6C6369EB"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2" w:history="1">
        <w:r w:rsidR="007F08C7" w:rsidRPr="00821D9C">
          <w:rPr>
            <w:rStyle w:val="Hyperlink"/>
            <w:noProof/>
          </w:rPr>
          <w:t xml:space="preserve">Table 138: Attributes of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_Toc72024032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1E76D9AC" w14:textId="5F53AA8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3" w:history="1">
        <w:r w:rsidR="007F08C7" w:rsidRPr="00821D9C">
          <w:rPr>
            <w:rStyle w:val="Hyperlink"/>
            <w:noProof/>
          </w:rPr>
          <w:t xml:space="preserve">Table 139: Nested elements of </w:t>
        </w:r>
        <w:r w:rsidR="007F08C7" w:rsidRPr="00821D9C">
          <w:rPr>
            <w:rStyle w:val="Hyperlink"/>
            <w:rFonts w:ascii="Courier New" w:hAnsi="Courier New" w:cs="Courier New"/>
            <w:i/>
            <w:noProof/>
          </w:rPr>
          <w:t>&lt;loc_list&gt;</w:t>
        </w:r>
        <w:r w:rsidR="007F08C7">
          <w:rPr>
            <w:noProof/>
            <w:webHidden/>
          </w:rPr>
          <w:tab/>
        </w:r>
        <w:r w:rsidR="007F08C7">
          <w:rPr>
            <w:noProof/>
            <w:webHidden/>
          </w:rPr>
          <w:fldChar w:fldCharType="begin"/>
        </w:r>
        <w:r w:rsidR="007F08C7">
          <w:rPr>
            <w:noProof/>
            <w:webHidden/>
          </w:rPr>
          <w:instrText xml:space="preserve"> PAGEREF _Toc72024033 \h </w:instrText>
        </w:r>
        <w:r w:rsidR="007F08C7">
          <w:rPr>
            <w:noProof/>
            <w:webHidden/>
          </w:rPr>
        </w:r>
        <w:r w:rsidR="007F08C7">
          <w:rPr>
            <w:noProof/>
            <w:webHidden/>
          </w:rPr>
          <w:fldChar w:fldCharType="separate"/>
        </w:r>
        <w:r w:rsidR="007F08C7">
          <w:rPr>
            <w:noProof/>
            <w:webHidden/>
          </w:rPr>
          <w:t>168</w:t>
        </w:r>
        <w:r w:rsidR="007F08C7">
          <w:rPr>
            <w:noProof/>
            <w:webHidden/>
          </w:rPr>
          <w:fldChar w:fldCharType="end"/>
        </w:r>
      </w:hyperlink>
    </w:p>
    <w:p w14:paraId="508964D7" w14:textId="56A84456"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4" w:history="1">
        <w:r w:rsidR="007F08C7" w:rsidRPr="00821D9C">
          <w:rPr>
            <w:rStyle w:val="Hyperlink"/>
            <w:noProof/>
          </w:rPr>
          <w:t xml:space="preserve">Table 140: Attributes of element </w:t>
        </w:r>
        <w:r w:rsidR="007F08C7" w:rsidRPr="00821D9C">
          <w:rPr>
            <w:rStyle w:val="Hyperlink"/>
            <w:rFonts w:ascii="Courier New" w:hAnsi="Courier New" w:cs="Courier New"/>
            <w:i/>
            <w:noProof/>
          </w:rPr>
          <w:t>&lt;loc/&gt;</w:t>
        </w:r>
        <w:r w:rsidR="007F08C7">
          <w:rPr>
            <w:noProof/>
            <w:webHidden/>
          </w:rPr>
          <w:tab/>
        </w:r>
        <w:r w:rsidR="007F08C7">
          <w:rPr>
            <w:noProof/>
            <w:webHidden/>
          </w:rPr>
          <w:fldChar w:fldCharType="begin"/>
        </w:r>
        <w:r w:rsidR="007F08C7">
          <w:rPr>
            <w:noProof/>
            <w:webHidden/>
          </w:rPr>
          <w:instrText xml:space="preserve"> PAGEREF _Toc72024034 \h </w:instrText>
        </w:r>
        <w:r w:rsidR="007F08C7">
          <w:rPr>
            <w:noProof/>
            <w:webHidden/>
          </w:rPr>
        </w:r>
        <w:r w:rsidR="007F08C7">
          <w:rPr>
            <w:noProof/>
            <w:webHidden/>
          </w:rPr>
          <w:fldChar w:fldCharType="separate"/>
        </w:r>
        <w:r w:rsidR="007F08C7">
          <w:rPr>
            <w:noProof/>
            <w:webHidden/>
          </w:rPr>
          <w:t>168</w:t>
        </w:r>
        <w:r w:rsidR="007F08C7">
          <w:rPr>
            <w:noProof/>
            <w:webHidden/>
          </w:rPr>
          <w:fldChar w:fldCharType="end"/>
        </w:r>
      </w:hyperlink>
    </w:p>
    <w:p w14:paraId="41EE5F47" w14:textId="7D8CCBDD"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5" w:history="1">
        <w:r w:rsidR="007F08C7" w:rsidRPr="00821D9C">
          <w:rPr>
            <w:rStyle w:val="Hyperlink"/>
            <w:noProof/>
          </w:rPr>
          <w:t xml:space="preserve">Table 141: Nested elements of element </w:t>
        </w:r>
        <w:r w:rsidR="007F08C7" w:rsidRPr="00821D9C">
          <w:rPr>
            <w:rStyle w:val="Hyperlink"/>
            <w:rFonts w:ascii="Courier New" w:hAnsi="Courier New" w:cs="Courier New"/>
            <w:i/>
            <w:noProof/>
          </w:rPr>
          <w:t>&lt;face_list&gt;</w:t>
        </w:r>
        <w:r w:rsidR="007F08C7">
          <w:rPr>
            <w:noProof/>
            <w:webHidden/>
          </w:rPr>
          <w:tab/>
        </w:r>
        <w:r w:rsidR="007F08C7">
          <w:rPr>
            <w:noProof/>
            <w:webHidden/>
          </w:rPr>
          <w:fldChar w:fldCharType="begin"/>
        </w:r>
        <w:r w:rsidR="007F08C7">
          <w:rPr>
            <w:noProof/>
            <w:webHidden/>
          </w:rPr>
          <w:instrText xml:space="preserve"> PAGEREF _Toc72024035 \h </w:instrText>
        </w:r>
        <w:r w:rsidR="007F08C7">
          <w:rPr>
            <w:noProof/>
            <w:webHidden/>
          </w:rPr>
        </w:r>
        <w:r w:rsidR="007F08C7">
          <w:rPr>
            <w:noProof/>
            <w:webHidden/>
          </w:rPr>
          <w:fldChar w:fldCharType="separate"/>
        </w:r>
        <w:r w:rsidR="007F08C7">
          <w:rPr>
            <w:noProof/>
            <w:webHidden/>
          </w:rPr>
          <w:t>168</w:t>
        </w:r>
        <w:r w:rsidR="007F08C7">
          <w:rPr>
            <w:noProof/>
            <w:webHidden/>
          </w:rPr>
          <w:fldChar w:fldCharType="end"/>
        </w:r>
      </w:hyperlink>
    </w:p>
    <w:p w14:paraId="70C9F218" w14:textId="55B5BFE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6" w:history="1">
        <w:r w:rsidR="007F08C7" w:rsidRPr="00821D9C">
          <w:rPr>
            <w:rStyle w:val="Hyperlink"/>
            <w:noProof/>
          </w:rPr>
          <w:t xml:space="preserve">Table 142: Attributes of element </w:t>
        </w:r>
        <w:r w:rsidR="007F08C7" w:rsidRPr="00821D9C">
          <w:rPr>
            <w:rStyle w:val="Hyperlink"/>
            <w:rFonts w:ascii="Courier New" w:hAnsi="Courier New" w:cs="Courier New"/>
            <w:i/>
            <w:noProof/>
          </w:rPr>
          <w:t>&lt;face/&gt;</w:t>
        </w:r>
        <w:r w:rsidR="007F08C7">
          <w:rPr>
            <w:noProof/>
            <w:webHidden/>
          </w:rPr>
          <w:tab/>
        </w:r>
        <w:r w:rsidR="007F08C7">
          <w:rPr>
            <w:noProof/>
            <w:webHidden/>
          </w:rPr>
          <w:fldChar w:fldCharType="begin"/>
        </w:r>
        <w:r w:rsidR="007F08C7">
          <w:rPr>
            <w:noProof/>
            <w:webHidden/>
          </w:rPr>
          <w:instrText xml:space="preserve"> PAGEREF _Toc72024036 \h </w:instrText>
        </w:r>
        <w:r w:rsidR="007F08C7">
          <w:rPr>
            <w:noProof/>
            <w:webHidden/>
          </w:rPr>
        </w:r>
        <w:r w:rsidR="007F08C7">
          <w:rPr>
            <w:noProof/>
            <w:webHidden/>
          </w:rPr>
          <w:fldChar w:fldCharType="separate"/>
        </w:r>
        <w:r w:rsidR="007F08C7">
          <w:rPr>
            <w:noProof/>
            <w:webHidden/>
          </w:rPr>
          <w:t>169</w:t>
        </w:r>
        <w:r w:rsidR="007F08C7">
          <w:rPr>
            <w:noProof/>
            <w:webHidden/>
          </w:rPr>
          <w:fldChar w:fldCharType="end"/>
        </w:r>
      </w:hyperlink>
    </w:p>
    <w:p w14:paraId="0E59719E" w14:textId="526DEA39"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7" w:history="1">
        <w:r w:rsidR="007F08C7" w:rsidRPr="00821D9C">
          <w:rPr>
            <w:rStyle w:val="Hyperlink"/>
            <w:noProof/>
          </w:rPr>
          <w:t xml:space="preserve">Table 143: Nested elements of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_Toc72024037 \h </w:instrText>
        </w:r>
        <w:r w:rsidR="007F08C7">
          <w:rPr>
            <w:noProof/>
            <w:webHidden/>
          </w:rPr>
        </w:r>
        <w:r w:rsidR="007F08C7">
          <w:rPr>
            <w:noProof/>
            <w:webHidden/>
          </w:rPr>
          <w:fldChar w:fldCharType="separate"/>
        </w:r>
        <w:r w:rsidR="007F08C7">
          <w:rPr>
            <w:noProof/>
            <w:webHidden/>
          </w:rPr>
          <w:t>169</w:t>
        </w:r>
        <w:r w:rsidR="007F08C7">
          <w:rPr>
            <w:noProof/>
            <w:webHidden/>
          </w:rPr>
          <w:fldChar w:fldCharType="end"/>
        </w:r>
      </w:hyperlink>
    </w:p>
    <w:p w14:paraId="18686749" w14:textId="18133F91"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8" w:history="1">
        <w:r w:rsidR="007F08C7" w:rsidRPr="00821D9C">
          <w:rPr>
            <w:rStyle w:val="Hyperlink"/>
            <w:noProof/>
          </w:rPr>
          <w:t xml:space="preserve">Table 144: Attributes of element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_Toc72024038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784F076D" w14:textId="5DDA662A"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39" w:history="1">
        <w:r w:rsidR="007F08C7" w:rsidRPr="00821D9C">
          <w:rPr>
            <w:rStyle w:val="Hyperlink"/>
            <w:noProof/>
          </w:rPr>
          <w:t xml:space="preserve">Table 145: Nested elements of element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_Toc72024039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0ADCCB60" w14:textId="45C5C528" w:rsidR="007F08C7" w:rsidRDefault="00D31420">
      <w:pPr>
        <w:pStyle w:val="Abbildungsverzeichnis"/>
        <w:tabs>
          <w:tab w:val="right" w:leader="dot" w:pos="9060"/>
        </w:tabs>
        <w:rPr>
          <w:rFonts w:asciiTheme="minorHAnsi" w:eastAsiaTheme="minorEastAsia" w:hAnsiTheme="minorHAnsi" w:cstheme="minorBidi"/>
          <w:noProof/>
          <w:szCs w:val="22"/>
          <w:lang w:val="de-DE"/>
        </w:rPr>
      </w:pPr>
      <w:hyperlink w:anchor="_Toc72024040" w:history="1">
        <w:r w:rsidR="007F08C7" w:rsidRPr="00821D9C">
          <w:rPr>
            <w:rStyle w:val="Hyperlink"/>
            <w:noProof/>
          </w:rPr>
          <w:t xml:space="preserve">Table 146: Attributes of element </w:t>
        </w:r>
        <w:r w:rsidR="007F08C7" w:rsidRPr="00821D9C">
          <w:rPr>
            <w:rStyle w:val="Hyperlink"/>
            <w:rFonts w:ascii="Courier New" w:hAnsi="Courier New" w:cs="Courier New"/>
            <w:i/>
            <w:noProof/>
          </w:rPr>
          <w:t>&lt;adhesive_face/&gt;</w:t>
        </w:r>
        <w:r w:rsidR="007F08C7">
          <w:rPr>
            <w:noProof/>
            <w:webHidden/>
          </w:rPr>
          <w:tab/>
        </w:r>
        <w:r w:rsidR="007F08C7">
          <w:rPr>
            <w:noProof/>
            <w:webHidden/>
          </w:rPr>
          <w:fldChar w:fldCharType="begin"/>
        </w:r>
        <w:r w:rsidR="007F08C7">
          <w:rPr>
            <w:noProof/>
            <w:webHidden/>
          </w:rPr>
          <w:instrText xml:space="preserve"> PAGEREF _Toc72024040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1CDD9CF8" w14:textId="5372CF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21F15A6C" w:rsidR="0051248B" w:rsidRPr="0051248B" w:rsidRDefault="000F2895" w:rsidP="003A2681">
      <w:pPr>
        <w:keepNext/>
        <w:tabs>
          <w:tab w:val="left" w:pos="709"/>
          <w:tab w:val="left" w:pos="993"/>
        </w:tabs>
      </w:pPr>
      <w:ins w:id="7" w:author="Dr. Carsten Franke" w:date="2021-05-16T02:21:00Z">
        <w:r w:rsidRPr="003A2681">
          <w:rPr>
            <w:b/>
          </w:rPr>
          <w:t>V 3.1.1</w:t>
        </w:r>
        <w:r>
          <w:tab/>
        </w:r>
      </w:ins>
      <w:ins w:id="8" w:author="Dr. Carsten Franke" w:date="2021-05-16T02:24:00Z">
        <w:r w:rsidR="003A2681">
          <w:t>Feb.20</w:t>
        </w:r>
      </w:ins>
      <w:ins w:id="9" w:author="Dr. Carsten Franke" w:date="2021-05-16T02:25:00Z">
        <w:r w:rsidR="003A2681">
          <w:t>21</w:t>
        </w:r>
      </w:ins>
      <w:ins w:id="10" w:author="Dr. Carsten Franke" w:date="2021-05-16T02:24:00Z">
        <w:r w:rsidR="003A2681">
          <w:t xml:space="preserve"> -May 202</w:t>
        </w:r>
      </w:ins>
      <w:ins w:id="11" w:author="Dr. Carsten Franke" w:date="2021-05-16T02:25:00Z">
        <w:r w:rsidR="003A2681">
          <w:t>1</w:t>
        </w:r>
      </w:ins>
      <w:ins w:id="12" w:author="Dr. Carsten Franke" w:date="2021-05-16T02:24:00Z">
        <w:r w:rsidR="003A2681">
          <w:t xml:space="preserve"> (N. Economidis (editor), C. Franke (reviewer)) </w:t>
        </w:r>
      </w:ins>
      <w:ins w:id="13" w:author="Dr. Carsten Franke" w:date="2021-05-16T02:25:00Z">
        <w:r w:rsidR="003A2681">
          <w:br/>
        </w:r>
        <w:r w:rsidR="003A2681">
          <w:rPr>
            <w:b/>
          </w:rPr>
          <w:tab/>
        </w:r>
        <w:r w:rsidR="003A2681">
          <w:rPr>
            <w:b/>
          </w:rPr>
          <w:tab/>
        </w:r>
        <w:r w:rsidR="003A2681" w:rsidRPr="00C56A71">
          <w:rPr>
            <w:b/>
            <w:highlight w:val="yellow"/>
          </w:rPr>
          <w:t>something to be written, here</w:t>
        </w:r>
      </w:ins>
      <w:ins w:id="14" w:author="Dr. Carsten Franke" w:date="2021-05-16T02:26:00Z">
        <w:r w:rsidR="003A2681" w:rsidRPr="00C56A71">
          <w:rPr>
            <w:b/>
            <w:highlight w:val="yellow"/>
          </w:rPr>
          <w:t xml:space="preserve">! </w:t>
        </w:r>
        <w:r w:rsidR="00C56A71" w:rsidRPr="00C56A71">
          <w:rPr>
            <w:b/>
            <w:highlight w:val="yellow"/>
          </w:rPr>
          <w:t xml:space="preserve">/ e. g. to be taken from </w:t>
        </w:r>
        <w:r w:rsidR="00C56A71" w:rsidRPr="00C56A71">
          <w:rPr>
            <w:b/>
            <w:highlight w:val="yellow"/>
          </w:rPr>
          <w:fldChar w:fldCharType="begin"/>
        </w:r>
        <w:r w:rsidR="00C56A71" w:rsidRPr="00C56A71">
          <w:rPr>
            <w:b/>
            <w:highlight w:val="yellow"/>
          </w:rPr>
          <w:instrText xml:space="preserve"> HYPERLINK "https://github.com/economidis-nick/createXSDforxMCF/blob/v3_1_1_editorial_changes/V3.1.1/CHANGELOG.md" </w:instrText>
        </w:r>
        <w:r w:rsidR="00C56A71" w:rsidRPr="00C56A71">
          <w:rPr>
            <w:b/>
            <w:highlight w:val="yellow"/>
          </w:rPr>
          <w:fldChar w:fldCharType="separate"/>
        </w:r>
        <w:r w:rsidR="00C56A71" w:rsidRPr="00C56A71">
          <w:rPr>
            <w:rStyle w:val="Hyperlink"/>
            <w:b/>
            <w:highlight w:val="yellow"/>
          </w:rPr>
          <w:t>https://github.com/economidis-nick/createXSDforxMCF/blob/v3_1_1_editorial_changes/V3.1.1/CHANGELOG.md</w:t>
        </w:r>
        <w:r w:rsidR="00C56A71" w:rsidRPr="00C56A71">
          <w:rPr>
            <w:b/>
            <w:highlight w:val="yellow"/>
          </w:rPr>
          <w:fldChar w:fldCharType="end"/>
        </w:r>
        <w:r w:rsidR="00C56A71">
          <w:rPr>
            <w:b/>
          </w:rPr>
          <w:t xml:space="preserve"> </w:t>
        </w:r>
      </w:ins>
      <w:ins w:id="15" w:author="Dr. Carsten Franke" w:date="2021-05-16T02:24:00Z">
        <w:r w:rsidR="003A2681">
          <w:br/>
        </w:r>
      </w:ins>
    </w:p>
    <w:p w14:paraId="5A2A0C48" w14:textId="59D27292" w:rsidR="00284C77" w:rsidRDefault="0051248B" w:rsidP="0051248B">
      <w:pPr>
        <w:tabs>
          <w:tab w:val="left" w:pos="709"/>
          <w:tab w:val="left" w:pos="993"/>
        </w:tabs>
        <w:ind w:left="709" w:hanging="709"/>
      </w:pPr>
      <w:del w:id="16" w:author="Dr. Carsten Franke" w:date="2021-05-16T02:21:00Z">
        <w:r w:rsidDel="000F2895">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7" w:name="_Toc3556920"/>
      <w:bookmarkStart w:id="18" w:name="_Toc34747170"/>
      <w:bookmarkStart w:id="19" w:name="_Toc72023638"/>
      <w:r w:rsidRPr="007055D9">
        <w:lastRenderedPageBreak/>
        <w:t>Introduction</w:t>
      </w:r>
      <w:bookmarkEnd w:id="3"/>
      <w:bookmarkEnd w:id="4"/>
      <w:bookmarkEnd w:id="5"/>
      <w:bookmarkEnd w:id="6"/>
      <w:bookmarkEnd w:id="17"/>
      <w:bookmarkEnd w:id="18"/>
      <w:bookmarkEnd w:id="19"/>
    </w:p>
    <w:p w14:paraId="7504B27B" w14:textId="77777777" w:rsidR="00B04A42" w:rsidRPr="007055D9" w:rsidRDefault="00B04A42" w:rsidP="00B04A42">
      <w:pPr>
        <w:pStyle w:val="berschrift2"/>
      </w:pPr>
      <w:bookmarkStart w:id="20" w:name="_Toc338938867"/>
      <w:bookmarkStart w:id="21" w:name="_Toc338939047"/>
      <w:bookmarkStart w:id="22" w:name="_Toc3556921"/>
      <w:bookmarkStart w:id="23" w:name="_Toc34747171"/>
      <w:bookmarkStart w:id="24" w:name="_Toc72023639"/>
      <w:r w:rsidRPr="007055D9">
        <w:t>Motivation</w:t>
      </w:r>
      <w:bookmarkEnd w:id="20"/>
      <w:bookmarkEnd w:id="21"/>
      <w:bookmarkEnd w:id="22"/>
      <w:bookmarkEnd w:id="23"/>
      <w:bookmarkEnd w:id="24"/>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5" w:name="_Toc338938868"/>
      <w:bookmarkStart w:id="26" w:name="_Toc338939048"/>
      <w:bookmarkStart w:id="27" w:name="_Toc3556922"/>
      <w:bookmarkStart w:id="28" w:name="_Toc34747172"/>
      <w:bookmarkStart w:id="29" w:name="_Toc72023640"/>
      <w:r w:rsidRPr="007055D9">
        <w:t>MCF</w:t>
      </w:r>
      <w:bookmarkEnd w:id="25"/>
      <w:bookmarkEnd w:id="26"/>
      <w:r w:rsidR="001A37D6">
        <w:t xml:space="preserve"> at Ford</w:t>
      </w:r>
      <w:bookmarkEnd w:id="27"/>
      <w:bookmarkEnd w:id="28"/>
      <w:bookmarkEnd w:id="29"/>
    </w:p>
    <w:p w14:paraId="589C18B5" w14:textId="40948649"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F08C7"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30" w:name="_Toc338938869"/>
      <w:bookmarkStart w:id="31" w:name="_Toc338939049"/>
      <w:bookmarkStart w:id="32" w:name="_Toc3556923"/>
      <w:bookmarkStart w:id="33" w:name="_Toc34747173"/>
      <w:bookmarkStart w:id="34" w:name="_Toc72023641"/>
      <w:r w:rsidRPr="007055D9">
        <w:t>From MCF to χMCF</w:t>
      </w:r>
      <w:bookmarkEnd w:id="30"/>
      <w:bookmarkEnd w:id="31"/>
      <w:r w:rsidRPr="007055D9">
        <w:t xml:space="preserve"> </w:t>
      </w:r>
      <w:r>
        <w:t xml:space="preserve">- </w:t>
      </w:r>
      <w:r w:rsidRPr="007055D9">
        <w:t>The Scope of the Document</w:t>
      </w:r>
      <w:bookmarkEnd w:id="32"/>
      <w:bookmarkEnd w:id="33"/>
      <w:bookmarkEnd w:id="34"/>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5" w:name="_Toc334183503"/>
      <w:bookmarkStart w:id="36" w:name="_Toc338938871"/>
      <w:bookmarkStart w:id="37" w:name="_Toc338939051"/>
      <w:bookmarkStart w:id="38" w:name="_Toc288196434"/>
      <w:bookmarkStart w:id="39"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40" w:name="_Toc3556924"/>
      <w:bookmarkStart w:id="41" w:name="_Toc34747174"/>
      <w:bookmarkStart w:id="42" w:name="_Toc72023642"/>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5"/>
      <w:bookmarkEnd w:id="36"/>
      <w:bookmarkEnd w:id="37"/>
      <w:bookmarkEnd w:id="40"/>
      <w:bookmarkEnd w:id="41"/>
      <w:bookmarkEnd w:id="42"/>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43" w:name="_Toc338938872"/>
      <w:bookmarkStart w:id="44" w:name="_Toc338939052"/>
      <w:bookmarkStart w:id="45" w:name="_Toc3556925"/>
      <w:bookmarkStart w:id="46" w:name="_Toc34747175"/>
      <w:bookmarkStart w:id="47" w:name="_Toc72023643"/>
      <w:r w:rsidRPr="007055D9">
        <w:t xml:space="preserve">Design </w:t>
      </w:r>
      <w:r w:rsidR="00255787" w:rsidRPr="007055D9">
        <w:t>Principles</w:t>
      </w:r>
      <w:bookmarkEnd w:id="38"/>
      <w:bookmarkEnd w:id="39"/>
      <w:bookmarkEnd w:id="43"/>
      <w:bookmarkEnd w:id="44"/>
      <w:bookmarkEnd w:id="45"/>
      <w:bookmarkEnd w:id="46"/>
      <w:bookmarkEnd w:id="47"/>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8"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8"/>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9" w:name="_Toc288196435"/>
      <w:bookmarkStart w:id="50"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51" w:name="_Ref338930849"/>
      <w:bookmarkStart w:id="52" w:name="_Toc338938873"/>
      <w:bookmarkStart w:id="53" w:name="_Toc338939053"/>
      <w:bookmarkStart w:id="54" w:name="_Toc3556926"/>
      <w:bookmarkStart w:id="55" w:name="_Toc34747176"/>
      <w:bookmarkStart w:id="56" w:name="_Toc72023644"/>
      <w:r w:rsidRPr="007055D9">
        <w:t>Idealization</w:t>
      </w:r>
      <w:r w:rsidR="00A765F4" w:rsidRPr="007055D9">
        <w:t xml:space="preserve"> of </w:t>
      </w:r>
      <w:bookmarkEnd w:id="51"/>
      <w:bookmarkEnd w:id="52"/>
      <w:bookmarkEnd w:id="53"/>
      <w:r w:rsidR="00073568" w:rsidRPr="007055D9">
        <w:t>Joints</w:t>
      </w:r>
      <w:bookmarkEnd w:id="54"/>
      <w:bookmarkEnd w:id="55"/>
      <w:bookmarkEnd w:id="56"/>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103F8A79" w:rsidR="00F243C1" w:rsidRPr="007055D9" w:rsidRDefault="00406B64" w:rsidP="00406B64">
      <w:pPr>
        <w:pStyle w:val="Beschriftung"/>
      </w:pPr>
      <w:bookmarkStart w:id="57" w:name="_Ref428531162"/>
      <w:bookmarkStart w:id="58" w:name="_Toc3557081"/>
      <w:bookmarkStart w:id="59" w:name="_Toc34747331"/>
      <w:bookmarkStart w:id="60" w:name="_Toc72023806"/>
      <w:r>
        <w:t xml:space="preserve">Figure </w:t>
      </w:r>
      <w:r>
        <w:fldChar w:fldCharType="begin"/>
      </w:r>
      <w:r>
        <w:instrText xml:space="preserve"> SEQ Figure \* ARABIC </w:instrText>
      </w:r>
      <w:r>
        <w:fldChar w:fldCharType="separate"/>
      </w:r>
      <w:r w:rsidR="007F08C7">
        <w:rPr>
          <w:noProof/>
        </w:rPr>
        <w:t>1</w:t>
      </w:r>
      <w:r>
        <w:fldChar w:fldCharType="end"/>
      </w:r>
      <w:bookmarkEnd w:id="57"/>
      <w:r w:rsidR="00F920C6">
        <w:t>: Seam weld as 1</w:t>
      </w:r>
      <w:r w:rsidR="00F920C6">
        <w:noBreakHyphen/>
        <w:t>dimensional joint</w:t>
      </w:r>
      <w:bookmarkEnd w:id="58"/>
      <w:bookmarkEnd w:id="59"/>
      <w:bookmarkEnd w:id="6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61" w:name="_Toc338938874"/>
      <w:bookmarkStart w:id="62" w:name="_Toc338939054"/>
      <w:bookmarkStart w:id="63" w:name="_Toc3556927"/>
      <w:bookmarkStart w:id="64" w:name="_Toc34747177"/>
      <w:bookmarkStart w:id="65" w:name="_Toc72023645"/>
      <w:r w:rsidRPr="007055D9">
        <w:t xml:space="preserve">Reconstruction of </w:t>
      </w:r>
      <w:r w:rsidR="000C6241" w:rsidRPr="007055D9">
        <w:t xml:space="preserve">Joints </w:t>
      </w:r>
      <w:r w:rsidRPr="007055D9">
        <w:t xml:space="preserve">from </w:t>
      </w:r>
      <w:r w:rsidR="00A5126C" w:rsidRPr="00A5126C">
        <w:t>χ</w:t>
      </w:r>
      <w:r w:rsidRPr="007055D9">
        <w:t>MCF</w:t>
      </w:r>
      <w:bookmarkEnd w:id="61"/>
      <w:bookmarkEnd w:id="62"/>
      <w:bookmarkEnd w:id="63"/>
      <w:bookmarkEnd w:id="64"/>
      <w:bookmarkEnd w:id="6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6" w:name="_Toc338938875"/>
      <w:bookmarkStart w:id="67" w:name="_Toc338939055"/>
      <w:bookmarkStart w:id="68" w:name="_Ref371678646"/>
      <w:bookmarkStart w:id="69" w:name="_Toc3556928"/>
      <w:bookmarkStart w:id="70" w:name="_Toc34747178"/>
      <w:bookmarkStart w:id="71" w:name="_Toc72023646"/>
      <w:r w:rsidRPr="007055D9">
        <w:t xml:space="preserve">Description of </w:t>
      </w:r>
      <w:bookmarkEnd w:id="66"/>
      <w:bookmarkEnd w:id="67"/>
      <w:bookmarkEnd w:id="68"/>
      <w:r w:rsidR="000C6241" w:rsidRPr="007055D9">
        <w:t>Topology</w:t>
      </w:r>
      <w:bookmarkEnd w:id="69"/>
      <w:bookmarkEnd w:id="70"/>
      <w:bookmarkEnd w:id="71"/>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72"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72"/>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A14E111" w:rsidR="00486C72" w:rsidRPr="007055D9" w:rsidRDefault="00406B64" w:rsidP="00406B64">
      <w:pPr>
        <w:pStyle w:val="Beschriftung"/>
      </w:pPr>
      <w:bookmarkStart w:id="73" w:name="_Ref334010986"/>
      <w:bookmarkStart w:id="74" w:name="_Toc3557082"/>
      <w:bookmarkStart w:id="75" w:name="_Toc34747332"/>
      <w:bookmarkStart w:id="76" w:name="_Toc72023807"/>
      <w:r>
        <w:t xml:space="preserve">Figure </w:t>
      </w:r>
      <w:r>
        <w:fldChar w:fldCharType="begin"/>
      </w:r>
      <w:r>
        <w:instrText xml:space="preserve"> SEQ Figure \* ARABIC </w:instrText>
      </w:r>
      <w:r>
        <w:fldChar w:fldCharType="separate"/>
      </w:r>
      <w:r w:rsidR="007F08C7">
        <w:rPr>
          <w:noProof/>
        </w:rPr>
        <w:t>2</w:t>
      </w:r>
      <w:r>
        <w:fldChar w:fldCharType="end"/>
      </w:r>
      <w:r>
        <w:t>:</w:t>
      </w:r>
      <w:bookmarkEnd w:id="7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4"/>
      <w:bookmarkEnd w:id="75"/>
      <w:bookmarkEnd w:id="76"/>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51A5156"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F08C7">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F08C7">
        <w:t xml:space="preserve">Figure </w:t>
      </w:r>
      <w:r w:rsidR="007F08C7">
        <w:rPr>
          <w:noProof/>
        </w:rPr>
        <w:t>2</w:t>
      </w:r>
      <w:r w:rsidR="007F08C7">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3008450" r:id="rId32"/>
        </w:object>
      </w:r>
    </w:p>
    <w:p w14:paraId="35DD0AD4" w14:textId="0BCE7E3D" w:rsidR="00066BB2" w:rsidRPr="007055D9" w:rsidRDefault="007250B7" w:rsidP="0050415A">
      <w:pPr>
        <w:pStyle w:val="Beschriftung"/>
      </w:pPr>
      <w:bookmarkStart w:id="77" w:name="_Toc3557083"/>
      <w:bookmarkStart w:id="78" w:name="_Toc34747333"/>
      <w:bookmarkStart w:id="79" w:name="_Toc72023808"/>
      <w:r w:rsidRPr="007055D9">
        <w:t xml:space="preserve">Figure </w:t>
      </w:r>
      <w:r w:rsidR="00406B64">
        <w:fldChar w:fldCharType="begin"/>
      </w:r>
      <w:r w:rsidR="00406B64">
        <w:instrText xml:space="preserve"> SEQ Figure \* ARABIC </w:instrText>
      </w:r>
      <w:r w:rsidR="00406B64">
        <w:fldChar w:fldCharType="separate"/>
      </w:r>
      <w:r w:rsidR="007F08C7">
        <w:rPr>
          <w:noProof/>
        </w:rPr>
        <w:t>3</w:t>
      </w:r>
      <w:r w:rsidR="00406B64">
        <w:fldChar w:fldCharType="end"/>
      </w:r>
      <w:r w:rsidRPr="007055D9">
        <w:t>: Product Structures Fitting to Previous Figure.</w:t>
      </w:r>
      <w:bookmarkEnd w:id="77"/>
      <w:bookmarkEnd w:id="78"/>
      <w:bookmarkEnd w:id="79"/>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0" w:name="_Toc338938876"/>
      <w:bookmarkStart w:id="81" w:name="_Toc338939056"/>
      <w:bookmarkStart w:id="82" w:name="_Toc3556929"/>
      <w:bookmarkStart w:id="83" w:name="_Toc34747179"/>
      <w:bookmarkStart w:id="84" w:name="_Toc72023647"/>
      <w:bookmarkStart w:id="85" w:name="_Toc288196436"/>
      <w:bookmarkStart w:id="86" w:name="_Toc288200734"/>
      <w:bookmarkEnd w:id="49"/>
      <w:bookmarkEnd w:id="50"/>
      <w:r w:rsidRPr="007055D9">
        <w:t>χMCF in</w:t>
      </w:r>
      <w:r w:rsidR="0070733C" w:rsidRPr="007055D9">
        <w:t xml:space="preserve"> the</w:t>
      </w:r>
      <w:r w:rsidRPr="007055D9">
        <w:t xml:space="preserve"> </w:t>
      </w:r>
      <w:r w:rsidR="004E47A8" w:rsidRPr="007055D9">
        <w:t xml:space="preserve">Development </w:t>
      </w:r>
      <w:bookmarkEnd w:id="80"/>
      <w:bookmarkEnd w:id="81"/>
      <w:r w:rsidR="004E47A8" w:rsidRPr="007055D9">
        <w:t>Processes</w:t>
      </w:r>
      <w:bookmarkEnd w:id="82"/>
      <w:bookmarkEnd w:id="83"/>
      <w:bookmarkEnd w:id="84"/>
    </w:p>
    <w:p w14:paraId="5D6CEEF6" w14:textId="6E0982C8"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F08C7" w:rsidRPr="007055D9">
        <w:t xml:space="preserve">Figure </w:t>
      </w:r>
      <w:r w:rsidR="007F08C7">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F08C7" w:rsidRPr="007055D9">
        <w:t xml:space="preserve">Figure </w:t>
      </w:r>
      <w:r w:rsidR="007F08C7">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638BB245" w:rsidR="004F2A71" w:rsidRPr="007055D9" w:rsidRDefault="000347C0" w:rsidP="00FF0AC5">
      <w:pPr>
        <w:pStyle w:val="Beschriftung"/>
      </w:pPr>
      <w:bookmarkStart w:id="87" w:name="_Ref333842518"/>
      <w:bookmarkStart w:id="88" w:name="_Ref333842510"/>
      <w:bookmarkStart w:id="89" w:name="_Toc3557084"/>
      <w:bookmarkStart w:id="90" w:name="_Toc34747334"/>
      <w:bookmarkStart w:id="91" w:name="_Toc72023809"/>
      <w:r w:rsidRPr="007055D9">
        <w:t xml:space="preserve">Figure </w:t>
      </w:r>
      <w:r w:rsidR="00406B64">
        <w:fldChar w:fldCharType="begin"/>
      </w:r>
      <w:r w:rsidR="00406B64">
        <w:instrText xml:space="preserve"> SEQ Figure \* ARABIC </w:instrText>
      </w:r>
      <w:r w:rsidR="00406B64">
        <w:fldChar w:fldCharType="separate"/>
      </w:r>
      <w:r w:rsidR="007F08C7">
        <w:rPr>
          <w:noProof/>
        </w:rPr>
        <w:t>4</w:t>
      </w:r>
      <w:r w:rsidR="00406B64">
        <w:fldChar w:fldCharType="end"/>
      </w:r>
      <w:bookmarkEnd w:id="87"/>
      <w:r w:rsidRPr="007055D9">
        <w:t>: The</w:t>
      </w:r>
      <w:r w:rsidR="000033ED" w:rsidRPr="007055D9">
        <w:t xml:space="preserve"> </w:t>
      </w:r>
      <w:r w:rsidR="008C1F93" w:rsidRPr="007055D9">
        <w:t xml:space="preserve">Development </w:t>
      </w:r>
      <w:bookmarkEnd w:id="88"/>
      <w:r w:rsidR="008C1F93" w:rsidRPr="007055D9">
        <w:t>Process</w:t>
      </w:r>
      <w:bookmarkEnd w:id="89"/>
      <w:bookmarkEnd w:id="90"/>
      <w:bookmarkEnd w:id="91"/>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2"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4CCE04E8" w:rsidR="000033ED" w:rsidRPr="007055D9" w:rsidRDefault="000033ED" w:rsidP="005D241A">
      <w:pPr>
        <w:pStyle w:val="Beschriftung"/>
        <w:spacing w:before="120"/>
      </w:pPr>
      <w:bookmarkStart w:id="93" w:name="_Ref334482085"/>
      <w:bookmarkStart w:id="94" w:name="_Ref334482078"/>
      <w:bookmarkStart w:id="95" w:name="_Toc3557085"/>
      <w:bookmarkStart w:id="96" w:name="_Toc34747335"/>
      <w:bookmarkStart w:id="97" w:name="_Toc72023810"/>
      <w:r w:rsidRPr="007055D9">
        <w:t xml:space="preserve">Figure </w:t>
      </w:r>
      <w:r w:rsidR="00406B64">
        <w:fldChar w:fldCharType="begin"/>
      </w:r>
      <w:r w:rsidR="00406B64">
        <w:instrText xml:space="preserve"> SEQ Figure \* ARABIC </w:instrText>
      </w:r>
      <w:r w:rsidR="00406B64">
        <w:fldChar w:fldCharType="separate"/>
      </w:r>
      <w:r w:rsidR="007F08C7">
        <w:rPr>
          <w:noProof/>
        </w:rPr>
        <w:t>5</w:t>
      </w:r>
      <w:r w:rsidR="00406B64">
        <w:fldChar w:fldCharType="end"/>
      </w:r>
      <w:bookmarkEnd w:id="92"/>
      <w:bookmarkEnd w:id="93"/>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4"/>
      <w:r w:rsidR="005E0B44" w:rsidRPr="007055D9">
        <w:t>Process</w:t>
      </w:r>
      <w:bookmarkEnd w:id="95"/>
      <w:bookmarkEnd w:id="96"/>
      <w:bookmarkEnd w:id="97"/>
    </w:p>
    <w:p w14:paraId="4E6A21ED" w14:textId="0447396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F08C7" w:rsidRPr="007055D9">
        <w:t xml:space="preserve">Figure </w:t>
      </w:r>
      <w:r w:rsidR="007F08C7">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6D396435"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F08C7" w:rsidRPr="007055D9">
        <w:t xml:space="preserve">Figure </w:t>
      </w:r>
      <w:r w:rsidR="007F08C7">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49717B6"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F08C7" w:rsidRPr="007055D9">
        <w:t xml:space="preserve">Figure </w:t>
      </w:r>
      <w:r w:rsidR="007F08C7">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8" w:name="_Toc3556930"/>
      <w:bookmarkStart w:id="99" w:name="_Toc34747180"/>
      <w:bookmarkStart w:id="100" w:name="_Toc72023648"/>
      <w:r w:rsidRPr="007055D9">
        <w:lastRenderedPageBreak/>
        <w:t>Keywords</w:t>
      </w:r>
      <w:r w:rsidR="00B61149" w:rsidRPr="007055D9">
        <w:t xml:space="preserve"> </w:t>
      </w:r>
      <w:r w:rsidR="004F2D36" w:rsidRPr="007055D9">
        <w:t>of XML specification</w:t>
      </w:r>
      <w:bookmarkEnd w:id="98"/>
      <w:bookmarkEnd w:id="99"/>
      <w:bookmarkEnd w:id="100"/>
    </w:p>
    <w:p w14:paraId="433568B7" w14:textId="5A6121CA" w:rsidR="003B4F3B" w:rsidRPr="007055D9" w:rsidRDefault="00FF55A5" w:rsidP="00860E71">
      <w:pPr>
        <w:pStyle w:val="berschrift2"/>
      </w:pPr>
      <w:bookmarkStart w:id="101" w:name="_Toc34747181"/>
      <w:bookmarkStart w:id="102" w:name="_Toc72023649"/>
      <w:r w:rsidRPr="007055D9">
        <w:t>Keywords</w:t>
      </w:r>
      <w:bookmarkEnd w:id="101"/>
      <w:bookmarkEnd w:id="102"/>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3" w:name="_Ref371679978"/>
      <w:bookmarkStart w:id="104" w:name="_Ref371939247"/>
      <w:bookmarkStart w:id="105" w:name="_Toc3556933"/>
      <w:bookmarkStart w:id="106" w:name="_Toc34747182"/>
      <w:bookmarkStart w:id="107" w:name="_Toc72023650"/>
      <w:bookmarkStart w:id="108" w:name="_Toc288196441"/>
      <w:bookmarkStart w:id="109" w:name="_Toc288200739"/>
      <w:bookmarkEnd w:id="85"/>
      <w:bookmarkEnd w:id="86"/>
      <w:r w:rsidRPr="007055D9">
        <w:lastRenderedPageBreak/>
        <w:t>Parts</w:t>
      </w:r>
      <w:r w:rsidR="00522BFE" w:rsidRPr="007055D9">
        <w:t>, Properties</w:t>
      </w:r>
      <w:r w:rsidRPr="007055D9">
        <w:t xml:space="preserve"> and </w:t>
      </w:r>
      <w:r w:rsidR="00CA1B81" w:rsidRPr="007055D9">
        <w:t>A</w:t>
      </w:r>
      <w:r w:rsidRPr="007055D9">
        <w:t>ssemblies</w:t>
      </w:r>
      <w:bookmarkEnd w:id="103"/>
      <w:bookmarkEnd w:id="104"/>
      <w:bookmarkEnd w:id="105"/>
      <w:bookmarkEnd w:id="106"/>
      <w:bookmarkEnd w:id="10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10" w:name="_Toc3556934"/>
      <w:bookmarkStart w:id="111" w:name="_Toc34747183"/>
      <w:bookmarkStart w:id="112" w:name="_Toc72023651"/>
      <w:r w:rsidRPr="007055D9">
        <w:t>Parts</w:t>
      </w:r>
      <w:bookmarkEnd w:id="110"/>
      <w:bookmarkEnd w:id="111"/>
      <w:bookmarkEnd w:id="112"/>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3" w:name="_Toc3556935"/>
      <w:bookmarkStart w:id="114" w:name="_Toc34747184"/>
      <w:bookmarkStart w:id="115" w:name="_Toc72023652"/>
      <w:r w:rsidRPr="007055D9">
        <w:t>Part Labels</w:t>
      </w:r>
      <w:bookmarkEnd w:id="113"/>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6" w:name="_Toc3556936"/>
      <w:bookmarkStart w:id="117" w:name="_Toc34747185"/>
      <w:bookmarkStart w:id="118" w:name="_Toc72023653"/>
      <w:r w:rsidRPr="007055D9">
        <w:t>Properties</w:t>
      </w:r>
      <w:bookmarkEnd w:id="116"/>
      <w:bookmarkEnd w:id="117"/>
      <w:bookmarkEnd w:id="118"/>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2023654"/>
      <w:bookmarkEnd w:id="119"/>
      <w:bookmarkEnd w:id="120"/>
      <w:bookmarkEnd w:id="121"/>
      <w:bookmarkEnd w:id="122"/>
      <w:r w:rsidRPr="007055D9">
        <w:t>Assemblies</w:t>
      </w:r>
      <w:bookmarkEnd w:id="123"/>
      <w:bookmarkEnd w:id="124"/>
      <w:bookmarkEnd w:id="12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2092AEDE" w:rsidR="00B4381D" w:rsidRPr="007055D9" w:rsidRDefault="009D1B7A" w:rsidP="00860E71">
      <w:pPr>
        <w:pStyle w:val="Beschriftung"/>
      </w:pPr>
      <w:bookmarkStart w:id="126" w:name="_Toc3557086"/>
      <w:bookmarkStart w:id="127" w:name="_Toc34747336"/>
      <w:bookmarkStart w:id="128" w:name="_Toc72023811"/>
      <w:r w:rsidRPr="007055D9">
        <w:t xml:space="preserve">Figure </w:t>
      </w:r>
      <w:r w:rsidR="00406B64">
        <w:fldChar w:fldCharType="begin"/>
      </w:r>
      <w:r w:rsidR="00406B64">
        <w:instrText xml:space="preserve"> SEQ Figure \* ARABIC </w:instrText>
      </w:r>
      <w:r w:rsidR="00406B64">
        <w:fldChar w:fldCharType="separate"/>
      </w:r>
      <w:r w:rsidR="007F08C7">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6"/>
      <w:bookmarkEnd w:id="127"/>
      <w:bookmarkEnd w:id="128"/>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9" w:name="_Toc3556938"/>
      <w:bookmarkStart w:id="130" w:name="_Toc34747187"/>
      <w:bookmarkStart w:id="131" w:name="_Toc72023655"/>
      <w:r w:rsidRPr="007055D9">
        <w:lastRenderedPageBreak/>
        <w:t>File Structure of χMCF</w:t>
      </w:r>
      <w:bookmarkEnd w:id="129"/>
      <w:bookmarkEnd w:id="130"/>
      <w:bookmarkEnd w:id="13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2" w:name="_Toc428279323"/>
      <w:bookmarkStart w:id="133" w:name="_Toc428456059"/>
      <w:bookmarkStart w:id="134" w:name="_Toc428537023"/>
      <w:bookmarkStart w:id="135" w:name="_Toc428969342"/>
      <w:bookmarkStart w:id="136" w:name="_Toc429052733"/>
      <w:bookmarkStart w:id="137" w:name="_Toc3556939"/>
      <w:bookmarkStart w:id="138" w:name="_Toc34747188"/>
      <w:bookmarkStart w:id="139" w:name="_Toc72023656"/>
      <w:bookmarkEnd w:id="132"/>
      <w:bookmarkEnd w:id="133"/>
      <w:bookmarkEnd w:id="134"/>
      <w:bookmarkEnd w:id="135"/>
      <w:bookmarkEnd w:id="136"/>
      <w:r w:rsidRPr="007055D9">
        <w:t>Elements containing g</w:t>
      </w:r>
      <w:r w:rsidR="00A341E9" w:rsidRPr="007055D9">
        <w:t xml:space="preserve">eneral </w:t>
      </w:r>
      <w:proofErr w:type="gramStart"/>
      <w:r w:rsidR="00A341E9" w:rsidRPr="007055D9">
        <w:t>information</w:t>
      </w:r>
      <w:bookmarkEnd w:id="137"/>
      <w:bookmarkEnd w:id="138"/>
      <w:bookmarkEnd w:id="139"/>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F491B5E"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F08C7">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83417E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F08C7">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F08561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F08C7">
              <w:rPr>
                <w:sz w:val="20"/>
                <w:szCs w:val="20"/>
              </w:rPr>
              <w:t>5.3</w:t>
            </w:r>
            <w:r w:rsidR="00B950DE">
              <w:rPr>
                <w:sz w:val="20"/>
                <w:szCs w:val="20"/>
                <w:lang w:val="de-DE"/>
              </w:rPr>
              <w:fldChar w:fldCharType="end"/>
            </w:r>
          </w:p>
        </w:tc>
      </w:tr>
    </w:tbl>
    <w:p w14:paraId="23D25687" w14:textId="6799FE81" w:rsidR="00516EE3" w:rsidRDefault="00516EE3" w:rsidP="00C04963">
      <w:pPr>
        <w:pStyle w:val="Beschriftung"/>
        <w:spacing w:before="120"/>
      </w:pPr>
      <w:bookmarkStart w:id="140" w:name="_Toc3566409"/>
      <w:bookmarkStart w:id="141" w:name="_Toc34747411"/>
      <w:bookmarkStart w:id="142" w:name="_Toc72023895"/>
      <w:r>
        <w:t xml:space="preserve">Table </w:t>
      </w:r>
      <w:r w:rsidR="00ED469A">
        <w:fldChar w:fldCharType="begin"/>
      </w:r>
      <w:r w:rsidR="00ED469A">
        <w:instrText xml:space="preserve"> SEQ Table \* ARABIC </w:instrText>
      </w:r>
      <w:r w:rsidR="00ED469A">
        <w:fldChar w:fldCharType="separate"/>
      </w:r>
      <w:r w:rsidR="007F08C7">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0"/>
      <w:bookmarkEnd w:id="141"/>
      <w:bookmarkEnd w:id="142"/>
    </w:p>
    <w:p w14:paraId="574E4A30" w14:textId="77777777" w:rsidR="00CC728F" w:rsidRPr="007055D9" w:rsidRDefault="00CF4308" w:rsidP="00327322">
      <w:pPr>
        <w:pStyle w:val="berschrift3"/>
        <w:tabs>
          <w:tab w:val="clear" w:pos="720"/>
          <w:tab w:val="num" w:pos="1701"/>
        </w:tabs>
      </w:pPr>
      <w:bookmarkStart w:id="143" w:name="_Toc3556940"/>
      <w:bookmarkStart w:id="144" w:name="_Toc34747189"/>
      <w:bookmarkStart w:id="145" w:name="_Toc72023657"/>
      <w:r w:rsidRPr="007055D9">
        <w:t>Date</w:t>
      </w:r>
      <w:bookmarkEnd w:id="143"/>
      <w:bookmarkEnd w:id="144"/>
      <w:bookmarkEnd w:id="145"/>
    </w:p>
    <w:p w14:paraId="718108C6" w14:textId="19C58BB5"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6" w:name="_Toc3556941"/>
      <w:bookmarkStart w:id="147" w:name="_Toc34747190"/>
      <w:bookmarkStart w:id="148" w:name="_Toc72023658"/>
      <w:r w:rsidRPr="007055D9">
        <w:t>Version</w:t>
      </w:r>
      <w:bookmarkEnd w:id="146"/>
      <w:bookmarkEnd w:id="147"/>
      <w:bookmarkEnd w:id="148"/>
    </w:p>
    <w:p w14:paraId="24C3DA71" w14:textId="03B846EB"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w:t>
      </w:r>
      <w:r w:rsidR="002848E7">
        <w:rPr>
          <w:rFonts w:ascii="Courier New" w:hAnsi="Courier New" w:cs="Courier New"/>
          <w:b/>
          <w:i/>
          <w:sz w:val="18"/>
          <w:szCs w:val="18"/>
        </w:rPr>
        <w:t>/</w:t>
      </w:r>
      <w:r w:rsidR="00F9473E" w:rsidRPr="00E34587">
        <w:rPr>
          <w:rFonts w:ascii="Courier New" w:hAnsi="Courier New" w:cs="Courier New"/>
          <w:b/>
          <w:i/>
          <w:sz w:val="18"/>
          <w:szCs w:val="18"/>
        </w:rPr>
        <w:t>&gt;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9" w:name="_Toc3556942"/>
      <w:bookmarkStart w:id="150" w:name="_Ref34739722"/>
      <w:bookmarkStart w:id="151" w:name="_Ref34739734"/>
      <w:bookmarkStart w:id="152" w:name="_Toc34747191"/>
      <w:bookmarkStart w:id="153" w:name="_Toc72023659"/>
      <w:r w:rsidRPr="007055D9">
        <w:t>Unit System</w:t>
      </w:r>
      <w:bookmarkEnd w:id="149"/>
      <w:bookmarkEnd w:id="150"/>
      <w:bookmarkEnd w:id="151"/>
      <w:bookmarkEnd w:id="152"/>
      <w:bookmarkEnd w:id="15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FDF47EE" w:rsidR="006F1928" w:rsidRDefault="006F1928" w:rsidP="00C04963">
      <w:pPr>
        <w:pStyle w:val="Beschriftung"/>
        <w:spacing w:before="120"/>
      </w:pPr>
      <w:bookmarkStart w:id="154" w:name="_Toc3566410"/>
      <w:bookmarkStart w:id="155" w:name="_Toc34747412"/>
      <w:bookmarkStart w:id="156" w:name="_Toc72023896"/>
      <w:r>
        <w:t xml:space="preserve">Table </w:t>
      </w:r>
      <w:r w:rsidR="00ED469A">
        <w:fldChar w:fldCharType="begin"/>
      </w:r>
      <w:r w:rsidR="00ED469A">
        <w:instrText xml:space="preserve"> SEQ Table \* ARABIC </w:instrText>
      </w:r>
      <w:r w:rsidR="00ED469A">
        <w:fldChar w:fldCharType="separate"/>
      </w:r>
      <w:r w:rsidR="007F08C7">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4"/>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34747192"/>
      <w:bookmarkStart w:id="160" w:name="_Toc72023660"/>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bookmarkEnd w:id="160"/>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3D76BED"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72023661"/>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20256685" w:rsidR="00787E83" w:rsidRPr="007055D9" w:rsidRDefault="008B4D9E" w:rsidP="00EB4BFC">
      <w:pPr>
        <w:pStyle w:val="Beschriftung"/>
        <w:spacing w:before="120"/>
      </w:pPr>
      <w:bookmarkStart w:id="172" w:name="_Toc3566411"/>
      <w:bookmarkStart w:id="173" w:name="_Toc34747413"/>
      <w:bookmarkStart w:id="174" w:name="_Toc72023897"/>
      <w:r>
        <w:t xml:space="preserve">Table </w:t>
      </w:r>
      <w:r w:rsidR="00ED469A">
        <w:fldChar w:fldCharType="begin"/>
      </w:r>
      <w:r w:rsidR="00ED469A">
        <w:instrText xml:space="preserve"> SEQ Table \* ARABIC </w:instrText>
      </w:r>
      <w:r w:rsidR="00ED469A">
        <w:fldChar w:fldCharType="separate"/>
      </w:r>
      <w:r w:rsidR="007F08C7">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2"/>
      <w:bookmarkEnd w:id="173"/>
      <w:bookmarkEnd w:id="174"/>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6775DE60"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5" w:name="_Finite_Element_Specific"/>
      <w:bookmarkStart w:id="176" w:name="_Ref414560131"/>
      <w:bookmarkStart w:id="177" w:name="_Toc3556945"/>
      <w:bookmarkStart w:id="178" w:name="_Toc34747194"/>
      <w:bookmarkStart w:id="179" w:name="_Toc72023662"/>
      <w:bookmarkEnd w:id="17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76"/>
      <w:bookmarkEnd w:id="177"/>
      <w:bookmarkEnd w:id="178"/>
      <w:bookmarkEnd w:id="179"/>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180"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1" w:author="Dr. Carsten Franke" w:date="2021-01-27T11:29:00Z">
        <w:r w:rsidR="002B6CE2">
          <w:t>the referenced entities</w:t>
        </w:r>
      </w:ins>
      <w:del w:id="182" w:author="Dr. Carsten Franke" w:date="2021-01-27T11:29:00Z">
        <w:r w:rsidR="00D02A58" w:rsidDel="002B6CE2">
          <w:delText xml:space="preserve">nested </w:delText>
        </w:r>
        <w:r w:rsidR="004C22C3" w:rsidDel="002B6CE2">
          <w:delText>elements</w:delText>
        </w:r>
      </w:del>
      <w:ins w:id="183" w:author="Dr. Carsten Franke" w:date="2021-01-27T11:28:00Z">
        <w:r w:rsidR="002B6CE2">
          <w:t>,</w:t>
        </w:r>
      </w:ins>
      <w:r w:rsidR="004C22C3">
        <w:t xml:space="preserve"> </w:t>
      </w:r>
      <w:r w:rsidR="00D02A58">
        <w:t>are</w:t>
      </w:r>
      <w:r w:rsidRPr="007055D9">
        <w:t xml:space="preserve"> specific to a single solver.</w:t>
      </w:r>
      <w:ins w:id="184" w:author="Dr. Carsten Franke" w:date="2021-01-27T11:33:00Z">
        <w:r w:rsidR="003D7A47">
          <w:t xml:space="preserve"> </w:t>
        </w:r>
      </w:ins>
    </w:p>
    <w:p w14:paraId="4857EE4D" w14:textId="383B269E" w:rsidR="003D7A47" w:rsidRDefault="003D7A47" w:rsidP="009D267A">
      <w:pPr>
        <w:jc w:val="both"/>
        <w:rPr>
          <w:ins w:id="185" w:author="Dr. Carsten Franke" w:date="2021-01-27T11:37:00Z"/>
        </w:rPr>
      </w:pPr>
      <w:ins w:id="186" w:author="Dr. Carsten Franke" w:date="2021-01-27T11:34:00Z">
        <w:r>
          <w:t>Usually, referencing is done by solver specific entity IDs, which have no meaning outside the context of a specific fini</w:t>
        </w:r>
      </w:ins>
      <w:ins w:id="187" w:author="Dr. Carsten Franke" w:date="2021-01-27T11:35:00Z">
        <w:r>
          <w:t>t</w:t>
        </w:r>
      </w:ins>
      <w:ins w:id="188" w:author="Dr. Carsten Franke" w:date="2021-01-27T11:34:00Z">
        <w:r>
          <w:t>e e</w:t>
        </w:r>
      </w:ins>
      <w:ins w:id="189" w:author="Dr. Carsten Franke" w:date="2021-01-27T11:35:00Z">
        <w:r>
          <w:t>le</w:t>
        </w:r>
      </w:ins>
      <w:ins w:id="190" w:author="Dr. Carsten Franke" w:date="2021-01-27T11:34:00Z">
        <w:r>
          <w:t>ment mo</w:t>
        </w:r>
      </w:ins>
      <w:ins w:id="191"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2" w:author="Dr. Carsten Franke" w:date="2021-01-27T11:36:00Z">
        <w:r>
          <w:t>a</w:t>
        </w:r>
      </w:ins>
      <w:ins w:id="193" w:author="Dr. Carsten Franke" w:date="2021-01-27T11:35:00Z">
        <w:r w:rsidRPr="003D7A47">
          <w:t xml:space="preserve"> χMCF file </w:t>
        </w:r>
      </w:ins>
      <w:ins w:id="194" w:author="Dr. Carsten Franke" w:date="2021-01-27T11:36:00Z">
        <w:r>
          <w:t xml:space="preserve">referencing such element IDs </w:t>
        </w:r>
      </w:ins>
      <w:ins w:id="195" w:author="Dr. Carsten Franke" w:date="2021-01-27T11:35:00Z">
        <w:r w:rsidRPr="003D7A47">
          <w:t xml:space="preserve">becomes </w:t>
        </w:r>
      </w:ins>
      <w:ins w:id="196" w:author="Dr. Carsten Franke" w:date="2021-01-27T11:36:00Z">
        <w:r>
          <w:t xml:space="preserve">detached and </w:t>
        </w:r>
      </w:ins>
      <w:ins w:id="197" w:author="Dr. Carsten Franke" w:date="2021-01-27T11:35:00Z">
        <w:r w:rsidRPr="003D7A47">
          <w:t>needs to be re-created.</w:t>
        </w:r>
      </w:ins>
      <w:ins w:id="198" w:author="Dr. Carsten Franke" w:date="2021-01-27T11:36:00Z">
        <w:r>
          <w:t xml:space="preserve"> </w:t>
        </w:r>
      </w:ins>
    </w:p>
    <w:p w14:paraId="50453EFC" w14:textId="4A27C4A6" w:rsidR="003D7A47" w:rsidRDefault="003D7A47" w:rsidP="009D267A">
      <w:pPr>
        <w:jc w:val="both"/>
      </w:pPr>
      <w:ins w:id="199"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0" w:author="Dr. Carsten Franke" w:date="2021-01-27T11:38:00Z">
        <w:r>
          <w:t xml:space="preserve"> </w:t>
        </w:r>
      </w:ins>
      <w:ins w:id="201"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0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03" w:author="Dr. Carsten Franke" w:date="2021-01-27T11:31:00Z">
        <w:r w:rsidR="000C2483" w:rsidRPr="00FB2BE9" w:rsidDel="000D0ED2">
          <w:delText>:</w:delText>
        </w:r>
      </w:del>
      <w:r w:rsidR="000C2483" w:rsidRPr="007055D9">
        <w:t xml:space="preserve"> </w:t>
      </w:r>
      <w:ins w:id="204" w:author="Dr. Carsten Franke" w:date="2021-01-27T11:31:00Z">
        <w:r>
          <w:t xml:space="preserve">covers following </w:t>
        </w:r>
      </w:ins>
      <w:ins w:id="20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52C0829F" w:rsidR="00FE07F4" w:rsidRDefault="00EB1021" w:rsidP="005D241A">
      <w:pPr>
        <w:pStyle w:val="Beschriftung"/>
        <w:spacing w:before="120"/>
        <w:rPr>
          <w:lang w:val="en-GB"/>
        </w:rPr>
      </w:pPr>
      <w:bookmarkStart w:id="206" w:name="_Toc3566412"/>
      <w:bookmarkStart w:id="207" w:name="_Toc34747414"/>
      <w:bookmarkStart w:id="208" w:name="_Toc72023898"/>
      <w:r>
        <w:t xml:space="preserve">Table </w:t>
      </w:r>
      <w:r w:rsidR="00ED469A">
        <w:fldChar w:fldCharType="begin"/>
      </w:r>
      <w:r w:rsidR="00ED469A">
        <w:instrText xml:space="preserve"> SEQ Table \* ARABIC </w:instrText>
      </w:r>
      <w:r w:rsidR="00ED469A">
        <w:fldChar w:fldCharType="separate"/>
      </w:r>
      <w:r w:rsidR="007F08C7">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06"/>
      <w:bookmarkEnd w:id="207"/>
      <w:bookmarkEnd w:id="208"/>
    </w:p>
    <w:p w14:paraId="7CFA5C39" w14:textId="3E5FE2E1"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F8FB8C3"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A48D341" w:rsidR="005C59E0" w:rsidRDefault="009D4711" w:rsidP="005D241A">
      <w:pPr>
        <w:pStyle w:val="Beschriftung"/>
        <w:spacing w:before="120"/>
      </w:pPr>
      <w:bookmarkStart w:id="209" w:name="_Toc3566413"/>
      <w:bookmarkStart w:id="210" w:name="_Toc34747415"/>
      <w:bookmarkStart w:id="211" w:name="_Toc72023899"/>
      <w:r>
        <w:t xml:space="preserve">Table </w:t>
      </w:r>
      <w:r w:rsidR="00ED469A">
        <w:fldChar w:fldCharType="begin"/>
      </w:r>
      <w:r w:rsidR="00ED469A">
        <w:instrText xml:space="preserve"> SEQ Table \* ARABIC </w:instrText>
      </w:r>
      <w:r w:rsidR="00ED469A">
        <w:fldChar w:fldCharType="separate"/>
      </w:r>
      <w:r w:rsidR="007F08C7">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09"/>
      <w:bookmarkEnd w:id="210"/>
      <w:bookmarkEnd w:id="211"/>
    </w:p>
    <w:p w14:paraId="2C1D4033" w14:textId="76DD1CF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rPr>
          <w:ins w:id="212" w:author="Dr. Carsten Franke" w:date="2021-01-27T11:09:00Z"/>
        </w:rPr>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00280B03" w:rsidRPr="007055D9">
        <w:t xml:space="preserve">. </w:t>
      </w:r>
    </w:p>
    <w:p w14:paraId="2ECB323A" w14:textId="08428C5E" w:rsidR="004A2BA7" w:rsidRDefault="004A2BA7" w:rsidP="004A2BA7">
      <w:pPr>
        <w:pStyle w:val="berschrift4"/>
        <w:rPr>
          <w:ins w:id="213" w:author="Dr. Carsten Franke" w:date="2021-01-27T11:11:00Z"/>
        </w:rPr>
      </w:pPr>
      <w:bookmarkStart w:id="214" w:name="_Toc72023663"/>
      <w:ins w:id="215" w:author="Dr. Carsten Franke" w:date="2021-01-27T11:09:00Z">
        <w:r w:rsidRPr="004A2BA7">
          <w:t>Reasoning about</w:t>
        </w:r>
      </w:ins>
      <w:ins w:id="216"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14"/>
      <w:ins w:id="217" w:author="Dr. Carsten Franke" w:date="2021-01-27T11:09:00Z">
        <w:r>
          <w:t xml:space="preserve"> </w:t>
        </w:r>
      </w:ins>
    </w:p>
    <w:p w14:paraId="7C0FAE50" w14:textId="1DC889B4" w:rsidR="004A2BA7" w:rsidRDefault="002A6DD4" w:rsidP="004A2BA7">
      <w:pPr>
        <w:rPr>
          <w:ins w:id="218" w:author="Dr. Carsten Franke" w:date="2021-01-27T11:50:00Z"/>
        </w:rPr>
      </w:pPr>
      <w:ins w:id="219"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20" w:author="Dr. Carsten Franke" w:date="2021-01-27T11:14:00Z">
        <w:r>
          <w:t xml:space="preserve">ment </w:t>
        </w:r>
      </w:ins>
      <w:ins w:id="221" w:author="Dr. Carsten Franke" w:date="2021-01-27T11:15:00Z">
        <w:r>
          <w:t>c</w:t>
        </w:r>
      </w:ins>
      <w:ins w:id="222" w:author="Dr. Carsten Franke" w:date="2021-01-27T11:14:00Z">
        <w:r>
          <w:t>an be used versatile for different use cases</w:t>
        </w:r>
      </w:ins>
      <w:ins w:id="223" w:author="Dr. Carsten Franke" w:date="2021-01-27T11:15:00Z">
        <w:r w:rsidR="00A60243">
          <w:t xml:space="preserve"> – even for yet unknown ones</w:t>
        </w:r>
      </w:ins>
      <w:ins w:id="224" w:author="Dr. Carsten Franke" w:date="2021-01-27T11:14:00Z">
        <w:r>
          <w:t xml:space="preserve">. </w:t>
        </w:r>
      </w:ins>
      <w:ins w:id="225" w:author="Dr. Carsten Franke" w:date="2021-01-27T11:17:00Z">
        <w:r w:rsidR="00A60243">
          <w:t xml:space="preserve">This makes it hard to define exact semantics. </w:t>
        </w:r>
      </w:ins>
    </w:p>
    <w:p w14:paraId="31576F78" w14:textId="36A196ED" w:rsidR="0043793E" w:rsidRDefault="0043793E" w:rsidP="004A2BA7">
      <w:pPr>
        <w:rPr>
          <w:ins w:id="226" w:author="Dr. Carsten Franke" w:date="2021-01-27T11:18:00Z"/>
        </w:rPr>
      </w:pPr>
      <w:ins w:id="227"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28" w:author="Dr. Carsten Franke" w:date="2021-01-27T11:19:00Z"/>
          <w:lang w:val="en-US"/>
        </w:rPr>
      </w:pPr>
      <w:ins w:id="229"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30"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31" w:author="Dr. Carsten Franke" w:date="2021-01-27T11:20:00Z">
        <w:r w:rsidRPr="00D977AB">
          <w:rPr>
            <w:lang w:val="en-US"/>
          </w:rPr>
          <w:t xml:space="preserve"> </w:t>
        </w:r>
      </w:ins>
    </w:p>
    <w:p w14:paraId="40615A79" w14:textId="77777777" w:rsidR="00A60243" w:rsidRPr="00D977AB" w:rsidRDefault="00A60243" w:rsidP="00A60243">
      <w:pPr>
        <w:rPr>
          <w:ins w:id="232" w:author="Dr. Carsten Franke" w:date="2021-01-27T11:23:00Z"/>
        </w:rPr>
      </w:pPr>
      <w:ins w:id="233" w:author="Dr. Carsten Franke" w:date="2021-01-27T11:21:00Z">
        <w:r w:rsidRPr="00D977AB">
          <w:t>In the first place</w:t>
        </w:r>
      </w:ins>
      <w:ins w:id="234" w:author="Dr. Carsten Franke" w:date="2021-01-27T11:19:00Z">
        <w:r w:rsidRPr="00D977AB">
          <w:t xml:space="preserve">, </w:t>
        </w:r>
        <w:r w:rsidRPr="00D977AB">
          <w:rPr>
            <w:i/>
            <w:iCs/>
          </w:rPr>
          <w:t>finite elements</w:t>
        </w:r>
        <w:r w:rsidRPr="00D977AB">
          <w:t xml:space="preserve"> which are supported by FE solvers</w:t>
        </w:r>
      </w:ins>
      <w:ins w:id="235" w:author="Dr. Carsten Franke" w:date="2021-01-27T11:21:00Z">
        <w:r w:rsidRPr="00D977AB">
          <w:t xml:space="preserve"> are expected to be addressed via </w:t>
        </w:r>
      </w:ins>
      <w:ins w:id="236"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37"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38" w:author="Dr. Carsten Franke" w:date="2021-01-27T11:19:00Z"/>
        </w:rPr>
      </w:pPr>
      <w:ins w:id="239" w:author="Dr. Carsten Franke" w:date="2021-01-27T11:19:00Z">
        <w:r w:rsidRPr="00D977AB">
          <w:t xml:space="preserve">In addition, such solver entities, which are </w:t>
        </w:r>
        <w:r w:rsidRPr="00D977AB">
          <w:rPr>
            <w:i/>
          </w:rPr>
          <w:t>referenced by</w:t>
        </w:r>
        <w:r w:rsidRPr="00D977AB">
          <w:t xml:space="preserve"> </w:t>
        </w:r>
      </w:ins>
      <w:ins w:id="240" w:author="Dr. Carsten Franke" w:date="2021-01-27T11:23:00Z">
        <w:r w:rsidRPr="00D977AB">
          <w:t xml:space="preserve">above mentioned </w:t>
        </w:r>
      </w:ins>
      <w:ins w:id="241" w:author="Dr. Carsten Franke" w:date="2021-01-27T11:19:00Z">
        <w:r w:rsidRPr="00D977AB">
          <w:t>finite elements, are relevant, like nodes (grids), properties, materials</w:t>
        </w:r>
      </w:ins>
      <w:ins w:id="242" w:author="Dr. Carsten Franke" w:date="2021-01-27T11:23:00Z">
        <w:r w:rsidRPr="00D977AB">
          <w:t>, coordinate systems</w:t>
        </w:r>
      </w:ins>
      <w:ins w:id="243" w:author="Dr. Carsten Franke" w:date="2021-01-27T11:19:00Z">
        <w:r w:rsidRPr="00D977AB">
          <w:t xml:space="preserve"> etc.</w:t>
        </w:r>
      </w:ins>
      <w:ins w:id="244" w:author="Dr. Carsten Franke" w:date="2021-01-27T11:23:00Z">
        <w:r w:rsidRPr="00D977AB">
          <w:t xml:space="preserve"> </w:t>
        </w:r>
      </w:ins>
    </w:p>
    <w:p w14:paraId="23ABBFA2" w14:textId="77777777" w:rsidR="00A60243" w:rsidRPr="00D977AB" w:rsidRDefault="00A60243" w:rsidP="00A60243">
      <w:pPr>
        <w:rPr>
          <w:ins w:id="245" w:author="Dr. Carsten Franke" w:date="2021-01-27T11:19:00Z"/>
        </w:rPr>
      </w:pPr>
      <w:ins w:id="246"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47" w:author="Dr. Carsten Franke" w:date="2021-01-27T11:19:00Z"/>
        </w:rPr>
      </w:pPr>
      <w:bookmarkStart w:id="248" w:name="_Ref62639234"/>
      <w:ins w:id="249"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8"/>
      </w:ins>
    </w:p>
    <w:p w14:paraId="43F8EBC2" w14:textId="5C093410" w:rsidR="00A60243" w:rsidRPr="00D977AB" w:rsidRDefault="00A60243" w:rsidP="007A6E34">
      <w:pPr>
        <w:numPr>
          <w:ilvl w:val="0"/>
          <w:numId w:val="55"/>
        </w:numPr>
        <w:rPr>
          <w:ins w:id="250" w:author="Dr. Carsten Franke" w:date="2021-01-27T11:19:00Z"/>
        </w:rPr>
      </w:pPr>
      <w:ins w:id="251" w:author="Dr. Carsten Franke" w:date="2021-01-27T11:19:00Z">
        <w:r w:rsidRPr="00D977AB">
          <w:t xml:space="preserve">elements modeling parts of the mechanical structure, such as shells and solids. </w:t>
        </w:r>
      </w:ins>
      <w:ins w:id="252" w:author="Dr. Carsten Franke" w:date="2021-01-27T11:24:00Z">
        <w:r w:rsidRPr="00D977AB">
          <w:br/>
        </w:r>
      </w:ins>
      <w:ins w:id="253"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54" w:author="Dr. Carsten Franke" w:date="2021-01-27T11:19:00Z"/>
        </w:rPr>
      </w:pPr>
      <w:ins w:id="255"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56" w:author="Dr. Carsten Franke" w:date="2021-01-27T11:19:00Z"/>
        </w:rPr>
      </w:pPr>
      <w:ins w:id="257" w:author="Dr. Carsten Franke" w:date="2021-01-27T11:19:00Z">
        <w:r w:rsidRPr="00D977AB">
          <w:t>elements influenced</w:t>
        </w:r>
      </w:ins>
      <w:ins w:id="258" w:author="Dr. Carsten Franke" w:date="2021-01-27T11:24:00Z">
        <w:r w:rsidRPr="00D977AB">
          <w:t xml:space="preserve"> by connections</w:t>
        </w:r>
      </w:ins>
      <w:ins w:id="259" w:author="Dr. Carsten Franke" w:date="2021-01-27T11:19:00Z">
        <w:r w:rsidRPr="00D977AB">
          <w:t xml:space="preserve">, </w:t>
        </w:r>
        <w:proofErr w:type="gramStart"/>
        <w:r w:rsidRPr="00D977AB">
          <w:t>e.g.</w:t>
        </w:r>
        <w:proofErr w:type="gramEnd"/>
        <w:r w:rsidRPr="00D977AB">
          <w:t xml:space="preserve"> </w:t>
        </w:r>
      </w:ins>
      <w:ins w:id="260" w:author="Dr. Carsten Franke" w:date="2021-01-27T11:24:00Z">
        <w:r w:rsidRPr="00D977AB">
          <w:t xml:space="preserve">in the </w:t>
        </w:r>
      </w:ins>
      <w:ins w:id="261" w:author="Dr. Carsten Franke" w:date="2021-01-27T11:19:00Z">
        <w:r w:rsidRPr="00D977AB">
          <w:t>heat affected zone.</w:t>
        </w:r>
      </w:ins>
    </w:p>
    <w:p w14:paraId="5B8FED0F" w14:textId="503F54E6" w:rsidR="00A60243" w:rsidRPr="004A2BA7" w:rsidRDefault="00D26D94" w:rsidP="004A2BA7">
      <w:ins w:id="262" w:author="Dr. Carsten Franke" w:date="2021-01-27T11:25:00Z">
        <w:r>
          <w:t>In Jan. 2021, the working group decided that c</w:t>
        </w:r>
      </w:ins>
      <w:ins w:id="263" w:author="Dr. Carsten Franke" w:date="2021-01-27T11:26:00Z">
        <w:r>
          <w:t xml:space="preserve">ase </w:t>
        </w:r>
        <w:r>
          <w:fldChar w:fldCharType="begin"/>
        </w:r>
        <w:r>
          <w:instrText xml:space="preserve"> REF _Ref62639234 \r \h </w:instrText>
        </w:r>
      </w:ins>
      <w:r>
        <w:fldChar w:fldCharType="separate"/>
      </w:r>
      <w:r w:rsidR="007F08C7">
        <w:t>1</w:t>
      </w:r>
      <w:ins w:id="264"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65" w:name="_Toc373504790"/>
      <w:bookmarkStart w:id="266" w:name="_Toc373505008"/>
      <w:bookmarkStart w:id="267" w:name="_Toc339013872"/>
      <w:bookmarkStart w:id="268" w:name="_Ref414560151"/>
      <w:bookmarkStart w:id="269" w:name="_Toc3556946"/>
      <w:bookmarkStart w:id="270" w:name="_Toc34747195"/>
      <w:bookmarkStart w:id="271" w:name="_Toc72023664"/>
      <w:bookmarkEnd w:id="265"/>
      <w:bookmarkEnd w:id="266"/>
      <w:r w:rsidRPr="007055D9">
        <w:t>Connection Data</w:t>
      </w:r>
      <w:bookmarkEnd w:id="267"/>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68"/>
      <w:bookmarkEnd w:id="269"/>
      <w:bookmarkEnd w:id="270"/>
      <w:bookmarkEnd w:id="271"/>
    </w:p>
    <w:p w14:paraId="44532124" w14:textId="09D5B3E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F08C7">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F08C7">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0F146BE8"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F08C7">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52289006" w:rsidR="00680DB0" w:rsidRPr="007055D9" w:rsidRDefault="00206E87" w:rsidP="00206E87">
      <w:pPr>
        <w:pStyle w:val="Beschriftung"/>
        <w:spacing w:before="120"/>
      </w:pPr>
      <w:bookmarkStart w:id="272" w:name="_Toc3566416"/>
      <w:bookmarkStart w:id="273" w:name="_Toc34747416"/>
      <w:bookmarkStart w:id="274" w:name="_Toc72023900"/>
      <w:r>
        <w:t xml:space="preserve">Table </w:t>
      </w:r>
      <w:r w:rsidR="00ED469A">
        <w:fldChar w:fldCharType="begin"/>
      </w:r>
      <w:r w:rsidR="00ED469A">
        <w:instrText xml:space="preserve"> SEQ Table \* ARABIC </w:instrText>
      </w:r>
      <w:r w:rsidR="00ED469A">
        <w:fldChar w:fldCharType="separate"/>
      </w:r>
      <w:r w:rsidR="007F08C7">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2"/>
      <w:bookmarkEnd w:id="273"/>
      <w:bookmarkEnd w:id="27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6B7D130" w:rsidR="006F1928" w:rsidRDefault="00206E87" w:rsidP="00206E87">
      <w:pPr>
        <w:pStyle w:val="Beschriftung"/>
        <w:spacing w:before="120"/>
        <w:rPr>
          <w:b w:val="0"/>
          <w:lang w:eastAsia="x-none"/>
        </w:rPr>
      </w:pPr>
      <w:bookmarkStart w:id="275" w:name="_Toc3566417"/>
      <w:bookmarkStart w:id="276" w:name="_Toc34747417"/>
      <w:bookmarkStart w:id="277" w:name="_Toc72023901"/>
      <w:r>
        <w:t xml:space="preserve">Table </w:t>
      </w:r>
      <w:r w:rsidR="00ED469A">
        <w:fldChar w:fldCharType="begin"/>
      </w:r>
      <w:r w:rsidR="00ED469A">
        <w:instrText xml:space="preserve"> SEQ Table \* ARABIC </w:instrText>
      </w:r>
      <w:r w:rsidR="00ED469A">
        <w:fldChar w:fldCharType="separate"/>
      </w:r>
      <w:r w:rsidR="007F08C7">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5"/>
      <w:bookmarkEnd w:id="276"/>
      <w:bookmarkEnd w:id="277"/>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78" w:name="_Ref432343981"/>
      <w:bookmarkStart w:id="279" w:name="_Toc3556947"/>
      <w:bookmarkStart w:id="280" w:name="_Toc34747196"/>
      <w:bookmarkStart w:id="281" w:name="_Toc72023665"/>
      <w:r w:rsidRPr="007055D9">
        <w:t xml:space="preserve">Connected </w:t>
      </w:r>
      <w:r w:rsidR="00A101BB" w:rsidRPr="007055D9">
        <w:t>Objects</w:t>
      </w:r>
      <w:bookmarkEnd w:id="278"/>
      <w:bookmarkEnd w:id="279"/>
      <w:bookmarkEnd w:id="280"/>
      <w:bookmarkEnd w:id="281"/>
      <w:r w:rsidR="00A101BB" w:rsidRPr="007055D9">
        <w:t xml:space="preserve"> </w:t>
      </w:r>
    </w:p>
    <w:p w14:paraId="5B753AFE" w14:textId="3AA9538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F08C7">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22D08D3" w:rsidR="004C7100" w:rsidRDefault="004C7100" w:rsidP="004C7100">
      <w:pPr>
        <w:pStyle w:val="Beschriftung"/>
        <w:spacing w:before="120"/>
      </w:pPr>
      <w:bookmarkStart w:id="282" w:name="_Toc3566418"/>
      <w:bookmarkStart w:id="283" w:name="_Toc34747418"/>
      <w:bookmarkStart w:id="284" w:name="_Toc72023902"/>
      <w:bookmarkStart w:id="285" w:name="_Ref371942385"/>
      <w:r>
        <w:t xml:space="preserve">Table </w:t>
      </w:r>
      <w:r w:rsidR="00ED469A">
        <w:fldChar w:fldCharType="begin"/>
      </w:r>
      <w:r w:rsidR="00ED469A">
        <w:instrText xml:space="preserve"> SEQ Table \* ARABIC </w:instrText>
      </w:r>
      <w:r w:rsidR="00ED469A">
        <w:fldChar w:fldCharType="separate"/>
      </w:r>
      <w:r w:rsidR="007F08C7">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82"/>
      <w:bookmarkEnd w:id="283"/>
      <w:bookmarkEnd w:id="284"/>
    </w:p>
    <w:p w14:paraId="6E0C7858" w14:textId="77777777" w:rsidR="00A33BC7" w:rsidRPr="007055D9" w:rsidRDefault="00543B6B" w:rsidP="00860E71">
      <w:pPr>
        <w:pStyle w:val="berschrift4"/>
      </w:pPr>
      <w:bookmarkStart w:id="286" w:name="_Ref428791371"/>
      <w:bookmarkStart w:id="287" w:name="_Ref428891357"/>
      <w:bookmarkStart w:id="288" w:name="_Ref428892751"/>
      <w:bookmarkStart w:id="289" w:name="_Toc3556948"/>
      <w:bookmarkStart w:id="290" w:name="_Toc34747197"/>
      <w:bookmarkStart w:id="291" w:name="_Toc72023666"/>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5"/>
      <w:bookmarkEnd w:id="286"/>
      <w:bookmarkEnd w:id="287"/>
      <w:bookmarkEnd w:id="288"/>
      <w:bookmarkEnd w:id="289"/>
      <w:bookmarkEnd w:id="290"/>
      <w:bookmarkEnd w:id="291"/>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6C704C7" w:rsidR="004C7100" w:rsidRDefault="004C7100" w:rsidP="004C7100">
      <w:pPr>
        <w:pStyle w:val="Beschriftung"/>
        <w:spacing w:before="120"/>
      </w:pPr>
      <w:bookmarkStart w:id="292" w:name="_Toc3566419"/>
      <w:bookmarkStart w:id="293" w:name="_Toc34747419"/>
      <w:bookmarkStart w:id="294" w:name="_Toc72023903"/>
      <w:r>
        <w:t xml:space="preserve">Table </w:t>
      </w:r>
      <w:r w:rsidR="00ED469A">
        <w:fldChar w:fldCharType="begin"/>
      </w:r>
      <w:r w:rsidR="00ED469A">
        <w:instrText xml:space="preserve"> SEQ Table \* ARABIC </w:instrText>
      </w:r>
      <w:r w:rsidR="00ED469A">
        <w:fldChar w:fldCharType="separate"/>
      </w:r>
      <w:r w:rsidR="007F08C7">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92"/>
      <w:bookmarkEnd w:id="293"/>
      <w:bookmarkEnd w:id="29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95" w:name="_Toc3556949"/>
      <w:bookmarkStart w:id="296" w:name="_Toc34747198"/>
      <w:bookmarkStart w:id="297" w:name="_Toc72023667"/>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95"/>
      <w:bookmarkEnd w:id="296"/>
      <w:bookmarkEnd w:id="29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C374FD2" w:rsidR="002C7187" w:rsidRDefault="002C7187" w:rsidP="005D241A">
      <w:pPr>
        <w:pStyle w:val="Beschriftung"/>
        <w:spacing w:before="120"/>
      </w:pPr>
      <w:bookmarkStart w:id="298" w:name="_Toc3566420"/>
      <w:bookmarkStart w:id="299" w:name="_Toc34747420"/>
      <w:bookmarkStart w:id="300" w:name="_Toc72023904"/>
      <w:r>
        <w:t xml:space="preserve">Table </w:t>
      </w:r>
      <w:r w:rsidR="00ED469A">
        <w:fldChar w:fldCharType="begin"/>
      </w:r>
      <w:r w:rsidR="00ED469A">
        <w:instrText xml:space="preserve"> SEQ Table \* ARABIC </w:instrText>
      </w:r>
      <w:r w:rsidR="00ED469A">
        <w:fldChar w:fldCharType="separate"/>
      </w:r>
      <w:r w:rsidR="007F08C7">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98"/>
      <w:bookmarkEnd w:id="299"/>
      <w:bookmarkEnd w:id="30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01" w:name="_Toc21650806"/>
      <w:bookmarkStart w:id="302" w:name="_Ref21651717"/>
      <w:bookmarkStart w:id="303" w:name="_Toc34747199"/>
      <w:bookmarkStart w:id="304" w:name="_Toc72023668"/>
      <w:r>
        <w:t>Special Topological situations</w:t>
      </w:r>
      <w:bookmarkEnd w:id="301"/>
      <w:bookmarkEnd w:id="302"/>
      <w:bookmarkEnd w:id="303"/>
      <w:bookmarkEnd w:id="304"/>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0B241A" w:rsidRPr="003A0545" w:rsidRDefault="000B241A" w:rsidP="00C5158C">
                            <w:pPr>
                              <w:pStyle w:val="Beschriftung"/>
                              <w:rPr>
                                <w:noProof/>
                                <w:szCs w:val="24"/>
                              </w:rPr>
                            </w:pPr>
                            <w:bookmarkStart w:id="305" w:name="_Ref21650472"/>
                            <w:bookmarkStart w:id="306" w:name="_Toc21650945"/>
                            <w:bookmarkStart w:id="307" w:name="_Toc34747337"/>
                            <w:bookmarkStart w:id="308" w:name="_Toc72023812"/>
                            <w:r>
                              <w:t xml:space="preserve">Figure </w:t>
                            </w:r>
                            <w:r>
                              <w:fldChar w:fldCharType="begin"/>
                            </w:r>
                            <w:r>
                              <w:instrText xml:space="preserve"> SEQ Figure \* ARABIC </w:instrText>
                            </w:r>
                            <w:r>
                              <w:fldChar w:fldCharType="separate"/>
                            </w:r>
                            <w:r>
                              <w:rPr>
                                <w:noProof/>
                              </w:rPr>
                              <w:t>7</w:t>
                            </w:r>
                            <w:r>
                              <w:fldChar w:fldCharType="end"/>
                            </w:r>
                            <w:bookmarkEnd w:id="305"/>
                            <w:r>
                              <w:t>: special topologies</w:t>
                            </w:r>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0B241A" w:rsidRPr="003A0545" w:rsidRDefault="000B241A" w:rsidP="00C5158C">
                      <w:pPr>
                        <w:pStyle w:val="Beschriftung"/>
                        <w:rPr>
                          <w:noProof/>
                          <w:szCs w:val="24"/>
                        </w:rPr>
                      </w:pPr>
                      <w:bookmarkStart w:id="309" w:name="_Ref21650472"/>
                      <w:bookmarkStart w:id="310" w:name="_Toc21650945"/>
                      <w:bookmarkStart w:id="311" w:name="_Toc34747337"/>
                      <w:bookmarkStart w:id="312" w:name="_Toc72023812"/>
                      <w:r>
                        <w:t xml:space="preserve">Figure </w:t>
                      </w:r>
                      <w:r>
                        <w:fldChar w:fldCharType="begin"/>
                      </w:r>
                      <w:r>
                        <w:instrText xml:space="preserve"> SEQ Figure \* ARABIC </w:instrText>
                      </w:r>
                      <w:r>
                        <w:fldChar w:fldCharType="separate"/>
                      </w:r>
                      <w:r>
                        <w:rPr>
                          <w:noProof/>
                        </w:rPr>
                        <w:t>7</w:t>
                      </w:r>
                      <w:r>
                        <w:fldChar w:fldCharType="end"/>
                      </w:r>
                      <w:bookmarkEnd w:id="309"/>
                      <w:r>
                        <w:t>: special topologies</w:t>
                      </w:r>
                      <w:bookmarkEnd w:id="310"/>
                      <w:bookmarkEnd w:id="311"/>
                      <w:bookmarkEnd w:id="312"/>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281CC4CA" w:rsidR="00C5158C" w:rsidRDefault="00C5158C" w:rsidP="00C5158C">
      <w:r>
        <w:lastRenderedPageBreak/>
        <w:t xml:space="preserve">In </w:t>
      </w:r>
      <w:r>
        <w:fldChar w:fldCharType="begin"/>
      </w:r>
      <w:r>
        <w:instrText xml:space="preserve"> REF _Ref21650472 \h </w:instrText>
      </w:r>
      <w:r>
        <w:fldChar w:fldCharType="separate"/>
      </w:r>
      <w:r w:rsidR="007F08C7">
        <w:t xml:space="preserve">Figure </w:t>
      </w:r>
      <w:r w:rsidR="007F08C7">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2B557BA" w:rsidR="00C5158C" w:rsidRDefault="00C5158C" w:rsidP="00C5158C">
      <w:pPr>
        <w:pStyle w:val="Beschriftung"/>
        <w:spacing w:before="120"/>
        <w:rPr>
          <w:rStyle w:val="elementdeftypeChar"/>
          <w:b/>
        </w:rPr>
      </w:pPr>
      <w:bookmarkStart w:id="313" w:name="_Toc21651031"/>
      <w:bookmarkStart w:id="314" w:name="_Toc34747421"/>
      <w:bookmarkStart w:id="315" w:name="_Toc72023905"/>
      <w:r>
        <w:t xml:space="preserve">Table </w:t>
      </w:r>
      <w:r w:rsidR="00ED469A">
        <w:fldChar w:fldCharType="begin"/>
      </w:r>
      <w:r w:rsidR="00ED469A">
        <w:instrText xml:space="preserve"> SEQ Table \* ARABIC </w:instrText>
      </w:r>
      <w:r w:rsidR="00ED469A">
        <w:fldChar w:fldCharType="separate"/>
      </w:r>
      <w:r w:rsidR="007F08C7">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13"/>
      <w:bookmarkEnd w:id="314"/>
      <w:bookmarkEnd w:id="315"/>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80346B7" w:rsidR="00C5158C" w:rsidRDefault="00C5158C" w:rsidP="00C5158C">
      <w:pPr>
        <w:pStyle w:val="Beschriftung"/>
      </w:pPr>
      <w:bookmarkStart w:id="316" w:name="_Toc21651032"/>
      <w:bookmarkStart w:id="317" w:name="_Toc34747422"/>
      <w:bookmarkStart w:id="318" w:name="_Toc72023906"/>
      <w:r>
        <w:t xml:space="preserve">Table </w:t>
      </w:r>
      <w:r w:rsidR="00ED469A">
        <w:fldChar w:fldCharType="begin"/>
      </w:r>
      <w:r w:rsidR="00ED469A">
        <w:instrText xml:space="preserve"> SEQ Table \* ARABIC </w:instrText>
      </w:r>
      <w:r w:rsidR="00ED469A">
        <w:fldChar w:fldCharType="separate"/>
      </w:r>
      <w:r w:rsidR="007F08C7">
        <w:rPr>
          <w:noProof/>
        </w:rPr>
        <w:t>12</w:t>
      </w:r>
      <w:r w:rsidR="00ED469A">
        <w:fldChar w:fldCharType="end"/>
      </w:r>
      <w:r>
        <w:t>: Attributes of &lt;stacking&gt;</w:t>
      </w:r>
      <w:bookmarkEnd w:id="316"/>
      <w:bookmarkEnd w:id="317"/>
      <w:bookmarkEnd w:id="318"/>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54EEDA6" w:rsidR="00C5158C" w:rsidRDefault="00C5158C" w:rsidP="00C5158C">
      <w:pPr>
        <w:pStyle w:val="Beschriftung"/>
      </w:pPr>
      <w:bookmarkStart w:id="319" w:name="_Toc21651033"/>
      <w:bookmarkStart w:id="320" w:name="_Toc34747423"/>
      <w:bookmarkStart w:id="321" w:name="_Toc72023907"/>
      <w:r>
        <w:t xml:space="preserve">Table </w:t>
      </w:r>
      <w:r w:rsidR="00ED469A">
        <w:fldChar w:fldCharType="begin"/>
      </w:r>
      <w:r w:rsidR="00ED469A">
        <w:instrText xml:space="preserve"> SEQ Table \* ARABIC </w:instrText>
      </w:r>
      <w:r w:rsidR="00ED469A">
        <w:fldChar w:fldCharType="separate"/>
      </w:r>
      <w:r w:rsidR="007F08C7">
        <w:rPr>
          <w:noProof/>
        </w:rPr>
        <w:t>13</w:t>
      </w:r>
      <w:r w:rsidR="00ED469A">
        <w:fldChar w:fldCharType="end"/>
      </w:r>
      <w:r>
        <w:t>: Attributes of &lt;level&gt;</w:t>
      </w:r>
      <w:bookmarkEnd w:id="319"/>
      <w:bookmarkEnd w:id="320"/>
      <w:bookmarkEnd w:id="321"/>
    </w:p>
    <w:p w14:paraId="55108C25" w14:textId="60E74B8E"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7F08C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2DE7E4E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7F08C7">
        <w:t xml:space="preserve">Figure </w:t>
      </w:r>
      <w:r w:rsidR="007F08C7">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405D9541" w:rsidR="00C5158C" w:rsidRPr="0003690A" w:rsidRDefault="00C5158C" w:rsidP="00C5158C">
      <w:pPr>
        <w:keepNext/>
        <w:keepLines/>
        <w:spacing w:before="120"/>
      </w:pPr>
      <w:r>
        <w:fldChar w:fldCharType="begin"/>
      </w:r>
      <w:r>
        <w:instrText xml:space="preserve"> REF _Ref21650472 \h </w:instrText>
      </w:r>
      <w:r>
        <w:fldChar w:fldCharType="separate"/>
      </w:r>
      <w:r w:rsidR="007F08C7">
        <w:t xml:space="preserve">Figure </w:t>
      </w:r>
      <w:r w:rsidR="007F08C7">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22" w:name="_Ref414608310"/>
      <w:bookmarkStart w:id="323" w:name="_Toc3556950"/>
      <w:bookmarkStart w:id="324" w:name="_Toc34747200"/>
      <w:bookmarkStart w:id="325" w:name="_Toc72023669"/>
      <w:r>
        <w:t xml:space="preserve">Contacts and </w:t>
      </w:r>
      <w:r w:rsidR="004B7C8B">
        <w:t>F</w:t>
      </w:r>
      <w:r w:rsidR="004B7C8B" w:rsidRPr="004B7C8B">
        <w:t>riction</w:t>
      </w:r>
      <w:bookmarkEnd w:id="322"/>
      <w:bookmarkEnd w:id="323"/>
      <w:bookmarkEnd w:id="324"/>
      <w:bookmarkEnd w:id="32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26" w:name="_Ref414841585"/>
      <w:bookmarkStart w:id="327" w:name="_Toc3556951"/>
      <w:bookmarkStart w:id="328" w:name="_Toc34747201"/>
      <w:bookmarkStart w:id="329" w:name="_Toc72023670"/>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26"/>
      <w:bookmarkEnd w:id="327"/>
      <w:bookmarkEnd w:id="328"/>
      <w:bookmarkEnd w:id="32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6F25BB81" w:rsidR="001C74F6" w:rsidRDefault="001C74F6" w:rsidP="00543B6B">
      <w:pPr>
        <w:pStyle w:val="Beschriftung"/>
        <w:spacing w:before="120"/>
      </w:pPr>
      <w:bookmarkStart w:id="330" w:name="_Toc414573794"/>
      <w:bookmarkStart w:id="331" w:name="_Toc3566421"/>
      <w:bookmarkStart w:id="332" w:name="_Toc34747424"/>
      <w:bookmarkStart w:id="333" w:name="_Toc72023908"/>
      <w:r>
        <w:t xml:space="preserve">Table </w:t>
      </w:r>
      <w:r w:rsidR="00ED469A">
        <w:fldChar w:fldCharType="begin"/>
      </w:r>
      <w:r w:rsidR="00ED469A">
        <w:instrText xml:space="preserve"> SEQ Table \* ARABIC </w:instrText>
      </w:r>
      <w:r w:rsidR="00ED469A">
        <w:fldChar w:fldCharType="separate"/>
      </w:r>
      <w:r w:rsidR="007F08C7">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30"/>
      <w:bookmarkEnd w:id="331"/>
      <w:bookmarkEnd w:id="332"/>
      <w:bookmarkEnd w:id="33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34" w:name="_Toc3556952"/>
      <w:bookmarkStart w:id="335" w:name="_Toc34747202"/>
      <w:bookmarkStart w:id="336" w:name="_Toc72023671"/>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34"/>
      <w:bookmarkEnd w:id="335"/>
      <w:bookmarkEnd w:id="33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76AB4CE" w:rsidR="00D05444" w:rsidRDefault="00D05444" w:rsidP="00543B6B">
      <w:pPr>
        <w:pStyle w:val="Beschriftung"/>
        <w:spacing w:before="120"/>
      </w:pPr>
      <w:bookmarkStart w:id="337" w:name="_Toc3566422"/>
      <w:bookmarkStart w:id="338" w:name="_Toc34747425"/>
      <w:bookmarkStart w:id="339" w:name="_Toc72023909"/>
      <w:r>
        <w:t xml:space="preserve">Table </w:t>
      </w:r>
      <w:r w:rsidR="00ED469A">
        <w:fldChar w:fldCharType="begin"/>
      </w:r>
      <w:r w:rsidR="00ED469A">
        <w:instrText xml:space="preserve"> SEQ Table \* ARABIC </w:instrText>
      </w:r>
      <w:r w:rsidR="00ED469A">
        <w:fldChar w:fldCharType="separate"/>
      </w:r>
      <w:r w:rsidR="007F08C7">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37"/>
      <w:bookmarkEnd w:id="338"/>
      <w:bookmarkEnd w:id="339"/>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40" w:name="_Toc3556953"/>
      <w:bookmarkStart w:id="341" w:name="_Toc34747203"/>
      <w:bookmarkStart w:id="342" w:name="_Toc72023672"/>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40"/>
      <w:bookmarkEnd w:id="341"/>
      <w:bookmarkEnd w:id="342"/>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75A31D3A" w:rsidR="006A6AD6" w:rsidRDefault="006A6AD6" w:rsidP="00543B6B">
      <w:pPr>
        <w:pStyle w:val="Beschriftung"/>
        <w:spacing w:before="120"/>
      </w:pPr>
      <w:bookmarkStart w:id="343" w:name="_Toc414573795"/>
      <w:bookmarkStart w:id="344" w:name="_Toc3566423"/>
      <w:bookmarkStart w:id="345" w:name="_Toc34747426"/>
      <w:bookmarkStart w:id="346" w:name="_Toc72023910"/>
      <w:r>
        <w:t xml:space="preserve">Table </w:t>
      </w:r>
      <w:r w:rsidR="00ED469A">
        <w:fldChar w:fldCharType="begin"/>
      </w:r>
      <w:r w:rsidR="00ED469A">
        <w:instrText xml:space="preserve"> SEQ Table \* ARABIC </w:instrText>
      </w:r>
      <w:r w:rsidR="00ED469A">
        <w:fldChar w:fldCharType="separate"/>
      </w:r>
      <w:r w:rsidR="007F08C7">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43"/>
      <w:bookmarkEnd w:id="344"/>
      <w:bookmarkEnd w:id="345"/>
      <w:bookmarkEnd w:id="346"/>
      <w:r>
        <w:t xml:space="preserve"> </w:t>
      </w:r>
    </w:p>
    <w:p w14:paraId="58AB304A" w14:textId="77777777" w:rsidR="006A6AD6" w:rsidRPr="000B11EA" w:rsidRDefault="006A6AD6" w:rsidP="006A6AD6">
      <w:r w:rsidRPr="000B11EA">
        <w:t xml:space="preserve">These attributes have following semantics: </w:t>
      </w:r>
    </w:p>
    <w:p w14:paraId="0A4A3DA3" w14:textId="14078038"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7F08C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7" w:name="_Toc3556954"/>
      <w:bookmarkStart w:id="348" w:name="_Toc34747204"/>
      <w:bookmarkStart w:id="349" w:name="_Toc72023673"/>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7"/>
      <w:bookmarkEnd w:id="348"/>
      <w:bookmarkEnd w:id="34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50" w:name="_Ref414837767"/>
      <w:bookmarkStart w:id="351" w:name="_Toc3556955"/>
      <w:bookmarkStart w:id="352" w:name="_Toc34747205"/>
      <w:bookmarkStart w:id="353" w:name="_Toc72023674"/>
      <w:r>
        <w:t xml:space="preserve">Local </w:t>
      </w:r>
      <w:r w:rsidR="008706FB">
        <w:t>Contact</w:t>
      </w:r>
      <w:r w:rsidRPr="0030552A">
        <w:t xml:space="preserve"> </w:t>
      </w:r>
      <w:r w:rsidR="008706FB">
        <w:t>P</w:t>
      </w:r>
      <w:r>
        <w:t>ropert</w:t>
      </w:r>
      <w:r w:rsidR="008706FB">
        <w:t>ies</w:t>
      </w:r>
      <w:bookmarkEnd w:id="350"/>
      <w:bookmarkEnd w:id="351"/>
      <w:bookmarkEnd w:id="352"/>
      <w:bookmarkEnd w:id="353"/>
      <w:r w:rsidRPr="00F54FFD">
        <w:t xml:space="preserve"> </w:t>
      </w:r>
    </w:p>
    <w:p w14:paraId="48CD41ED" w14:textId="6E2881F5"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F08C7">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F08C7"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1884526" w:rsidR="00B8299F" w:rsidRDefault="00B8299F" w:rsidP="00B8299F">
      <w:pPr>
        <w:pStyle w:val="Beschriftung"/>
        <w:spacing w:before="120"/>
      </w:pPr>
      <w:bookmarkStart w:id="354" w:name="_Toc3566424"/>
      <w:bookmarkStart w:id="355" w:name="_Toc34747427"/>
      <w:bookmarkStart w:id="356" w:name="_Toc72023911"/>
      <w:r>
        <w:t xml:space="preserve">Table </w:t>
      </w:r>
      <w:r w:rsidR="00ED469A">
        <w:fldChar w:fldCharType="begin"/>
      </w:r>
      <w:r w:rsidR="00ED469A">
        <w:instrText xml:space="preserve"> SEQ Table \* ARABIC </w:instrText>
      </w:r>
      <w:r w:rsidR="00ED469A">
        <w:fldChar w:fldCharType="separate"/>
      </w:r>
      <w:r w:rsidR="007F08C7">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54"/>
      <w:bookmarkEnd w:id="355"/>
      <w:bookmarkEnd w:id="35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57" w:name="_Ref414836574"/>
      <w:bookmarkStart w:id="358" w:name="_Toc3556956"/>
      <w:bookmarkStart w:id="359" w:name="_Toc34747206"/>
      <w:bookmarkStart w:id="360" w:name="_Toc72023675"/>
      <w:r w:rsidRPr="007055D9">
        <w:t>Joints</w:t>
      </w:r>
      <w:bookmarkEnd w:id="357"/>
      <w:bookmarkEnd w:id="358"/>
      <w:bookmarkEnd w:id="359"/>
      <w:bookmarkEnd w:id="36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5B379D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F08C7">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61355BC" w:rsidR="00F63C73" w:rsidRDefault="00F63C73" w:rsidP="00F63C73">
      <w:pPr>
        <w:pStyle w:val="Beschriftung"/>
        <w:spacing w:before="120"/>
      </w:pPr>
      <w:bookmarkStart w:id="361" w:name="_Toc3566425"/>
      <w:bookmarkStart w:id="362" w:name="_Toc34747428"/>
      <w:bookmarkStart w:id="363" w:name="_Toc72023912"/>
      <w:r>
        <w:t xml:space="preserve">Table </w:t>
      </w:r>
      <w:r w:rsidR="00ED469A">
        <w:fldChar w:fldCharType="begin"/>
      </w:r>
      <w:r w:rsidR="00ED469A">
        <w:instrText xml:space="preserve"> SEQ Table \* ARABIC </w:instrText>
      </w:r>
      <w:r w:rsidR="00ED469A">
        <w:fldChar w:fldCharType="separate"/>
      </w:r>
      <w:r w:rsidR="007F08C7">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61"/>
      <w:bookmarkEnd w:id="362"/>
      <w:bookmarkEnd w:id="36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64" w:name="_Toc428456083"/>
      <w:bookmarkStart w:id="365" w:name="_Toc428537047"/>
      <w:bookmarkStart w:id="366" w:name="_Toc428969366"/>
      <w:bookmarkStart w:id="367" w:name="_Toc429052757"/>
      <w:bookmarkStart w:id="368" w:name="_Toc3556957"/>
      <w:bookmarkStart w:id="369" w:name="_Toc34747207"/>
      <w:bookmarkStart w:id="370" w:name="_Toc72023676"/>
      <w:bookmarkEnd w:id="364"/>
      <w:bookmarkEnd w:id="365"/>
      <w:bookmarkEnd w:id="366"/>
      <w:bookmarkEnd w:id="36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68"/>
      <w:bookmarkEnd w:id="369"/>
      <w:bookmarkEnd w:id="37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71" w:name="_Toc428279348"/>
      <w:bookmarkStart w:id="372" w:name="_Toc428456085"/>
      <w:bookmarkStart w:id="373" w:name="_Toc428537049"/>
      <w:bookmarkStart w:id="374" w:name="_Toc428969368"/>
      <w:bookmarkStart w:id="375" w:name="_Toc429052759"/>
      <w:bookmarkStart w:id="376" w:name="_Toc3556958"/>
      <w:bookmarkStart w:id="377" w:name="_Toc34747208"/>
      <w:bookmarkStart w:id="378" w:name="_Toc72023677"/>
      <w:bookmarkEnd w:id="371"/>
      <w:bookmarkEnd w:id="372"/>
      <w:bookmarkEnd w:id="373"/>
      <w:bookmarkEnd w:id="374"/>
      <w:bookmarkEnd w:id="375"/>
      <w:r w:rsidRPr="007055D9">
        <w:t>XML Schema Definition</w:t>
      </w:r>
      <w:bookmarkEnd w:id="376"/>
      <w:bookmarkEnd w:id="377"/>
      <w:bookmarkEnd w:id="378"/>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79" w:name="_Toc334484488"/>
      <w:bookmarkStart w:id="380" w:name="_Toc334486133"/>
      <w:bookmarkStart w:id="381" w:name="XMLStructureConnectionGroups"/>
      <w:bookmarkStart w:id="382" w:name="SeamweldConnectionGroupPart"/>
      <w:bookmarkStart w:id="383" w:name="XMLStructurePartsPIDs"/>
      <w:bookmarkStart w:id="384" w:name="XMLStructureConnections"/>
      <w:bookmarkStart w:id="385" w:name="XMLStructurePointConnections"/>
      <w:bookmarkStart w:id="386" w:name="XMLStructureLineConnections"/>
      <w:bookmarkStart w:id="387" w:name="XMLStructurePlaneConnections"/>
      <w:bookmarkStart w:id="388" w:name="_Toc338938892"/>
      <w:bookmarkStart w:id="389" w:name="_Toc338939088"/>
      <w:bookmarkStart w:id="390" w:name="_Toc3556959"/>
      <w:bookmarkStart w:id="391" w:name="_Toc34747209"/>
      <w:bookmarkStart w:id="392" w:name="_Toc72023678"/>
      <w:bookmarkEnd w:id="108"/>
      <w:bookmarkEnd w:id="109"/>
      <w:bookmarkEnd w:id="379"/>
      <w:bookmarkEnd w:id="380"/>
      <w:bookmarkEnd w:id="381"/>
      <w:bookmarkEnd w:id="382"/>
      <w:bookmarkEnd w:id="383"/>
      <w:bookmarkEnd w:id="384"/>
      <w:bookmarkEnd w:id="385"/>
      <w:bookmarkEnd w:id="386"/>
      <w:bookmarkEnd w:id="387"/>
      <w:r w:rsidRPr="007055D9">
        <w:lastRenderedPageBreak/>
        <w:t>Data Common to any Connection</w:t>
      </w:r>
      <w:bookmarkEnd w:id="388"/>
      <w:bookmarkEnd w:id="389"/>
      <w:bookmarkEnd w:id="390"/>
      <w:bookmarkEnd w:id="391"/>
      <w:bookmarkEnd w:id="39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93" w:name="_Ref448911656"/>
      <w:bookmarkStart w:id="394" w:name="_Toc3556960"/>
      <w:bookmarkStart w:id="395" w:name="_Toc34747210"/>
      <w:bookmarkStart w:id="396" w:name="_Toc72023679"/>
      <w:bookmarkStart w:id="397" w:name="_Toc413359574"/>
      <w:bookmarkStart w:id="398" w:name="_Toc338938893"/>
      <w:bookmarkStart w:id="399" w:name="_Toc338939089"/>
      <w:bookmarkStart w:id="400" w:name="_Toc288196462"/>
      <w:bookmarkStart w:id="401" w:name="_Toc288200760"/>
      <w:r>
        <w:t>Indices and their properties</w:t>
      </w:r>
      <w:bookmarkEnd w:id="393"/>
      <w:bookmarkEnd w:id="394"/>
      <w:bookmarkEnd w:id="395"/>
      <w:bookmarkEnd w:id="39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02" w:name="_Toc3556961"/>
      <w:bookmarkStart w:id="403" w:name="_Toc34747211"/>
      <w:bookmarkStart w:id="404" w:name="_Toc72023680"/>
      <w:r w:rsidRPr="00BD20ED">
        <w:rPr>
          <w:szCs w:val="34"/>
        </w:rPr>
        <w:t xml:space="preserve">Attribute </w:t>
      </w:r>
      <w:r w:rsidRPr="00BD20ED">
        <w:rPr>
          <w:rFonts w:ascii="Courier New" w:hAnsi="Courier New" w:cs="Courier New"/>
          <w:b w:val="0"/>
          <w:szCs w:val="34"/>
          <w:highlight w:val="white"/>
        </w:rPr>
        <w:t>label</w:t>
      </w:r>
      <w:bookmarkEnd w:id="397"/>
      <w:bookmarkEnd w:id="402"/>
      <w:bookmarkEnd w:id="403"/>
      <w:bookmarkEnd w:id="404"/>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05" w:name="_Ref413329202"/>
      <w:bookmarkStart w:id="406" w:name="_Toc413359575"/>
      <w:bookmarkStart w:id="407" w:name="_Toc3556962"/>
      <w:bookmarkStart w:id="408" w:name="_Toc34747212"/>
      <w:bookmarkStart w:id="409" w:name="_Toc72023681"/>
      <w:r>
        <w:rPr>
          <w:szCs w:val="34"/>
        </w:rPr>
        <w:t>Dimensions and Coordinates</w:t>
      </w:r>
      <w:bookmarkEnd w:id="405"/>
      <w:bookmarkEnd w:id="406"/>
      <w:bookmarkEnd w:id="407"/>
      <w:bookmarkEnd w:id="408"/>
      <w:bookmarkEnd w:id="40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10" w:name="_Toc413359576"/>
      <w:bookmarkStart w:id="411" w:name="_Ref440360308"/>
      <w:bookmarkStart w:id="412" w:name="_Ref440360312"/>
      <w:bookmarkStart w:id="413" w:name="_Ref440360851"/>
      <w:bookmarkStart w:id="414" w:name="_Ref440360857"/>
      <w:bookmarkStart w:id="415" w:name="_Ref440453613"/>
      <w:bookmarkStart w:id="416" w:name="_Ref440453616"/>
      <w:bookmarkStart w:id="417" w:name="_Ref440454500"/>
      <w:bookmarkStart w:id="418" w:name="_Ref440454502"/>
      <w:bookmarkStart w:id="419" w:name="_Toc3556963"/>
      <w:bookmarkStart w:id="420" w:name="_Toc34747213"/>
      <w:bookmarkStart w:id="421" w:name="_Toc72023682"/>
      <w:r w:rsidRPr="00BD20ED">
        <w:rPr>
          <w:szCs w:val="34"/>
        </w:rPr>
        <w:t xml:space="preserve">Attribute </w:t>
      </w:r>
      <w:proofErr w:type="spellStart"/>
      <w:r>
        <w:rPr>
          <w:rFonts w:ascii="Courier New" w:hAnsi="Courier New" w:cs="Courier New"/>
          <w:b w:val="0"/>
          <w:szCs w:val="34"/>
          <w:highlight w:val="white"/>
        </w:rPr>
        <w:t>quality_control</w:t>
      </w:r>
      <w:bookmarkEnd w:id="410"/>
      <w:bookmarkEnd w:id="411"/>
      <w:bookmarkEnd w:id="412"/>
      <w:bookmarkEnd w:id="413"/>
      <w:bookmarkEnd w:id="414"/>
      <w:bookmarkEnd w:id="415"/>
      <w:bookmarkEnd w:id="416"/>
      <w:bookmarkEnd w:id="417"/>
      <w:bookmarkEnd w:id="418"/>
      <w:bookmarkEnd w:id="419"/>
      <w:bookmarkEnd w:id="420"/>
      <w:bookmarkEnd w:id="421"/>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22" w:name="_Ref428442251"/>
      <w:bookmarkStart w:id="423" w:name="_Toc3556964"/>
      <w:bookmarkStart w:id="424" w:name="_Toc34747214"/>
      <w:bookmarkStart w:id="425" w:name="_Toc72023683"/>
      <w:r w:rsidRPr="007331A4">
        <w:lastRenderedPageBreak/>
        <w:t>Custom Attributes list</w:t>
      </w:r>
      <w:bookmarkEnd w:id="422"/>
      <w:bookmarkEnd w:id="423"/>
      <w:bookmarkEnd w:id="424"/>
      <w:bookmarkEnd w:id="42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358AD34" w:rsidR="007C39C1" w:rsidRDefault="007C39C1" w:rsidP="007C39C1">
      <w:pPr>
        <w:pStyle w:val="Beschriftung"/>
        <w:spacing w:before="120"/>
        <w:rPr>
          <w:rFonts w:ascii="Courier New" w:hAnsi="Courier New" w:cs="Courier New"/>
          <w:b w:val="0"/>
          <w:i/>
        </w:rPr>
      </w:pPr>
      <w:bookmarkStart w:id="426" w:name="_Toc440039075"/>
      <w:bookmarkStart w:id="427" w:name="_Toc3566426"/>
      <w:bookmarkStart w:id="428" w:name="_Toc34747429"/>
      <w:bookmarkStart w:id="429" w:name="_Toc72023913"/>
      <w:r>
        <w:t xml:space="preserve">Table </w:t>
      </w:r>
      <w:r w:rsidR="00ED469A">
        <w:fldChar w:fldCharType="begin"/>
      </w:r>
      <w:r w:rsidR="00ED469A">
        <w:instrText xml:space="preserve"> SEQ Table \* ARABIC </w:instrText>
      </w:r>
      <w:r w:rsidR="00ED469A">
        <w:fldChar w:fldCharType="separate"/>
      </w:r>
      <w:r w:rsidR="007F08C7">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26"/>
      <w:bookmarkEnd w:id="427"/>
      <w:bookmarkEnd w:id="428"/>
      <w:bookmarkEnd w:id="42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50529119" w:rsidR="007C39C1" w:rsidRDefault="007C39C1" w:rsidP="007C39C1">
      <w:pPr>
        <w:pStyle w:val="Beschriftung"/>
        <w:spacing w:before="120"/>
      </w:pPr>
      <w:bookmarkStart w:id="430" w:name="_Toc440039076"/>
      <w:bookmarkStart w:id="431" w:name="_Toc3566427"/>
      <w:bookmarkStart w:id="432" w:name="_Toc34747430"/>
      <w:bookmarkStart w:id="433" w:name="_Toc72023914"/>
      <w:r>
        <w:t xml:space="preserve">Table </w:t>
      </w:r>
      <w:r w:rsidR="00ED469A">
        <w:fldChar w:fldCharType="begin"/>
      </w:r>
      <w:r w:rsidR="00ED469A">
        <w:instrText xml:space="preserve"> SEQ Table \* ARABIC </w:instrText>
      </w:r>
      <w:r w:rsidR="00ED469A">
        <w:fldChar w:fldCharType="separate"/>
      </w:r>
      <w:r w:rsidR="007F08C7">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30"/>
      <w:bookmarkEnd w:id="431"/>
      <w:bookmarkEnd w:id="432"/>
      <w:bookmarkEnd w:id="43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530C77A9" w:rsidR="007C39C1" w:rsidRDefault="007C39C1" w:rsidP="007C39C1">
      <w:pPr>
        <w:pStyle w:val="Beschriftung"/>
        <w:spacing w:before="120"/>
        <w:rPr>
          <w:rFonts w:ascii="Courier New" w:hAnsi="Courier New" w:cs="Courier New"/>
          <w:b w:val="0"/>
          <w:i/>
        </w:rPr>
      </w:pPr>
      <w:bookmarkStart w:id="434" w:name="_Toc440039077"/>
      <w:bookmarkStart w:id="435" w:name="_Toc3566428"/>
      <w:bookmarkStart w:id="436" w:name="_Toc34747431"/>
      <w:bookmarkStart w:id="437" w:name="_Toc72023915"/>
      <w:r>
        <w:t xml:space="preserve">Table </w:t>
      </w:r>
      <w:r w:rsidR="00ED469A">
        <w:fldChar w:fldCharType="begin"/>
      </w:r>
      <w:r w:rsidR="00ED469A">
        <w:instrText xml:space="preserve"> SEQ Table \* ARABIC </w:instrText>
      </w:r>
      <w:r w:rsidR="00ED469A">
        <w:fldChar w:fldCharType="separate"/>
      </w:r>
      <w:r w:rsidR="007F08C7">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34"/>
      <w:bookmarkEnd w:id="435"/>
      <w:bookmarkEnd w:id="436"/>
      <w:bookmarkEnd w:id="43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99ECA14" w:rsidR="007C39C1" w:rsidRDefault="007C39C1" w:rsidP="007C39C1">
      <w:pPr>
        <w:pStyle w:val="Beschriftung"/>
        <w:spacing w:before="120"/>
      </w:pPr>
      <w:bookmarkStart w:id="438" w:name="_Toc440039078"/>
      <w:bookmarkStart w:id="439" w:name="_Toc3566429"/>
      <w:bookmarkStart w:id="440" w:name="_Toc34747432"/>
      <w:bookmarkStart w:id="441" w:name="_Toc72023916"/>
      <w:r>
        <w:t xml:space="preserve">Table </w:t>
      </w:r>
      <w:r w:rsidR="00ED469A">
        <w:fldChar w:fldCharType="begin"/>
      </w:r>
      <w:r w:rsidR="00ED469A">
        <w:instrText xml:space="preserve"> SEQ Table \* ARABIC </w:instrText>
      </w:r>
      <w:r w:rsidR="00ED469A">
        <w:fldChar w:fldCharType="separate"/>
      </w:r>
      <w:r w:rsidR="007F08C7">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38"/>
      <w:bookmarkEnd w:id="439"/>
      <w:bookmarkEnd w:id="440"/>
      <w:bookmarkEnd w:id="44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78A882E" w:rsidR="007C39C1" w:rsidRDefault="007C39C1" w:rsidP="007C39C1">
      <w:pPr>
        <w:pStyle w:val="Beschriftung"/>
        <w:spacing w:before="120"/>
      </w:pPr>
      <w:bookmarkStart w:id="442" w:name="_Toc440039079"/>
      <w:bookmarkStart w:id="443" w:name="_Toc3566430"/>
      <w:bookmarkStart w:id="444" w:name="_Toc34747433"/>
      <w:bookmarkStart w:id="445" w:name="_Toc72023917"/>
      <w:r>
        <w:t xml:space="preserve">Table </w:t>
      </w:r>
      <w:r w:rsidR="00ED469A">
        <w:fldChar w:fldCharType="begin"/>
      </w:r>
      <w:r w:rsidR="00ED469A">
        <w:instrText xml:space="preserve"> SEQ Table \* ARABIC </w:instrText>
      </w:r>
      <w:r w:rsidR="00ED469A">
        <w:fldChar w:fldCharType="separate"/>
      </w:r>
      <w:r w:rsidR="007F08C7">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42"/>
      <w:bookmarkEnd w:id="443"/>
      <w:bookmarkEnd w:id="444"/>
      <w:bookmarkEnd w:id="44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34E0A66" w:rsidR="007C39C1" w:rsidRDefault="007C39C1" w:rsidP="007C39C1">
      <w:pPr>
        <w:pStyle w:val="Beschriftung"/>
        <w:spacing w:before="120"/>
      </w:pPr>
      <w:bookmarkStart w:id="446" w:name="_Toc440039080"/>
      <w:bookmarkStart w:id="447" w:name="_Toc3566431"/>
      <w:bookmarkStart w:id="448" w:name="_Toc34747434"/>
      <w:bookmarkStart w:id="449" w:name="_Toc72023918"/>
      <w:r>
        <w:t xml:space="preserve">Table </w:t>
      </w:r>
      <w:r w:rsidR="00ED469A">
        <w:fldChar w:fldCharType="begin"/>
      </w:r>
      <w:r w:rsidR="00ED469A">
        <w:instrText xml:space="preserve"> SEQ Table \* ARABIC </w:instrText>
      </w:r>
      <w:r w:rsidR="00ED469A">
        <w:fldChar w:fldCharType="separate"/>
      </w:r>
      <w:r w:rsidR="007F08C7">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46"/>
      <w:bookmarkEnd w:id="447"/>
      <w:bookmarkEnd w:id="448"/>
      <w:bookmarkEnd w:id="44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6EB238F" w:rsidR="007C39C1" w:rsidRDefault="007C39C1" w:rsidP="007C39C1">
      <w:pPr>
        <w:pStyle w:val="Beschriftung"/>
        <w:spacing w:before="120"/>
      </w:pPr>
      <w:bookmarkStart w:id="450" w:name="_Toc440039081"/>
      <w:bookmarkStart w:id="451" w:name="_Toc3566432"/>
      <w:bookmarkStart w:id="452" w:name="_Toc34747435"/>
      <w:bookmarkStart w:id="453" w:name="_Toc72023919"/>
      <w:r>
        <w:t xml:space="preserve">Table </w:t>
      </w:r>
      <w:r w:rsidR="00ED469A">
        <w:fldChar w:fldCharType="begin"/>
      </w:r>
      <w:r w:rsidR="00ED469A">
        <w:instrText xml:space="preserve"> SEQ Table \* ARABIC </w:instrText>
      </w:r>
      <w:r w:rsidR="00ED469A">
        <w:fldChar w:fldCharType="separate"/>
      </w:r>
      <w:r w:rsidR="007F08C7">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50"/>
      <w:bookmarkEnd w:id="451"/>
      <w:bookmarkEnd w:id="452"/>
      <w:bookmarkEnd w:id="453"/>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20D4E9EF" w:rsidR="007C39C1" w:rsidRDefault="007C39C1" w:rsidP="007C39C1">
      <w:pPr>
        <w:pStyle w:val="Beschriftung"/>
        <w:spacing w:before="120"/>
      </w:pPr>
      <w:bookmarkStart w:id="454" w:name="_Toc440039082"/>
      <w:bookmarkStart w:id="455" w:name="_Toc3566433"/>
      <w:bookmarkStart w:id="456" w:name="_Toc34747436"/>
      <w:bookmarkStart w:id="457" w:name="_Toc72023920"/>
      <w:r>
        <w:t xml:space="preserve">Table </w:t>
      </w:r>
      <w:r w:rsidR="00ED469A">
        <w:fldChar w:fldCharType="begin"/>
      </w:r>
      <w:r w:rsidR="00ED469A">
        <w:instrText xml:space="preserve"> SEQ Table \* ARABIC </w:instrText>
      </w:r>
      <w:r w:rsidR="00ED469A">
        <w:fldChar w:fldCharType="separate"/>
      </w:r>
      <w:r w:rsidR="007F08C7">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54"/>
      <w:bookmarkEnd w:id="455"/>
      <w:bookmarkEnd w:id="456"/>
      <w:bookmarkEnd w:id="45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3E872FE" w:rsidR="007C39C1" w:rsidRDefault="007C39C1" w:rsidP="007C39C1">
      <w:pPr>
        <w:pStyle w:val="Beschriftung"/>
        <w:spacing w:before="120"/>
      </w:pPr>
      <w:bookmarkStart w:id="458" w:name="_Toc440039083"/>
      <w:bookmarkStart w:id="459" w:name="_Toc3566434"/>
      <w:bookmarkStart w:id="460" w:name="_Toc34747437"/>
      <w:bookmarkStart w:id="461" w:name="_Toc72023921"/>
      <w:r>
        <w:t xml:space="preserve">Table </w:t>
      </w:r>
      <w:r w:rsidR="00ED469A">
        <w:fldChar w:fldCharType="begin"/>
      </w:r>
      <w:r w:rsidR="00ED469A">
        <w:instrText xml:space="preserve"> SEQ Table \* ARABIC </w:instrText>
      </w:r>
      <w:r w:rsidR="00ED469A">
        <w:fldChar w:fldCharType="separate"/>
      </w:r>
      <w:r w:rsidR="007F08C7">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58"/>
      <w:bookmarkEnd w:id="459"/>
      <w:bookmarkEnd w:id="460"/>
      <w:bookmarkEnd w:id="461"/>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2979247" w:rsidR="007C39C1" w:rsidRDefault="007C39C1" w:rsidP="007C39C1">
      <w:pPr>
        <w:pStyle w:val="Beschriftung"/>
        <w:spacing w:before="120"/>
      </w:pPr>
      <w:bookmarkStart w:id="462" w:name="_Toc440039084"/>
      <w:bookmarkStart w:id="463" w:name="_Toc3566435"/>
      <w:bookmarkStart w:id="464" w:name="_Toc34747438"/>
      <w:bookmarkStart w:id="465" w:name="_Toc72023922"/>
      <w:r>
        <w:t xml:space="preserve">Table </w:t>
      </w:r>
      <w:r w:rsidR="00ED469A">
        <w:fldChar w:fldCharType="begin"/>
      </w:r>
      <w:r w:rsidR="00ED469A">
        <w:instrText xml:space="preserve"> SEQ Table \* ARABIC </w:instrText>
      </w:r>
      <w:r w:rsidR="00ED469A">
        <w:fldChar w:fldCharType="separate"/>
      </w:r>
      <w:r w:rsidR="007F08C7">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62"/>
      <w:bookmarkEnd w:id="463"/>
      <w:bookmarkEnd w:id="464"/>
      <w:bookmarkEnd w:id="46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3033B321" w:rsidR="007C39C1" w:rsidRDefault="007C39C1" w:rsidP="007C39C1">
      <w:pPr>
        <w:pStyle w:val="Beschriftung"/>
        <w:spacing w:before="120"/>
      </w:pPr>
      <w:bookmarkStart w:id="466" w:name="_Toc440039085"/>
      <w:bookmarkStart w:id="467" w:name="_Toc3566436"/>
      <w:bookmarkStart w:id="468" w:name="_Toc34747439"/>
      <w:bookmarkStart w:id="469" w:name="_Toc72023923"/>
      <w:r>
        <w:t xml:space="preserve">Table </w:t>
      </w:r>
      <w:r w:rsidR="00ED469A">
        <w:fldChar w:fldCharType="begin"/>
      </w:r>
      <w:r w:rsidR="00ED469A">
        <w:instrText xml:space="preserve"> SEQ Table \* ARABIC </w:instrText>
      </w:r>
      <w:r w:rsidR="00ED469A">
        <w:fldChar w:fldCharType="separate"/>
      </w:r>
      <w:r w:rsidR="007F08C7">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C07D94D" w:rsidR="007C39C1" w:rsidRDefault="007C39C1" w:rsidP="007C39C1">
      <w:pPr>
        <w:pStyle w:val="Beschriftung"/>
        <w:spacing w:before="120"/>
      </w:pPr>
      <w:bookmarkStart w:id="470" w:name="_Toc440039086"/>
      <w:bookmarkStart w:id="471" w:name="_Toc3566437"/>
      <w:bookmarkStart w:id="472" w:name="_Toc34747440"/>
      <w:bookmarkStart w:id="473" w:name="_Toc72023924"/>
      <w:r>
        <w:t xml:space="preserve">Table </w:t>
      </w:r>
      <w:r w:rsidR="00ED469A">
        <w:fldChar w:fldCharType="begin"/>
      </w:r>
      <w:r w:rsidR="00ED469A">
        <w:instrText xml:space="preserve"> SEQ Table \* ARABIC </w:instrText>
      </w:r>
      <w:r w:rsidR="00ED469A">
        <w:fldChar w:fldCharType="separate"/>
      </w:r>
      <w:r w:rsidR="007F08C7">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70"/>
      <w:bookmarkEnd w:id="471"/>
      <w:bookmarkEnd w:id="472"/>
      <w:bookmarkEnd w:id="47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74" w:name="_Toc440038865"/>
      <w:bookmarkStart w:id="475" w:name="_Toc3556965"/>
      <w:bookmarkStart w:id="476" w:name="_Toc34747215"/>
      <w:bookmarkStart w:id="477" w:name="_Toc72023684"/>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74"/>
      <w:bookmarkEnd w:id="475"/>
      <w:bookmarkEnd w:id="476"/>
      <w:bookmarkEnd w:id="47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78" w:name="_Toc440038866"/>
      <w:bookmarkStart w:id="479" w:name="_Toc3556966"/>
      <w:bookmarkStart w:id="480" w:name="_Toc34747216"/>
      <w:bookmarkStart w:id="481" w:name="_Toc72023685"/>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78"/>
      <w:bookmarkEnd w:id="479"/>
      <w:bookmarkEnd w:id="480"/>
      <w:bookmarkEnd w:id="48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2" w:name="_Toc440038867"/>
      <w:bookmarkStart w:id="483" w:name="_Toc3556967"/>
      <w:bookmarkStart w:id="484" w:name="_Toc34747217"/>
      <w:bookmarkStart w:id="485" w:name="_Toc72023686"/>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2"/>
      <w:bookmarkEnd w:id="483"/>
      <w:bookmarkEnd w:id="484"/>
      <w:bookmarkEnd w:id="48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86" w:name="_Toc440038868"/>
      <w:bookmarkStart w:id="487" w:name="_Toc3556968"/>
      <w:bookmarkStart w:id="488" w:name="_Toc34747218"/>
      <w:bookmarkStart w:id="489" w:name="_Toc72023687"/>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86"/>
      <w:bookmarkEnd w:id="487"/>
      <w:bookmarkEnd w:id="488"/>
      <w:bookmarkEnd w:id="48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90" w:name="_Toc3556969"/>
      <w:bookmarkStart w:id="491" w:name="_Toc34747219"/>
      <w:bookmarkStart w:id="492" w:name="_Toc72023688"/>
      <w:r w:rsidRPr="007055D9">
        <w:lastRenderedPageBreak/>
        <w:t>0D connections</w:t>
      </w:r>
      <w:bookmarkEnd w:id="490"/>
      <w:bookmarkEnd w:id="491"/>
      <w:bookmarkEnd w:id="492"/>
    </w:p>
    <w:p w14:paraId="25FFC0E6" w14:textId="77777777" w:rsidR="002E60CB" w:rsidRPr="00226A3F" w:rsidRDefault="002E60CB" w:rsidP="002E60CB">
      <w:pPr>
        <w:pStyle w:val="berschrift2"/>
        <w:tabs>
          <w:tab w:val="clear" w:pos="576"/>
          <w:tab w:val="left" w:pos="567"/>
          <w:tab w:val="num" w:pos="1134"/>
        </w:tabs>
        <w:ind w:left="578" w:hanging="578"/>
      </w:pPr>
      <w:bookmarkStart w:id="493" w:name="_Toc413359578"/>
      <w:bookmarkStart w:id="494" w:name="_Toc3556970"/>
      <w:bookmarkStart w:id="495" w:name="_Toc34747220"/>
      <w:bookmarkStart w:id="496" w:name="_Toc72023689"/>
      <w:r w:rsidRPr="00226A3F">
        <w:t>Generic Definitions</w:t>
      </w:r>
      <w:bookmarkEnd w:id="493"/>
      <w:bookmarkEnd w:id="494"/>
      <w:bookmarkEnd w:id="495"/>
      <w:bookmarkEnd w:id="496"/>
    </w:p>
    <w:p w14:paraId="5F980062" w14:textId="77777777" w:rsidR="002E60CB" w:rsidRPr="00226A3F" w:rsidRDefault="002E60CB" w:rsidP="00327322">
      <w:pPr>
        <w:pStyle w:val="berschrift3"/>
      </w:pPr>
      <w:bookmarkStart w:id="497" w:name="_Toc413359579"/>
      <w:bookmarkStart w:id="498" w:name="_Ref428958711"/>
      <w:bookmarkStart w:id="499" w:name="_Toc3556971"/>
      <w:bookmarkStart w:id="500" w:name="_Toc34747221"/>
      <w:bookmarkStart w:id="501" w:name="_Toc72023690"/>
      <w:r w:rsidRPr="00226A3F">
        <w:t>Identification</w:t>
      </w:r>
      <w:bookmarkEnd w:id="497"/>
      <w:bookmarkEnd w:id="498"/>
      <w:bookmarkEnd w:id="499"/>
      <w:bookmarkEnd w:id="500"/>
      <w:bookmarkEnd w:id="50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2AE5A21"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F08C7">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7FB1955D" w:rsidR="00646A0E" w:rsidRDefault="00646A0E" w:rsidP="00245478">
      <w:pPr>
        <w:pStyle w:val="Beschriftung"/>
        <w:spacing w:before="120"/>
      </w:pPr>
      <w:bookmarkStart w:id="502" w:name="_Toc3566438"/>
      <w:bookmarkStart w:id="503" w:name="_Toc34747441"/>
      <w:bookmarkStart w:id="504" w:name="_Toc72023925"/>
      <w:r>
        <w:t xml:space="preserve">Table </w:t>
      </w:r>
      <w:r w:rsidR="00ED469A">
        <w:fldChar w:fldCharType="begin"/>
      </w:r>
      <w:r w:rsidR="00ED469A">
        <w:instrText xml:space="preserve"> SEQ Table \* ARABIC </w:instrText>
      </w:r>
      <w:r w:rsidR="00ED469A">
        <w:fldChar w:fldCharType="separate"/>
      </w:r>
      <w:r w:rsidR="007F08C7">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2"/>
      <w:bookmarkEnd w:id="503"/>
      <w:bookmarkEnd w:id="504"/>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5" w:name="_Ref414563154"/>
      <w:bookmarkStart w:id="506" w:name="_Toc3556972"/>
      <w:bookmarkStart w:id="507" w:name="_Toc34747222"/>
      <w:bookmarkStart w:id="508" w:name="_Toc72023691"/>
      <w:r w:rsidRPr="007055D9">
        <w:t>Location</w:t>
      </w:r>
      <w:bookmarkEnd w:id="505"/>
      <w:bookmarkEnd w:id="506"/>
      <w:bookmarkEnd w:id="507"/>
      <w:bookmarkEnd w:id="50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FF788B4" w:rsidR="00431993" w:rsidRDefault="00431993" w:rsidP="00431993">
      <w:pPr>
        <w:pStyle w:val="Beschriftung"/>
        <w:spacing w:before="120"/>
      </w:pPr>
      <w:bookmarkStart w:id="509" w:name="_Toc3566439"/>
      <w:bookmarkStart w:id="510" w:name="_Toc34747442"/>
      <w:bookmarkStart w:id="511" w:name="_Toc72023926"/>
      <w:r>
        <w:t xml:space="preserve">Table </w:t>
      </w:r>
      <w:r w:rsidR="00ED469A">
        <w:fldChar w:fldCharType="begin"/>
      </w:r>
      <w:r w:rsidR="00ED469A">
        <w:instrText xml:space="preserve"> SEQ Table \* ARABIC </w:instrText>
      </w:r>
      <w:r w:rsidR="00ED469A">
        <w:fldChar w:fldCharType="separate"/>
      </w:r>
      <w:r w:rsidR="007F08C7">
        <w:rPr>
          <w:noProof/>
        </w:rPr>
        <w:t>32</w:t>
      </w:r>
      <w:r w:rsidR="00ED469A">
        <w:fldChar w:fldCharType="end"/>
      </w:r>
      <w:r>
        <w:t xml:space="preserve">: Text values of element </w:t>
      </w:r>
      <w:r w:rsidRPr="00431993">
        <w:rPr>
          <w:rStyle w:val="elementdeftypeChar"/>
          <w:b/>
          <w:i w:val="0"/>
        </w:rPr>
        <w:t>&lt;loc&gt;</w:t>
      </w:r>
      <w:bookmarkEnd w:id="509"/>
      <w:bookmarkEnd w:id="510"/>
      <w:bookmarkEnd w:id="51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12" w:name="_Toc428279359"/>
      <w:bookmarkStart w:id="513" w:name="_Toc428456096"/>
      <w:bookmarkStart w:id="514" w:name="_Toc428537060"/>
      <w:bookmarkStart w:id="515" w:name="_Toc428969379"/>
      <w:bookmarkStart w:id="516" w:name="_Toc429052770"/>
      <w:bookmarkStart w:id="517" w:name="_Direction"/>
      <w:bookmarkStart w:id="518" w:name="_Ref400880511"/>
      <w:bookmarkStart w:id="519" w:name="_Toc413359581"/>
      <w:bookmarkStart w:id="520" w:name="_Toc3556973"/>
      <w:bookmarkStart w:id="521" w:name="_Toc34747223"/>
      <w:bookmarkStart w:id="522" w:name="_Toc72023692"/>
      <w:bookmarkEnd w:id="512"/>
      <w:bookmarkEnd w:id="513"/>
      <w:bookmarkEnd w:id="514"/>
      <w:bookmarkEnd w:id="515"/>
      <w:bookmarkEnd w:id="516"/>
      <w:bookmarkEnd w:id="517"/>
      <w:r>
        <w:t>Direc</w:t>
      </w:r>
      <w:r w:rsidRPr="00226A3F">
        <w:t>tion</w:t>
      </w:r>
      <w:bookmarkEnd w:id="518"/>
      <w:bookmarkEnd w:id="519"/>
      <w:bookmarkEnd w:id="520"/>
      <w:bookmarkEnd w:id="521"/>
      <w:bookmarkEnd w:id="52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FF51198" w:rsidR="002E60CB" w:rsidRPr="009366C1" w:rsidRDefault="002E60CB" w:rsidP="00245478">
      <w:pPr>
        <w:pStyle w:val="Beschriftung"/>
        <w:spacing w:before="120"/>
      </w:pPr>
      <w:bookmarkStart w:id="523" w:name="_Toc3566440"/>
      <w:bookmarkStart w:id="524" w:name="_Toc34747443"/>
      <w:bookmarkStart w:id="525" w:name="_Toc72023927"/>
      <w:r w:rsidRPr="009366C1">
        <w:t xml:space="preserve">Table </w:t>
      </w:r>
      <w:r w:rsidR="00ED469A">
        <w:fldChar w:fldCharType="begin"/>
      </w:r>
      <w:r w:rsidR="00ED469A">
        <w:instrText xml:space="preserve"> SEQ Table \* ARABIC </w:instrText>
      </w:r>
      <w:r w:rsidR="00ED469A">
        <w:fldChar w:fldCharType="separate"/>
      </w:r>
      <w:r w:rsidR="007F08C7">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3"/>
      <w:bookmarkEnd w:id="524"/>
      <w:bookmarkEnd w:id="52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6" w:name="_Toc428279361"/>
      <w:bookmarkStart w:id="527" w:name="_Toc428456098"/>
      <w:bookmarkStart w:id="528" w:name="_Toc3556974"/>
      <w:bookmarkStart w:id="529" w:name="_Toc34747224"/>
      <w:bookmarkStart w:id="530" w:name="_Toc72023693"/>
      <w:bookmarkEnd w:id="526"/>
      <w:bookmarkEnd w:id="527"/>
      <w:r w:rsidRPr="00736820">
        <w:t>Type</w:t>
      </w:r>
      <w:r w:rsidRPr="007055D9">
        <w:t xml:space="preserve"> Specification</w:t>
      </w:r>
      <w:bookmarkEnd w:id="528"/>
      <w:bookmarkEnd w:id="529"/>
      <w:bookmarkEnd w:id="53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9B47A4"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F08C7">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6AFFB521"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F08C7">
              <w:rPr>
                <w:sz w:val="20"/>
                <w:szCs w:val="20"/>
              </w:rPr>
              <w:t>5.3.1.3</w:t>
            </w:r>
            <w:r>
              <w:rPr>
                <w:sz w:val="20"/>
                <w:szCs w:val="20"/>
              </w:rPr>
              <w:fldChar w:fldCharType="end"/>
            </w:r>
          </w:p>
        </w:tc>
      </w:tr>
    </w:tbl>
    <w:p w14:paraId="0DA84363" w14:textId="6CD5742C" w:rsidR="001251B7" w:rsidRPr="00226A3F" w:rsidRDefault="001251B7" w:rsidP="00D803E1">
      <w:pPr>
        <w:pStyle w:val="Beschriftung"/>
        <w:spacing w:before="120"/>
      </w:pPr>
      <w:bookmarkStart w:id="531" w:name="_Toc3566441"/>
      <w:bookmarkStart w:id="532" w:name="_Toc34747444"/>
      <w:bookmarkStart w:id="533" w:name="_Toc72023928"/>
      <w:r>
        <w:t xml:space="preserve">Table </w:t>
      </w:r>
      <w:r w:rsidR="00ED469A">
        <w:fldChar w:fldCharType="begin"/>
      </w:r>
      <w:r w:rsidR="00ED469A">
        <w:instrText xml:space="preserve"> SEQ Table \* ARABIC </w:instrText>
      </w:r>
      <w:r w:rsidR="00ED469A">
        <w:fldChar w:fldCharType="separate"/>
      </w:r>
      <w:r w:rsidR="007F08C7">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31"/>
      <w:bookmarkEnd w:id="532"/>
      <w:bookmarkEnd w:id="53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34" w:name="_Ref428355238"/>
      <w:bookmarkStart w:id="535" w:name="_Toc3556975"/>
      <w:bookmarkStart w:id="536" w:name="_Toc34747225"/>
      <w:bookmarkStart w:id="537" w:name="_Toc72023694"/>
      <w:r w:rsidRPr="007055D9">
        <w:t xml:space="preserve">Spot </w:t>
      </w:r>
      <w:r w:rsidR="002E657F">
        <w:t>W</w:t>
      </w:r>
      <w:r w:rsidRPr="007055D9">
        <w:t>elds</w:t>
      </w:r>
      <w:bookmarkEnd w:id="534"/>
      <w:bookmarkEnd w:id="535"/>
      <w:bookmarkEnd w:id="536"/>
      <w:bookmarkEnd w:id="537"/>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2D422FE8"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3E43915A" w14:textId="5D55B3B6" w:rsidR="002E60CB" w:rsidRPr="00226A3F" w:rsidRDefault="002D3000" w:rsidP="002D3000">
      <w:pPr>
        <w:pStyle w:val="Beschriftung"/>
        <w:spacing w:before="120"/>
      </w:pPr>
      <w:bookmarkStart w:id="538" w:name="_Toc3566442"/>
      <w:bookmarkStart w:id="539" w:name="_Toc34747445"/>
      <w:bookmarkStart w:id="540" w:name="_Toc72023929"/>
      <w:r>
        <w:lastRenderedPageBreak/>
        <w:t xml:space="preserve">Table </w:t>
      </w:r>
      <w:r w:rsidR="00ED469A">
        <w:fldChar w:fldCharType="begin"/>
      </w:r>
      <w:r w:rsidR="00ED469A">
        <w:instrText xml:space="preserve"> SEQ Table \* ARABIC </w:instrText>
      </w:r>
      <w:r w:rsidR="00ED469A">
        <w:fldChar w:fldCharType="separate"/>
      </w:r>
      <w:r w:rsidR="007F08C7">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38"/>
      <w:bookmarkEnd w:id="539"/>
      <w:bookmarkEnd w:id="54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0815FF9" w:rsidR="00373977" w:rsidRDefault="00373977" w:rsidP="00D06BDF">
      <w:pPr>
        <w:pStyle w:val="Beschriftung"/>
        <w:spacing w:before="120"/>
      </w:pPr>
      <w:bookmarkStart w:id="541" w:name="_Toc3566443"/>
      <w:bookmarkStart w:id="542" w:name="_Toc34747446"/>
      <w:bookmarkStart w:id="543" w:name="_Toc72023930"/>
      <w:r>
        <w:t xml:space="preserve">Table </w:t>
      </w:r>
      <w:r w:rsidR="00ED469A">
        <w:fldChar w:fldCharType="begin"/>
      </w:r>
      <w:r w:rsidR="00ED469A">
        <w:instrText xml:space="preserve"> SEQ Table \* ARABIC </w:instrText>
      </w:r>
      <w:r w:rsidR="00ED469A">
        <w:fldChar w:fldCharType="separate"/>
      </w:r>
      <w:r w:rsidR="007F08C7">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1"/>
      <w:bookmarkEnd w:id="542"/>
      <w:bookmarkEnd w:id="543"/>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44" w:name="_Toc3556976"/>
      <w:bookmarkStart w:id="545" w:name="_Toc34747226"/>
      <w:bookmarkStart w:id="546" w:name="_Toc72023695"/>
      <w:r w:rsidRPr="007055D9">
        <w:t>Robscans</w:t>
      </w:r>
      <w:bookmarkEnd w:id="544"/>
      <w:bookmarkEnd w:id="545"/>
      <w:bookmarkEnd w:id="546"/>
    </w:p>
    <w:bookmarkEnd w:id="398"/>
    <w:bookmarkEnd w:id="399"/>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FE8D0BE" w:rsidR="002E60CB" w:rsidRPr="00226A3F" w:rsidRDefault="002E60CB" w:rsidP="002E60CB">
      <w:pPr>
        <w:pStyle w:val="Beschriftung"/>
      </w:pPr>
      <w:bookmarkStart w:id="547" w:name="_Ref401160011"/>
      <w:bookmarkStart w:id="548" w:name="_Toc413359628"/>
      <w:bookmarkStart w:id="549" w:name="_Toc3557087"/>
      <w:bookmarkStart w:id="550" w:name="_Toc34747338"/>
      <w:bookmarkStart w:id="551" w:name="_Toc72023813"/>
      <w:r w:rsidRPr="00226A3F">
        <w:t xml:space="preserve">Figure </w:t>
      </w:r>
      <w:r w:rsidR="00406B64">
        <w:fldChar w:fldCharType="begin"/>
      </w:r>
      <w:r w:rsidR="00406B64">
        <w:instrText xml:space="preserve"> SEQ Figure \* ARABIC </w:instrText>
      </w:r>
      <w:r w:rsidR="00406B64">
        <w:fldChar w:fldCharType="separate"/>
      </w:r>
      <w:r w:rsidR="007F08C7">
        <w:rPr>
          <w:noProof/>
        </w:rPr>
        <w:t>8</w:t>
      </w:r>
      <w:r w:rsidR="00406B64">
        <w:fldChar w:fldCharType="end"/>
      </w:r>
      <w:bookmarkEnd w:id="54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48"/>
      <w:bookmarkEnd w:id="549"/>
      <w:bookmarkEnd w:id="550"/>
      <w:bookmarkEnd w:id="551"/>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9FCE872"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35948EFF" w14:textId="36573A96" w:rsidR="00E65740" w:rsidRPr="00226A3F" w:rsidRDefault="00B66E76" w:rsidP="00174031">
      <w:pPr>
        <w:pStyle w:val="Beschriftung"/>
        <w:spacing w:before="120"/>
      </w:pPr>
      <w:bookmarkStart w:id="552" w:name="_Toc3566444"/>
      <w:bookmarkStart w:id="553" w:name="_Toc34747447"/>
      <w:bookmarkStart w:id="554" w:name="_Toc72023931"/>
      <w:r>
        <w:t xml:space="preserve">Table </w:t>
      </w:r>
      <w:r w:rsidR="00ED469A">
        <w:fldChar w:fldCharType="begin"/>
      </w:r>
      <w:r w:rsidR="00ED469A">
        <w:instrText xml:space="preserve"> SEQ Table \* ARABIC </w:instrText>
      </w:r>
      <w:r w:rsidR="00ED469A">
        <w:fldChar w:fldCharType="separate"/>
      </w:r>
      <w:r w:rsidR="007F08C7">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52"/>
      <w:bookmarkEnd w:id="553"/>
      <w:bookmarkEnd w:id="55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D87E71B" w:rsidR="002E60CB" w:rsidRDefault="002E60CB" w:rsidP="004B2578">
      <w:pPr>
        <w:pStyle w:val="Beschriftung"/>
        <w:spacing w:before="120"/>
      </w:pPr>
      <w:bookmarkStart w:id="555" w:name="_Toc3566445"/>
      <w:bookmarkStart w:id="556" w:name="_Toc34747448"/>
      <w:bookmarkStart w:id="557" w:name="_Toc72023932"/>
      <w:r>
        <w:t xml:space="preserve">Table </w:t>
      </w:r>
      <w:r w:rsidR="00ED469A">
        <w:fldChar w:fldCharType="begin"/>
      </w:r>
      <w:r w:rsidR="00ED469A">
        <w:instrText xml:space="preserve"> SEQ Table \* ARABIC </w:instrText>
      </w:r>
      <w:r w:rsidR="00ED469A">
        <w:fldChar w:fldCharType="separate"/>
      </w:r>
      <w:r w:rsidR="007F08C7">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55"/>
      <w:bookmarkEnd w:id="556"/>
      <w:bookmarkEnd w:id="557"/>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A659491" w:rsidR="002E60CB" w:rsidRDefault="00AA6A7E" w:rsidP="004B2578">
      <w:pPr>
        <w:pStyle w:val="Beschriftung"/>
        <w:spacing w:before="120"/>
      </w:pPr>
      <w:bookmarkStart w:id="558" w:name="_Toc3566446"/>
      <w:bookmarkStart w:id="559" w:name="_Toc34747449"/>
      <w:bookmarkStart w:id="560" w:name="_Toc72023933"/>
      <w:r>
        <w:t xml:space="preserve">Table </w:t>
      </w:r>
      <w:r w:rsidR="00ED469A">
        <w:fldChar w:fldCharType="begin"/>
      </w:r>
      <w:r w:rsidR="00ED469A">
        <w:instrText xml:space="preserve"> SEQ Table \* ARABIC </w:instrText>
      </w:r>
      <w:r w:rsidR="00ED469A">
        <w:fldChar w:fldCharType="separate"/>
      </w:r>
      <w:r w:rsidR="007F08C7">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58"/>
      <w:bookmarkEnd w:id="559"/>
      <w:bookmarkEnd w:id="560"/>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E769D11"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F08C7">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61" w:name="_Toc428279365"/>
      <w:bookmarkStart w:id="562" w:name="_Toc428456102"/>
      <w:bookmarkStart w:id="563" w:name="_Toc428537065"/>
      <w:bookmarkStart w:id="564" w:name="_Toc428969384"/>
      <w:bookmarkStart w:id="565" w:name="_Toc429052775"/>
      <w:bookmarkStart w:id="566" w:name="_Toc413359585"/>
      <w:bookmarkStart w:id="567" w:name="_Toc3556977"/>
      <w:bookmarkStart w:id="568" w:name="_Toc34747227"/>
      <w:bookmarkStart w:id="569" w:name="_Toc72023696"/>
      <w:bookmarkEnd w:id="561"/>
      <w:bookmarkEnd w:id="562"/>
      <w:bookmarkEnd w:id="563"/>
      <w:bookmarkEnd w:id="564"/>
      <w:bookmarkEnd w:id="565"/>
      <w:r w:rsidRPr="00226A3F">
        <w:t>Rivets</w:t>
      </w:r>
      <w:bookmarkEnd w:id="566"/>
      <w:bookmarkEnd w:id="567"/>
      <w:bookmarkEnd w:id="568"/>
      <w:bookmarkEnd w:id="56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5A65E335"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2095739F" w14:textId="0E2B18CD" w:rsidR="002E60CB" w:rsidRDefault="00753389" w:rsidP="00753389">
      <w:pPr>
        <w:pStyle w:val="Beschriftung"/>
        <w:spacing w:before="120"/>
      </w:pPr>
      <w:bookmarkStart w:id="570" w:name="_Toc3566447"/>
      <w:bookmarkStart w:id="571" w:name="_Toc34747450"/>
      <w:bookmarkStart w:id="572" w:name="_Toc72023934"/>
      <w:r>
        <w:t xml:space="preserve">Table </w:t>
      </w:r>
      <w:r w:rsidR="00ED469A">
        <w:fldChar w:fldCharType="begin"/>
      </w:r>
      <w:r w:rsidR="00ED469A">
        <w:instrText xml:space="preserve"> SEQ Table \* ARABIC </w:instrText>
      </w:r>
      <w:r w:rsidR="00ED469A">
        <w:fldChar w:fldCharType="separate"/>
      </w:r>
      <w:r w:rsidR="007F08C7">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70"/>
      <w:bookmarkEnd w:id="571"/>
      <w:bookmarkEnd w:id="57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EE89A00" w:rsidR="002E60CB" w:rsidRDefault="002E60CB" w:rsidP="004B2578">
      <w:pPr>
        <w:pStyle w:val="Beschriftung"/>
        <w:spacing w:before="120"/>
        <w:rPr>
          <w:rFonts w:ascii="Courier New" w:hAnsi="Courier New" w:cs="Courier New"/>
          <w:bCs w:val="0"/>
          <w:i/>
          <w:sz w:val="18"/>
          <w:szCs w:val="18"/>
        </w:rPr>
      </w:pPr>
      <w:bookmarkStart w:id="573" w:name="_Toc3566448"/>
      <w:bookmarkStart w:id="574" w:name="_Toc34747451"/>
      <w:bookmarkStart w:id="575" w:name="_Toc72023935"/>
      <w:r>
        <w:t xml:space="preserve">Table </w:t>
      </w:r>
      <w:r w:rsidR="00ED469A">
        <w:fldChar w:fldCharType="begin"/>
      </w:r>
      <w:r w:rsidR="00ED469A">
        <w:instrText xml:space="preserve"> SEQ Table \* ARABIC </w:instrText>
      </w:r>
      <w:r w:rsidR="00ED469A">
        <w:fldChar w:fldCharType="separate"/>
      </w:r>
      <w:r w:rsidR="007F08C7">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73"/>
      <w:bookmarkEnd w:id="574"/>
      <w:bookmarkEnd w:id="575"/>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C68D307"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4323D16E" w:rsidR="00894B86" w:rsidRPr="00894B86" w:rsidRDefault="00894B86" w:rsidP="00894B86">
      <w:pPr>
        <w:pStyle w:val="Beschriftung"/>
      </w:pPr>
      <w:bookmarkStart w:id="576" w:name="_Toc3557088"/>
      <w:bookmarkStart w:id="577" w:name="_Toc34747339"/>
      <w:bookmarkStart w:id="578" w:name="_Toc72023814"/>
      <w:r>
        <w:t xml:space="preserve">Figure </w:t>
      </w:r>
      <w:r w:rsidR="00406B64">
        <w:fldChar w:fldCharType="begin"/>
      </w:r>
      <w:r w:rsidR="00406B64">
        <w:instrText xml:space="preserve"> SEQ Figure \* ARABIC </w:instrText>
      </w:r>
      <w:r w:rsidR="00406B64">
        <w:fldChar w:fldCharType="separate"/>
      </w:r>
      <w:r w:rsidR="007F08C7">
        <w:rPr>
          <w:noProof/>
        </w:rPr>
        <w:t>9</w:t>
      </w:r>
      <w:r w:rsidR="00406B64">
        <w:fldChar w:fldCharType="end"/>
      </w:r>
      <w:r>
        <w:t xml:space="preserve">: Rivet </w:t>
      </w:r>
      <w:proofErr w:type="gramStart"/>
      <w:r>
        <w:t>head</w:t>
      </w:r>
      <w:proofErr w:type="gramEnd"/>
      <w:r>
        <w:t xml:space="preserve"> types</w:t>
      </w:r>
      <w:bookmarkEnd w:id="576"/>
      <w:bookmarkEnd w:id="577"/>
      <w:bookmarkEnd w:id="578"/>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76D3DAD"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F08C7">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42256A1D" w:rsidR="002E60CB" w:rsidRDefault="002E60CB" w:rsidP="00420351">
      <w:pPr>
        <w:pStyle w:val="Beschriftung"/>
        <w:keepNext/>
        <w:keepLines/>
        <w:spacing w:before="120"/>
      </w:pPr>
      <w:bookmarkStart w:id="579" w:name="_Toc3566449"/>
      <w:bookmarkStart w:id="580" w:name="_Toc34747452"/>
      <w:bookmarkStart w:id="581" w:name="_Toc72023936"/>
      <w:r>
        <w:t xml:space="preserve">Table </w:t>
      </w:r>
      <w:r w:rsidR="00ED469A">
        <w:fldChar w:fldCharType="begin"/>
      </w:r>
      <w:r w:rsidR="00ED469A">
        <w:instrText xml:space="preserve"> SEQ Table \* ARABIC </w:instrText>
      </w:r>
      <w:r w:rsidR="00ED469A">
        <w:fldChar w:fldCharType="separate"/>
      </w:r>
      <w:r w:rsidR="007F08C7">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79"/>
      <w:bookmarkEnd w:id="580"/>
      <w:bookmarkEnd w:id="58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82" w:name="_Toc428279367"/>
      <w:bookmarkStart w:id="583" w:name="_Toc428456104"/>
      <w:bookmarkStart w:id="584" w:name="_Toc428537067"/>
      <w:bookmarkStart w:id="585" w:name="_Toc428969386"/>
      <w:bookmarkStart w:id="586" w:name="_Toc429052777"/>
      <w:bookmarkStart w:id="587" w:name="_Toc413359586"/>
      <w:bookmarkStart w:id="588" w:name="_Toc3556978"/>
      <w:bookmarkStart w:id="589" w:name="_Toc34747228"/>
      <w:bookmarkStart w:id="590" w:name="_Toc72023697"/>
      <w:bookmarkEnd w:id="582"/>
      <w:bookmarkEnd w:id="583"/>
      <w:bookmarkEnd w:id="584"/>
      <w:bookmarkEnd w:id="585"/>
      <w:bookmarkEnd w:id="586"/>
      <w:r>
        <w:t>Blind</w:t>
      </w:r>
      <w:r w:rsidRPr="00942FED">
        <w:t xml:space="preserve"> Rivets</w:t>
      </w:r>
      <w:bookmarkEnd w:id="587"/>
      <w:bookmarkEnd w:id="588"/>
      <w:bookmarkEnd w:id="589"/>
      <w:bookmarkEnd w:id="59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26F39A8C" w:rsidR="007A42B3" w:rsidRDefault="00753389" w:rsidP="00753389">
      <w:pPr>
        <w:pStyle w:val="Beschriftung"/>
        <w:spacing w:before="120"/>
      </w:pPr>
      <w:bookmarkStart w:id="591" w:name="_Toc3566450"/>
      <w:bookmarkStart w:id="592" w:name="_Toc34747453"/>
      <w:bookmarkStart w:id="593" w:name="_Toc72023937"/>
      <w:r>
        <w:t xml:space="preserve">Table </w:t>
      </w:r>
      <w:r w:rsidR="00ED469A">
        <w:fldChar w:fldCharType="begin"/>
      </w:r>
      <w:r w:rsidR="00ED469A">
        <w:instrText xml:space="preserve"> SEQ Table \* ARABIC </w:instrText>
      </w:r>
      <w:r w:rsidR="00ED469A">
        <w:fldChar w:fldCharType="separate"/>
      </w:r>
      <w:r w:rsidR="007F08C7">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91"/>
      <w:bookmarkEnd w:id="592"/>
      <w:bookmarkEnd w:id="593"/>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A7CAA39"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6544DB9D" w:rsidR="00F15D19" w:rsidRDefault="00462FB6" w:rsidP="00462FB6">
      <w:pPr>
        <w:pStyle w:val="Beschriftung"/>
      </w:pPr>
      <w:bookmarkStart w:id="594" w:name="_Toc3557089"/>
      <w:bookmarkStart w:id="595" w:name="_Toc34747340"/>
      <w:bookmarkStart w:id="596" w:name="_Toc72023815"/>
      <w:r>
        <w:t xml:space="preserve">Figure </w:t>
      </w:r>
      <w:r w:rsidR="00406B64">
        <w:fldChar w:fldCharType="begin"/>
      </w:r>
      <w:r w:rsidR="00406B64">
        <w:instrText xml:space="preserve"> SEQ Figure \* ARABIC </w:instrText>
      </w:r>
      <w:r w:rsidR="00406B64">
        <w:fldChar w:fldCharType="separate"/>
      </w:r>
      <w:r w:rsidR="007F08C7">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94"/>
      <w:bookmarkEnd w:id="595"/>
      <w:bookmarkEnd w:id="59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4580A7D3" w:rsidR="00476C37" w:rsidRPr="00977053" w:rsidRDefault="00476C37" w:rsidP="00812432">
      <w:pPr>
        <w:pStyle w:val="Beschriftung"/>
        <w:spacing w:before="120"/>
      </w:pPr>
      <w:bookmarkStart w:id="597" w:name="_Toc3557090"/>
      <w:bookmarkStart w:id="598" w:name="_Toc34747341"/>
      <w:bookmarkStart w:id="599" w:name="_Toc72023816"/>
      <w:r>
        <w:t xml:space="preserve">Figure </w:t>
      </w:r>
      <w:r w:rsidR="00406B64">
        <w:fldChar w:fldCharType="begin"/>
      </w:r>
      <w:r w:rsidR="00406B64">
        <w:instrText xml:space="preserve"> SEQ Figure \* ARABIC </w:instrText>
      </w:r>
      <w:r w:rsidR="00406B64">
        <w:fldChar w:fldCharType="separate"/>
      </w:r>
      <w:r w:rsidR="007F08C7">
        <w:rPr>
          <w:noProof/>
        </w:rPr>
        <w:t>11</w:t>
      </w:r>
      <w:r w:rsidR="00406B64">
        <w:fldChar w:fldCharType="end"/>
      </w:r>
      <w:r>
        <w:t xml:space="preserve">: </w:t>
      </w:r>
      <w:r w:rsidR="00812432">
        <w:t>Thick and Thin Assembling</w:t>
      </w:r>
      <w:bookmarkEnd w:id="597"/>
      <w:bookmarkEnd w:id="598"/>
      <w:bookmarkEnd w:id="59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2A1EDC82" w:rsidR="00812432" w:rsidRPr="00812432" w:rsidRDefault="00812432" w:rsidP="00812432">
      <w:pPr>
        <w:pStyle w:val="Beschriftung"/>
        <w:rPr>
          <w:lang w:eastAsia="en-GB"/>
        </w:rPr>
      </w:pPr>
      <w:bookmarkStart w:id="600" w:name="_Toc3557091"/>
      <w:bookmarkStart w:id="601" w:name="_Toc34747342"/>
      <w:bookmarkStart w:id="602" w:name="_Toc72023817"/>
      <w:r>
        <w:t xml:space="preserve">Figure </w:t>
      </w:r>
      <w:r w:rsidR="00406B64">
        <w:fldChar w:fldCharType="begin"/>
      </w:r>
      <w:r w:rsidR="00406B64">
        <w:instrText xml:space="preserve"> SEQ Figure \* ARABIC </w:instrText>
      </w:r>
      <w:r w:rsidR="00406B64">
        <w:fldChar w:fldCharType="separate"/>
      </w:r>
      <w:r w:rsidR="007F08C7">
        <w:rPr>
          <w:noProof/>
        </w:rPr>
        <w:t>12</w:t>
      </w:r>
      <w:r w:rsidR="00406B64">
        <w:fldChar w:fldCharType="end"/>
      </w:r>
      <w:r>
        <w:t>: Fastening Soft and Hard</w:t>
      </w:r>
      <w:bookmarkEnd w:id="600"/>
      <w:bookmarkEnd w:id="601"/>
      <w:bookmarkEnd w:id="60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03" w:name="_Toc428279369"/>
      <w:bookmarkStart w:id="604" w:name="_Toc428965611"/>
      <w:bookmarkEnd w:id="603"/>
      <w:bookmarkEnd w:id="604"/>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7CFE3F90"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05" w:name="_Toc428279370"/>
    <w:bookmarkStart w:id="606" w:name="_Toc428456106"/>
    <w:bookmarkStart w:id="607" w:name="_Toc428537069"/>
    <w:bookmarkStart w:id="608" w:name="_Toc428969388"/>
    <w:bookmarkStart w:id="609" w:name="_Toc429052779"/>
    <w:bookmarkStart w:id="610" w:name="_Toc413359587"/>
    <w:bookmarkEnd w:id="605"/>
    <w:bookmarkEnd w:id="606"/>
    <w:bookmarkEnd w:id="607"/>
    <w:bookmarkEnd w:id="608"/>
    <w:bookmarkEnd w:id="609"/>
    <w:p w14:paraId="6391282C" w14:textId="77777777" w:rsidR="002E60CB" w:rsidRPr="00942FED" w:rsidRDefault="00DB0669" w:rsidP="00327322">
      <w:pPr>
        <w:pStyle w:val="berschrift3"/>
      </w:pPr>
      <w:r>
        <w:rPr>
          <w:b w:val="0"/>
          <w:bCs w:val="0"/>
          <w:sz w:val="18"/>
          <w:szCs w:val="24"/>
        </w:rPr>
        <w:lastRenderedPageBreak/>
        <w:fldChar w:fldCharType="end"/>
      </w:r>
      <w:bookmarkStart w:id="611" w:name="_Toc3556979"/>
      <w:bookmarkStart w:id="612" w:name="_Toc34747229"/>
      <w:bookmarkStart w:id="613" w:name="_Toc72023698"/>
      <w:r w:rsidR="002E60CB" w:rsidRPr="00942FED">
        <w:t>Self</w:t>
      </w:r>
      <w:r w:rsidR="000306B0">
        <w:t>-</w:t>
      </w:r>
      <w:r w:rsidR="002E60CB" w:rsidRPr="00942FED">
        <w:t>Piercing Rivets</w:t>
      </w:r>
      <w:bookmarkEnd w:id="610"/>
      <w:bookmarkEnd w:id="611"/>
      <w:bookmarkEnd w:id="612"/>
      <w:bookmarkEnd w:id="61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12B14522" w:rsidR="002E60CB" w:rsidRDefault="002E60CB" w:rsidP="004B2578">
      <w:pPr>
        <w:pStyle w:val="Beschriftung"/>
        <w:keepNext/>
      </w:pPr>
      <w:bookmarkStart w:id="614" w:name="_Toc413359629"/>
      <w:bookmarkStart w:id="615" w:name="_Toc3557092"/>
      <w:bookmarkStart w:id="616" w:name="_Toc34747343"/>
      <w:bookmarkStart w:id="617" w:name="_Toc72023818"/>
      <w:r>
        <w:t xml:space="preserve">Figure </w:t>
      </w:r>
      <w:r w:rsidR="00406B64">
        <w:fldChar w:fldCharType="begin"/>
      </w:r>
      <w:r w:rsidR="00406B64">
        <w:instrText xml:space="preserve"> SEQ Figure \* ARABIC </w:instrText>
      </w:r>
      <w:r w:rsidR="00406B64">
        <w:fldChar w:fldCharType="separate"/>
      </w:r>
      <w:r w:rsidR="007F08C7">
        <w:rPr>
          <w:noProof/>
        </w:rPr>
        <w:t>13</w:t>
      </w:r>
      <w:r w:rsidR="00406B64">
        <w:fldChar w:fldCharType="end"/>
      </w:r>
      <w:r>
        <w:t>: Cross Section of a Self</w:t>
      </w:r>
      <w:r w:rsidR="00920523">
        <w:t>-</w:t>
      </w:r>
      <w:r>
        <w:t>Piercing Rivet</w:t>
      </w:r>
      <w:bookmarkEnd w:id="614"/>
      <w:bookmarkEnd w:id="615"/>
      <w:bookmarkEnd w:id="616"/>
      <w:bookmarkEnd w:id="617"/>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5B5D3C3"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8211820" w:rsidR="00C52145" w:rsidRPr="00C52145" w:rsidRDefault="00C52145" w:rsidP="00C52145">
      <w:pPr>
        <w:pStyle w:val="Beschriftung"/>
      </w:pPr>
      <w:bookmarkStart w:id="618" w:name="_Toc3557093"/>
      <w:bookmarkStart w:id="619" w:name="_Toc34747344"/>
      <w:bookmarkStart w:id="620" w:name="_Toc72023819"/>
      <w:r>
        <w:t xml:space="preserve">Figure </w:t>
      </w:r>
      <w:r>
        <w:fldChar w:fldCharType="begin"/>
      </w:r>
      <w:r>
        <w:instrText xml:space="preserve"> SEQ Figure \* ARABIC </w:instrText>
      </w:r>
      <w:r>
        <w:fldChar w:fldCharType="separate"/>
      </w:r>
      <w:r w:rsidR="007F08C7">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18"/>
      <w:bookmarkEnd w:id="619"/>
      <w:bookmarkEnd w:id="620"/>
      <w:proofErr w:type="gramEnd"/>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588E838" w:rsidR="002E60CB" w:rsidRDefault="002E60CB" w:rsidP="004B2578">
      <w:pPr>
        <w:pStyle w:val="Beschriftung"/>
        <w:spacing w:before="120"/>
      </w:pPr>
      <w:bookmarkStart w:id="621" w:name="_Toc3566451"/>
      <w:bookmarkStart w:id="622" w:name="_Toc34747454"/>
      <w:bookmarkStart w:id="623" w:name="_Toc72023938"/>
      <w:r>
        <w:t xml:space="preserve">Table </w:t>
      </w:r>
      <w:r w:rsidR="00ED469A">
        <w:fldChar w:fldCharType="begin"/>
      </w:r>
      <w:r w:rsidR="00ED469A">
        <w:instrText xml:space="preserve"> SEQ Table \* ARABIC </w:instrText>
      </w:r>
      <w:r w:rsidR="00ED469A">
        <w:fldChar w:fldCharType="separate"/>
      </w:r>
      <w:r w:rsidR="007F08C7">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21"/>
      <w:bookmarkEnd w:id="622"/>
      <w:bookmarkEnd w:id="62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24" w:name="_Toc428456108"/>
      <w:bookmarkStart w:id="625" w:name="_Toc428537071"/>
      <w:bookmarkStart w:id="626" w:name="_Toc428969390"/>
      <w:bookmarkStart w:id="627" w:name="_Toc429052781"/>
      <w:bookmarkStart w:id="628" w:name="_Toc428279372"/>
      <w:bookmarkStart w:id="629" w:name="_Toc428456109"/>
      <w:bookmarkStart w:id="630" w:name="_Toc428537072"/>
      <w:bookmarkStart w:id="631" w:name="_Toc428969391"/>
      <w:bookmarkStart w:id="632" w:name="_Toc429052782"/>
      <w:bookmarkStart w:id="633" w:name="_Toc428279374"/>
      <w:bookmarkStart w:id="634" w:name="_Toc428456111"/>
      <w:bookmarkStart w:id="635" w:name="_Toc428537074"/>
      <w:bookmarkStart w:id="636" w:name="_Toc428969393"/>
      <w:bookmarkStart w:id="637" w:name="_Toc429052784"/>
      <w:bookmarkStart w:id="638" w:name="_Toc428279378"/>
      <w:bookmarkStart w:id="639" w:name="_Toc428456115"/>
      <w:bookmarkStart w:id="640" w:name="_Toc428537078"/>
      <w:bookmarkStart w:id="641" w:name="_Toc428969397"/>
      <w:bookmarkStart w:id="642" w:name="_Toc429052788"/>
      <w:bookmarkStart w:id="643" w:name="_Toc428279380"/>
      <w:bookmarkStart w:id="644" w:name="_Toc428456117"/>
      <w:bookmarkStart w:id="645" w:name="_Toc428537080"/>
      <w:bookmarkStart w:id="646" w:name="_Toc428969399"/>
      <w:bookmarkStart w:id="647" w:name="_Toc429052790"/>
      <w:bookmarkStart w:id="648" w:name="_Toc428279387"/>
      <w:bookmarkStart w:id="649" w:name="_Toc428456124"/>
      <w:bookmarkStart w:id="650" w:name="_Toc428537087"/>
      <w:bookmarkStart w:id="651" w:name="_Toc428969406"/>
      <w:bookmarkStart w:id="652" w:name="_Toc429052797"/>
      <w:bookmarkStart w:id="653" w:name="_Toc428279388"/>
      <w:bookmarkStart w:id="654" w:name="_Toc428456125"/>
      <w:bookmarkStart w:id="655" w:name="_Toc428537088"/>
      <w:bookmarkStart w:id="656" w:name="_Toc428969407"/>
      <w:bookmarkStart w:id="657" w:name="_Toc429052798"/>
      <w:bookmarkStart w:id="658" w:name="_Toc428279389"/>
      <w:bookmarkStart w:id="659" w:name="_Toc428456126"/>
      <w:bookmarkStart w:id="660" w:name="_Toc428537089"/>
      <w:bookmarkStart w:id="661" w:name="_Toc428969408"/>
      <w:bookmarkStart w:id="662" w:name="_Toc429052799"/>
      <w:bookmarkStart w:id="663" w:name="_Toc413359588"/>
      <w:bookmarkStart w:id="664" w:name="_Toc3556980"/>
      <w:bookmarkStart w:id="665" w:name="_Toc34747230"/>
      <w:bookmarkStart w:id="666" w:name="_Toc72023699"/>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t>S</w:t>
      </w:r>
      <w:r w:rsidR="002E60CB">
        <w:t>olid</w:t>
      </w:r>
      <w:r w:rsidR="002E60CB" w:rsidRPr="00942FED">
        <w:t xml:space="preserve"> Rivets</w:t>
      </w:r>
      <w:bookmarkEnd w:id="663"/>
      <w:bookmarkEnd w:id="664"/>
      <w:bookmarkEnd w:id="665"/>
      <w:bookmarkEnd w:id="66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404162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7260FF2A" w:rsidR="00E625EF" w:rsidRDefault="00E625EF" w:rsidP="00E625EF">
      <w:pPr>
        <w:pStyle w:val="Beschriftung"/>
        <w:spacing w:before="120"/>
        <w:rPr>
          <w:rFonts w:cs="Calibri"/>
          <w:sz w:val="18"/>
          <w:szCs w:val="22"/>
          <w:lang w:eastAsia="en-GB"/>
        </w:rPr>
      </w:pPr>
      <w:bookmarkStart w:id="667" w:name="_Toc3566452"/>
      <w:bookmarkStart w:id="668" w:name="_Toc34747455"/>
      <w:bookmarkStart w:id="669" w:name="_Toc72023939"/>
      <w:r>
        <w:t xml:space="preserve">Table </w:t>
      </w:r>
      <w:r w:rsidR="00ED469A">
        <w:fldChar w:fldCharType="begin"/>
      </w:r>
      <w:r w:rsidR="00ED469A">
        <w:instrText xml:space="preserve"> SEQ Table \* ARABIC </w:instrText>
      </w:r>
      <w:r w:rsidR="00ED469A">
        <w:fldChar w:fldCharType="separate"/>
      </w:r>
      <w:r w:rsidR="007F08C7">
        <w:rPr>
          <w:noProof/>
        </w:rPr>
        <w:t>45</w:t>
      </w:r>
      <w:r w:rsidR="00ED469A">
        <w:fldChar w:fldCharType="end"/>
      </w:r>
      <w:r>
        <w:t>: Pictures of all Solid Rivets</w:t>
      </w:r>
      <w:bookmarkEnd w:id="667"/>
      <w:bookmarkEnd w:id="668"/>
      <w:bookmarkEnd w:id="66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E97EC1A" w:rsidR="00DE1471" w:rsidRDefault="00FE266F" w:rsidP="004B2578">
      <w:pPr>
        <w:pStyle w:val="Beschriftung"/>
        <w:spacing w:before="120"/>
        <w:rPr>
          <w:rFonts w:cs="Calibri"/>
          <w:szCs w:val="22"/>
          <w:lang w:eastAsia="en-GB"/>
        </w:rPr>
      </w:pPr>
      <w:bookmarkStart w:id="670" w:name="_Ref3565285"/>
      <w:bookmarkStart w:id="671" w:name="_Toc3557094"/>
      <w:bookmarkStart w:id="672" w:name="_Toc34747345"/>
      <w:bookmarkStart w:id="673" w:name="_Toc72023820"/>
      <w:r>
        <w:t xml:space="preserve">Figure </w:t>
      </w:r>
      <w:r w:rsidR="00406B64">
        <w:fldChar w:fldCharType="begin"/>
      </w:r>
      <w:r w:rsidR="00406B64">
        <w:instrText xml:space="preserve"> SEQ Figure \* ARABIC </w:instrText>
      </w:r>
      <w:r w:rsidR="00406B64">
        <w:fldChar w:fldCharType="separate"/>
      </w:r>
      <w:r w:rsidR="007F08C7">
        <w:rPr>
          <w:noProof/>
        </w:rPr>
        <w:t>15</w:t>
      </w:r>
      <w:r w:rsidR="00406B64">
        <w:fldChar w:fldCharType="end"/>
      </w:r>
      <w:bookmarkEnd w:id="670"/>
      <w:r>
        <w:t>: Dimensions of Solid Rivets</w:t>
      </w:r>
      <w:bookmarkEnd w:id="671"/>
      <w:bookmarkEnd w:id="672"/>
      <w:bookmarkEnd w:id="67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7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75"/>
            <w:commentRangeEnd w:id="675"/>
            <w:proofErr w:type="spellEnd"/>
            <w:r w:rsidR="00B14B2C">
              <w:rPr>
                <w:rStyle w:val="Kommentarzeichen"/>
                <w:lang w:eastAsia="x-none"/>
              </w:rPr>
              <w:commentReference w:id="675"/>
            </w:r>
            <w:commentRangeEnd w:id="674"/>
            <w:r w:rsidR="00F1371D">
              <w:rPr>
                <w:rStyle w:val="Kommentarzeichen"/>
                <w:lang w:eastAsia="x-none"/>
              </w:rPr>
              <w:commentReference w:id="67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FEA24BF" w:rsidR="00DE1471" w:rsidRDefault="005B1B92" w:rsidP="00E55EE7">
      <w:pPr>
        <w:pStyle w:val="Beschriftung"/>
        <w:spacing w:before="120"/>
        <w:rPr>
          <w:rFonts w:cs="Calibri"/>
          <w:sz w:val="18"/>
          <w:szCs w:val="22"/>
          <w:lang w:eastAsia="en-GB"/>
        </w:rPr>
      </w:pPr>
      <w:bookmarkStart w:id="676" w:name="_Toc3566453"/>
      <w:bookmarkStart w:id="677" w:name="_Toc34747456"/>
      <w:bookmarkStart w:id="678" w:name="_Toc72023940"/>
      <w:r>
        <w:t xml:space="preserve">Table </w:t>
      </w:r>
      <w:r w:rsidR="00ED469A">
        <w:fldChar w:fldCharType="begin"/>
      </w:r>
      <w:r w:rsidR="00ED469A">
        <w:instrText xml:space="preserve"> SEQ Table \* ARABIC </w:instrText>
      </w:r>
      <w:r w:rsidR="00ED469A">
        <w:fldChar w:fldCharType="separate"/>
      </w:r>
      <w:r w:rsidR="007F08C7">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76"/>
      <w:bookmarkEnd w:id="677"/>
      <w:bookmarkEnd w:id="67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4724DD16" w:rsidR="001B51BC" w:rsidRPr="001B51BC" w:rsidRDefault="001B51BC" w:rsidP="00E719F2">
      <w:pPr>
        <w:pStyle w:val="Beschriftung"/>
        <w:spacing w:before="120"/>
        <w:rPr>
          <w:rFonts w:cs="Calibri"/>
          <w:lang w:eastAsia="en-GB"/>
        </w:rPr>
      </w:pPr>
      <w:bookmarkStart w:id="679" w:name="_Toc3557095"/>
      <w:bookmarkStart w:id="680" w:name="_Toc34747346"/>
      <w:bookmarkStart w:id="681" w:name="_Toc72023821"/>
      <w:r>
        <w:t xml:space="preserve">Figure </w:t>
      </w:r>
      <w:r w:rsidR="00406B64">
        <w:fldChar w:fldCharType="begin"/>
      </w:r>
      <w:r w:rsidR="00406B64">
        <w:instrText xml:space="preserve"> SEQ Figure \* ARABIC </w:instrText>
      </w:r>
      <w:r w:rsidR="00406B64">
        <w:fldChar w:fldCharType="separate"/>
      </w:r>
      <w:r w:rsidR="007F08C7">
        <w:rPr>
          <w:noProof/>
        </w:rPr>
        <w:t>16</w:t>
      </w:r>
      <w:r w:rsidR="00406B64">
        <w:fldChar w:fldCharType="end"/>
      </w:r>
      <w:r>
        <w:t>: Clinch allowance of solid rivet</w:t>
      </w:r>
      <w:bookmarkEnd w:id="679"/>
      <w:bookmarkEnd w:id="680"/>
      <w:bookmarkEnd w:id="681"/>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82" w:name="_Toc428279391"/>
      <w:bookmarkStart w:id="683" w:name="_Toc428456128"/>
      <w:bookmarkStart w:id="684" w:name="_Toc428537091"/>
      <w:bookmarkStart w:id="685" w:name="_Toc428969410"/>
      <w:bookmarkStart w:id="686" w:name="_Toc429052801"/>
      <w:bookmarkStart w:id="687" w:name="_Toc413359589"/>
      <w:bookmarkStart w:id="688" w:name="_Toc3556981"/>
      <w:bookmarkStart w:id="689" w:name="_Toc34747231"/>
      <w:bookmarkStart w:id="690" w:name="_Toc72023700"/>
      <w:bookmarkEnd w:id="682"/>
      <w:bookmarkEnd w:id="683"/>
      <w:bookmarkEnd w:id="684"/>
      <w:bookmarkEnd w:id="685"/>
      <w:bookmarkEnd w:id="686"/>
      <w:r w:rsidRPr="00F90632">
        <w:lastRenderedPageBreak/>
        <w:t>Swop Rivets</w:t>
      </w:r>
      <w:bookmarkEnd w:id="687"/>
      <w:bookmarkEnd w:id="688"/>
      <w:bookmarkEnd w:id="689"/>
      <w:bookmarkEnd w:id="690"/>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C427EA4"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5F206A57" w:rsidR="005F05A3" w:rsidRDefault="00C5224D" w:rsidP="00C5224D">
      <w:pPr>
        <w:pStyle w:val="Beschriftung"/>
      </w:pPr>
      <w:bookmarkStart w:id="691" w:name="_Toc3557096"/>
      <w:bookmarkStart w:id="692" w:name="_Toc34747347"/>
      <w:bookmarkStart w:id="693" w:name="_Toc72023822"/>
      <w:r>
        <w:t xml:space="preserve">Figure </w:t>
      </w:r>
      <w:r w:rsidR="00406B64">
        <w:fldChar w:fldCharType="begin"/>
      </w:r>
      <w:r w:rsidR="00406B64">
        <w:instrText xml:space="preserve"> SEQ Figure \* ARABIC </w:instrText>
      </w:r>
      <w:r w:rsidR="00406B64">
        <w:fldChar w:fldCharType="separate"/>
      </w:r>
      <w:r w:rsidR="007F08C7">
        <w:rPr>
          <w:noProof/>
        </w:rPr>
        <w:t>17</w:t>
      </w:r>
      <w:r w:rsidR="00406B64">
        <w:fldChar w:fldCharType="end"/>
      </w:r>
      <w:r>
        <w:t>: Cross section of a SWOP Rivet</w:t>
      </w:r>
      <w:bookmarkEnd w:id="691"/>
      <w:bookmarkEnd w:id="692"/>
      <w:bookmarkEnd w:id="69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40C37BF" w:rsidR="00FC1F60" w:rsidRDefault="00F90632" w:rsidP="00F90632">
      <w:pPr>
        <w:pStyle w:val="Beschriftung"/>
        <w:spacing w:before="120"/>
      </w:pPr>
      <w:bookmarkStart w:id="694" w:name="_Toc3566454"/>
      <w:bookmarkStart w:id="695" w:name="_Toc34747457"/>
      <w:bookmarkStart w:id="696" w:name="_Toc72023941"/>
      <w:r>
        <w:t xml:space="preserve">Table </w:t>
      </w:r>
      <w:r w:rsidR="00ED469A">
        <w:fldChar w:fldCharType="begin"/>
      </w:r>
      <w:r w:rsidR="00ED469A">
        <w:instrText xml:space="preserve"> SEQ Table \* ARABIC </w:instrText>
      </w:r>
      <w:r w:rsidR="00ED469A">
        <w:fldChar w:fldCharType="separate"/>
      </w:r>
      <w:r w:rsidR="007F08C7">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94"/>
      <w:bookmarkEnd w:id="695"/>
      <w:bookmarkEnd w:id="69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3F0456C5"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F08C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F08C7" w:rsidRPr="007055D9">
        <w:t xml:space="preserve">Spot </w:t>
      </w:r>
      <w:r w:rsidR="007F08C7">
        <w:t>W</w:t>
      </w:r>
      <w:r w:rsidR="007F08C7" w:rsidRPr="007055D9">
        <w:t>elds</w:t>
      </w:r>
      <w:r w:rsidR="00A32748">
        <w:rPr>
          <w:lang w:val="en-US"/>
        </w:rPr>
        <w:fldChar w:fldCharType="end"/>
      </w:r>
      <w:r>
        <w:rPr>
          <w:lang w:val="en-US"/>
        </w:rPr>
        <w:t>.</w:t>
      </w:r>
    </w:p>
    <w:p w14:paraId="01D64ED7" w14:textId="36CABFAC"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F08C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F08C7" w:rsidRPr="007055D9">
        <w:t xml:space="preserve">Spot </w:t>
      </w:r>
      <w:r w:rsidR="007F08C7">
        <w:t>W</w:t>
      </w:r>
      <w:r w:rsidR="007F08C7"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97" w:name="_Toc72023701"/>
      <w:r>
        <w:t>Clinch Rivet Studs</w:t>
      </w:r>
      <w:bookmarkEnd w:id="697"/>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1DDAEAA8" w:rsidR="000B382F" w:rsidRDefault="000B382F" w:rsidP="000B382F">
      <w:pPr>
        <w:pStyle w:val="Beschriftung"/>
      </w:pPr>
      <w:bookmarkStart w:id="698" w:name="_Toc72023823"/>
      <w:r>
        <w:t xml:space="preserve">Figure </w:t>
      </w:r>
      <w:r>
        <w:fldChar w:fldCharType="begin"/>
      </w:r>
      <w:r>
        <w:instrText xml:space="preserve"> SEQ Figure \* ARABIC </w:instrText>
      </w:r>
      <w:r>
        <w:fldChar w:fldCharType="separate"/>
      </w:r>
      <w:r w:rsidR="007F08C7">
        <w:rPr>
          <w:noProof/>
        </w:rPr>
        <w:t>18</w:t>
      </w:r>
      <w:r>
        <w:fldChar w:fldCharType="end"/>
      </w:r>
      <w:r>
        <w:t xml:space="preserve"> </w:t>
      </w:r>
      <w:proofErr w:type="spellStart"/>
      <w:r>
        <w:t>Clinchnietbolzen</w:t>
      </w:r>
      <w:proofErr w:type="spellEnd"/>
      <w:r>
        <w:t xml:space="preserve"> types</w:t>
      </w:r>
      <w:bookmarkEnd w:id="698"/>
    </w:p>
    <w:p w14:paraId="00463B02" w14:textId="7268F3E3"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5AA78A38" w:rsidR="000B382F" w:rsidRPr="0047200E" w:rsidRDefault="000B382F" w:rsidP="000B382F">
      <w:pPr>
        <w:pStyle w:val="Beschriftung"/>
      </w:pPr>
      <w:bookmarkStart w:id="699" w:name="_Toc72023824"/>
      <w:r>
        <w:t xml:space="preserve">Figure </w:t>
      </w:r>
      <w:r>
        <w:fldChar w:fldCharType="begin"/>
      </w:r>
      <w:r>
        <w:instrText xml:space="preserve"> SEQ Figure \* ARABIC </w:instrText>
      </w:r>
      <w:r>
        <w:fldChar w:fldCharType="separate"/>
      </w:r>
      <w:r w:rsidR="007F08C7">
        <w:rPr>
          <w:noProof/>
        </w:rPr>
        <w:t>19</w:t>
      </w:r>
      <w:r>
        <w:fldChar w:fldCharType="end"/>
      </w:r>
      <w:r>
        <w:t xml:space="preserve"> Clinch Rivet Stud: Ball stud</w:t>
      </w:r>
      <w:bookmarkEnd w:id="69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68AAA9BC" w:rsidR="000B382F" w:rsidRDefault="000B382F" w:rsidP="000B382F">
      <w:pPr>
        <w:pStyle w:val="Beschriftung"/>
        <w:spacing w:before="120"/>
      </w:pPr>
      <w:bookmarkStart w:id="700" w:name="_Toc72023942"/>
      <w:r>
        <w:t xml:space="preserve">Table </w:t>
      </w:r>
      <w:r w:rsidR="00ED469A">
        <w:fldChar w:fldCharType="begin"/>
      </w:r>
      <w:r w:rsidR="00ED469A">
        <w:instrText xml:space="preserve"> SEQ Table \* ARABIC </w:instrText>
      </w:r>
      <w:r w:rsidR="00ED469A">
        <w:fldChar w:fldCharType="separate"/>
      </w:r>
      <w:r w:rsidR="007F08C7">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0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B50FC18"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7F08C7">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7F08C7"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01" w:name="_Toc428456130"/>
      <w:bookmarkStart w:id="702" w:name="_Toc428537093"/>
      <w:bookmarkStart w:id="703" w:name="_Toc428969412"/>
      <w:bookmarkStart w:id="704" w:name="_Toc429052803"/>
      <w:bookmarkStart w:id="705" w:name="_Toc413359590"/>
      <w:bookmarkStart w:id="706" w:name="_Toc3556982"/>
      <w:bookmarkStart w:id="707" w:name="_Toc34747232"/>
      <w:bookmarkStart w:id="708" w:name="_Toc72023702"/>
      <w:bookmarkEnd w:id="701"/>
      <w:bookmarkEnd w:id="702"/>
      <w:bookmarkEnd w:id="703"/>
      <w:bookmarkEnd w:id="704"/>
      <w:r>
        <w:lastRenderedPageBreak/>
        <w:t xml:space="preserve">Threaded Connections: </w:t>
      </w:r>
      <w:r w:rsidRPr="00226A3F">
        <w:t>Bolts and Screws</w:t>
      </w:r>
      <w:bookmarkEnd w:id="705"/>
      <w:bookmarkEnd w:id="706"/>
      <w:bookmarkEnd w:id="707"/>
      <w:bookmarkEnd w:id="708"/>
    </w:p>
    <w:p w14:paraId="1A579FAB" w14:textId="77777777" w:rsidR="002E60CB" w:rsidRPr="00942FED" w:rsidRDefault="002E60CB" w:rsidP="00327322">
      <w:pPr>
        <w:pStyle w:val="berschrift3"/>
      </w:pPr>
      <w:bookmarkStart w:id="709" w:name="_Toc413359591"/>
      <w:bookmarkStart w:id="710" w:name="_Toc3556983"/>
      <w:bookmarkStart w:id="711" w:name="_Toc34747233"/>
      <w:bookmarkStart w:id="712" w:name="_Toc72023703"/>
      <w:r>
        <w:t>Introduction</w:t>
      </w:r>
      <w:bookmarkEnd w:id="709"/>
      <w:bookmarkEnd w:id="710"/>
      <w:bookmarkEnd w:id="711"/>
      <w:bookmarkEnd w:id="71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1CE41D5B"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E1ACF40" w:rsidR="002E60CB" w:rsidRPr="00226A3F" w:rsidRDefault="00E84826" w:rsidP="00E84826">
      <w:pPr>
        <w:pStyle w:val="Beschriftung"/>
        <w:spacing w:before="120"/>
      </w:pPr>
      <w:bookmarkStart w:id="713" w:name="_Toc413359630"/>
      <w:bookmarkStart w:id="714" w:name="_Toc3557097"/>
      <w:bookmarkStart w:id="715" w:name="_Toc34747348"/>
      <w:bookmarkStart w:id="716" w:name="_Toc72023825"/>
      <w:r>
        <w:t xml:space="preserve">Figure </w:t>
      </w:r>
      <w:r w:rsidR="00406B64">
        <w:fldChar w:fldCharType="begin"/>
      </w:r>
      <w:r w:rsidR="00406B64">
        <w:instrText xml:space="preserve"> SEQ Figure \* ARABIC </w:instrText>
      </w:r>
      <w:r w:rsidR="00406B64">
        <w:fldChar w:fldCharType="separate"/>
      </w:r>
      <w:r w:rsidR="007F08C7">
        <w:rPr>
          <w:noProof/>
        </w:rPr>
        <w:t>20</w:t>
      </w:r>
      <w:r w:rsidR="00406B64">
        <w:fldChar w:fldCharType="end"/>
      </w:r>
      <w:r>
        <w:t>:</w:t>
      </w:r>
      <w:r w:rsidR="002E60CB">
        <w:t xml:space="preserve"> Bolts and Screws</w:t>
      </w:r>
      <w:bookmarkEnd w:id="713"/>
      <w:bookmarkEnd w:id="714"/>
      <w:bookmarkEnd w:id="715"/>
      <w:bookmarkEnd w:id="71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4E3FB5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847FE9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8B11606" w:rsidR="002E60CB" w:rsidRDefault="002E60CB" w:rsidP="002E60CB">
      <w:pPr>
        <w:pStyle w:val="Beschriftung"/>
        <w:rPr>
          <w:highlight w:val="cyan"/>
        </w:rPr>
      </w:pPr>
      <w:bookmarkStart w:id="717" w:name="_Ref401160020"/>
      <w:bookmarkStart w:id="718" w:name="_Toc413359631"/>
      <w:bookmarkStart w:id="719" w:name="_Toc3557098"/>
      <w:bookmarkStart w:id="720" w:name="_Toc34747349"/>
      <w:bookmarkStart w:id="721" w:name="_Toc72023826"/>
      <w:r>
        <w:t xml:space="preserve">Figure </w:t>
      </w:r>
      <w:r w:rsidR="00406B64">
        <w:fldChar w:fldCharType="begin"/>
      </w:r>
      <w:r w:rsidR="00406B64">
        <w:instrText xml:space="preserve"> SEQ Figure \* ARABIC </w:instrText>
      </w:r>
      <w:r w:rsidR="00406B64">
        <w:fldChar w:fldCharType="separate"/>
      </w:r>
      <w:r w:rsidR="007F08C7">
        <w:rPr>
          <w:noProof/>
        </w:rPr>
        <w:t>21</w:t>
      </w:r>
      <w:r w:rsidR="00406B64">
        <w:fldChar w:fldCharType="end"/>
      </w:r>
      <w:bookmarkEnd w:id="717"/>
      <w:r>
        <w:t>: Different Screw Forms</w:t>
      </w:r>
      <w:bookmarkEnd w:id="718"/>
      <w:bookmarkEnd w:id="719"/>
      <w:bookmarkEnd w:id="720"/>
      <w:bookmarkEnd w:id="721"/>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69B3588" w:rsidR="002E60CB" w:rsidRPr="001948D2" w:rsidRDefault="002E60CB" w:rsidP="002E60CB">
      <w:pPr>
        <w:pStyle w:val="Beschriftung"/>
        <w:rPr>
          <w:noProof/>
          <w:lang w:val="en-GB" w:eastAsia="en-GB"/>
        </w:rPr>
      </w:pPr>
      <w:bookmarkStart w:id="722" w:name="_Ref401160136"/>
      <w:bookmarkStart w:id="723" w:name="_Toc413359632"/>
      <w:bookmarkStart w:id="724" w:name="_Ref428364733"/>
      <w:bookmarkStart w:id="725" w:name="_Ref428531136"/>
      <w:bookmarkStart w:id="726" w:name="_Toc3557099"/>
      <w:bookmarkStart w:id="727" w:name="_Toc34747350"/>
      <w:bookmarkStart w:id="728" w:name="_Toc72023827"/>
      <w:r>
        <w:t xml:space="preserve">Figure </w:t>
      </w:r>
      <w:r w:rsidR="00406B64">
        <w:fldChar w:fldCharType="begin"/>
      </w:r>
      <w:r w:rsidR="00406B64">
        <w:instrText xml:space="preserve"> SEQ Figure \* ARABIC </w:instrText>
      </w:r>
      <w:r w:rsidR="00406B64">
        <w:fldChar w:fldCharType="separate"/>
      </w:r>
      <w:r w:rsidR="007F08C7">
        <w:rPr>
          <w:noProof/>
        </w:rPr>
        <w:t>22</w:t>
      </w:r>
      <w:r w:rsidR="00406B64">
        <w:fldChar w:fldCharType="end"/>
      </w:r>
      <w:bookmarkEnd w:id="722"/>
      <w:r>
        <w:t xml:space="preserve">: </w:t>
      </w:r>
      <w:r w:rsidRPr="001B293E">
        <w:t xml:space="preserve">Definition of </w:t>
      </w:r>
      <w:r>
        <w:t>L</w:t>
      </w:r>
      <w:r w:rsidRPr="001B293E">
        <w:t xml:space="preserve">ength and </w:t>
      </w:r>
      <w:r>
        <w:t>H</w:t>
      </w:r>
      <w:r w:rsidRPr="001B293E">
        <w:t xml:space="preserve">ead </w:t>
      </w:r>
      <w:r>
        <w:t>S</w:t>
      </w:r>
      <w:r w:rsidRPr="001B293E">
        <w:t>izes</w:t>
      </w:r>
      <w:bookmarkEnd w:id="723"/>
      <w:bookmarkEnd w:id="724"/>
      <w:bookmarkEnd w:id="725"/>
      <w:bookmarkEnd w:id="726"/>
      <w:bookmarkEnd w:id="727"/>
      <w:bookmarkEnd w:id="72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1B618072"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367733CC" w:rsidR="002E60CB" w:rsidRPr="00F81409" w:rsidRDefault="002E60CB" w:rsidP="002E60CB">
      <w:pPr>
        <w:pStyle w:val="Beschriftung"/>
      </w:pPr>
      <w:bookmarkStart w:id="729" w:name="_Ref413315993"/>
      <w:bookmarkStart w:id="730" w:name="_Toc413359633"/>
      <w:bookmarkStart w:id="731" w:name="_Toc3557100"/>
      <w:bookmarkStart w:id="732" w:name="_Toc34747351"/>
      <w:bookmarkStart w:id="733" w:name="_Toc72023828"/>
      <w:r w:rsidRPr="00F81409">
        <w:t xml:space="preserve">Figure </w:t>
      </w:r>
      <w:r w:rsidR="00406B64">
        <w:fldChar w:fldCharType="begin"/>
      </w:r>
      <w:r w:rsidR="00406B64">
        <w:instrText xml:space="preserve"> SEQ Figure \* ARABIC </w:instrText>
      </w:r>
      <w:r w:rsidR="00406B64">
        <w:fldChar w:fldCharType="separate"/>
      </w:r>
      <w:r w:rsidR="007F08C7">
        <w:rPr>
          <w:noProof/>
        </w:rPr>
        <w:t>23</w:t>
      </w:r>
      <w:r w:rsidR="00406B64">
        <w:fldChar w:fldCharType="end"/>
      </w:r>
      <w:bookmarkEnd w:id="729"/>
      <w:r w:rsidRPr="00F81409">
        <w:t>: Definition of lead</w:t>
      </w:r>
      <w:r>
        <w:t>,</w:t>
      </w:r>
      <w:r w:rsidRPr="00F81409">
        <w:t xml:space="preserve"> pitch and</w:t>
      </w:r>
      <w:r>
        <w:t xml:space="preserve"> starts</w:t>
      </w:r>
      <w:r w:rsidRPr="00F81409">
        <w:t xml:space="preserve"> of a thread.</w:t>
      </w:r>
      <w:bookmarkEnd w:id="730"/>
      <w:bookmarkEnd w:id="731"/>
      <w:bookmarkEnd w:id="732"/>
      <w:bookmarkEnd w:id="733"/>
      <w:r w:rsidRPr="00F81409">
        <w:t xml:space="preserve"> </w:t>
      </w:r>
    </w:p>
    <w:p w14:paraId="2E070E38" w14:textId="77777777" w:rsidR="00ED267C" w:rsidRPr="00942FED" w:rsidRDefault="00A947CD" w:rsidP="00327322">
      <w:pPr>
        <w:pStyle w:val="berschrift3"/>
      </w:pPr>
      <w:bookmarkStart w:id="734" w:name="_Toc428279395"/>
      <w:bookmarkStart w:id="735" w:name="_Toc428456133"/>
      <w:bookmarkStart w:id="736" w:name="_Toc428537096"/>
      <w:bookmarkStart w:id="737" w:name="_Toc428969415"/>
      <w:bookmarkStart w:id="738" w:name="_Toc429052806"/>
      <w:bookmarkStart w:id="739" w:name="_Toc3556984"/>
      <w:bookmarkStart w:id="740" w:name="_Ref3566661"/>
      <w:bookmarkStart w:id="741" w:name="_Ref4272362"/>
      <w:bookmarkStart w:id="742" w:name="_Toc34747234"/>
      <w:bookmarkStart w:id="743" w:name="_Toc72023704"/>
      <w:bookmarkEnd w:id="734"/>
      <w:bookmarkEnd w:id="735"/>
      <w:bookmarkEnd w:id="736"/>
      <w:bookmarkEnd w:id="737"/>
      <w:bookmarkEnd w:id="738"/>
      <w:r w:rsidRPr="00A947CD">
        <w:t>Contacts and Friction</w:t>
      </w:r>
      <w:bookmarkEnd w:id="739"/>
      <w:bookmarkEnd w:id="740"/>
      <w:bookmarkEnd w:id="741"/>
      <w:bookmarkEnd w:id="742"/>
      <w:bookmarkEnd w:id="74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44" w:name="_Ref3566632"/>
      <w:r>
        <w:rPr>
          <w:rFonts w:cs="Calibri"/>
          <w:lang w:val="en-US" w:eastAsia="en-GB"/>
        </w:rPr>
        <w:t>the thread</w:t>
      </w:r>
      <w:r w:rsidR="00A947CD" w:rsidRPr="00147227">
        <w:rPr>
          <w:rFonts w:cs="Calibri"/>
          <w:lang w:val="en-US" w:eastAsia="en-GB"/>
        </w:rPr>
        <w:t>.</w:t>
      </w:r>
      <w:bookmarkEnd w:id="74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32ABFEBC"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7F08C7">
        <w:t>Contacts and F</w:t>
      </w:r>
      <w:r w:rsidR="007F08C7"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7F08C7">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7F08C7">
        <w:t>Local Contact</w:t>
      </w:r>
      <w:r w:rsidR="007F08C7" w:rsidRPr="0030552A">
        <w:t xml:space="preserve"> </w:t>
      </w:r>
      <w:r w:rsidR="007F08C7">
        <w:t>Properties</w:t>
      </w:r>
      <w:r w:rsidR="008A71D8">
        <w:rPr>
          <w:rFonts w:cs="Calibri"/>
          <w:szCs w:val="22"/>
          <w:lang w:eastAsia="en-GB"/>
        </w:rPr>
        <w:fldChar w:fldCharType="end"/>
      </w:r>
      <w:r>
        <w:rPr>
          <w:rFonts w:cs="Calibri"/>
          <w:szCs w:val="22"/>
          <w:lang w:eastAsia="en-GB"/>
        </w:rPr>
        <w:t>).</w:t>
      </w:r>
    </w:p>
    <w:p w14:paraId="330D553A" w14:textId="3A9C238E"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7F08C7">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7F08C7">
        <w:t xml:space="preserve">Definition </w:t>
      </w:r>
      <w:r w:rsidR="007F08C7" w:rsidRPr="00287A00">
        <w:rPr>
          <w:szCs w:val="30"/>
        </w:rPr>
        <w:t xml:space="preserve">of </w:t>
      </w:r>
      <w:r w:rsidR="007F08C7">
        <w:rPr>
          <w:szCs w:val="30"/>
        </w:rPr>
        <w:t>e</w:t>
      </w:r>
      <w:r w:rsidR="007F08C7" w:rsidRPr="00287A00">
        <w:rPr>
          <w:szCs w:val="30"/>
        </w:rPr>
        <w:t xml:space="preserve">lement </w:t>
      </w:r>
      <w:r w:rsidR="007F08C7" w:rsidRPr="00287A00">
        <w:rPr>
          <w:rFonts w:ascii="Courier New" w:hAnsi="Courier New" w:cs="Courier New"/>
          <w:i/>
          <w:szCs w:val="30"/>
        </w:rPr>
        <w:t>&lt;</w:t>
      </w:r>
      <w:proofErr w:type="spellStart"/>
      <w:r w:rsidR="007F08C7" w:rsidRPr="00287A00">
        <w:rPr>
          <w:rFonts w:ascii="Courier New" w:hAnsi="Courier New" w:cs="Courier New"/>
          <w:i/>
          <w:szCs w:val="30"/>
        </w:rPr>
        <w:t>threaded_connection</w:t>
      </w:r>
      <w:proofErr w:type="spellEnd"/>
      <w:r w:rsidR="007F08C7">
        <w:rPr>
          <w:rFonts w:ascii="Courier New" w:hAnsi="Courier New" w:cs="Courier New"/>
          <w:i/>
          <w:szCs w:val="30"/>
        </w:rPr>
        <w:t>/</w:t>
      </w:r>
      <w:r w:rsidR="007F08C7"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45" w:name="_Toc428279398"/>
      <w:bookmarkStart w:id="746" w:name="_Toc428456136"/>
      <w:bookmarkStart w:id="747" w:name="_Toc428537099"/>
      <w:bookmarkStart w:id="748" w:name="_Toc428969418"/>
      <w:bookmarkStart w:id="749" w:name="_Toc429052809"/>
      <w:bookmarkStart w:id="750" w:name="_Toc428279400"/>
      <w:bookmarkStart w:id="751" w:name="_Toc428456138"/>
      <w:bookmarkStart w:id="752" w:name="_Toc428537101"/>
      <w:bookmarkStart w:id="753" w:name="_Toc428969420"/>
      <w:bookmarkStart w:id="754" w:name="_Toc429052811"/>
      <w:bookmarkStart w:id="755" w:name="_Toc428279401"/>
      <w:bookmarkStart w:id="756" w:name="_Toc428456139"/>
      <w:bookmarkStart w:id="757" w:name="_Toc428537102"/>
      <w:bookmarkStart w:id="758" w:name="_Toc428969421"/>
      <w:bookmarkStart w:id="759" w:name="_Toc429052812"/>
      <w:bookmarkStart w:id="760" w:name="_Toc428279402"/>
      <w:bookmarkStart w:id="761" w:name="_Toc428456140"/>
      <w:bookmarkStart w:id="762" w:name="_Toc428537103"/>
      <w:bookmarkStart w:id="763" w:name="_Toc428969422"/>
      <w:bookmarkStart w:id="764" w:name="_Toc429052813"/>
      <w:bookmarkStart w:id="765" w:name="_Toc428279403"/>
      <w:bookmarkStart w:id="766" w:name="_Toc428456141"/>
      <w:bookmarkStart w:id="767" w:name="_Toc428537104"/>
      <w:bookmarkStart w:id="768" w:name="_Toc428969423"/>
      <w:bookmarkStart w:id="769" w:name="_Toc429052814"/>
      <w:bookmarkStart w:id="770" w:name="_Toc428279404"/>
      <w:bookmarkStart w:id="771" w:name="_Toc428456142"/>
      <w:bookmarkStart w:id="772" w:name="_Toc428537105"/>
      <w:bookmarkStart w:id="773" w:name="_Toc428969424"/>
      <w:bookmarkStart w:id="774" w:name="_Toc429052815"/>
      <w:bookmarkStart w:id="775" w:name="_Toc428279405"/>
      <w:bookmarkStart w:id="776" w:name="_Toc428456143"/>
      <w:bookmarkStart w:id="777" w:name="_Toc428537106"/>
      <w:bookmarkStart w:id="778" w:name="_Toc428969425"/>
      <w:bookmarkStart w:id="779" w:name="_Toc429052816"/>
      <w:bookmarkStart w:id="780" w:name="_Toc428279406"/>
      <w:bookmarkStart w:id="781" w:name="_Toc428456144"/>
      <w:bookmarkStart w:id="782" w:name="_Toc428537107"/>
      <w:bookmarkStart w:id="783" w:name="_Toc428969426"/>
      <w:bookmarkStart w:id="784" w:name="_Toc429052817"/>
      <w:bookmarkStart w:id="785" w:name="_Toc428279408"/>
      <w:bookmarkStart w:id="786" w:name="_Toc428456146"/>
      <w:bookmarkStart w:id="787" w:name="_Toc428537109"/>
      <w:bookmarkStart w:id="788" w:name="_Toc428969428"/>
      <w:bookmarkStart w:id="789" w:name="_Toc429052819"/>
      <w:bookmarkStart w:id="790" w:name="_Toc428279409"/>
      <w:bookmarkStart w:id="791" w:name="_Toc428456147"/>
      <w:bookmarkStart w:id="792" w:name="_Toc428537110"/>
      <w:bookmarkStart w:id="793" w:name="_Toc428969429"/>
      <w:bookmarkStart w:id="794" w:name="_Toc429052820"/>
      <w:bookmarkStart w:id="795" w:name="_Toc428279410"/>
      <w:bookmarkStart w:id="796" w:name="_Toc428456148"/>
      <w:bookmarkStart w:id="797" w:name="_Toc428537111"/>
      <w:bookmarkStart w:id="798" w:name="_Toc428969430"/>
      <w:bookmarkStart w:id="799" w:name="_Toc429052821"/>
      <w:bookmarkStart w:id="800" w:name="_Toc428279411"/>
      <w:bookmarkStart w:id="801" w:name="_Toc428456149"/>
      <w:bookmarkStart w:id="802" w:name="_Toc428537112"/>
      <w:bookmarkStart w:id="803" w:name="_Toc428969431"/>
      <w:bookmarkStart w:id="804" w:name="_Toc429052822"/>
      <w:bookmarkStart w:id="805" w:name="_Toc428279413"/>
      <w:bookmarkStart w:id="806" w:name="_Toc428456151"/>
      <w:bookmarkStart w:id="807" w:name="_Toc428537114"/>
      <w:bookmarkStart w:id="808" w:name="_Toc428969433"/>
      <w:bookmarkStart w:id="809" w:name="_Toc429052824"/>
      <w:bookmarkStart w:id="810" w:name="_Toc428279414"/>
      <w:bookmarkStart w:id="811" w:name="_Toc428456152"/>
      <w:bookmarkStart w:id="812" w:name="_Toc428537115"/>
      <w:bookmarkStart w:id="813" w:name="_Toc428969434"/>
      <w:bookmarkStart w:id="814" w:name="_Toc429052825"/>
      <w:bookmarkStart w:id="815" w:name="_Toc428279416"/>
      <w:bookmarkStart w:id="816" w:name="_Toc428456154"/>
      <w:bookmarkStart w:id="817" w:name="_Toc428537117"/>
      <w:bookmarkStart w:id="818" w:name="_Toc428969436"/>
      <w:bookmarkStart w:id="819" w:name="_Toc429052827"/>
      <w:bookmarkStart w:id="820" w:name="_Toc428279417"/>
      <w:bookmarkStart w:id="821" w:name="_Toc428456155"/>
      <w:bookmarkStart w:id="822" w:name="_Toc428537118"/>
      <w:bookmarkStart w:id="823" w:name="_Toc428969437"/>
      <w:bookmarkStart w:id="824" w:name="_Toc429052828"/>
      <w:bookmarkStart w:id="825" w:name="_Toc428279419"/>
      <w:bookmarkStart w:id="826" w:name="_Toc428456157"/>
      <w:bookmarkStart w:id="827" w:name="_Toc428537120"/>
      <w:bookmarkStart w:id="828" w:name="_Toc428969439"/>
      <w:bookmarkStart w:id="829" w:name="_Toc429052830"/>
      <w:bookmarkStart w:id="830" w:name="_Toc428279421"/>
      <w:bookmarkStart w:id="831" w:name="_Toc428456159"/>
      <w:bookmarkStart w:id="832" w:name="_Toc428537122"/>
      <w:bookmarkStart w:id="833" w:name="_Toc428969441"/>
      <w:bookmarkStart w:id="834" w:name="_Toc429052832"/>
      <w:bookmarkStart w:id="835" w:name="_Toc428279422"/>
      <w:bookmarkStart w:id="836" w:name="_Toc428456160"/>
      <w:bookmarkStart w:id="837" w:name="_Toc428537123"/>
      <w:bookmarkStart w:id="838" w:name="_Toc428969442"/>
      <w:bookmarkStart w:id="839" w:name="_Toc429052833"/>
      <w:bookmarkStart w:id="840" w:name="_Toc428279423"/>
      <w:bookmarkStart w:id="841" w:name="_Toc428456161"/>
      <w:bookmarkStart w:id="842" w:name="_Toc428537124"/>
      <w:bookmarkStart w:id="843" w:name="_Toc428969443"/>
      <w:bookmarkStart w:id="844" w:name="_Toc429052834"/>
      <w:bookmarkStart w:id="845" w:name="_Toc428279424"/>
      <w:bookmarkStart w:id="846" w:name="_Toc428456162"/>
      <w:bookmarkStart w:id="847" w:name="_Toc428537125"/>
      <w:bookmarkStart w:id="848" w:name="_Toc428969444"/>
      <w:bookmarkStart w:id="849" w:name="_Toc429052835"/>
      <w:bookmarkStart w:id="850" w:name="_Toc428279426"/>
      <w:bookmarkStart w:id="851" w:name="_Toc428456164"/>
      <w:bookmarkStart w:id="852" w:name="_Toc428537127"/>
      <w:bookmarkStart w:id="853" w:name="_Toc428969446"/>
      <w:bookmarkStart w:id="854" w:name="_Toc429052837"/>
      <w:bookmarkStart w:id="855" w:name="_Toc428279427"/>
      <w:bookmarkStart w:id="856" w:name="_Toc428456165"/>
      <w:bookmarkStart w:id="857" w:name="_Toc428537128"/>
      <w:bookmarkStart w:id="858" w:name="_Toc428969447"/>
      <w:bookmarkStart w:id="859" w:name="_Toc429052838"/>
      <w:bookmarkStart w:id="860" w:name="_Toc428279431"/>
      <w:bookmarkStart w:id="861" w:name="_Toc428456169"/>
      <w:bookmarkStart w:id="862" w:name="_Toc428537132"/>
      <w:bookmarkStart w:id="863" w:name="_Toc428969451"/>
      <w:bookmarkStart w:id="864" w:name="_Toc429052842"/>
      <w:bookmarkStart w:id="865" w:name="_Toc428279432"/>
      <w:bookmarkStart w:id="866" w:name="_Toc428456170"/>
      <w:bookmarkStart w:id="867" w:name="_Toc428537133"/>
      <w:bookmarkStart w:id="868" w:name="_Toc428969452"/>
      <w:bookmarkStart w:id="869" w:name="_Toc429052843"/>
      <w:bookmarkStart w:id="870" w:name="_Toc428279434"/>
      <w:bookmarkStart w:id="871" w:name="_Toc428456172"/>
      <w:bookmarkStart w:id="872" w:name="_Toc428537135"/>
      <w:bookmarkStart w:id="873" w:name="_Toc428969454"/>
      <w:bookmarkStart w:id="874" w:name="_Toc429052845"/>
      <w:bookmarkStart w:id="875" w:name="_Toc428279435"/>
      <w:bookmarkStart w:id="876" w:name="_Toc428456173"/>
      <w:bookmarkStart w:id="877" w:name="_Toc428537136"/>
      <w:bookmarkStart w:id="878" w:name="_Toc428969455"/>
      <w:bookmarkStart w:id="879" w:name="_Toc429052846"/>
      <w:bookmarkStart w:id="880" w:name="_Toc428279439"/>
      <w:bookmarkStart w:id="881" w:name="_Toc428456177"/>
      <w:bookmarkStart w:id="882" w:name="_Toc428537140"/>
      <w:bookmarkStart w:id="883" w:name="_Toc428969459"/>
      <w:bookmarkStart w:id="884" w:name="_Toc429052850"/>
      <w:bookmarkStart w:id="885" w:name="_Toc428279440"/>
      <w:bookmarkStart w:id="886" w:name="_Toc428456178"/>
      <w:bookmarkStart w:id="887" w:name="_Toc428537141"/>
      <w:bookmarkStart w:id="888" w:name="_Toc428969460"/>
      <w:bookmarkStart w:id="889" w:name="_Toc429052851"/>
      <w:bookmarkStart w:id="890" w:name="_Toc428279441"/>
      <w:bookmarkStart w:id="891" w:name="_Toc428456179"/>
      <w:bookmarkStart w:id="892" w:name="_Toc428537142"/>
      <w:bookmarkStart w:id="893" w:name="_Toc428969461"/>
      <w:bookmarkStart w:id="894" w:name="_Toc429052852"/>
      <w:bookmarkStart w:id="895" w:name="_Toc428279442"/>
      <w:bookmarkStart w:id="896" w:name="_Toc428456180"/>
      <w:bookmarkStart w:id="897" w:name="_Toc428537143"/>
      <w:bookmarkStart w:id="898" w:name="_Toc428969462"/>
      <w:bookmarkStart w:id="899" w:name="_Toc429052853"/>
      <w:bookmarkStart w:id="900" w:name="_Toc428279444"/>
      <w:bookmarkStart w:id="901" w:name="_Toc428456182"/>
      <w:bookmarkStart w:id="902" w:name="_Toc428537145"/>
      <w:bookmarkStart w:id="903" w:name="_Toc428969464"/>
      <w:bookmarkStart w:id="904" w:name="_Toc429052855"/>
      <w:bookmarkStart w:id="905" w:name="_Toc428279445"/>
      <w:bookmarkStart w:id="906" w:name="_Toc428456183"/>
      <w:bookmarkStart w:id="907" w:name="_Toc428537146"/>
      <w:bookmarkStart w:id="908" w:name="_Toc428969465"/>
      <w:bookmarkStart w:id="909" w:name="_Toc429052856"/>
      <w:bookmarkStart w:id="910" w:name="_Toc428279449"/>
      <w:bookmarkStart w:id="911" w:name="_Toc428456187"/>
      <w:bookmarkStart w:id="912" w:name="_Toc428537150"/>
      <w:bookmarkStart w:id="913" w:name="_Toc428969469"/>
      <w:bookmarkStart w:id="914" w:name="_Toc429052860"/>
      <w:bookmarkStart w:id="915" w:name="_Toc428279450"/>
      <w:bookmarkStart w:id="916" w:name="_Toc428456188"/>
      <w:bookmarkStart w:id="917" w:name="_Toc428537151"/>
      <w:bookmarkStart w:id="918" w:name="_Toc428969470"/>
      <w:bookmarkStart w:id="919" w:name="_Toc429052861"/>
      <w:bookmarkStart w:id="920" w:name="_Toc428279452"/>
      <w:bookmarkStart w:id="921" w:name="_Toc428456190"/>
      <w:bookmarkStart w:id="922" w:name="_Toc428537153"/>
      <w:bookmarkStart w:id="923" w:name="_Toc428969472"/>
      <w:bookmarkStart w:id="924" w:name="_Toc429052863"/>
      <w:bookmarkStart w:id="925" w:name="_Toc428279453"/>
      <w:bookmarkStart w:id="926" w:name="_Toc428456191"/>
      <w:bookmarkStart w:id="927" w:name="_Toc428537154"/>
      <w:bookmarkStart w:id="928" w:name="_Toc428969473"/>
      <w:bookmarkStart w:id="929" w:name="_Toc429052864"/>
      <w:bookmarkStart w:id="930" w:name="_Toc428279457"/>
      <w:bookmarkStart w:id="931" w:name="_Toc428456195"/>
      <w:bookmarkStart w:id="932" w:name="_Toc428537158"/>
      <w:bookmarkStart w:id="933" w:name="_Toc428969477"/>
      <w:bookmarkStart w:id="934" w:name="_Toc429052868"/>
      <w:bookmarkStart w:id="935" w:name="_Toc428279458"/>
      <w:bookmarkStart w:id="936" w:name="_Toc428456196"/>
      <w:bookmarkStart w:id="937" w:name="_Toc428537159"/>
      <w:bookmarkStart w:id="938" w:name="_Toc428969478"/>
      <w:bookmarkStart w:id="939" w:name="_Toc429052869"/>
      <w:bookmarkStart w:id="940" w:name="_Toc428279459"/>
      <w:bookmarkStart w:id="941" w:name="_Toc428456197"/>
      <w:bookmarkStart w:id="942" w:name="_Toc428537160"/>
      <w:bookmarkStart w:id="943" w:name="_Toc428969479"/>
      <w:bookmarkStart w:id="944" w:name="_Toc429052870"/>
      <w:bookmarkStart w:id="945" w:name="_Toc428279461"/>
      <w:bookmarkStart w:id="946" w:name="_Toc428456199"/>
      <w:bookmarkStart w:id="947" w:name="_Toc428537162"/>
      <w:bookmarkStart w:id="948" w:name="_Toc428969481"/>
      <w:bookmarkStart w:id="949" w:name="_Toc429052872"/>
      <w:bookmarkStart w:id="950" w:name="_Toc428279462"/>
      <w:bookmarkStart w:id="951" w:name="_Toc428456200"/>
      <w:bookmarkStart w:id="952" w:name="_Toc428537163"/>
      <w:bookmarkStart w:id="953" w:name="_Toc428969482"/>
      <w:bookmarkStart w:id="954" w:name="_Toc429052873"/>
      <w:bookmarkStart w:id="955" w:name="_Toc428279463"/>
      <w:bookmarkStart w:id="956" w:name="_Toc428456201"/>
      <w:bookmarkStart w:id="957" w:name="_Toc428537164"/>
      <w:bookmarkStart w:id="958" w:name="_Toc428969483"/>
      <w:bookmarkStart w:id="959" w:name="_Toc429052874"/>
      <w:bookmarkStart w:id="960" w:name="_Toc428279464"/>
      <w:bookmarkStart w:id="961" w:name="_Toc428456202"/>
      <w:bookmarkStart w:id="962" w:name="_Toc428537165"/>
      <w:bookmarkStart w:id="963" w:name="_Toc428969484"/>
      <w:bookmarkStart w:id="964" w:name="_Toc429052875"/>
      <w:bookmarkStart w:id="965" w:name="_Toc428279465"/>
      <w:bookmarkStart w:id="966" w:name="_Toc428456203"/>
      <w:bookmarkStart w:id="967" w:name="_Toc428537166"/>
      <w:bookmarkStart w:id="968" w:name="_Toc428969485"/>
      <w:bookmarkStart w:id="969" w:name="_Toc429052876"/>
      <w:bookmarkStart w:id="970" w:name="_Toc428279467"/>
      <w:bookmarkStart w:id="971" w:name="_Toc428456205"/>
      <w:bookmarkStart w:id="972" w:name="_Toc428537168"/>
      <w:bookmarkStart w:id="973" w:name="_Toc428969487"/>
      <w:bookmarkStart w:id="974" w:name="_Toc429052878"/>
      <w:bookmarkStart w:id="975" w:name="_Toc428279470"/>
      <w:bookmarkStart w:id="976" w:name="_Toc428456208"/>
      <w:bookmarkStart w:id="977" w:name="_Toc428537171"/>
      <w:bookmarkStart w:id="978" w:name="_Toc428969490"/>
      <w:bookmarkStart w:id="979" w:name="_Toc429052881"/>
      <w:bookmarkStart w:id="980" w:name="_Toc428279471"/>
      <w:bookmarkStart w:id="981" w:name="_Toc428456209"/>
      <w:bookmarkStart w:id="982" w:name="_Toc428537172"/>
      <w:bookmarkStart w:id="983" w:name="_Toc428969491"/>
      <w:bookmarkStart w:id="984" w:name="_Toc429052882"/>
      <w:bookmarkStart w:id="985" w:name="_Toc428279472"/>
      <w:bookmarkStart w:id="986" w:name="_Toc428456210"/>
      <w:bookmarkStart w:id="987" w:name="_Toc428537173"/>
      <w:bookmarkStart w:id="988" w:name="_Toc428969492"/>
      <w:bookmarkStart w:id="989" w:name="_Toc429052883"/>
      <w:bookmarkStart w:id="990" w:name="_Toc428279473"/>
      <w:bookmarkStart w:id="991" w:name="_Toc428456211"/>
      <w:bookmarkStart w:id="992" w:name="_Toc428537174"/>
      <w:bookmarkStart w:id="993" w:name="_Toc428969493"/>
      <w:bookmarkStart w:id="994" w:name="_Toc429052884"/>
      <w:bookmarkStart w:id="995" w:name="_Toc428279474"/>
      <w:bookmarkStart w:id="996" w:name="_Toc428456212"/>
      <w:bookmarkStart w:id="997" w:name="_Toc428537175"/>
      <w:bookmarkStart w:id="998" w:name="_Toc428969494"/>
      <w:bookmarkStart w:id="999" w:name="_Toc429052885"/>
      <w:bookmarkStart w:id="1000" w:name="_Toc428279475"/>
      <w:bookmarkStart w:id="1001" w:name="_Toc428456213"/>
      <w:bookmarkStart w:id="1002" w:name="_Toc428537176"/>
      <w:bookmarkStart w:id="1003" w:name="_Toc428969495"/>
      <w:bookmarkStart w:id="1004" w:name="_Toc429052886"/>
      <w:bookmarkStart w:id="1005" w:name="_Toc428279476"/>
      <w:bookmarkStart w:id="1006" w:name="_Toc428456214"/>
      <w:bookmarkStart w:id="1007" w:name="_Toc428537177"/>
      <w:bookmarkStart w:id="1008" w:name="_Toc428969496"/>
      <w:bookmarkStart w:id="1009" w:name="_Toc429052887"/>
      <w:bookmarkStart w:id="1010" w:name="_Toc428279481"/>
      <w:bookmarkStart w:id="1011" w:name="_Toc428456219"/>
      <w:bookmarkStart w:id="1012" w:name="_Toc428537182"/>
      <w:bookmarkStart w:id="1013" w:name="_Toc428969501"/>
      <w:bookmarkStart w:id="1014" w:name="_Toc429052892"/>
      <w:bookmarkStart w:id="1015" w:name="_Toc428279482"/>
      <w:bookmarkStart w:id="1016" w:name="_Toc428456220"/>
      <w:bookmarkStart w:id="1017" w:name="_Toc428537183"/>
      <w:bookmarkStart w:id="1018" w:name="_Toc428969502"/>
      <w:bookmarkStart w:id="1019" w:name="_Toc429052893"/>
      <w:bookmarkStart w:id="1020" w:name="_Toc428279490"/>
      <w:bookmarkStart w:id="1021" w:name="_Toc428456228"/>
      <w:bookmarkStart w:id="1022" w:name="_Toc428537191"/>
      <w:bookmarkStart w:id="1023" w:name="_Toc428969510"/>
      <w:bookmarkStart w:id="1024" w:name="_Toc429052901"/>
      <w:bookmarkStart w:id="1025" w:name="_Toc428279504"/>
      <w:bookmarkStart w:id="1026" w:name="_Toc428456242"/>
      <w:bookmarkStart w:id="1027" w:name="_Toc428537205"/>
      <w:bookmarkStart w:id="1028" w:name="_Toc428969524"/>
      <w:bookmarkStart w:id="1029" w:name="_Toc429052915"/>
      <w:bookmarkStart w:id="1030" w:name="_Toc428279508"/>
      <w:bookmarkStart w:id="1031" w:name="_Toc428456246"/>
      <w:bookmarkStart w:id="1032" w:name="_Toc428537209"/>
      <w:bookmarkStart w:id="1033" w:name="_Toc428969528"/>
      <w:bookmarkStart w:id="1034" w:name="_Toc429052919"/>
      <w:bookmarkStart w:id="1035" w:name="_Toc428279509"/>
      <w:bookmarkStart w:id="1036" w:name="_Toc428456247"/>
      <w:bookmarkStart w:id="1037" w:name="_Toc428537210"/>
      <w:bookmarkStart w:id="1038" w:name="_Toc428969529"/>
      <w:bookmarkStart w:id="1039" w:name="_Toc429052920"/>
      <w:bookmarkStart w:id="1040" w:name="_Toc428279510"/>
      <w:bookmarkStart w:id="1041" w:name="_Toc428456248"/>
      <w:bookmarkStart w:id="1042" w:name="_Toc428537211"/>
      <w:bookmarkStart w:id="1043" w:name="_Toc428969530"/>
      <w:bookmarkStart w:id="1044" w:name="_Toc429052921"/>
      <w:bookmarkStart w:id="1045" w:name="_Toc428279512"/>
      <w:bookmarkStart w:id="1046" w:name="_Toc428456250"/>
      <w:bookmarkStart w:id="1047" w:name="_Toc428537213"/>
      <w:bookmarkStart w:id="1048" w:name="_Toc428969532"/>
      <w:bookmarkStart w:id="1049" w:name="_Toc429052923"/>
      <w:bookmarkStart w:id="1050" w:name="_Toc428279516"/>
      <w:bookmarkStart w:id="1051" w:name="_Toc428456254"/>
      <w:bookmarkStart w:id="1052" w:name="_Toc428537217"/>
      <w:bookmarkStart w:id="1053" w:name="_Toc428969536"/>
      <w:bookmarkStart w:id="1054" w:name="_Toc429052927"/>
      <w:bookmarkStart w:id="1055" w:name="_Toc428279517"/>
      <w:bookmarkStart w:id="1056" w:name="_Toc428456255"/>
      <w:bookmarkStart w:id="1057" w:name="_Toc428537218"/>
      <w:bookmarkStart w:id="1058" w:name="_Toc428969537"/>
      <w:bookmarkStart w:id="1059" w:name="_Toc429052928"/>
      <w:bookmarkStart w:id="1060" w:name="_Toc428279521"/>
      <w:bookmarkStart w:id="1061" w:name="_Toc428456259"/>
      <w:bookmarkStart w:id="1062" w:name="_Toc428537222"/>
      <w:bookmarkStart w:id="1063" w:name="_Toc428969541"/>
      <w:bookmarkStart w:id="1064" w:name="_Toc429052932"/>
      <w:bookmarkStart w:id="1065" w:name="_Toc428279522"/>
      <w:bookmarkStart w:id="1066" w:name="_Toc428456260"/>
      <w:bookmarkStart w:id="1067" w:name="_Toc428537223"/>
      <w:bookmarkStart w:id="1068" w:name="_Toc428969542"/>
      <w:bookmarkStart w:id="1069" w:name="_Toc429052933"/>
      <w:bookmarkStart w:id="1070" w:name="_Toc428279523"/>
      <w:bookmarkStart w:id="1071" w:name="_Toc428456261"/>
      <w:bookmarkStart w:id="1072" w:name="_Toc428537224"/>
      <w:bookmarkStart w:id="1073" w:name="_Toc428969543"/>
      <w:bookmarkStart w:id="1074" w:name="_Toc429052934"/>
      <w:bookmarkStart w:id="1075" w:name="_Toc428279524"/>
      <w:bookmarkStart w:id="1076" w:name="_Toc428456262"/>
      <w:bookmarkStart w:id="1077" w:name="_Toc428537225"/>
      <w:bookmarkStart w:id="1078" w:name="_Toc428969544"/>
      <w:bookmarkStart w:id="1079" w:name="_Toc429052935"/>
      <w:bookmarkStart w:id="1080" w:name="_Toc428279525"/>
      <w:bookmarkStart w:id="1081" w:name="_Toc428456263"/>
      <w:bookmarkStart w:id="1082" w:name="_Toc428537226"/>
      <w:bookmarkStart w:id="1083" w:name="_Toc428969545"/>
      <w:bookmarkStart w:id="1084" w:name="_Toc429052936"/>
      <w:bookmarkStart w:id="1085" w:name="_Toc428279526"/>
      <w:bookmarkStart w:id="1086" w:name="_Toc428456264"/>
      <w:bookmarkStart w:id="1087" w:name="_Toc428537227"/>
      <w:bookmarkStart w:id="1088" w:name="_Toc428969546"/>
      <w:bookmarkStart w:id="1089" w:name="_Toc429052937"/>
      <w:bookmarkStart w:id="1090" w:name="_Toc413359593"/>
      <w:bookmarkStart w:id="1091" w:name="_Toc3556985"/>
      <w:bookmarkStart w:id="1092" w:name="_Ref27683404"/>
      <w:bookmarkStart w:id="1093" w:name="_Ref34740002"/>
      <w:bookmarkStart w:id="1094" w:name="_Ref34740021"/>
      <w:bookmarkStart w:id="1095" w:name="_Ref34652201"/>
      <w:bookmarkStart w:id="1096" w:name="_Ref34652251"/>
      <w:bookmarkStart w:id="1097" w:name="_Toc34747235"/>
      <w:bookmarkStart w:id="1098" w:name="_Toc72023705"/>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090"/>
      <w:bookmarkEnd w:id="1091"/>
      <w:bookmarkEnd w:id="1092"/>
      <w:bookmarkEnd w:id="1093"/>
      <w:bookmarkEnd w:id="1094"/>
      <w:bookmarkEnd w:id="1095"/>
      <w:bookmarkEnd w:id="1096"/>
      <w:bookmarkEnd w:id="1097"/>
      <w:bookmarkEnd w:id="109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B20341F"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75C718E3" w14:textId="2DCBEC83" w:rsidR="001E6C77" w:rsidRPr="00656253" w:rsidRDefault="001E6C77" w:rsidP="00245478">
      <w:pPr>
        <w:pStyle w:val="Beschriftung"/>
        <w:spacing w:before="120"/>
        <w:rPr>
          <w:b w:val="0"/>
          <w:i/>
          <w:kern w:val="22"/>
          <w:sz w:val="22"/>
        </w:rPr>
      </w:pPr>
      <w:bookmarkStart w:id="1099" w:name="_Toc3566457"/>
      <w:bookmarkStart w:id="1100" w:name="_Toc34747458"/>
      <w:bookmarkStart w:id="1101" w:name="_Toc72023943"/>
      <w:r>
        <w:t xml:space="preserve">Table </w:t>
      </w:r>
      <w:r w:rsidR="00ED469A">
        <w:fldChar w:fldCharType="begin"/>
      </w:r>
      <w:r w:rsidR="00ED469A">
        <w:instrText xml:space="preserve"> SEQ Table \* ARABIC </w:instrText>
      </w:r>
      <w:r w:rsidR="00ED469A">
        <w:fldChar w:fldCharType="separate"/>
      </w:r>
      <w:r w:rsidR="007F08C7">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099"/>
      <w:bookmarkEnd w:id="1100"/>
      <w:bookmarkEnd w:id="1101"/>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EB3FC8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F08C7">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F08C7"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347EEC0" w:rsidR="002E60CB" w:rsidRDefault="002E60CB" w:rsidP="002E60CB">
      <w:pPr>
        <w:spacing w:before="120"/>
      </w:pPr>
      <w:r w:rsidRPr="00DA6777">
        <w:rPr>
          <w:szCs w:val="22"/>
        </w:rPr>
        <w:t xml:space="preserve">This follows the </w:t>
      </w:r>
      <w:del w:id="110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F08C7">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F08C7" w:rsidRPr="007055D9">
        <w:t xml:space="preserve">User Specific Data </w:t>
      </w:r>
      <w:r w:rsidR="007F08C7" w:rsidRPr="007F08C7">
        <w:rPr>
          <w:rStyle w:val="elementdeftypeChar"/>
        </w:rPr>
        <w:t>&lt;appdata/</w:t>
      </w:r>
      <w:r w:rsidR="007F08C7"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70DC3C47" w:rsidR="00E915E1" w:rsidRDefault="00E915E1" w:rsidP="00E915E1">
      <w:pPr>
        <w:spacing w:before="120"/>
        <w:rPr>
          <w:szCs w:val="22"/>
        </w:rPr>
      </w:pPr>
      <w:r w:rsidRPr="00DA6777">
        <w:rPr>
          <w:szCs w:val="22"/>
        </w:rPr>
        <w:t xml:space="preserve">This follows the </w:t>
      </w:r>
      <w:del w:id="1103"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7F08C7">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7F08C7" w:rsidRPr="007055D9">
        <w:t xml:space="preserve">Finite Element Specific Data </w:t>
      </w:r>
      <w:r w:rsidR="007F08C7" w:rsidRPr="007F08C7">
        <w:rPr>
          <w:rFonts w:ascii="Courier New" w:hAnsi="Courier New" w:cs="Courier New"/>
          <w:b/>
          <w:i/>
          <w:szCs w:val="22"/>
        </w:rPr>
        <w:t>&lt;</w:t>
      </w:r>
      <w:proofErr w:type="spellStart"/>
      <w:r w:rsidR="007F08C7" w:rsidRPr="007F08C7">
        <w:rPr>
          <w:rFonts w:ascii="Courier New" w:hAnsi="Courier New" w:cs="Courier New"/>
          <w:b/>
          <w:i/>
          <w:szCs w:val="22"/>
        </w:rPr>
        <w:t>femdata</w:t>
      </w:r>
      <w:proofErr w:type="spellEnd"/>
      <w:r w:rsidR="007F08C7" w:rsidRPr="007F08C7">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1765E003" w:rsidR="002E60CB" w:rsidRDefault="002E60CB" w:rsidP="00913551">
      <w:pPr>
        <w:pStyle w:val="Beschriftung"/>
        <w:spacing w:before="120"/>
      </w:pPr>
      <w:bookmarkStart w:id="1104" w:name="_Ref409694950"/>
      <w:bookmarkStart w:id="1105" w:name="_Toc3566458"/>
      <w:bookmarkStart w:id="1106" w:name="_Toc34747459"/>
      <w:bookmarkStart w:id="1107" w:name="_Toc72023944"/>
      <w:r>
        <w:t xml:space="preserve">Table </w:t>
      </w:r>
      <w:r w:rsidR="00ED469A">
        <w:fldChar w:fldCharType="begin"/>
      </w:r>
      <w:r w:rsidR="00ED469A">
        <w:instrText xml:space="preserve"> SEQ Table \* ARABIC </w:instrText>
      </w:r>
      <w:r w:rsidR="00ED469A">
        <w:fldChar w:fldCharType="separate"/>
      </w:r>
      <w:r w:rsidR="007F08C7">
        <w:rPr>
          <w:noProof/>
        </w:rPr>
        <w:t>50</w:t>
      </w:r>
      <w:r w:rsidR="00ED469A">
        <w:fldChar w:fldCharType="end"/>
      </w:r>
      <w:bookmarkEnd w:id="1104"/>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05"/>
      <w:bookmarkEnd w:id="1106"/>
      <w:bookmarkEnd w:id="110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33A80A60"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F08C7">
        <w:t xml:space="preserve">Figure </w:t>
      </w:r>
      <w:r w:rsidR="007F08C7">
        <w:rPr>
          <w:noProof/>
        </w:rPr>
        <w:t>22</w:t>
      </w:r>
      <w:r w:rsidR="007F08C7">
        <w:t xml:space="preserve">: </w:t>
      </w:r>
      <w:r w:rsidR="007F08C7" w:rsidRPr="001B293E">
        <w:t xml:space="preserve">Definition of </w:t>
      </w:r>
      <w:r w:rsidR="007F08C7">
        <w:t>L</w:t>
      </w:r>
      <w:r w:rsidR="007F08C7" w:rsidRPr="001B293E">
        <w:t xml:space="preserve">ength and </w:t>
      </w:r>
      <w:r w:rsidR="007F08C7">
        <w:t>H</w:t>
      </w:r>
      <w:r w:rsidR="007F08C7" w:rsidRPr="001B293E">
        <w:t xml:space="preserve">ead </w:t>
      </w:r>
      <w:r w:rsidR="007F08C7">
        <w:t>S</w:t>
      </w:r>
      <w:r w:rsidR="007F08C7"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50A2C6E3"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1B7C3BC3" w:rsidR="002E60CB" w:rsidRDefault="002E60CB" w:rsidP="00E7538E">
      <w:pPr>
        <w:pStyle w:val="Beschriftung"/>
        <w:spacing w:before="120"/>
      </w:pPr>
      <w:bookmarkStart w:id="1108" w:name="_Toc3566459"/>
      <w:bookmarkStart w:id="1109" w:name="_Toc34747460"/>
      <w:bookmarkStart w:id="1110" w:name="_Toc72023945"/>
      <w:r>
        <w:t xml:space="preserve">Table </w:t>
      </w:r>
      <w:r w:rsidR="00ED469A">
        <w:fldChar w:fldCharType="begin"/>
      </w:r>
      <w:r w:rsidR="00ED469A">
        <w:instrText xml:space="preserve"> SEQ Table \* ARABIC </w:instrText>
      </w:r>
      <w:r w:rsidR="00ED469A">
        <w:fldChar w:fldCharType="separate"/>
      </w:r>
      <w:r w:rsidR="007F08C7">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08"/>
      <w:bookmarkEnd w:id="1109"/>
      <w:bookmarkEnd w:id="1110"/>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05FBC701"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F08C7">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2023706"/>
      <w:bookmarkEnd w:id="1111"/>
      <w:bookmarkEnd w:id="1112"/>
      <w:bookmarkEnd w:id="1113"/>
      <w:bookmarkEnd w:id="1114"/>
      <w:bookmarkEnd w:id="1115"/>
      <w:r>
        <w:t>Washer</w:t>
      </w:r>
      <w:bookmarkEnd w:id="1116"/>
      <w:bookmarkEnd w:id="1117"/>
      <w:bookmarkEnd w:id="1118"/>
      <w:bookmarkEnd w:id="111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4B7C8F1" w:rsidR="002E60CB" w:rsidRDefault="002E60CB" w:rsidP="00E7538E">
      <w:pPr>
        <w:pStyle w:val="Beschriftung"/>
        <w:spacing w:before="120"/>
      </w:pPr>
      <w:bookmarkStart w:id="1120" w:name="_Toc3566460"/>
      <w:bookmarkStart w:id="1121" w:name="_Toc34747461"/>
      <w:bookmarkStart w:id="1122" w:name="_Toc72023946"/>
      <w:r>
        <w:t xml:space="preserve">Table </w:t>
      </w:r>
      <w:r w:rsidR="00ED469A">
        <w:fldChar w:fldCharType="begin"/>
      </w:r>
      <w:r w:rsidR="00ED469A">
        <w:instrText xml:space="preserve"> SEQ Table \* ARABIC </w:instrText>
      </w:r>
      <w:r w:rsidR="00ED469A">
        <w:fldChar w:fldCharType="separate"/>
      </w:r>
      <w:r w:rsidR="007F08C7">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20"/>
      <w:bookmarkEnd w:id="1121"/>
      <w:bookmarkEnd w:id="112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2023707"/>
      <w:bookmarkEnd w:id="1123"/>
      <w:bookmarkEnd w:id="1124"/>
      <w:bookmarkEnd w:id="1125"/>
      <w:bookmarkEnd w:id="1126"/>
      <w:r>
        <w:t>Nut</w:t>
      </w:r>
      <w:bookmarkEnd w:id="1127"/>
      <w:bookmarkEnd w:id="1128"/>
      <w:bookmarkEnd w:id="1129"/>
      <w:bookmarkEnd w:id="1130"/>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01489A12" w:rsidR="002E60CB" w:rsidRDefault="002E60CB" w:rsidP="00E7538E">
      <w:pPr>
        <w:pStyle w:val="Beschriftung"/>
        <w:spacing w:before="120"/>
        <w:rPr>
          <w:rStyle w:val="elementdeftypeChar"/>
          <w:b/>
        </w:rPr>
      </w:pPr>
      <w:bookmarkStart w:id="1131" w:name="_Toc3566461"/>
      <w:bookmarkStart w:id="1132" w:name="_Toc34747462"/>
      <w:bookmarkStart w:id="1133" w:name="_Toc72023947"/>
      <w:r w:rsidRPr="009158D1">
        <w:t xml:space="preserve">Table </w:t>
      </w:r>
      <w:r w:rsidR="00ED469A">
        <w:fldChar w:fldCharType="begin"/>
      </w:r>
      <w:r w:rsidR="00ED469A">
        <w:instrText xml:space="preserve"> SEQ Table \* ARABIC </w:instrText>
      </w:r>
      <w:r w:rsidR="00ED469A">
        <w:fldChar w:fldCharType="separate"/>
      </w:r>
      <w:r w:rsidR="007F08C7">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31"/>
      <w:bookmarkEnd w:id="1132"/>
      <w:bookmarkEnd w:id="113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37D601A6"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w:t>
      </w:r>
      <w:ins w:id="1134" w:author="Dr. Carsten Franke" w:date="2021-05-04T10:03:00Z">
        <w:r w:rsidR="003A5F24">
          <w:t xml:space="preserve"> or it is </w:t>
        </w:r>
        <w:proofErr w:type="gramStart"/>
        <w:r w:rsidR="003A5F24">
          <w:t>clinched</w:t>
        </w:r>
      </w:ins>
      <w:proofErr w:type="gramEnd"/>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F08C7">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412F00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F08C7">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5F234B8" w:rsidR="002E60CB" w:rsidRDefault="002E60CB" w:rsidP="00E7538E">
      <w:pPr>
        <w:pStyle w:val="Beschriftung"/>
        <w:spacing w:before="120"/>
      </w:pPr>
      <w:bookmarkStart w:id="1135" w:name="_Toc3566462"/>
      <w:bookmarkStart w:id="1136" w:name="_Toc34747463"/>
      <w:bookmarkStart w:id="1137" w:name="_Toc72023948"/>
      <w:r w:rsidRPr="009158D1">
        <w:t xml:space="preserve">Table </w:t>
      </w:r>
      <w:r w:rsidR="00ED469A">
        <w:fldChar w:fldCharType="begin"/>
      </w:r>
      <w:r w:rsidR="00ED469A">
        <w:instrText xml:space="preserve"> SEQ Table \* ARABIC </w:instrText>
      </w:r>
      <w:r w:rsidR="00ED469A">
        <w:fldChar w:fldCharType="separate"/>
      </w:r>
      <w:r w:rsidR="007F08C7">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35"/>
      <w:bookmarkEnd w:id="1136"/>
      <w:bookmarkEnd w:id="113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2023708"/>
      <w:bookmarkStart w:id="1146" w:name="_Ref401160443"/>
      <w:bookmarkStart w:id="1147" w:name="_Ref401160449"/>
      <w:bookmarkStart w:id="1148" w:name="_Ref401160453"/>
      <w:bookmarkEnd w:id="1138"/>
      <w:bookmarkEnd w:id="1139"/>
      <w:bookmarkEnd w:id="1140"/>
      <w:bookmarkEnd w:id="1141"/>
      <w:r w:rsidRPr="00226A3F">
        <w:t>Bolt</w:t>
      </w:r>
      <w:bookmarkEnd w:id="1142"/>
      <w:bookmarkEnd w:id="1143"/>
      <w:bookmarkEnd w:id="1144"/>
      <w:bookmarkEnd w:id="1145"/>
      <w:r w:rsidRPr="00226A3F">
        <w:t xml:space="preserve"> </w:t>
      </w:r>
      <w:bookmarkEnd w:id="1146"/>
      <w:bookmarkEnd w:id="1147"/>
      <w:bookmarkEnd w:id="114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38B8487" w:rsidR="002E60CB" w:rsidRDefault="002E60CB" w:rsidP="002474EA">
      <w:pPr>
        <w:pStyle w:val="Beschriftung"/>
        <w:spacing w:before="120"/>
      </w:pPr>
      <w:bookmarkStart w:id="1149" w:name="_Toc3566463"/>
      <w:bookmarkStart w:id="1150" w:name="_Toc34747464"/>
      <w:bookmarkStart w:id="1151" w:name="_Toc72023949"/>
      <w:r>
        <w:t xml:space="preserve">Table </w:t>
      </w:r>
      <w:r w:rsidR="00ED469A">
        <w:fldChar w:fldCharType="begin"/>
      </w:r>
      <w:r w:rsidR="00ED469A">
        <w:instrText xml:space="preserve"> SEQ Table \* ARABIC </w:instrText>
      </w:r>
      <w:r w:rsidR="00ED469A">
        <w:fldChar w:fldCharType="separate"/>
      </w:r>
      <w:r w:rsidR="007F08C7">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49"/>
      <w:bookmarkEnd w:id="1150"/>
      <w:bookmarkEnd w:id="1151"/>
    </w:p>
    <w:p w14:paraId="3F7844A9" w14:textId="16FB1777"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F08C7">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13CB6EB1"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F08C7">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40C191D3" w:rsidR="002E60CB" w:rsidRDefault="002E60CB" w:rsidP="002474EA">
      <w:pPr>
        <w:pStyle w:val="Beschriftung"/>
        <w:spacing w:before="120"/>
      </w:pPr>
      <w:bookmarkStart w:id="1152" w:name="_Toc3566464"/>
      <w:bookmarkStart w:id="1153" w:name="_Toc34747465"/>
      <w:bookmarkStart w:id="1154" w:name="_Toc72023950"/>
      <w:r>
        <w:t xml:space="preserve">Table </w:t>
      </w:r>
      <w:r w:rsidR="00ED469A">
        <w:fldChar w:fldCharType="begin"/>
      </w:r>
      <w:r w:rsidR="00ED469A">
        <w:instrText xml:space="preserve"> SEQ Table \* ARABIC </w:instrText>
      </w:r>
      <w:r w:rsidR="00ED469A">
        <w:fldChar w:fldCharType="separate"/>
      </w:r>
      <w:r w:rsidR="007F08C7">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52"/>
      <w:bookmarkEnd w:id="1153"/>
      <w:bookmarkEnd w:id="115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lastRenderedPageBreak/>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55" w:name="_Toc428456272"/>
      <w:bookmarkStart w:id="1156" w:name="_Toc428537235"/>
      <w:bookmarkStart w:id="1157" w:name="_Toc428969554"/>
      <w:bookmarkStart w:id="1158" w:name="_Toc429052945"/>
      <w:bookmarkStart w:id="1159" w:name="_Toc3556989"/>
      <w:bookmarkStart w:id="1160" w:name="_Toc34747239"/>
      <w:bookmarkStart w:id="1161" w:name="_Toc72023709"/>
      <w:bookmarkEnd w:id="1155"/>
      <w:bookmarkEnd w:id="1156"/>
      <w:bookmarkEnd w:id="1157"/>
      <w:bookmarkEnd w:id="1158"/>
      <w:r>
        <w:t>Possible Bolt and Screw Assemblies</w:t>
      </w:r>
      <w:bookmarkEnd w:id="1159"/>
      <w:bookmarkEnd w:id="1160"/>
      <w:bookmarkEnd w:id="1161"/>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5CD3192" w:rsidR="00314F5A" w:rsidRDefault="00E62DBF" w:rsidP="00E62DBF">
      <w:pPr>
        <w:pStyle w:val="Beschriftung"/>
      </w:pPr>
      <w:bookmarkStart w:id="1162" w:name="_Toc3557101"/>
      <w:bookmarkStart w:id="1163" w:name="_Toc34747352"/>
      <w:bookmarkStart w:id="1164" w:name="_Toc72023829"/>
      <w:r>
        <w:t xml:space="preserve">Figure </w:t>
      </w:r>
      <w:r w:rsidR="00406B64">
        <w:fldChar w:fldCharType="begin"/>
      </w:r>
      <w:r w:rsidR="00406B64">
        <w:instrText xml:space="preserve"> SEQ Figure \* ARABIC </w:instrText>
      </w:r>
      <w:r w:rsidR="00406B64">
        <w:fldChar w:fldCharType="separate"/>
      </w:r>
      <w:r w:rsidR="007F08C7">
        <w:rPr>
          <w:noProof/>
        </w:rPr>
        <w:t>24</w:t>
      </w:r>
      <w:r w:rsidR="00406B64">
        <w:fldChar w:fldCharType="end"/>
      </w:r>
      <w:r>
        <w:t>: Bolt with welded nut</w:t>
      </w:r>
      <w:bookmarkEnd w:id="1162"/>
      <w:bookmarkEnd w:id="1163"/>
      <w:bookmarkEnd w:id="116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0FDFB725" w:rsidR="0086511D" w:rsidRDefault="00E62DBF" w:rsidP="00E62DBF">
      <w:pPr>
        <w:pStyle w:val="Beschriftung"/>
      </w:pPr>
      <w:bookmarkStart w:id="1165" w:name="_Ref3568949"/>
      <w:bookmarkStart w:id="1166" w:name="_Toc3557102"/>
      <w:bookmarkStart w:id="1167" w:name="_Ref3568942"/>
      <w:bookmarkStart w:id="1168" w:name="_Toc34747353"/>
      <w:bookmarkStart w:id="1169" w:name="_Toc72023830"/>
      <w:r>
        <w:t xml:space="preserve">Figure </w:t>
      </w:r>
      <w:r w:rsidR="00406B64">
        <w:fldChar w:fldCharType="begin"/>
      </w:r>
      <w:r w:rsidR="00406B64">
        <w:instrText xml:space="preserve"> SEQ Figure \* ARABIC </w:instrText>
      </w:r>
      <w:r w:rsidR="00406B64">
        <w:fldChar w:fldCharType="separate"/>
      </w:r>
      <w:r w:rsidR="007F08C7">
        <w:rPr>
          <w:noProof/>
        </w:rPr>
        <w:t>25</w:t>
      </w:r>
      <w:r w:rsidR="00406B64">
        <w:fldChar w:fldCharType="end"/>
      </w:r>
      <w:bookmarkEnd w:id="1165"/>
      <w:r>
        <w:t>: Bolt with free nut</w:t>
      </w:r>
      <w:bookmarkEnd w:id="1166"/>
      <w:bookmarkEnd w:id="1167"/>
      <w:bookmarkEnd w:id="1168"/>
      <w:bookmarkEnd w:id="116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32EEC53" w:rsidR="00A03929" w:rsidRDefault="00E62DBF" w:rsidP="00D35409">
      <w:pPr>
        <w:pStyle w:val="Beschriftung"/>
        <w:rPr>
          <w:b w:val="0"/>
          <w:bCs w:val="0"/>
        </w:rPr>
      </w:pPr>
      <w:bookmarkStart w:id="1170" w:name="_Ref3568964"/>
      <w:bookmarkStart w:id="1171" w:name="_Toc3557103"/>
      <w:bookmarkStart w:id="1172" w:name="_Toc34747354"/>
      <w:bookmarkStart w:id="1173" w:name="_Toc72023831"/>
      <w:r>
        <w:t xml:space="preserve">Figure </w:t>
      </w:r>
      <w:r w:rsidR="00406B64">
        <w:fldChar w:fldCharType="begin"/>
      </w:r>
      <w:r w:rsidR="00406B64">
        <w:instrText xml:space="preserve"> SEQ Figure \* ARABIC </w:instrText>
      </w:r>
      <w:r w:rsidR="00406B64">
        <w:fldChar w:fldCharType="separate"/>
      </w:r>
      <w:r w:rsidR="007F08C7">
        <w:rPr>
          <w:noProof/>
        </w:rPr>
        <w:t>26</w:t>
      </w:r>
      <w:r w:rsidR="00406B64">
        <w:fldChar w:fldCharType="end"/>
      </w:r>
      <w:bookmarkEnd w:id="1170"/>
      <w:r>
        <w:t>: Screw</w:t>
      </w:r>
      <w:bookmarkEnd w:id="1171"/>
      <w:bookmarkEnd w:id="1172"/>
      <w:bookmarkEnd w:id="1173"/>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04550D8" w:rsidR="00A03929" w:rsidRDefault="00E62DBF" w:rsidP="001D764B">
      <w:pPr>
        <w:pStyle w:val="Beschriftung"/>
        <w:spacing w:before="120"/>
      </w:pPr>
      <w:bookmarkStart w:id="1174" w:name="_Toc3557104"/>
      <w:bookmarkStart w:id="1175" w:name="_Toc34747355"/>
      <w:bookmarkStart w:id="1176" w:name="_Toc72023832"/>
      <w:r>
        <w:t xml:space="preserve">Figure </w:t>
      </w:r>
      <w:r w:rsidR="00406B64">
        <w:fldChar w:fldCharType="begin"/>
      </w:r>
      <w:r w:rsidR="00406B64">
        <w:instrText xml:space="preserve"> SEQ Figure \* ARABIC </w:instrText>
      </w:r>
      <w:r w:rsidR="00406B64">
        <w:fldChar w:fldCharType="separate"/>
      </w:r>
      <w:r w:rsidR="007F08C7">
        <w:rPr>
          <w:noProof/>
        </w:rPr>
        <w:t>27</w:t>
      </w:r>
      <w:r w:rsidR="00406B64">
        <w:fldChar w:fldCharType="end"/>
      </w:r>
      <w:r>
        <w:t>: Welded stud with free nut</w:t>
      </w:r>
      <w:bookmarkEnd w:id="1174"/>
      <w:bookmarkEnd w:id="1175"/>
      <w:bookmarkEnd w:id="117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5D9018C" w:rsidR="007B3BC4" w:rsidRDefault="00E82958" w:rsidP="00E82958">
      <w:pPr>
        <w:pStyle w:val="Beschriftung"/>
        <w:rPr>
          <w:lang w:eastAsia="x-none"/>
        </w:rPr>
      </w:pPr>
      <w:bookmarkStart w:id="1177" w:name="_Toc3557105"/>
      <w:bookmarkStart w:id="1178" w:name="_Toc34747356"/>
      <w:bookmarkStart w:id="1179" w:name="_Toc72023833"/>
      <w:r>
        <w:t xml:space="preserve">Figure </w:t>
      </w:r>
      <w:r>
        <w:fldChar w:fldCharType="begin"/>
      </w:r>
      <w:r>
        <w:instrText xml:space="preserve"> SEQ Figure \* ARABIC </w:instrText>
      </w:r>
      <w:r>
        <w:fldChar w:fldCharType="separate"/>
      </w:r>
      <w:r w:rsidR="007F08C7">
        <w:rPr>
          <w:noProof/>
        </w:rPr>
        <w:t>28</w:t>
      </w:r>
      <w:r>
        <w:fldChar w:fldCharType="end"/>
      </w:r>
      <w:r>
        <w:t>: Plain stud</w:t>
      </w:r>
      <w:bookmarkEnd w:id="1177"/>
      <w:bookmarkEnd w:id="1178"/>
      <w:bookmarkEnd w:id="1179"/>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80" w:name="_Toc428456274"/>
      <w:bookmarkStart w:id="1181" w:name="_Toc428537237"/>
      <w:bookmarkStart w:id="1182" w:name="_Toc428969556"/>
      <w:bookmarkStart w:id="1183" w:name="_Toc429052947"/>
      <w:bookmarkStart w:id="1184" w:name="_Toc428456275"/>
      <w:bookmarkStart w:id="1185" w:name="_Toc428537238"/>
      <w:bookmarkStart w:id="1186" w:name="_Toc428969557"/>
      <w:bookmarkStart w:id="1187" w:name="_Toc429052948"/>
      <w:bookmarkStart w:id="1188" w:name="_Toc413359597"/>
      <w:bookmarkStart w:id="1189" w:name="_Toc3556990"/>
      <w:bookmarkStart w:id="1190" w:name="_Toc34747240"/>
      <w:bookmarkStart w:id="1191" w:name="_Toc72023710"/>
      <w:bookmarkEnd w:id="1180"/>
      <w:bookmarkEnd w:id="1181"/>
      <w:bookmarkEnd w:id="1182"/>
      <w:bookmarkEnd w:id="1183"/>
      <w:bookmarkEnd w:id="1184"/>
      <w:bookmarkEnd w:id="1185"/>
      <w:bookmarkEnd w:id="1186"/>
      <w:bookmarkEnd w:id="1187"/>
      <w:r w:rsidRPr="00226A3F">
        <w:t>Screw</w:t>
      </w:r>
      <w:bookmarkEnd w:id="1188"/>
      <w:bookmarkEnd w:id="1189"/>
      <w:bookmarkEnd w:id="1190"/>
      <w:bookmarkEnd w:id="119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D0F3184" w:rsidR="002E60CB" w:rsidRDefault="002E60CB" w:rsidP="00E62DBF">
      <w:pPr>
        <w:pStyle w:val="Beschriftung"/>
        <w:spacing w:before="120"/>
      </w:pPr>
      <w:bookmarkStart w:id="1192" w:name="_Toc3566465"/>
      <w:bookmarkStart w:id="1193" w:name="_Toc34747466"/>
      <w:bookmarkStart w:id="1194" w:name="_Toc72023951"/>
      <w:r>
        <w:t xml:space="preserve">Table </w:t>
      </w:r>
      <w:r w:rsidR="00ED469A">
        <w:fldChar w:fldCharType="begin"/>
      </w:r>
      <w:r w:rsidR="00ED469A">
        <w:instrText xml:space="preserve"> SEQ Table \* ARABIC </w:instrText>
      </w:r>
      <w:r w:rsidR="00ED469A">
        <w:fldChar w:fldCharType="separate"/>
      </w:r>
      <w:r w:rsidR="007F08C7">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92"/>
      <w:bookmarkEnd w:id="1193"/>
      <w:bookmarkEnd w:id="1194"/>
    </w:p>
    <w:p w14:paraId="726A8A1D" w14:textId="4773178F"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F08C7">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1491E61A" w:rsidR="00003FF9" w:rsidRDefault="00003FF9" w:rsidP="00003FF9">
      <w:pPr>
        <w:pStyle w:val="Beschriftung"/>
        <w:spacing w:before="120"/>
        <w:rPr>
          <w:rStyle w:val="elementdeftypeChar"/>
          <w:b/>
        </w:rPr>
      </w:pPr>
      <w:bookmarkStart w:id="1195" w:name="_Toc3566466"/>
      <w:bookmarkStart w:id="1196" w:name="_Toc34747467"/>
      <w:bookmarkStart w:id="1197" w:name="_Toc72023952"/>
      <w:r>
        <w:t xml:space="preserve">Table </w:t>
      </w:r>
      <w:r w:rsidR="00ED469A">
        <w:fldChar w:fldCharType="begin"/>
      </w:r>
      <w:r w:rsidR="00ED469A">
        <w:instrText xml:space="preserve"> SEQ Table \* ARABIC </w:instrText>
      </w:r>
      <w:r w:rsidR="00ED469A">
        <w:fldChar w:fldCharType="separate"/>
      </w:r>
      <w:r w:rsidR="007F08C7">
        <w:rPr>
          <w:noProof/>
        </w:rPr>
        <w:t>58</w:t>
      </w:r>
      <w:r w:rsidR="00ED469A">
        <w:fldChar w:fldCharType="end"/>
      </w:r>
      <w:r>
        <w:t xml:space="preserve">: </w:t>
      </w:r>
      <w:r w:rsidRPr="00003FF9">
        <w:t xml:space="preserve">Nested elements of element </w:t>
      </w:r>
      <w:r w:rsidRPr="00003FF9">
        <w:rPr>
          <w:rStyle w:val="elementdeftypeChar"/>
          <w:b/>
        </w:rPr>
        <w:t>&lt;screw/&gt;</w:t>
      </w:r>
      <w:bookmarkEnd w:id="1195"/>
      <w:bookmarkEnd w:id="1196"/>
      <w:bookmarkEnd w:id="119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98" w:name="_Toc3556991"/>
      <w:bookmarkStart w:id="1199" w:name="_Toc34747241"/>
      <w:bookmarkStart w:id="1200" w:name="_Toc72023711"/>
      <w:r>
        <w:t>7.5.7.1 Flow Drilled Screws</w:t>
      </w:r>
      <w:r w:rsidR="00EF4929">
        <w:t xml:space="preserve"> (FDS)</w:t>
      </w:r>
      <w:bookmarkEnd w:id="1198"/>
      <w:bookmarkEnd w:id="1199"/>
      <w:bookmarkEnd w:id="1200"/>
    </w:p>
    <w:p w14:paraId="6AB3B9E6" w14:textId="3C352E5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5F3F909A" w:rsidR="005C50FA" w:rsidRPr="00EF4929" w:rsidRDefault="00D31420"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031A2D61" w:rsidR="005C50FA" w:rsidRPr="005C50FA" w:rsidRDefault="005C50FA" w:rsidP="005C50FA">
      <w:pPr>
        <w:pStyle w:val="Beschriftung"/>
        <w:rPr>
          <w:color w:val="676F76"/>
          <w:sz w:val="21"/>
          <w:szCs w:val="21"/>
          <w:lang w:val="en" w:eastAsia="en-US"/>
        </w:rPr>
      </w:pPr>
      <w:bookmarkStart w:id="1201" w:name="_Toc3557106"/>
      <w:bookmarkStart w:id="1202" w:name="_Toc34747357"/>
      <w:bookmarkStart w:id="1203" w:name="_Toc72023834"/>
      <w:r>
        <w:t xml:space="preserve">Figure </w:t>
      </w:r>
      <w:r w:rsidR="00406B64">
        <w:fldChar w:fldCharType="begin"/>
      </w:r>
      <w:r w:rsidR="00406B64">
        <w:instrText xml:space="preserve"> SEQ Figure \* ARABIC </w:instrText>
      </w:r>
      <w:r w:rsidR="00406B64">
        <w:fldChar w:fldCharType="separate"/>
      </w:r>
      <w:r w:rsidR="007F08C7">
        <w:rPr>
          <w:noProof/>
        </w:rPr>
        <w:t>29</w:t>
      </w:r>
      <w:r w:rsidR="00406B64">
        <w:fldChar w:fldCharType="end"/>
      </w:r>
      <w:r>
        <w:t xml:space="preserve">: </w:t>
      </w:r>
      <w:r w:rsidR="00EB2983">
        <w:t>Process of Flow Drill Screwing</w:t>
      </w:r>
      <w:bookmarkEnd w:id="1201"/>
      <w:bookmarkEnd w:id="1202"/>
      <w:bookmarkEnd w:id="1203"/>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1E4BA454"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4A9B337D" w:rsidR="002E60CB" w:rsidRDefault="00EF4929" w:rsidP="00EF4929">
      <w:pPr>
        <w:pStyle w:val="Beschriftung"/>
      </w:pPr>
      <w:bookmarkStart w:id="1204" w:name="_Toc3557107"/>
      <w:bookmarkStart w:id="1205" w:name="_Toc34747358"/>
      <w:bookmarkStart w:id="1206" w:name="_Toc72023835"/>
      <w:r>
        <w:t xml:space="preserve">Figure </w:t>
      </w:r>
      <w:r w:rsidR="00406B64">
        <w:fldChar w:fldCharType="begin"/>
      </w:r>
      <w:r w:rsidR="00406B64">
        <w:instrText xml:space="preserve"> SEQ Figure \* ARABIC </w:instrText>
      </w:r>
      <w:r w:rsidR="00406B64">
        <w:fldChar w:fldCharType="separate"/>
      </w:r>
      <w:r w:rsidR="007F08C7">
        <w:rPr>
          <w:noProof/>
        </w:rPr>
        <w:t>30</w:t>
      </w:r>
      <w:r w:rsidR="00406B64">
        <w:fldChar w:fldCharType="end"/>
      </w:r>
      <w:r>
        <w:t>: Measures of applied FDS</w:t>
      </w:r>
      <w:bookmarkEnd w:id="1204"/>
      <w:bookmarkEnd w:id="1205"/>
      <w:bookmarkEnd w:id="1206"/>
    </w:p>
    <w:p w14:paraId="436498E1" w14:textId="2A5E9F70" w:rsidR="00EF4929" w:rsidDel="004C2D9F" w:rsidRDefault="00EF4929" w:rsidP="00EF4929">
      <w:pPr>
        <w:rPr>
          <w:del w:id="1207" w:author="Dr. Carsten Franke" w:date="2021-04-14T01:31:00Z"/>
        </w:rPr>
      </w:pPr>
      <w:commentRangeStart w:id="1208"/>
      <w:del w:id="1209"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08"/>
        <w:r w:rsidR="004C2D9F" w:rsidDel="004C2D9F">
          <w:rPr>
            <w:rStyle w:val="Kommentarzeichen"/>
            <w:lang w:eastAsia="x-none"/>
          </w:rPr>
          <w:commentReference w:id="1208"/>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3771EB7" w:rsidR="001E3E2A" w:rsidRDefault="001E3E2A" w:rsidP="0059565B">
      <w:pPr>
        <w:pStyle w:val="Beschriftung"/>
        <w:spacing w:before="120"/>
        <w:rPr>
          <w:rFonts w:cs="Calibri"/>
          <w:szCs w:val="22"/>
          <w:lang w:eastAsia="en-GB"/>
        </w:rPr>
      </w:pPr>
      <w:bookmarkStart w:id="1210" w:name="_Toc3566467"/>
      <w:bookmarkStart w:id="1211" w:name="_Toc34747468"/>
      <w:bookmarkStart w:id="1212" w:name="_Toc72023953"/>
      <w:r>
        <w:t xml:space="preserve">Table </w:t>
      </w:r>
      <w:r w:rsidR="00ED469A">
        <w:fldChar w:fldCharType="begin"/>
      </w:r>
      <w:r w:rsidR="00ED469A">
        <w:instrText xml:space="preserve"> SEQ Table \* ARABIC </w:instrText>
      </w:r>
      <w:r w:rsidR="00ED469A">
        <w:fldChar w:fldCharType="separate"/>
      </w:r>
      <w:r w:rsidR="007F08C7">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10"/>
      <w:bookmarkEnd w:id="1211"/>
      <w:bookmarkEnd w:id="1212"/>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3297881" w:rsidR="00013B01" w:rsidRPr="001E3E2A" w:rsidRDefault="00013B01" w:rsidP="00013B01">
      <w:pPr>
        <w:pStyle w:val="Beschriftung"/>
        <w:rPr>
          <w:rFonts w:cs="Calibri"/>
          <w:lang w:eastAsia="en-GB"/>
        </w:rPr>
      </w:pPr>
      <w:bookmarkStart w:id="1213" w:name="_Toc3557108"/>
      <w:bookmarkStart w:id="1214" w:name="_Toc34747359"/>
      <w:bookmarkStart w:id="1215" w:name="_Toc72023836"/>
      <w:r>
        <w:t xml:space="preserve">Figure </w:t>
      </w:r>
      <w:r w:rsidR="00406B64">
        <w:fldChar w:fldCharType="begin"/>
      </w:r>
      <w:r w:rsidR="00406B64">
        <w:instrText xml:space="preserve"> SEQ Figure \* ARABIC </w:instrText>
      </w:r>
      <w:r w:rsidR="00406B64">
        <w:fldChar w:fldCharType="separate"/>
      </w:r>
      <w:r w:rsidR="007F08C7">
        <w:rPr>
          <w:noProof/>
        </w:rPr>
        <w:t>31</w:t>
      </w:r>
      <w:r w:rsidR="00406B64">
        <w:fldChar w:fldCharType="end"/>
      </w:r>
      <w:r>
        <w:t>: Pre-machined or clearance hole in FDS connection</w:t>
      </w:r>
      <w:bookmarkEnd w:id="1213"/>
      <w:bookmarkEnd w:id="1214"/>
      <w:bookmarkEnd w:id="1215"/>
    </w:p>
    <w:p w14:paraId="31E852BE" w14:textId="7910EFE5"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F08C7">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C3FB335" w:rsidR="002943E7" w:rsidRPr="00B50C53" w:rsidRDefault="0059565B" w:rsidP="0059565B">
      <w:pPr>
        <w:pStyle w:val="Beschriftung"/>
        <w:rPr>
          <w:rFonts w:cs="Calibri"/>
          <w:lang w:eastAsia="en-GB"/>
        </w:rPr>
      </w:pPr>
      <w:bookmarkStart w:id="1216" w:name="_Toc3557109"/>
      <w:bookmarkStart w:id="1217" w:name="_Toc34747360"/>
      <w:bookmarkStart w:id="1218" w:name="_Toc72023837"/>
      <w:r>
        <w:t xml:space="preserve">Figure </w:t>
      </w:r>
      <w:r w:rsidR="00406B64">
        <w:fldChar w:fldCharType="begin"/>
      </w:r>
      <w:r w:rsidR="00406B64">
        <w:instrText xml:space="preserve"> SEQ Figure \* ARABIC </w:instrText>
      </w:r>
      <w:r w:rsidR="00406B64">
        <w:fldChar w:fldCharType="separate"/>
      </w:r>
      <w:r w:rsidR="007F08C7">
        <w:rPr>
          <w:noProof/>
        </w:rPr>
        <w:t>32</w:t>
      </w:r>
      <w:r w:rsidR="00406B64">
        <w:fldChar w:fldCharType="end"/>
      </w:r>
      <w:r>
        <w:t>: Pilot hole on sheet metal</w:t>
      </w:r>
      <w:bookmarkEnd w:id="1216"/>
      <w:bookmarkEnd w:id="1217"/>
      <w:bookmarkEnd w:id="121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19" w:name="_Toc413359598"/>
      <w:bookmarkStart w:id="1220" w:name="_Toc3556992"/>
      <w:bookmarkStart w:id="1221" w:name="_Toc34747242"/>
      <w:bookmarkStart w:id="1222" w:name="_Toc72023712"/>
      <w:r w:rsidRPr="000F30B3">
        <w:t>Gum Drops</w:t>
      </w:r>
      <w:bookmarkEnd w:id="1219"/>
      <w:bookmarkEnd w:id="1220"/>
      <w:bookmarkEnd w:id="1221"/>
      <w:bookmarkEnd w:id="122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7E8DB1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10538F9C" w14:textId="73BDE18B" w:rsidR="00D43112" w:rsidRPr="00226A3F" w:rsidRDefault="001003F7" w:rsidP="001003F7">
      <w:pPr>
        <w:pStyle w:val="Beschriftung"/>
        <w:spacing w:before="120" w:after="60"/>
      </w:pPr>
      <w:bookmarkStart w:id="1223" w:name="_Toc3566468"/>
      <w:bookmarkStart w:id="1224" w:name="_Toc34747469"/>
      <w:bookmarkStart w:id="1225" w:name="_Toc72023954"/>
      <w:r>
        <w:t xml:space="preserve">Table </w:t>
      </w:r>
      <w:r w:rsidR="00ED469A">
        <w:fldChar w:fldCharType="begin"/>
      </w:r>
      <w:r w:rsidR="00ED469A">
        <w:instrText xml:space="preserve"> SEQ Table \* ARABIC </w:instrText>
      </w:r>
      <w:r w:rsidR="00ED469A">
        <w:fldChar w:fldCharType="separate"/>
      </w:r>
      <w:r w:rsidR="007F08C7">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23"/>
      <w:bookmarkEnd w:id="1224"/>
      <w:bookmarkEnd w:id="122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E4DB3BC" w:rsidR="002E60CB" w:rsidRDefault="002E60CB" w:rsidP="001003F7">
      <w:pPr>
        <w:pStyle w:val="Beschriftung"/>
        <w:spacing w:before="60"/>
      </w:pPr>
      <w:bookmarkStart w:id="1226" w:name="_Toc3566469"/>
      <w:bookmarkStart w:id="1227" w:name="_Toc34747470"/>
      <w:bookmarkStart w:id="1228" w:name="_Toc72023955"/>
      <w:r>
        <w:lastRenderedPageBreak/>
        <w:t xml:space="preserve">Table </w:t>
      </w:r>
      <w:r w:rsidR="00ED469A">
        <w:fldChar w:fldCharType="begin"/>
      </w:r>
      <w:r w:rsidR="00ED469A">
        <w:instrText xml:space="preserve"> SEQ Table \* ARABIC </w:instrText>
      </w:r>
      <w:r w:rsidR="00ED469A">
        <w:fldChar w:fldCharType="separate"/>
      </w:r>
      <w:r w:rsidR="007F08C7">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26"/>
      <w:bookmarkEnd w:id="1227"/>
      <w:bookmarkEnd w:id="1228"/>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29" w:name="_Toc428456279"/>
      <w:bookmarkStart w:id="1230" w:name="_Toc3556993"/>
      <w:bookmarkStart w:id="1231" w:name="_Toc34747243"/>
      <w:bookmarkStart w:id="1232" w:name="_Toc72023713"/>
      <w:bookmarkEnd w:id="1229"/>
      <w:r>
        <w:t>Clinches</w:t>
      </w:r>
      <w:bookmarkEnd w:id="1230"/>
      <w:bookmarkEnd w:id="1231"/>
      <w:bookmarkEnd w:id="123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A6FB3F0" w:rsidR="003E46C4" w:rsidRDefault="00D67DC2" w:rsidP="00D67DC2">
      <w:pPr>
        <w:pStyle w:val="Beschriftung"/>
      </w:pPr>
      <w:bookmarkStart w:id="1233" w:name="_Toc3557110"/>
      <w:bookmarkStart w:id="1234" w:name="_Toc34747361"/>
      <w:bookmarkStart w:id="1235" w:name="_Toc72023838"/>
      <w:r>
        <w:t xml:space="preserve">Figure </w:t>
      </w:r>
      <w:r>
        <w:fldChar w:fldCharType="begin"/>
      </w:r>
      <w:r>
        <w:instrText xml:space="preserve"> SEQ Figure \* ARABIC </w:instrText>
      </w:r>
      <w:r>
        <w:fldChar w:fldCharType="separate"/>
      </w:r>
      <w:r w:rsidR="007F08C7">
        <w:rPr>
          <w:noProof/>
        </w:rPr>
        <w:t>33</w:t>
      </w:r>
      <w:r>
        <w:fldChar w:fldCharType="end"/>
      </w:r>
      <w:r>
        <w:t xml:space="preserve">: </w:t>
      </w:r>
      <w:r w:rsidRPr="00D67DC2">
        <w:t>Schematic representation of the clinching operation</w:t>
      </w:r>
      <w:bookmarkEnd w:id="1233"/>
      <w:bookmarkEnd w:id="1234"/>
      <w:bookmarkEnd w:id="1235"/>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B5D7643" w:rsidR="00D67DC2" w:rsidRDefault="00D67DC2" w:rsidP="00D67DC2">
      <w:pPr>
        <w:pStyle w:val="Beschriftung"/>
      </w:pPr>
      <w:bookmarkStart w:id="1236" w:name="_Ref428794448"/>
      <w:bookmarkStart w:id="1237" w:name="_Ref428794398"/>
      <w:bookmarkStart w:id="1238" w:name="_Toc3557111"/>
      <w:bookmarkStart w:id="1239" w:name="_Toc34747362"/>
      <w:bookmarkStart w:id="1240" w:name="_Toc72023839"/>
      <w:r>
        <w:t xml:space="preserve">Figure </w:t>
      </w:r>
      <w:r>
        <w:fldChar w:fldCharType="begin"/>
      </w:r>
      <w:r>
        <w:instrText xml:space="preserve"> SEQ Figure \* ARABIC </w:instrText>
      </w:r>
      <w:r>
        <w:fldChar w:fldCharType="separate"/>
      </w:r>
      <w:r w:rsidR="007F08C7">
        <w:rPr>
          <w:noProof/>
        </w:rPr>
        <w:t>34</w:t>
      </w:r>
      <w:r>
        <w:fldChar w:fldCharType="end"/>
      </w:r>
      <w:bookmarkEnd w:id="1236"/>
      <w:r>
        <w:t xml:space="preserve">: </w:t>
      </w:r>
      <w:r w:rsidRPr="00D67DC2">
        <w:t>Clinch Joint Dimensions</w:t>
      </w:r>
      <w:bookmarkEnd w:id="1237"/>
      <w:bookmarkEnd w:id="1238"/>
      <w:bookmarkEnd w:id="1239"/>
      <w:bookmarkEnd w:id="1240"/>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2ADF2243" w:rsidR="00C34000" w:rsidRDefault="00E41964" w:rsidP="00E41964">
      <w:pPr>
        <w:pStyle w:val="Beschriftung"/>
        <w:spacing w:before="120"/>
        <w:rPr>
          <w:rFonts w:cs="Calibri"/>
          <w:szCs w:val="22"/>
          <w:lang w:eastAsia="en-GB"/>
        </w:rPr>
      </w:pPr>
      <w:bookmarkStart w:id="1241" w:name="_Ref428798660"/>
      <w:bookmarkStart w:id="1242" w:name="_Toc3557112"/>
      <w:bookmarkStart w:id="1243" w:name="_Toc34747363"/>
      <w:bookmarkStart w:id="1244" w:name="_Toc72023840"/>
      <w:r>
        <w:t xml:space="preserve">Figure </w:t>
      </w:r>
      <w:r>
        <w:fldChar w:fldCharType="begin"/>
      </w:r>
      <w:r>
        <w:instrText xml:space="preserve"> SEQ Figure \* ARABIC </w:instrText>
      </w:r>
      <w:r>
        <w:fldChar w:fldCharType="separate"/>
      </w:r>
      <w:r w:rsidR="007F08C7">
        <w:rPr>
          <w:noProof/>
        </w:rPr>
        <w:t>35</w:t>
      </w:r>
      <w:r>
        <w:fldChar w:fldCharType="end"/>
      </w:r>
      <w:bookmarkEnd w:id="1241"/>
      <w:r>
        <w:t>: TOX (left) and BTM’s Tog-L-Loc system</w:t>
      </w:r>
      <w:r>
        <w:rPr>
          <w:rStyle w:val="Funotenzeichen"/>
        </w:rPr>
        <w:footnoteReference w:id="17"/>
      </w:r>
      <w:bookmarkEnd w:id="1242"/>
      <w:bookmarkEnd w:id="1243"/>
      <w:bookmarkEnd w:id="1244"/>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E64C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44F118D2" w14:textId="31BC1836" w:rsidR="00D3072A" w:rsidRDefault="00D3072A" w:rsidP="00D3072A">
      <w:pPr>
        <w:pStyle w:val="Beschriftung"/>
        <w:spacing w:before="120"/>
        <w:rPr>
          <w:rStyle w:val="elementdeftypeChar"/>
          <w:b/>
        </w:rPr>
      </w:pPr>
      <w:bookmarkStart w:id="1245" w:name="_Toc3566470"/>
      <w:bookmarkStart w:id="1246" w:name="_Toc34747471"/>
      <w:bookmarkStart w:id="1247" w:name="_Toc72023956"/>
      <w:r>
        <w:t xml:space="preserve">Table </w:t>
      </w:r>
      <w:r w:rsidR="00ED469A">
        <w:fldChar w:fldCharType="begin"/>
      </w:r>
      <w:r w:rsidR="00ED469A">
        <w:instrText xml:space="preserve"> SEQ Table \* ARABIC </w:instrText>
      </w:r>
      <w:r w:rsidR="00ED469A">
        <w:fldChar w:fldCharType="separate"/>
      </w:r>
      <w:r w:rsidR="007F08C7">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45"/>
      <w:bookmarkEnd w:id="1246"/>
      <w:bookmarkEnd w:id="124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24E6F54D" w:rsidR="007D0EA8" w:rsidRDefault="006239BA" w:rsidP="006239BA">
      <w:pPr>
        <w:pStyle w:val="Beschriftung"/>
        <w:spacing w:before="120"/>
      </w:pPr>
      <w:bookmarkStart w:id="1248" w:name="_Toc3566471"/>
      <w:bookmarkStart w:id="1249" w:name="_Toc34747472"/>
      <w:bookmarkStart w:id="1250" w:name="_Toc72023957"/>
      <w:r>
        <w:t xml:space="preserve">Table </w:t>
      </w:r>
      <w:r w:rsidR="00ED469A">
        <w:fldChar w:fldCharType="begin"/>
      </w:r>
      <w:r w:rsidR="00ED469A">
        <w:instrText xml:space="preserve"> SEQ Table \* ARABIC </w:instrText>
      </w:r>
      <w:r w:rsidR="00ED469A">
        <w:fldChar w:fldCharType="separate"/>
      </w:r>
      <w:r w:rsidR="007F08C7">
        <w:rPr>
          <w:noProof/>
        </w:rPr>
        <w:t>63</w:t>
      </w:r>
      <w:r w:rsidR="00ED469A">
        <w:fldChar w:fldCharType="end"/>
      </w:r>
      <w:r>
        <w:t xml:space="preserve">: Attributes of </w:t>
      </w:r>
      <w:r w:rsidR="00945D04">
        <w:t xml:space="preserve">element </w:t>
      </w:r>
      <w:r w:rsidRPr="006239BA">
        <w:rPr>
          <w:rStyle w:val="elementdeftypeChar"/>
          <w:b/>
        </w:rPr>
        <w:t>&lt;clinch/&gt;</w:t>
      </w:r>
      <w:bookmarkEnd w:id="1248"/>
      <w:bookmarkEnd w:id="1249"/>
      <w:bookmarkEnd w:id="1250"/>
    </w:p>
    <w:p w14:paraId="0D07EA60" w14:textId="29E6E6D3"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F08C7">
        <w:t xml:space="preserve">Figure </w:t>
      </w:r>
      <w:r w:rsidR="007F08C7">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51"/>
    <w:p w14:paraId="20849982" w14:textId="1A31F94E"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51"/>
      <w:r w:rsidR="00A25D9C">
        <w:rPr>
          <w:rStyle w:val="Kommentarzeichen"/>
          <w:rFonts w:eastAsia="Times New Roman"/>
          <w:lang w:val="en-US" w:eastAsia="x-none"/>
        </w:rPr>
        <w:commentReference w:id="1251"/>
      </w:r>
      <w:ins w:id="1252"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9D2155"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F08C7">
        <w:t xml:space="preserve">Figure </w:t>
      </w:r>
      <w:r w:rsidR="007F08C7">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F08C7">
        <w:t xml:space="preserve">Figure </w:t>
      </w:r>
      <w:r w:rsidR="007F08C7">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6454016D"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F08C7">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E1C390D" w:rsidR="004B1D32" w:rsidRDefault="00BF4695" w:rsidP="00BF4695">
      <w:pPr>
        <w:pStyle w:val="Beschriftung"/>
        <w:tabs>
          <w:tab w:val="center" w:pos="4535"/>
          <w:tab w:val="left" w:pos="7349"/>
        </w:tabs>
        <w:spacing w:before="120"/>
        <w:jc w:val="left"/>
        <w:rPr>
          <w:rStyle w:val="elementdeftypeChar"/>
          <w:b/>
        </w:rPr>
      </w:pPr>
      <w:r>
        <w:tab/>
      </w:r>
      <w:bookmarkStart w:id="1253" w:name="_Toc3566472"/>
      <w:bookmarkStart w:id="1254" w:name="_Toc34747473"/>
      <w:bookmarkStart w:id="1255" w:name="_Toc72023958"/>
      <w:r w:rsidR="0097183B">
        <w:t xml:space="preserve">Table </w:t>
      </w:r>
      <w:r w:rsidR="00ED469A">
        <w:fldChar w:fldCharType="begin"/>
      </w:r>
      <w:r w:rsidR="00ED469A">
        <w:instrText xml:space="preserve"> SEQ Table \* ARABIC </w:instrText>
      </w:r>
      <w:r w:rsidR="00ED469A">
        <w:fldChar w:fldCharType="separate"/>
      </w:r>
      <w:r w:rsidR="007F08C7">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53"/>
      <w:bookmarkEnd w:id="1254"/>
      <w:bookmarkEnd w:id="1255"/>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56" w:name="_Toc3556994"/>
      <w:bookmarkStart w:id="1257" w:name="_Toc34747244"/>
      <w:bookmarkStart w:id="1258" w:name="_Toc72023714"/>
      <w:r w:rsidRPr="00BF4695">
        <w:t>Heat Stakes / Thermal Stakes</w:t>
      </w:r>
      <w:bookmarkEnd w:id="1256"/>
      <w:bookmarkEnd w:id="1257"/>
      <w:bookmarkEnd w:id="125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7BC58142"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59"/>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59"/>
      <w:r w:rsidR="001A4367">
        <w:rPr>
          <w:rStyle w:val="Kommentarzeichen"/>
          <w:lang w:eastAsia="x-none"/>
        </w:rPr>
        <w:commentReference w:id="1259"/>
      </w:r>
      <w:ins w:id="1260"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62FCC380" w:rsidR="00DE2B3A" w:rsidRPr="00DE2B3A" w:rsidRDefault="00D31420"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33A3C1A" w:rsidR="00010D17" w:rsidRDefault="00010D17" w:rsidP="00DE2B3A">
      <w:pPr>
        <w:pStyle w:val="Beschriftung"/>
        <w:spacing w:before="120"/>
      </w:pPr>
      <w:bookmarkStart w:id="1261" w:name="_Toc3557113"/>
      <w:bookmarkStart w:id="1262" w:name="_Toc34747364"/>
      <w:bookmarkStart w:id="1263" w:name="_Toc72023841"/>
      <w:r>
        <w:t xml:space="preserve">Figure </w:t>
      </w:r>
      <w:r>
        <w:fldChar w:fldCharType="begin"/>
      </w:r>
      <w:r>
        <w:instrText xml:space="preserve"> SEQ Figure \* ARABIC </w:instrText>
      </w:r>
      <w:r>
        <w:fldChar w:fldCharType="separate"/>
      </w:r>
      <w:r w:rsidR="007F08C7">
        <w:rPr>
          <w:noProof/>
        </w:rPr>
        <w:t>36</w:t>
      </w:r>
      <w:r>
        <w:fldChar w:fldCharType="end"/>
      </w:r>
      <w:r>
        <w:t xml:space="preserve">: </w:t>
      </w:r>
      <w:r w:rsidRPr="00010D17">
        <w:t>Cross Section of a Heat Stake</w:t>
      </w:r>
      <w:bookmarkEnd w:id="1261"/>
      <w:bookmarkEnd w:id="1262"/>
      <w:bookmarkEnd w:id="126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5BD0F4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102ABFC2" w14:textId="04493273" w:rsidR="004D4A4B" w:rsidRDefault="004D4A4B" w:rsidP="004D4A4B">
      <w:pPr>
        <w:pStyle w:val="Beschriftung"/>
        <w:spacing w:before="120"/>
        <w:rPr>
          <w:rStyle w:val="elementdeftypeChar"/>
          <w:b/>
        </w:rPr>
      </w:pPr>
      <w:bookmarkStart w:id="1264" w:name="_Toc3566473"/>
      <w:bookmarkStart w:id="1265" w:name="_Toc34747474"/>
      <w:bookmarkStart w:id="1266" w:name="_Toc72023959"/>
      <w:r>
        <w:t xml:space="preserve">Table </w:t>
      </w:r>
      <w:r w:rsidR="00ED469A">
        <w:fldChar w:fldCharType="begin"/>
      </w:r>
      <w:r w:rsidR="00ED469A">
        <w:instrText xml:space="preserve"> SEQ Table \* ARABIC </w:instrText>
      </w:r>
      <w:r w:rsidR="00ED469A">
        <w:fldChar w:fldCharType="separate"/>
      </w:r>
      <w:r w:rsidR="007F08C7">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64"/>
      <w:bookmarkEnd w:id="1265"/>
      <w:bookmarkEnd w:id="126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8489BD3" w:rsidR="004D4A4B" w:rsidRDefault="004D4A4B" w:rsidP="004D4A4B">
      <w:pPr>
        <w:pStyle w:val="Beschriftung"/>
        <w:spacing w:before="120"/>
      </w:pPr>
      <w:bookmarkStart w:id="1267" w:name="_Toc3566474"/>
      <w:bookmarkStart w:id="1268" w:name="_Toc34747475"/>
      <w:bookmarkStart w:id="1269" w:name="_Toc72023960"/>
      <w:r>
        <w:t xml:space="preserve">Table </w:t>
      </w:r>
      <w:r w:rsidR="00ED469A">
        <w:fldChar w:fldCharType="begin"/>
      </w:r>
      <w:r w:rsidR="00ED469A">
        <w:instrText xml:space="preserve"> SEQ Table \* ARABIC </w:instrText>
      </w:r>
      <w:r w:rsidR="00ED469A">
        <w:fldChar w:fldCharType="separate"/>
      </w:r>
      <w:r w:rsidR="007F08C7">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67"/>
      <w:bookmarkEnd w:id="1268"/>
      <w:bookmarkEnd w:id="1269"/>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23DB8635"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F08C7">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70" w:name="_Toc3556995"/>
      <w:bookmarkStart w:id="1271" w:name="_Toc34747245"/>
      <w:bookmarkStart w:id="1272" w:name="_Toc72023715"/>
      <w:r>
        <w:t>Clips/</w:t>
      </w:r>
      <w:r w:rsidR="00BF4695" w:rsidRPr="00BF4695">
        <w:t>Snap Joints</w:t>
      </w:r>
      <w:bookmarkEnd w:id="1270"/>
      <w:bookmarkEnd w:id="1271"/>
      <w:bookmarkEnd w:id="127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7B86384"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50B58905" w:rsidR="0042625C" w:rsidRDefault="0042625C" w:rsidP="0042625C">
      <w:pPr>
        <w:pStyle w:val="Beschriftung"/>
        <w:spacing w:before="120"/>
      </w:pPr>
      <w:bookmarkStart w:id="1273" w:name="_Toc3557114"/>
      <w:bookmarkStart w:id="1274" w:name="_Toc34747365"/>
      <w:bookmarkStart w:id="1275" w:name="_Toc72023842"/>
      <w:r>
        <w:t xml:space="preserve">Figure </w:t>
      </w:r>
      <w:r>
        <w:fldChar w:fldCharType="begin"/>
      </w:r>
      <w:r>
        <w:instrText xml:space="preserve"> SEQ Figure \* ARABIC </w:instrText>
      </w:r>
      <w:r>
        <w:fldChar w:fldCharType="separate"/>
      </w:r>
      <w:r w:rsidR="007F08C7">
        <w:rPr>
          <w:noProof/>
        </w:rPr>
        <w:t>37</w:t>
      </w:r>
      <w:r>
        <w:fldChar w:fldCharType="end"/>
      </w:r>
      <w:r w:rsidRPr="0042625C">
        <w:t xml:space="preserve">: A </w:t>
      </w:r>
      <w:r w:rsidR="00194316">
        <w:t>"</w:t>
      </w:r>
      <w:r w:rsidRPr="0042625C">
        <w:t>Hairpin Clip</w:t>
      </w:r>
      <w:bookmarkEnd w:id="1273"/>
      <w:r w:rsidR="00194316">
        <w:t>"</w:t>
      </w:r>
      <w:bookmarkEnd w:id="1274"/>
      <w:bookmarkEnd w:id="1275"/>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5F566B2B"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71D9AC79" w:rsidR="008F3E40" w:rsidRDefault="008F3E40" w:rsidP="008F3E40">
      <w:pPr>
        <w:pStyle w:val="Beschriftung"/>
        <w:spacing w:before="120"/>
      </w:pPr>
      <w:bookmarkStart w:id="1276" w:name="_Toc3557115"/>
      <w:bookmarkStart w:id="1277" w:name="_Toc34747366"/>
      <w:bookmarkStart w:id="1278" w:name="_Toc72023843"/>
      <w:r>
        <w:t xml:space="preserve">Figure </w:t>
      </w:r>
      <w:r>
        <w:fldChar w:fldCharType="begin"/>
      </w:r>
      <w:r>
        <w:instrText xml:space="preserve"> SEQ Figure \* ARABIC </w:instrText>
      </w:r>
      <w:r>
        <w:fldChar w:fldCharType="separate"/>
      </w:r>
      <w:r w:rsidR="007F08C7">
        <w:rPr>
          <w:noProof/>
        </w:rPr>
        <w:t>38</w:t>
      </w:r>
      <w:r>
        <w:fldChar w:fldCharType="end"/>
      </w:r>
      <w:r>
        <w:t xml:space="preserve">: </w:t>
      </w:r>
      <w:r w:rsidRPr="008F3E40">
        <w:t>Internal and External Circlips</w:t>
      </w:r>
      <w:bookmarkEnd w:id="1276"/>
      <w:bookmarkEnd w:id="1277"/>
      <w:bookmarkEnd w:id="1278"/>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56825E35" w:rsidR="004A2BBC" w:rsidRDefault="004A2BBC" w:rsidP="004A2BBC">
      <w:pPr>
        <w:pStyle w:val="Beschriftung"/>
      </w:pPr>
      <w:bookmarkStart w:id="1279" w:name="_Toc3557116"/>
      <w:bookmarkStart w:id="1280" w:name="_Ref7727027"/>
      <w:bookmarkStart w:id="1281" w:name="_Toc34747367"/>
      <w:bookmarkStart w:id="1282" w:name="_Toc72023844"/>
      <w:r>
        <w:t xml:space="preserve">Figure </w:t>
      </w:r>
      <w:r>
        <w:fldChar w:fldCharType="begin"/>
      </w:r>
      <w:r>
        <w:instrText xml:space="preserve"> SEQ Figure \* ARABIC </w:instrText>
      </w:r>
      <w:r>
        <w:fldChar w:fldCharType="separate"/>
      </w:r>
      <w:r w:rsidR="007F08C7">
        <w:rPr>
          <w:noProof/>
        </w:rPr>
        <w:t>39</w:t>
      </w:r>
      <w:r>
        <w:fldChar w:fldCharType="end"/>
      </w:r>
      <w:r w:rsidRPr="004A2BBC">
        <w:t>: Clips Pushed into a Hole</w:t>
      </w:r>
      <w:bookmarkEnd w:id="1279"/>
      <w:bookmarkEnd w:id="1280"/>
      <w:bookmarkEnd w:id="1281"/>
      <w:bookmarkEnd w:id="1282"/>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CC4A3C" w:rsidR="004A2BBC" w:rsidRDefault="00D2720D" w:rsidP="00D2720D">
      <w:pPr>
        <w:pStyle w:val="Beschriftung"/>
      </w:pPr>
      <w:bookmarkStart w:id="1283" w:name="_Toc3557117"/>
      <w:bookmarkStart w:id="1284" w:name="_Toc34747368"/>
      <w:bookmarkStart w:id="1285" w:name="_Toc72023845"/>
      <w:r>
        <w:t xml:space="preserve">Figure </w:t>
      </w:r>
      <w:r>
        <w:fldChar w:fldCharType="begin"/>
      </w:r>
      <w:r>
        <w:instrText xml:space="preserve"> SEQ Figure \* ARABIC </w:instrText>
      </w:r>
      <w:r>
        <w:fldChar w:fldCharType="separate"/>
      </w:r>
      <w:r w:rsidR="007F08C7">
        <w:rPr>
          <w:noProof/>
        </w:rPr>
        <w:t>40</w:t>
      </w:r>
      <w:r>
        <w:fldChar w:fldCharType="end"/>
      </w:r>
      <w:r w:rsidRPr="004A2BBC">
        <w:t xml:space="preserve">: </w:t>
      </w:r>
      <w:r w:rsidRPr="00D2720D">
        <w:t>Clips Sliding onto a Flat Surface</w:t>
      </w:r>
      <w:bookmarkEnd w:id="1283"/>
      <w:bookmarkEnd w:id="1284"/>
      <w:bookmarkEnd w:id="128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DE1720E"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7D82A2AB" w14:textId="6AEA8FFD" w:rsidR="00193D97" w:rsidRDefault="00193D97" w:rsidP="00193D97">
      <w:pPr>
        <w:pStyle w:val="Beschriftung"/>
        <w:spacing w:before="120"/>
        <w:rPr>
          <w:rStyle w:val="elementdeftypeChar"/>
          <w:b/>
        </w:rPr>
      </w:pPr>
      <w:bookmarkStart w:id="1286" w:name="_Toc3566475"/>
      <w:bookmarkStart w:id="1287" w:name="_Toc34747476"/>
      <w:bookmarkStart w:id="1288" w:name="_Toc72023961"/>
      <w:r>
        <w:t xml:space="preserve">Table </w:t>
      </w:r>
      <w:r w:rsidR="00ED469A">
        <w:fldChar w:fldCharType="begin"/>
      </w:r>
      <w:r w:rsidR="00ED469A">
        <w:instrText xml:space="preserve"> SEQ Table \* ARABIC </w:instrText>
      </w:r>
      <w:r w:rsidR="00ED469A">
        <w:fldChar w:fldCharType="separate"/>
      </w:r>
      <w:r w:rsidR="007F08C7">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86"/>
      <w:bookmarkEnd w:id="1287"/>
      <w:bookmarkEnd w:id="128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B8A0369" w:rsidR="00193D97" w:rsidRDefault="00AB39CF" w:rsidP="00AB39CF">
      <w:pPr>
        <w:pStyle w:val="Beschriftung"/>
        <w:spacing w:before="120"/>
        <w:rPr>
          <w:rStyle w:val="elementdeftypeChar"/>
          <w:b/>
        </w:rPr>
      </w:pPr>
      <w:bookmarkStart w:id="1289" w:name="_Toc3566476"/>
      <w:bookmarkStart w:id="1290" w:name="_Toc34747477"/>
      <w:bookmarkStart w:id="1291" w:name="_Toc72023962"/>
      <w:r>
        <w:t xml:space="preserve">Table </w:t>
      </w:r>
      <w:r w:rsidR="00ED469A">
        <w:fldChar w:fldCharType="begin"/>
      </w:r>
      <w:r w:rsidR="00ED469A">
        <w:instrText xml:space="preserve"> SEQ Table \* ARABIC </w:instrText>
      </w:r>
      <w:r w:rsidR="00ED469A">
        <w:fldChar w:fldCharType="separate"/>
      </w:r>
      <w:r w:rsidR="007F08C7">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89"/>
      <w:bookmarkEnd w:id="1290"/>
      <w:bookmarkEnd w:id="1291"/>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5C5D12EB"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7F08C7">
        <w:t xml:space="preserve">Figure </w:t>
      </w:r>
      <w:r w:rsidR="007F08C7">
        <w:rPr>
          <w:noProof/>
        </w:rPr>
        <w:t>39</w:t>
      </w:r>
      <w:r w:rsidR="007F08C7" w:rsidRPr="004A2BBC">
        <w:t xml:space="preserve">: Clips </w:t>
      </w:r>
      <w:proofErr w:type="spellStart"/>
      <w:r w:rsidR="007F08C7" w:rsidRPr="004A2BBC">
        <w:t>Pushed</w:t>
      </w:r>
      <w:proofErr w:type="spellEnd"/>
      <w:r w:rsidR="007F08C7"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4B4B0BCD"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F08C7">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2BDCF926"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F08C7">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8C67631" w:rsidR="00BB135A" w:rsidRDefault="00BB135A" w:rsidP="007A41AC">
      <w:pPr>
        <w:pStyle w:val="Beschriftung"/>
        <w:spacing w:before="120"/>
        <w:rPr>
          <w:rStyle w:val="elementdeftypeChar"/>
          <w:b/>
        </w:rPr>
      </w:pPr>
      <w:bookmarkStart w:id="1292" w:name="_Toc3566477"/>
      <w:bookmarkStart w:id="1293" w:name="_Toc34747478"/>
      <w:bookmarkStart w:id="1294" w:name="_Toc72023963"/>
      <w:r w:rsidRPr="00BB135A">
        <w:t xml:space="preserve">Table </w:t>
      </w:r>
      <w:r w:rsidR="00ED469A">
        <w:fldChar w:fldCharType="begin"/>
      </w:r>
      <w:r w:rsidR="00ED469A">
        <w:instrText xml:space="preserve"> SEQ Table \* ARABIC </w:instrText>
      </w:r>
      <w:r w:rsidR="00ED469A">
        <w:fldChar w:fldCharType="separate"/>
      </w:r>
      <w:r w:rsidR="007F08C7">
        <w:rPr>
          <w:noProof/>
        </w:rPr>
        <w:t>69</w:t>
      </w:r>
      <w:r w:rsidR="00ED469A">
        <w:fldChar w:fldCharType="end"/>
      </w:r>
      <w:r w:rsidRPr="00BB135A">
        <w:t xml:space="preserve">: Nested elements of element </w:t>
      </w:r>
      <w:r w:rsidRPr="00BB135A">
        <w:rPr>
          <w:rStyle w:val="elementdeftypeChar"/>
          <w:b/>
        </w:rPr>
        <w:t>&lt;clip/&gt;</w:t>
      </w:r>
      <w:bookmarkEnd w:id="1292"/>
      <w:bookmarkEnd w:id="1293"/>
      <w:bookmarkEnd w:id="129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95" w:name="_Toc3556996"/>
      <w:bookmarkStart w:id="1296" w:name="_Toc34747246"/>
      <w:bookmarkStart w:id="1297" w:name="_Toc72023716"/>
      <w:r w:rsidRPr="00BF4695">
        <w:t>Nails</w:t>
      </w:r>
      <w:bookmarkEnd w:id="1295"/>
      <w:bookmarkEnd w:id="1296"/>
      <w:bookmarkEnd w:id="129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0B13C25"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577382DD" w:rsidR="002E2954" w:rsidRDefault="002E2954" w:rsidP="002E2954">
      <w:pPr>
        <w:pStyle w:val="Beschriftung"/>
        <w:spacing w:before="120"/>
      </w:pPr>
      <w:bookmarkStart w:id="1298" w:name="_Toc3557118"/>
      <w:bookmarkStart w:id="1299" w:name="_Toc34747369"/>
      <w:bookmarkStart w:id="1300" w:name="_Toc72023846"/>
      <w:r>
        <w:t xml:space="preserve">Figure </w:t>
      </w:r>
      <w:r>
        <w:fldChar w:fldCharType="begin"/>
      </w:r>
      <w:r>
        <w:instrText xml:space="preserve"> SEQ Figure \* ARABIC </w:instrText>
      </w:r>
      <w:r>
        <w:fldChar w:fldCharType="separate"/>
      </w:r>
      <w:r w:rsidR="007F08C7">
        <w:rPr>
          <w:noProof/>
        </w:rPr>
        <w:t>41</w:t>
      </w:r>
      <w:r>
        <w:fldChar w:fldCharType="end"/>
      </w:r>
      <w:r>
        <w:t>: RIVTAC</w:t>
      </w:r>
      <w:r w:rsidRPr="002E2954">
        <w:rPr>
          <w:rFonts w:cs="Calibri"/>
          <w:sz w:val="22"/>
        </w:rPr>
        <w:t>®</w:t>
      </w:r>
      <w:r>
        <w:t xml:space="preserve"> Nail</w:t>
      </w:r>
      <w:bookmarkEnd w:id="1298"/>
      <w:bookmarkEnd w:id="1299"/>
      <w:bookmarkEnd w:id="1300"/>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057045D6"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58555CDE" w:rsidR="002E2954" w:rsidRDefault="002E2954" w:rsidP="002E2954">
      <w:pPr>
        <w:pStyle w:val="Beschriftung"/>
        <w:spacing w:before="120"/>
      </w:pPr>
      <w:bookmarkStart w:id="1301" w:name="_Toc3557119"/>
      <w:bookmarkStart w:id="1302" w:name="_Toc34747370"/>
      <w:bookmarkStart w:id="1303" w:name="_Toc72023847"/>
      <w:r>
        <w:t xml:space="preserve">Figure </w:t>
      </w:r>
      <w:r>
        <w:fldChar w:fldCharType="begin"/>
      </w:r>
      <w:r>
        <w:instrText xml:space="preserve"> SEQ Figure \* ARABIC </w:instrText>
      </w:r>
      <w:r>
        <w:fldChar w:fldCharType="separate"/>
      </w:r>
      <w:r w:rsidR="007F08C7">
        <w:rPr>
          <w:noProof/>
        </w:rPr>
        <w:t>42</w:t>
      </w:r>
      <w:r>
        <w:fldChar w:fldCharType="end"/>
      </w:r>
      <w:r>
        <w:t xml:space="preserve">: </w:t>
      </w:r>
      <w:r w:rsidR="00037BF9" w:rsidRPr="00037BF9">
        <w:t>Cross Section of a Nail, Connecting Two Sheets</w:t>
      </w:r>
      <w:bookmarkEnd w:id="1301"/>
      <w:bookmarkEnd w:id="1302"/>
      <w:bookmarkEnd w:id="130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7FFCAA93"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F08C7">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5E4EC8AB" w14:textId="540A89D5" w:rsidR="00AD14E8" w:rsidRDefault="00AD14E8" w:rsidP="00AD14E8">
      <w:pPr>
        <w:pStyle w:val="Beschriftung"/>
        <w:spacing w:before="120"/>
        <w:rPr>
          <w:rStyle w:val="elementdeftypeChar"/>
          <w:b/>
        </w:rPr>
      </w:pPr>
      <w:bookmarkStart w:id="1304" w:name="_Toc3566478"/>
      <w:bookmarkStart w:id="1305" w:name="_Toc34747479"/>
      <w:bookmarkStart w:id="1306" w:name="_Toc72023964"/>
      <w:r>
        <w:t xml:space="preserve">Table </w:t>
      </w:r>
      <w:r w:rsidR="00ED469A">
        <w:fldChar w:fldCharType="begin"/>
      </w:r>
      <w:r w:rsidR="00ED469A">
        <w:instrText xml:space="preserve"> SEQ Table \* ARABIC </w:instrText>
      </w:r>
      <w:r w:rsidR="00ED469A">
        <w:fldChar w:fldCharType="separate"/>
      </w:r>
      <w:r w:rsidR="007F08C7">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04"/>
      <w:bookmarkEnd w:id="1305"/>
      <w:bookmarkEnd w:id="130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B4D69CF" w:rsidR="00426C31" w:rsidRDefault="00426C31" w:rsidP="00426C31">
      <w:pPr>
        <w:pStyle w:val="Beschriftung"/>
        <w:spacing w:before="120"/>
        <w:rPr>
          <w:rStyle w:val="elementdeftypeChar"/>
          <w:b/>
        </w:rPr>
      </w:pPr>
      <w:bookmarkStart w:id="1307" w:name="_Toc3566479"/>
      <w:bookmarkStart w:id="1308" w:name="_Toc34747480"/>
      <w:bookmarkStart w:id="1309" w:name="_Toc72023965"/>
      <w:r>
        <w:t xml:space="preserve">Table </w:t>
      </w:r>
      <w:r w:rsidR="00ED469A">
        <w:fldChar w:fldCharType="begin"/>
      </w:r>
      <w:r w:rsidR="00ED469A">
        <w:instrText xml:space="preserve"> SEQ Table \* ARABIC </w:instrText>
      </w:r>
      <w:r w:rsidR="00ED469A">
        <w:fldChar w:fldCharType="separate"/>
      </w:r>
      <w:r w:rsidR="007F08C7">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07"/>
      <w:bookmarkEnd w:id="1308"/>
      <w:bookmarkEnd w:id="1309"/>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AE61F7B"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F08C7">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22F6A0D6" w:rsidR="002E4896" w:rsidRDefault="002E4896" w:rsidP="002E4896">
      <w:pPr>
        <w:pStyle w:val="Beschriftung"/>
        <w:spacing w:before="120"/>
      </w:pPr>
      <w:bookmarkStart w:id="1310" w:name="_Toc3566480"/>
      <w:bookmarkStart w:id="1311" w:name="_Toc34747481"/>
      <w:bookmarkStart w:id="1312" w:name="_Toc72023966"/>
      <w:r>
        <w:t xml:space="preserve">Table </w:t>
      </w:r>
      <w:r w:rsidR="00ED469A">
        <w:fldChar w:fldCharType="begin"/>
      </w:r>
      <w:r w:rsidR="00ED469A">
        <w:instrText xml:space="preserve"> SEQ Table \* ARABIC </w:instrText>
      </w:r>
      <w:r w:rsidR="00ED469A">
        <w:fldChar w:fldCharType="separate"/>
      </w:r>
      <w:r w:rsidR="007F08C7">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10"/>
      <w:bookmarkEnd w:id="1311"/>
      <w:bookmarkEnd w:id="131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13" w:name="_Toc72023717"/>
      <w:bookmarkStart w:id="1314" w:name="_Toc27753609"/>
      <w:r>
        <w:t>Rotation Joints</w:t>
      </w:r>
      <w:bookmarkEnd w:id="131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10ACE936"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44AC5132" w14:textId="0847CD4F" w:rsidR="000B382F" w:rsidRDefault="000B382F" w:rsidP="000B382F">
      <w:pPr>
        <w:pStyle w:val="Beschriftung"/>
        <w:spacing w:before="120"/>
      </w:pPr>
      <w:bookmarkStart w:id="1315" w:name="_Toc72023967"/>
      <w:r>
        <w:t xml:space="preserve">Table </w:t>
      </w:r>
      <w:r w:rsidR="00ED469A">
        <w:fldChar w:fldCharType="begin"/>
      </w:r>
      <w:r w:rsidR="00ED469A">
        <w:instrText xml:space="preserve"> SEQ Table \* ARABIC </w:instrText>
      </w:r>
      <w:r w:rsidR="00ED469A">
        <w:fldChar w:fldCharType="separate"/>
      </w:r>
      <w:r w:rsidR="007F08C7">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1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2FDC31D7" w:rsidR="000B382F" w:rsidRDefault="00ED469A" w:rsidP="00ED469A">
      <w:pPr>
        <w:pStyle w:val="Beschriftung"/>
      </w:pPr>
      <w:bookmarkStart w:id="1316" w:name="_Toc72023968"/>
      <w:r>
        <w:t xml:space="preserve">Table </w:t>
      </w:r>
      <w:r>
        <w:fldChar w:fldCharType="begin"/>
      </w:r>
      <w:r>
        <w:instrText xml:space="preserve"> SEQ Table \* ARABIC </w:instrText>
      </w:r>
      <w:r>
        <w:fldChar w:fldCharType="separate"/>
      </w:r>
      <w:r w:rsidR="007F08C7">
        <w:rPr>
          <w:noProof/>
        </w:rPr>
        <w:t>74</w:t>
      </w:r>
      <w:r>
        <w:fldChar w:fldCharType="end"/>
      </w:r>
      <w:r w:rsidRPr="00501F7D">
        <w:t>: Attributes of element &lt;</w:t>
      </w:r>
      <w:proofErr w:type="spellStart"/>
      <w:r w:rsidRPr="00501F7D">
        <w:t>rotation_joint</w:t>
      </w:r>
      <w:proofErr w:type="spellEnd"/>
      <w:r w:rsidRPr="00501F7D">
        <w:t>/&gt;</w:t>
      </w:r>
      <w:bookmarkEnd w:id="1316"/>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5BF814AC"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7F08C7">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6F915F31" w:rsidR="000B382F" w:rsidRDefault="000B382F" w:rsidP="000B382F">
      <w:pPr>
        <w:pStyle w:val="Beschriftung"/>
        <w:keepNext/>
        <w:keepLines/>
        <w:spacing w:before="120"/>
      </w:pPr>
      <w:bookmarkStart w:id="1317" w:name="_Toc72023969"/>
      <w:r>
        <w:t xml:space="preserve">Table </w:t>
      </w:r>
      <w:r w:rsidR="00ED469A">
        <w:fldChar w:fldCharType="begin"/>
      </w:r>
      <w:r w:rsidR="00ED469A">
        <w:instrText xml:space="preserve"> SEQ Table \* ARABIC </w:instrText>
      </w:r>
      <w:r w:rsidR="00ED469A">
        <w:fldChar w:fldCharType="separate"/>
      </w:r>
      <w:r w:rsidR="007F08C7">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1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18" w:name="_Toc72023718"/>
      <w:r>
        <w:t>ROTAV</w:t>
      </w:r>
      <w:bookmarkEnd w:id="1318"/>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419BA292" w:rsidR="000B382F" w:rsidRPr="005C50FA" w:rsidRDefault="000B382F" w:rsidP="000B382F">
      <w:pPr>
        <w:pStyle w:val="Beschriftung"/>
        <w:rPr>
          <w:color w:val="676F76"/>
          <w:sz w:val="21"/>
          <w:szCs w:val="21"/>
          <w:lang w:val="en" w:eastAsia="en-US"/>
        </w:rPr>
      </w:pPr>
      <w:bookmarkStart w:id="1319" w:name="_Toc72023848"/>
      <w:r>
        <w:t xml:space="preserve">Figure </w:t>
      </w:r>
      <w:r>
        <w:fldChar w:fldCharType="begin"/>
      </w:r>
      <w:r>
        <w:instrText xml:space="preserve"> SEQ Figure \* ARABIC </w:instrText>
      </w:r>
      <w:r>
        <w:fldChar w:fldCharType="separate"/>
      </w:r>
      <w:r w:rsidR="007F08C7">
        <w:rPr>
          <w:noProof/>
        </w:rPr>
        <w:t>43</w:t>
      </w:r>
      <w:r>
        <w:fldChar w:fldCharType="end"/>
      </w:r>
      <w:r>
        <w:t>: Process of Rotation Joining (ROTAV)</w:t>
      </w:r>
      <w:bookmarkEnd w:id="1319"/>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724DCACB" w:rsidR="000B382F" w:rsidRDefault="000B382F" w:rsidP="000B382F">
      <w:pPr>
        <w:pStyle w:val="Beschriftung"/>
      </w:pPr>
      <w:bookmarkStart w:id="1320" w:name="_Toc72023849"/>
      <w:r>
        <w:t xml:space="preserve">Figure </w:t>
      </w:r>
      <w:r>
        <w:fldChar w:fldCharType="begin"/>
      </w:r>
      <w:r>
        <w:instrText xml:space="preserve"> SEQ Figure \* ARABIC </w:instrText>
      </w:r>
      <w:r>
        <w:fldChar w:fldCharType="separate"/>
      </w:r>
      <w:r w:rsidR="007F08C7">
        <w:rPr>
          <w:noProof/>
        </w:rPr>
        <w:t>44</w:t>
      </w:r>
      <w:r>
        <w:fldChar w:fldCharType="end"/>
      </w:r>
      <w:r>
        <w:t xml:space="preserve">: ROTAV connecting aluminum and steel </w:t>
      </w:r>
      <w:proofErr w:type="gramStart"/>
      <w:r>
        <w:t>sheets</w:t>
      </w:r>
      <w:bookmarkEnd w:id="1320"/>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0390DC59" w:rsidR="000B382F" w:rsidRDefault="000B382F" w:rsidP="000B382F">
      <w:pPr>
        <w:pStyle w:val="Beschriftung"/>
        <w:spacing w:before="120"/>
        <w:rPr>
          <w:rFonts w:cs="Calibri"/>
          <w:szCs w:val="22"/>
          <w:lang w:eastAsia="en-GB"/>
        </w:rPr>
      </w:pPr>
      <w:bookmarkStart w:id="1321" w:name="_Toc72023970"/>
      <w:r>
        <w:t xml:space="preserve">Table </w:t>
      </w:r>
      <w:r w:rsidR="00ED469A">
        <w:fldChar w:fldCharType="begin"/>
      </w:r>
      <w:r w:rsidR="00ED469A">
        <w:instrText xml:space="preserve"> SEQ Table \* ARABIC </w:instrText>
      </w:r>
      <w:r w:rsidR="00ED469A">
        <w:fldChar w:fldCharType="separate"/>
      </w:r>
      <w:r w:rsidR="007F08C7">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21"/>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1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22" w:name="_Toc428537246"/>
      <w:bookmarkStart w:id="1323" w:name="_Toc428969565"/>
      <w:bookmarkStart w:id="1324" w:name="_Toc429052956"/>
      <w:bookmarkStart w:id="1325" w:name="_Toc428537247"/>
      <w:bookmarkStart w:id="1326" w:name="_Toc428965632"/>
      <w:bookmarkStart w:id="1327" w:name="_Toc428969566"/>
      <w:bookmarkStart w:id="1328" w:name="_Toc429052957"/>
      <w:bookmarkStart w:id="1329" w:name="_Toc428456280"/>
      <w:bookmarkStart w:id="1330" w:name="_Toc428537248"/>
      <w:bookmarkStart w:id="1331" w:name="_Toc428969567"/>
      <w:bookmarkStart w:id="1332" w:name="_Toc429052958"/>
      <w:bookmarkStart w:id="1333" w:name="_Toc338938901"/>
      <w:bookmarkStart w:id="1334" w:name="_Toc338939097"/>
      <w:bookmarkStart w:id="1335" w:name="_Toc3556997"/>
      <w:bookmarkStart w:id="1336" w:name="_Toc34747247"/>
      <w:bookmarkStart w:id="1337" w:name="_Toc72023719"/>
      <w:bookmarkEnd w:id="1322"/>
      <w:bookmarkEnd w:id="1323"/>
      <w:bookmarkEnd w:id="1324"/>
      <w:bookmarkEnd w:id="1325"/>
      <w:bookmarkEnd w:id="1326"/>
      <w:bookmarkEnd w:id="1327"/>
      <w:bookmarkEnd w:id="1328"/>
      <w:bookmarkEnd w:id="1329"/>
      <w:bookmarkEnd w:id="1330"/>
      <w:bookmarkEnd w:id="1331"/>
      <w:bookmarkEnd w:id="1332"/>
      <w:r w:rsidRPr="007055D9">
        <w:lastRenderedPageBreak/>
        <w:t>1D connections</w:t>
      </w:r>
      <w:bookmarkEnd w:id="1333"/>
      <w:bookmarkEnd w:id="1334"/>
      <w:bookmarkEnd w:id="1335"/>
      <w:bookmarkEnd w:id="1336"/>
      <w:bookmarkEnd w:id="1337"/>
    </w:p>
    <w:p w14:paraId="4A529AC5" w14:textId="77777777" w:rsidR="00911496" w:rsidRDefault="00246BE4" w:rsidP="00246BE4">
      <w:pPr>
        <w:pStyle w:val="berschrift2"/>
      </w:pPr>
      <w:bookmarkStart w:id="1338" w:name="_Toc3556998"/>
      <w:bookmarkStart w:id="1339" w:name="_Toc34747248"/>
      <w:bookmarkStart w:id="1340" w:name="_Toc72023720"/>
      <w:bookmarkStart w:id="1341" w:name="_Toc338938902"/>
      <w:bookmarkStart w:id="1342" w:name="_Toc338939098"/>
      <w:r w:rsidRPr="00246BE4">
        <w:t>Generic Definitions</w:t>
      </w:r>
      <w:bookmarkEnd w:id="1338"/>
      <w:bookmarkEnd w:id="1339"/>
      <w:bookmarkEnd w:id="1340"/>
    </w:p>
    <w:p w14:paraId="5E086748" w14:textId="77777777" w:rsidR="007D6B05" w:rsidRDefault="007D6B05" w:rsidP="00327322">
      <w:pPr>
        <w:pStyle w:val="berschrift3"/>
      </w:pPr>
      <w:bookmarkStart w:id="1343" w:name="_Toc3556999"/>
      <w:bookmarkStart w:id="1344" w:name="_Toc34747249"/>
      <w:bookmarkStart w:id="1345" w:name="_Toc72023721"/>
      <w:r>
        <w:t>Identification</w:t>
      </w:r>
      <w:bookmarkEnd w:id="1343"/>
      <w:bookmarkEnd w:id="1344"/>
      <w:bookmarkEnd w:id="1345"/>
    </w:p>
    <w:p w14:paraId="036F2EB2" w14:textId="32C40785"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F08C7">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46" w:name="_Ref414571413"/>
      <w:bookmarkStart w:id="1347" w:name="_Ref429050458"/>
      <w:bookmarkStart w:id="1348" w:name="_Toc3557000"/>
      <w:bookmarkStart w:id="1349" w:name="_Toc34747250"/>
      <w:bookmarkStart w:id="1350" w:name="_Toc72023722"/>
      <w:r w:rsidRPr="007055D9">
        <w:t>L</w:t>
      </w:r>
      <w:bookmarkEnd w:id="1346"/>
      <w:r w:rsidR="00246BE4">
        <w:t>ocation</w:t>
      </w:r>
      <w:bookmarkEnd w:id="1347"/>
      <w:bookmarkEnd w:id="1348"/>
      <w:bookmarkEnd w:id="1349"/>
      <w:bookmarkEnd w:id="1350"/>
    </w:p>
    <w:p w14:paraId="67B38DD6" w14:textId="6C8CA660" w:rsidR="007D6B05" w:rsidRDefault="007D6B05" w:rsidP="007D6B05">
      <w:pPr>
        <w:jc w:val="both"/>
      </w:pPr>
      <w:r w:rsidRPr="007055D9">
        <w:t xml:space="preserve">The definition of the connection line is described as a series of points </w:t>
      </w:r>
      <w:ins w:id="1351" w:author="Dr. Carsten Franke" w:date="2021-02-17T13:52:00Z">
        <w:r w:rsidR="00064214" w:rsidRPr="00064214">
          <w:rPr>
            <w:highlight w:val="yellow"/>
          </w:rPr>
          <w:t>(vertices)</w:t>
        </w:r>
        <w:r w:rsidR="00064214">
          <w:t xml:space="preserve"> </w:t>
        </w:r>
      </w:ins>
      <w:r w:rsidRPr="007055D9">
        <w:t>and thus split into segments</w:t>
      </w:r>
      <w:ins w:id="1352"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349C5176"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7F08C7" w:rsidRPr="007F08C7">
        <w:rPr>
          <w:szCs w:val="22"/>
        </w:rPr>
        <w:t xml:space="preserve">Figure </w:t>
      </w:r>
      <w:r w:rsidR="007F08C7" w:rsidRPr="007F08C7">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7F08C7" w:rsidRPr="007F08C7">
        <w:rPr>
          <w:szCs w:val="22"/>
        </w:rPr>
        <w:t>: Weld Line Changing</w:t>
      </w:r>
      <w:r w:rsidR="007F08C7" w:rsidRPr="007F08C7">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510EE881" w:rsidR="00A66652" w:rsidRDefault="00A66652" w:rsidP="00A66652">
      <w:pPr>
        <w:pStyle w:val="Beschriftung"/>
        <w:spacing w:before="120"/>
      </w:pPr>
      <w:bookmarkStart w:id="1353" w:name="_Toc3566481"/>
      <w:bookmarkStart w:id="1354" w:name="_Toc34747482"/>
      <w:bookmarkStart w:id="1355" w:name="_Toc72023971"/>
      <w:r>
        <w:t xml:space="preserve">Table </w:t>
      </w:r>
      <w:r w:rsidR="00ED469A">
        <w:fldChar w:fldCharType="begin"/>
      </w:r>
      <w:r w:rsidR="00ED469A">
        <w:instrText xml:space="preserve"> SEQ Table \* ARABIC </w:instrText>
      </w:r>
      <w:r w:rsidR="00ED469A">
        <w:fldChar w:fldCharType="separate"/>
      </w:r>
      <w:r w:rsidR="007F08C7">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53"/>
      <w:bookmarkEnd w:id="1354"/>
      <w:bookmarkEnd w:id="1355"/>
    </w:p>
    <w:p w14:paraId="5242F264" w14:textId="4880333E" w:rsidR="00FC3371" w:rsidRDefault="005C5466" w:rsidP="007D6B05">
      <w:pPr>
        <w:jc w:val="both"/>
      </w:pPr>
      <w:r>
        <w:t xml:space="preserve">A </w:t>
      </w:r>
      <w:del w:id="1356"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57"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C9F919D" w:rsidR="007D6B05" w:rsidRDefault="007D6B05" w:rsidP="007D6B05">
      <w:pPr>
        <w:pStyle w:val="Beschriftung"/>
        <w:spacing w:before="120"/>
      </w:pPr>
      <w:bookmarkStart w:id="1358" w:name="_Toc3566482"/>
      <w:bookmarkStart w:id="1359" w:name="_Toc34747483"/>
      <w:bookmarkStart w:id="1360" w:name="_Toc72023972"/>
      <w:r>
        <w:t xml:space="preserve">Table </w:t>
      </w:r>
      <w:r w:rsidR="00ED469A">
        <w:fldChar w:fldCharType="begin"/>
      </w:r>
      <w:r w:rsidR="00ED469A">
        <w:instrText xml:space="preserve"> SEQ Table \* ARABIC </w:instrText>
      </w:r>
      <w:r w:rsidR="00ED469A">
        <w:fldChar w:fldCharType="separate"/>
      </w:r>
      <w:r w:rsidR="007F08C7">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58"/>
      <w:bookmarkEnd w:id="1359"/>
      <w:bookmarkEnd w:id="1360"/>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0C6D4FDF" w:rsidR="007D6B05" w:rsidRDefault="007D6B05" w:rsidP="007D6B05">
      <w:pPr>
        <w:pStyle w:val="Beschriftung"/>
        <w:spacing w:before="120"/>
      </w:pPr>
      <w:bookmarkStart w:id="1361" w:name="_Toc3566483"/>
      <w:bookmarkStart w:id="1362" w:name="_Toc34747484"/>
      <w:bookmarkStart w:id="1363" w:name="_Toc72023973"/>
      <w:r>
        <w:t xml:space="preserve">Table </w:t>
      </w:r>
      <w:r w:rsidR="00ED469A">
        <w:fldChar w:fldCharType="begin"/>
      </w:r>
      <w:r w:rsidR="00ED469A">
        <w:instrText xml:space="preserve"> SEQ Table \* ARABIC </w:instrText>
      </w:r>
      <w:r w:rsidR="00ED469A">
        <w:fldChar w:fldCharType="separate"/>
      </w:r>
      <w:r w:rsidR="007F08C7">
        <w:rPr>
          <w:noProof/>
        </w:rPr>
        <w:t>79</w:t>
      </w:r>
      <w:r w:rsidR="00ED469A">
        <w:fldChar w:fldCharType="end"/>
      </w:r>
      <w:r>
        <w:t xml:space="preserve">: Attributes of element </w:t>
      </w:r>
      <w:r w:rsidRPr="003E46C4">
        <w:rPr>
          <w:rStyle w:val="elementdeftypeChar"/>
          <w:b/>
        </w:rPr>
        <w:t>&lt;loc/&gt;</w:t>
      </w:r>
      <w:bookmarkEnd w:id="1361"/>
      <w:bookmarkEnd w:id="1362"/>
      <w:bookmarkEnd w:id="136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64" w:name="_Toc432343680"/>
      <w:bookmarkStart w:id="1365" w:name="_Ref69114607"/>
      <w:bookmarkStart w:id="1366" w:name="_Ref69114623"/>
      <w:bookmarkStart w:id="1367" w:name="_Toc72023723"/>
      <w:bookmarkStart w:id="1368" w:name="_Toc3557001"/>
      <w:bookmarkStart w:id="1369" w:name="_Toc34747251"/>
      <w:r w:rsidRPr="00037F3D">
        <w:t>Intermittent</w:t>
      </w:r>
      <w:r w:rsidR="00747A5E" w:rsidRPr="00037F3D">
        <w:t xml:space="preserve"> Connection Lines</w:t>
      </w:r>
      <w:bookmarkEnd w:id="1364"/>
      <w:bookmarkEnd w:id="1365"/>
      <w:bookmarkEnd w:id="1366"/>
      <w:bookmarkEnd w:id="1367"/>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29BAF243"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w:t>
      </w:r>
      <w:ins w:id="1370" w:author="Dr. Carsten Franke" w:date="2021-05-16T01:38:00Z">
        <w:r w:rsidR="004B19D2" w:rsidRPr="00327740">
          <w:t>un</w:t>
        </w:r>
        <w:r w:rsidR="004B19D2">
          <w:t>avoid</w:t>
        </w:r>
        <w:r w:rsidR="004B19D2" w:rsidRPr="00327740">
          <w:t xml:space="preserve">able </w:t>
        </w:r>
      </w:ins>
      <w:del w:id="1371" w:author="Dr. Carsten Franke" w:date="2021-05-16T01:38:00Z">
        <w:r w:rsidRPr="00327740" w:rsidDel="004B19D2">
          <w:delText xml:space="preserve">unneglectable </w:delText>
        </w:r>
      </w:del>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pPr>
      <w:proofErr w:type="spellStart"/>
      <w:r>
        <w:t>Terminology</w:t>
      </w:r>
      <w:proofErr w:type="spellEnd"/>
      <w:r>
        <w:t>:</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0E480CED" w:rsidR="005C6487" w:rsidRDefault="005C6487" w:rsidP="005C6487">
      <w:pPr>
        <w:pStyle w:val="Beschriftung"/>
      </w:pPr>
      <w:bookmarkStart w:id="1384" w:name="_Toc72023850"/>
      <w:r>
        <w:t xml:space="preserve">Figure </w:t>
      </w:r>
      <w:r>
        <w:fldChar w:fldCharType="begin"/>
      </w:r>
      <w:r>
        <w:instrText xml:space="preserve"> SEQ Figure \* ARABIC </w:instrText>
      </w:r>
      <w:r>
        <w:fldChar w:fldCharType="separate"/>
      </w:r>
      <w:r w:rsidR="007F08C7">
        <w:rPr>
          <w:noProof/>
        </w:rPr>
        <w:t>45</w:t>
      </w:r>
      <w:r>
        <w:fldChar w:fldCharType="end"/>
      </w:r>
      <w:r>
        <w:t xml:space="preserve">: </w:t>
      </w:r>
      <w:r w:rsidR="00B638D8">
        <w:t>T</w:t>
      </w:r>
      <w:r>
        <w:t>erminology of a regular intermittent weld</w:t>
      </w:r>
      <w:bookmarkEnd w:id="1384"/>
    </w:p>
    <w:p w14:paraId="58BC2EFA" w14:textId="0D25C645" w:rsidR="005C6487" w:rsidRDefault="005C6487" w:rsidP="005C6487">
      <w:r>
        <w:t>In the example above, the connection line has a '</w:t>
      </w:r>
      <w:r w:rsidRPr="000D3CFE">
        <w:rPr>
          <w:b/>
        </w:rPr>
        <w:t xml:space="preserve">total </w:t>
      </w:r>
      <w:r w:rsidRPr="008A58DE">
        <w:rPr>
          <w:b/>
        </w:rPr>
        <w:t>length'</w:t>
      </w:r>
      <w:r w:rsidRPr="008A58DE">
        <w:t xml:space="preserve"> of 17</w:t>
      </w:r>
      <w:ins w:id="1385" w:author="Dr. Carsten Franke" w:date="2021-05-16T02:09:00Z">
        <w:r w:rsidR="00A15442">
          <w:t>.0</w:t>
        </w:r>
      </w:ins>
      <w:r w:rsidRPr="008A58DE">
        <w:t xml:space="preserve">.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w:t>
      </w:r>
      <w:ins w:id="1386" w:author="Dr. Carsten Franke" w:date="2021-05-16T02:09:00Z">
        <w:r w:rsidR="00A15442">
          <w:t>.0</w:t>
        </w:r>
      </w:ins>
      <w:r w:rsidRPr="008A58DE">
        <w:t>. The welded segments have a '</w:t>
      </w:r>
      <w:r w:rsidRPr="008A58DE">
        <w:rPr>
          <w:b/>
        </w:rPr>
        <w:t>spacing'</w:t>
      </w:r>
      <w:r w:rsidRPr="008A58DE">
        <w:t xml:space="preserve"> of 3</w:t>
      </w:r>
      <w:ins w:id="1387" w:author="Dr. Carsten Franke" w:date="2021-05-16T02:09:00Z">
        <w:r w:rsidR="00A15442">
          <w:t>.0</w:t>
        </w:r>
      </w:ins>
      <w:r w:rsidRPr="008A58DE">
        <w:t>.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37181AD2" w:rsidR="005C6487" w:rsidRDefault="005C6487" w:rsidP="005C6487">
      <w:pPr>
        <w:pStyle w:val="Beschriftung"/>
      </w:pPr>
      <w:bookmarkStart w:id="1388" w:name="_Toc72023851"/>
      <w:r>
        <w:t xml:space="preserve">Figure </w:t>
      </w:r>
      <w:r>
        <w:fldChar w:fldCharType="begin"/>
      </w:r>
      <w:r>
        <w:instrText xml:space="preserve"> SEQ Figure \* ARABIC </w:instrText>
      </w:r>
      <w:r>
        <w:fldChar w:fldCharType="separate"/>
      </w:r>
      <w:r w:rsidR="007F08C7">
        <w:rPr>
          <w:noProof/>
        </w:rPr>
        <w:t>46</w:t>
      </w:r>
      <w:r>
        <w:fldChar w:fldCharType="end"/>
      </w:r>
      <w:r>
        <w:t xml:space="preserve">: </w:t>
      </w:r>
      <w:r w:rsidR="00B638D8">
        <w:t>R</w:t>
      </w:r>
      <w:r>
        <w:t xml:space="preserve">egular intermittent weld with </w:t>
      </w:r>
      <w:r w:rsidR="00A12303">
        <w:t>first spacing and last spacing</w:t>
      </w:r>
      <w:bookmarkEnd w:id="1388"/>
    </w:p>
    <w:p w14:paraId="121EE936" w14:textId="7FF8F0EC"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w:t>
      </w:r>
      <w:ins w:id="1389" w:author="Dr. Carsten Franke" w:date="2021-05-16T02:10:00Z">
        <w:r w:rsidR="00622492">
          <w:t>.0</w:t>
        </w:r>
      </w:ins>
      <w:r>
        <w:t xml:space="preserve"> and a </w:t>
      </w:r>
      <w:r w:rsidRPr="00B61BA2">
        <w:t>'</w:t>
      </w:r>
      <w:r w:rsidR="0002783D">
        <w:rPr>
          <w:b/>
        </w:rPr>
        <w:t>last spacing</w:t>
      </w:r>
      <w:r w:rsidRPr="00B61BA2">
        <w:rPr>
          <w:b/>
        </w:rPr>
        <w:t>'</w:t>
      </w:r>
      <w:r>
        <w:t xml:space="preserve"> of 1</w:t>
      </w:r>
      <w:ins w:id="1390" w:author="Dr. Carsten Franke" w:date="2021-05-16T02:10:00Z">
        <w:r w:rsidR="00622492">
          <w:t>.0</w:t>
        </w:r>
      </w:ins>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62330CD5" w:rsidR="005C6487" w:rsidRPr="00F41434" w:rsidRDefault="005C6487" w:rsidP="005C6487">
      <w:pPr>
        <w:keepNext/>
        <w:jc w:val="center"/>
      </w:pPr>
      <w:bookmarkStart w:id="1391" w:name="_Toc72023852"/>
      <w:r>
        <w:t xml:space="preserve">Figure </w:t>
      </w:r>
      <w:r>
        <w:fldChar w:fldCharType="begin"/>
      </w:r>
      <w:r>
        <w:instrText xml:space="preserve"> SEQ Figure \* ARABIC </w:instrText>
      </w:r>
      <w:r>
        <w:fldChar w:fldCharType="separate"/>
      </w:r>
      <w:r w:rsidR="007F08C7">
        <w:rPr>
          <w:noProof/>
        </w:rPr>
        <w:t>47</w:t>
      </w:r>
      <w:r>
        <w:fldChar w:fldCharType="end"/>
      </w:r>
      <w:r>
        <w:t xml:space="preserve">: </w:t>
      </w:r>
      <w:r w:rsidR="00B638D8">
        <w:t>I</w:t>
      </w:r>
      <w:r>
        <w:t>rregular intermittent welds</w:t>
      </w:r>
      <w:bookmarkEnd w:id="1391"/>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392"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392"/>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BDED8D9" w:rsidR="00522A5C" w:rsidRDefault="00522A5C" w:rsidP="00522A5C">
      <w:pPr>
        <w:pStyle w:val="Beschriftung"/>
        <w:spacing w:before="120"/>
      </w:pPr>
      <w:bookmarkStart w:id="1393" w:name="_Ref68888312"/>
      <w:bookmarkStart w:id="1394" w:name="_Toc72023974"/>
      <w:r>
        <w:t xml:space="preserve">Table </w:t>
      </w:r>
      <w:r>
        <w:fldChar w:fldCharType="begin"/>
      </w:r>
      <w:r>
        <w:instrText xml:space="preserve"> SEQ Table \* ARABIC </w:instrText>
      </w:r>
      <w:r>
        <w:fldChar w:fldCharType="separate"/>
      </w:r>
      <w:r w:rsidR="007F08C7">
        <w:rPr>
          <w:noProof/>
        </w:rPr>
        <w:t>80</w:t>
      </w:r>
      <w:r>
        <w:fldChar w:fldCharType="end"/>
      </w:r>
      <w:bookmarkEnd w:id="1393"/>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394"/>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proofErr w:type="spellStart"/>
            <w:r w:rsidRPr="00AE50EC">
              <w:rPr>
                <w:sz w:val="20"/>
                <w:szCs w:val="20"/>
              </w:rPr>
              <w:t>num_segments</w:t>
            </w:r>
            <w:proofErr w:type="spellEnd"/>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proofErr w:type="spellStart"/>
            <w:r w:rsidRPr="00AE50EC">
              <w:rPr>
                <w:sz w:val="20"/>
                <w:szCs w:val="20"/>
              </w:rPr>
              <w:t>max_percentage_of_compensation</w:t>
            </w:r>
            <w:proofErr w:type="spellEnd"/>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3AEB0FF7" w14:textId="6D94F4E3" w:rsidR="008B1FAC" w:rsidRPr="00AE50EC" w:rsidRDefault="008B1FAC" w:rsidP="00B47F08">
            <w:pPr>
              <w:spacing w:after="0"/>
              <w:rPr>
                <w:sz w:val="20"/>
                <w:szCs w:val="20"/>
              </w:rPr>
            </w:pPr>
            <w:commentRangeStart w:id="1395"/>
            <w:del w:id="1396" w:author="Dr. Carsten Franke" w:date="2021-05-20T09:33:00Z">
              <w:r w:rsidRPr="00AE50EC" w:rsidDel="006458EF">
                <w:rPr>
                  <w:rFonts w:cs="Calibri"/>
                  <w:sz w:val="20"/>
                  <w:szCs w:val="20"/>
                </w:rPr>
                <w:delText>≥</w:delText>
              </w:r>
              <w:r w:rsidRPr="00AE50EC" w:rsidDel="006458EF">
                <w:rPr>
                  <w:sz w:val="20"/>
                  <w:szCs w:val="20"/>
                </w:rPr>
                <w:delText xml:space="preserve"> </w:delText>
              </w:r>
            </w:del>
            <w:ins w:id="1397" w:author="Dr. Carsten Franke" w:date="2021-05-20T09:33:00Z">
              <w:r w:rsidR="006458EF">
                <w:rPr>
                  <w:rFonts w:cs="Calibri"/>
                  <w:sz w:val="20"/>
                  <w:szCs w:val="20"/>
                </w:rPr>
                <w:t>&gt;</w:t>
              </w:r>
              <w:commentRangeEnd w:id="1395"/>
              <w:r w:rsidR="006458EF">
                <w:rPr>
                  <w:rStyle w:val="Kommentarzeichen"/>
                  <w:lang w:eastAsia="x-none"/>
                </w:rPr>
                <w:commentReference w:id="1395"/>
              </w:r>
              <w:r w:rsidR="006458EF" w:rsidRPr="00AE50EC">
                <w:rPr>
                  <w:sz w:val="20"/>
                  <w:szCs w:val="20"/>
                </w:rPr>
                <w:t xml:space="preserve"> </w:t>
              </w:r>
            </w:ins>
            <w:r w:rsidRPr="00AE50EC">
              <w:rPr>
                <w:sz w:val="20"/>
                <w:szCs w:val="20"/>
              </w:rPr>
              <w:t>0.0</w:t>
            </w:r>
            <w:r w:rsidR="00B47F08" w:rsidRPr="00AE50EC">
              <w:rPr>
                <w:sz w:val="20"/>
                <w:szCs w:val="20"/>
              </w:rPr>
              <w:t xml:space="preserve"> </w:t>
            </w:r>
            <w:ins w:id="1398" w:author="Dr. Carsten Franke" w:date="2021-05-16T01:42:00Z">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 </w:t>
              </w:r>
            </w:ins>
          </w:p>
          <w:p w14:paraId="7E840DE4" w14:textId="7B0A3AF7" w:rsidR="008B1FAC" w:rsidRPr="00AE50EC" w:rsidRDefault="008B1FAC" w:rsidP="00EA5C12">
            <w:pPr>
              <w:spacing w:after="0"/>
              <w:rPr>
                <w:sz w:val="20"/>
                <w:szCs w:val="20"/>
              </w:rPr>
            </w:pPr>
            <w:r w:rsidRPr="00AE50EC">
              <w:rPr>
                <w:sz w:val="20"/>
                <w:szCs w:val="20"/>
              </w:rPr>
              <w:t xml:space="preserve">(default: </w:t>
            </w:r>
            <w:r w:rsidR="00EA5C12" w:rsidRPr="00AE50EC">
              <w:rPr>
                <w:rFonts w:cs="Calibri"/>
                <w:sz w:val="20"/>
                <w:szCs w:val="20"/>
              </w:rPr>
              <w:t>1</w:t>
            </w:r>
            <w:ins w:id="1399" w:author="Dr. Carsten Franke" w:date="2021-05-16T02:12:00Z">
              <w:r w:rsidR="00622492">
                <w:rPr>
                  <w:rFonts w:cs="Calibri"/>
                  <w:sz w:val="20"/>
                  <w:szCs w:val="20"/>
                </w:rPr>
                <w:t>.0</w:t>
              </w:r>
            </w:ins>
            <w:r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10636ADF" w:rsidR="00EA5C12" w:rsidRPr="00AE50EC" w:rsidRDefault="009E47FE" w:rsidP="008B1FAC">
            <w:pPr>
              <w:rPr>
                <w:sz w:val="20"/>
                <w:szCs w:val="20"/>
              </w:rPr>
            </w:pPr>
            <w:r w:rsidRPr="00AE50EC">
              <w:rPr>
                <w:sz w:val="20"/>
                <w:szCs w:val="20"/>
              </w:rPr>
              <w:t>If both attributes are missing, d</w:t>
            </w:r>
            <w:r w:rsidR="00EA5C12" w:rsidRPr="00AE50EC">
              <w:rPr>
                <w:sz w:val="20"/>
                <w:szCs w:val="20"/>
              </w:rPr>
              <w:t>efault</w:t>
            </w:r>
            <w:del w:id="1400" w:author="Dr. Carsten Franke" w:date="2021-05-16T01:43:00Z">
              <w:r w:rsidR="00EA5C12" w:rsidRPr="00AE50EC" w:rsidDel="00AE50EC">
                <w:rPr>
                  <w:sz w:val="20"/>
                  <w:szCs w:val="20"/>
                </w:rPr>
                <w:delText>s</w:delText>
              </w:r>
            </w:del>
            <w:r w:rsidR="00EA5C12" w:rsidRPr="00AE50EC">
              <w:rPr>
                <w:sz w:val="20"/>
                <w:szCs w:val="20"/>
              </w:rPr>
              <w:t xml:space="preserve"> </w:t>
            </w:r>
            <w:r w:rsidRPr="00AE50EC">
              <w:rPr>
                <w:sz w:val="20"/>
                <w:szCs w:val="20"/>
              </w:rPr>
              <w:t>of</w:t>
            </w:r>
            <w:r w:rsidR="00EA5C12" w:rsidRPr="00AE50EC">
              <w:rPr>
                <w:sz w:val="20"/>
                <w:szCs w:val="20"/>
              </w:rPr>
              <w:t xml:space="preserve"> "</w:t>
            </w:r>
            <w:proofErr w:type="spellStart"/>
            <w:r w:rsidR="00EA5C12" w:rsidRPr="00AE50EC">
              <w:rPr>
                <w:sz w:val="20"/>
                <w:szCs w:val="20"/>
              </w:rPr>
              <w:t>max_percentage_of_compensation</w:t>
            </w:r>
            <w:proofErr w:type="spellEnd"/>
            <w:r w:rsidR="00EA5C12" w:rsidRPr="00AE50EC">
              <w:rPr>
                <w:sz w:val="20"/>
                <w:szCs w:val="20"/>
              </w:rPr>
              <w:t xml:space="preserve">" </w:t>
            </w:r>
            <w:r w:rsidRPr="00AE50EC">
              <w:rPr>
                <w:sz w:val="20"/>
                <w:szCs w:val="20"/>
              </w:rPr>
              <w:t>is used</w:t>
            </w:r>
            <w:r w:rsidR="00EA5C12" w:rsidRPr="00AE50EC">
              <w:rPr>
                <w:sz w:val="20"/>
                <w:szCs w:val="20"/>
              </w:rPr>
              <w:t>.</w:t>
            </w:r>
            <w:ins w:id="1401" w:author="Dr. Carsten Franke" w:date="2021-05-04T09:38:00Z">
              <w:r w:rsidRPr="00AE50EC">
                <w:rPr>
                  <w:sz w:val="20"/>
                  <w:szCs w:val="20"/>
                </w:rPr>
                <w:t xml:space="preserve"> </w:t>
              </w:r>
            </w:ins>
          </w:p>
          <w:p w14:paraId="00D4445A" w14:textId="609703C8" w:rsidR="00EA5C12" w:rsidRPr="00AE50EC" w:rsidRDefault="00EA5C12" w:rsidP="0029160F">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may be specified.</w:t>
            </w:r>
            <w:ins w:id="1402" w:author="Dr. Carsten Franke" w:date="2021-04-26T16:17:00Z">
              <w:r w:rsidR="0029160F" w:rsidRPr="00AE50EC">
                <w:rPr>
                  <w:sz w:val="20"/>
                  <w:szCs w:val="20"/>
                </w:rPr>
                <w:t xml:space="preserve"> </w:t>
              </w:r>
            </w:ins>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proofErr w:type="spellStart"/>
            <w:r w:rsidRPr="000B7EC1">
              <w:rPr>
                <w:sz w:val="20"/>
                <w:szCs w:val="20"/>
              </w:rPr>
              <w:t>max_absolute_compensation</w:t>
            </w:r>
            <w:proofErr w:type="spellEnd"/>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3A60A9D3" w:rsidR="00E72B41" w:rsidRDefault="00E72B41" w:rsidP="00E72B41">
      <w:pPr>
        <w:pStyle w:val="Beschriftung"/>
        <w:spacing w:before="120"/>
      </w:pPr>
      <w:bookmarkStart w:id="1403" w:name="_Toc72023975"/>
      <w:r>
        <w:t xml:space="preserve">Table </w:t>
      </w:r>
      <w:r>
        <w:fldChar w:fldCharType="begin"/>
      </w:r>
      <w:r>
        <w:instrText xml:space="preserve"> SEQ Table \* ARABIC </w:instrText>
      </w:r>
      <w:r>
        <w:fldChar w:fldCharType="separate"/>
      </w:r>
      <w:r w:rsidR="007F08C7">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403"/>
    </w:p>
    <w:p w14:paraId="6378EE0A" w14:textId="15C5FE7B"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7F08C7">
        <w:t xml:space="preserve">Table </w:t>
      </w:r>
      <w:r w:rsidR="007F08C7">
        <w:rPr>
          <w:noProof/>
        </w:rPr>
        <w:t>80</w:t>
      </w:r>
      <w:r w:rsidR="00135AD3">
        <w:fldChar w:fldCharType="end"/>
      </w:r>
      <w:r>
        <w:t xml:space="preserve">: </w:t>
      </w:r>
    </w:p>
    <w:p w14:paraId="2A652D13" w14:textId="067F03E1" w:rsidR="003E0390" w:rsidRPr="00C86A77" w:rsidRDefault="003E0390" w:rsidP="007A6E34">
      <w:pPr>
        <w:pStyle w:val="Listenabsatz"/>
        <w:numPr>
          <w:ilvl w:val="0"/>
          <w:numId w:val="57"/>
        </w:numPr>
        <w:spacing w:before="120"/>
        <w:jc w:val="both"/>
        <w:rPr>
          <w:rStyle w:val="elementdeftypeChar"/>
          <w:rFonts w:asciiTheme="minorHAnsi" w:hAnsiTheme="minorHAnsi" w:cstheme="minorHAnsi"/>
          <w:b w:val="0"/>
          <w:bCs w:val="0"/>
          <w:i w:val="0"/>
          <w:sz w:val="22"/>
          <w:szCs w:val="22"/>
          <w:lang w:val="de-DE"/>
        </w:rPr>
      </w:pPr>
      <w:proofErr w:type="spellStart"/>
      <w:r w:rsidRPr="00C86A77">
        <w:rPr>
          <w:rStyle w:val="elementdeftypeChar"/>
        </w:rPr>
        <w:t>num_segments</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Prescribed</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number</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of</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welded</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segments</w:t>
      </w:r>
      <w:proofErr w:type="spellEnd"/>
      <w:r w:rsidRPr="00C86A77">
        <w:rPr>
          <w:rStyle w:val="elementdeftypeChar"/>
          <w:rFonts w:asciiTheme="minorHAnsi" w:hAnsiTheme="minorHAnsi" w:cstheme="minorHAnsi"/>
          <w:b w:val="0"/>
          <w:bCs w:val="0"/>
          <w:i w:val="0"/>
          <w:sz w:val="22"/>
          <w:szCs w:val="22"/>
          <w:lang w:val="de-DE"/>
        </w:rPr>
        <w:t>.</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5BEAA7A8" w:rsidR="00E22006" w:rsidRDefault="00913C68" w:rsidP="007A6E34">
      <w:pPr>
        <w:pStyle w:val="Listenabsatz"/>
        <w:numPr>
          <w:ilvl w:val="0"/>
          <w:numId w:val="57"/>
        </w:numPr>
        <w:spacing w:before="120"/>
        <w:rPr>
          <w:rFonts w:asciiTheme="minorHAnsi" w:hAnsiTheme="minorHAnsi" w:cstheme="minorHAnsi"/>
        </w:rPr>
      </w:pPr>
      <w:r w:rsidRPr="0009568A">
        <w:rPr>
          <w:rStyle w:val="elementdeftypeChar"/>
        </w:rPr>
        <w:t>keep</w:t>
      </w:r>
      <w:r w:rsidR="00E22006" w:rsidRPr="0009568A">
        <w:rPr>
          <w:rFonts w:asciiTheme="minorHAnsi" w:hAnsiTheme="minorHAnsi" w:cstheme="minorHAnsi"/>
        </w:rPr>
        <w:t xml:space="preserve">: </w:t>
      </w:r>
      <w:proofErr w:type="spellStart"/>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w:t>
      </w:r>
      <w:proofErr w:type="spellStart"/>
      <w:ins w:id="1404" w:author="Dr. Carsten Franke" w:date="2021-05-16T01:45:00Z">
        <w:r w:rsidR="0019667D">
          <w:rPr>
            <w:rFonts w:asciiTheme="minorHAnsi" w:hAnsiTheme="minorHAnsi" w:cstheme="minorHAnsi"/>
          </w:rPr>
          <w:t>differ</w:t>
        </w:r>
        <w:proofErr w:type="spellEnd"/>
        <w:r w:rsidR="0019667D">
          <w:rPr>
            <w:rFonts w:asciiTheme="minorHAnsi" w:hAnsiTheme="minorHAnsi" w:cstheme="minorHAnsi"/>
          </w:rPr>
          <w:t xml:space="preserve"> from</w:t>
        </w:r>
        <w:r w:rsidR="0019667D" w:rsidRPr="0009568A">
          <w:rPr>
            <w:rFonts w:asciiTheme="minorHAnsi" w:hAnsiTheme="minorHAnsi" w:cstheme="minorHAnsi"/>
          </w:rPr>
          <w:t xml:space="preserve"> </w:t>
        </w:r>
      </w:ins>
      <w:del w:id="1405" w:author="Dr. Carsten Franke" w:date="2021-05-16T01:45:00Z">
        <w:r w:rsidR="00EE3D6D" w:rsidRPr="0009568A" w:rsidDel="0019667D">
          <w:rPr>
            <w:rFonts w:asciiTheme="minorHAnsi" w:hAnsiTheme="minorHAnsi" w:cstheme="minorHAnsi"/>
          </w:rPr>
          <w:delText xml:space="preserve">are </w:delText>
        </w:r>
        <w:r w:rsidR="00794457" w:rsidDel="0019667D">
          <w:rPr>
            <w:rFonts w:asciiTheme="minorHAnsi" w:hAnsiTheme="minorHAnsi" w:cstheme="minorHAnsi"/>
          </w:rPr>
          <w:delText>greater</w:delText>
        </w:r>
        <w:r w:rsidR="00EE3D6D" w:rsidRPr="0009568A" w:rsidDel="0019667D">
          <w:rPr>
            <w:rFonts w:asciiTheme="minorHAnsi" w:hAnsiTheme="minorHAnsi" w:cstheme="minorHAnsi"/>
          </w:rPr>
          <w:delText xml:space="preserve"> tha</w:delText>
        </w:r>
        <w:r w:rsidR="00EE3D6D" w:rsidRPr="00796D13" w:rsidDel="0019667D">
          <w:rPr>
            <w:rFonts w:asciiTheme="minorHAnsi" w:hAnsiTheme="minorHAnsi" w:cstheme="minorHAnsi"/>
          </w:rPr>
          <w:delText xml:space="preserve">n </w:delText>
        </w:r>
      </w:del>
      <w:r w:rsidR="00EE3D6D" w:rsidRPr="00796D13">
        <w:rPr>
          <w:rFonts w:asciiTheme="minorHAnsi" w:hAnsiTheme="minorHAnsi" w:cstheme="minorHAnsi"/>
        </w:rPr>
        <w:t>the</w:t>
      </w:r>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r w:rsidR="00794457">
        <w:rPr>
          <w:rFonts w:asciiTheme="minorHAnsi" w:hAnsiTheme="minorHAnsi" w:cstheme="minorHAnsi"/>
        </w:rPr>
        <w:t>.</w:t>
      </w:r>
      <w:r w:rsidR="00E22006" w:rsidRPr="00796D13">
        <w:rPr>
          <w:rFonts w:asciiTheme="minorHAnsi" w:hAnsiTheme="minorHAnsi" w:cstheme="minorHAnsi"/>
        </w:rPr>
        <w:t xml:space="preserve"> </w:t>
      </w:r>
    </w:p>
    <w:p w14:paraId="6F3BF6AA" w14:textId="3323627C"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r w:rsidR="0035737C">
        <w:rPr>
          <w:rFonts w:asciiTheme="minorHAnsi" w:hAnsiTheme="minorHAnsi" w:cstheme="minorHAnsi"/>
        </w:rPr>
        <w:t xml:space="preserve"> Valid </w:t>
      </w:r>
      <w:proofErr w:type="spellStart"/>
      <w:r w:rsidR="0035737C">
        <w:rPr>
          <w:rFonts w:asciiTheme="minorHAnsi" w:hAnsiTheme="minorHAnsi" w:cstheme="minorHAnsi"/>
        </w:rPr>
        <w:t>range</w:t>
      </w:r>
      <w:proofErr w:type="spellEnd"/>
      <w:r w:rsidR="0035737C">
        <w:rPr>
          <w:rFonts w:asciiTheme="minorHAnsi" w:hAnsiTheme="minorHAnsi" w:cstheme="minorHAnsi"/>
        </w:rPr>
        <w:t xml:space="preserve"> is from 0.0 </w:t>
      </w:r>
      <w:proofErr w:type="spellStart"/>
      <w:r w:rsidR="0035737C">
        <w:rPr>
          <w:rFonts w:asciiTheme="minorHAnsi" w:hAnsiTheme="minorHAnsi" w:cstheme="minorHAnsi"/>
        </w:rPr>
        <w:t>to</w:t>
      </w:r>
      <w:proofErr w:type="spellEnd"/>
      <w:r w:rsidR="0035737C">
        <w:rPr>
          <w:rFonts w:asciiTheme="minorHAnsi" w:hAnsiTheme="minorHAnsi" w:cstheme="minorHAnsi"/>
        </w:rPr>
        <w:t xml:space="preserve"> 100.0 </w:t>
      </w:r>
      <w:proofErr w:type="spellStart"/>
      <w:r w:rsidR="0035737C">
        <w:rPr>
          <w:rFonts w:asciiTheme="minorHAnsi" w:hAnsiTheme="minorHAnsi" w:cstheme="minorHAnsi"/>
        </w:rPr>
        <w:t>percent</w:t>
      </w:r>
      <w:proofErr w:type="spellEnd"/>
      <w:r w:rsidR="0035737C">
        <w:rPr>
          <w:rFonts w:asciiTheme="minorHAnsi" w:hAnsiTheme="minorHAnsi" w:cstheme="minorHAnsi"/>
        </w:rPr>
        <w:t xml:space="preserve">. </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p>
    <w:p w14:paraId="09B56456" w14:textId="19E73CD6" w:rsidR="00083B7A" w:rsidRPr="0009568A" w:rsidRDefault="00083B7A" w:rsidP="007A6E34">
      <w:pPr>
        <w:pStyle w:val="Listenabsatz"/>
        <w:numPr>
          <w:ilvl w:val="0"/>
          <w:numId w:val="58"/>
        </w:numPr>
        <w:spacing w:before="120"/>
        <w:rPr>
          <w:rFonts w:asciiTheme="minorHAnsi" w:hAnsiTheme="minorHAnsi" w:cstheme="minorHAnsi"/>
        </w:rPr>
      </w:pPr>
      <w:r w:rsidRPr="0009568A">
        <w:rPr>
          <w:rStyle w:val="elementdeftypeChar"/>
        </w:rPr>
        <w:lastRenderedPageBreak/>
        <w:t>length</w:t>
      </w:r>
      <w:r w:rsidRPr="0009568A">
        <w:rPr>
          <w:rFonts w:asciiTheme="minorHAnsi" w:hAnsiTheme="minorHAnsi" w:cstheme="minorHAnsi"/>
        </w:rPr>
        <w:t xml:space="preserve">: </w:t>
      </w:r>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8B0601">
        <w:rPr>
          <w:rFonts w:asciiTheme="minorHAnsi" w:hAnsiTheme="minorHAnsi" w:cstheme="minorHAnsi"/>
        </w:rPr>
        <w:t>segment</w:t>
      </w:r>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p>
    <w:p w14:paraId="281059A5" w14:textId="32733CE6" w:rsidR="00083B7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density</w:t>
      </w:r>
      <w:r w:rsidRPr="0009568A">
        <w:rPr>
          <w:rFonts w:asciiTheme="minorHAnsi" w:hAnsiTheme="minorHAnsi" w:cstheme="minorHAnsi"/>
        </w:rPr>
        <w:t xml:space="preserve">: </w:t>
      </w:r>
      <w:proofErr w:type="spellStart"/>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proofErr w:type="spellStart"/>
      <w:r w:rsidR="00796D13" w:rsidRPr="001D6425">
        <w:rPr>
          <w:rFonts w:asciiTheme="minorHAnsi" w:hAnsiTheme="minorHAnsi" w:cstheme="minorHAnsi"/>
        </w:rPr>
        <w:t>density</w:t>
      </w:r>
      <w:proofErr w:type="spellEnd"/>
      <w:r w:rsidR="00A73740" w:rsidRPr="0009568A">
        <w:rPr>
          <w:rFonts w:asciiTheme="minorHAnsi" w:hAnsiTheme="minorHAnsi" w:cstheme="minorHAnsi"/>
        </w:rPr>
        <w:t xml:space="preserve"> </w:t>
      </w:r>
      <w:r w:rsidR="00A73740" w:rsidRPr="001D6425">
        <w:rPr>
          <w:rFonts w:asciiTheme="minorHAnsi" w:hAnsiTheme="minorHAnsi" w:cstheme="minorHAnsi"/>
          <w:i/>
        </w:rPr>
        <w:t>d</w:t>
      </w:r>
      <w:r w:rsidR="0009568A" w:rsidRPr="00A73740">
        <w:rPr>
          <w:rFonts w:asciiTheme="minorHAnsi" w:hAnsiTheme="minorHAnsi" w:cstheme="minorHAnsi"/>
        </w:rPr>
        <w:t xml:space="preserve"> </w:t>
      </w:r>
      <w:r w:rsidR="0009568A">
        <w:rPr>
          <w:rFonts w:asciiTheme="minorHAnsi" w:hAnsiTheme="minorHAnsi" w:cstheme="minorHAnsi"/>
        </w:rPr>
        <w:t xml:space="preserve">is </w:t>
      </w:r>
      <w:proofErr w:type="spellStart"/>
      <w:r w:rsidR="0009568A">
        <w:rPr>
          <w:rFonts w:asciiTheme="minorHAnsi" w:hAnsiTheme="minorHAnsi" w:cstheme="minorHAnsi"/>
        </w:rPr>
        <w:t>kept</w:t>
      </w:r>
      <w:proofErr w:type="spellEnd"/>
      <w:r w:rsidRPr="0009568A">
        <w:rPr>
          <w:rFonts w:asciiTheme="minorHAnsi" w:hAnsiTheme="minorHAnsi" w:cstheme="minorHAnsi"/>
        </w:rPr>
        <w:t xml:space="preserve">. </w:t>
      </w:r>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proofErr w:type="spellStart"/>
      <w:r w:rsidR="00FF7031">
        <w:rPr>
          <w:rFonts w:asciiTheme="minorHAnsi" w:hAnsiTheme="minorHAnsi" w:cstheme="minorHAnsi"/>
        </w:rPr>
        <w:t>spacing</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r w:rsidR="00EE4377">
        <w:rPr>
          <w:rFonts w:asciiTheme="minorHAnsi" w:hAnsiTheme="minorHAnsi" w:cstheme="minorHAnsi"/>
        </w:rPr>
        <w:t xml:space="preserve">the change </w:t>
      </w:r>
      <w:proofErr w:type="spellStart"/>
      <w:r w:rsidR="00FF7031">
        <w:rPr>
          <w:rFonts w:asciiTheme="minorHAnsi" w:hAnsiTheme="minorHAnsi" w:cstheme="minorHAnsi"/>
        </w:rPr>
        <w:t>proportionally</w:t>
      </w:r>
      <w:proofErr w:type="spellEnd"/>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proofErr w:type="spellEnd"/>
      <w:r w:rsidR="00FF7031">
        <w:rPr>
          <w:rFonts w:asciiTheme="minorHAnsi" w:hAnsiTheme="minorHAnsi" w:cstheme="minorHAnsi"/>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D31420"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D31420"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D31420"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D31420"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D31420"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407"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407"/>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245B40F5" w:rsidR="00591648" w:rsidRPr="00D977AB" w:rsidRDefault="00747A5E" w:rsidP="006D49EC">
      <w:pPr>
        <w:pStyle w:val="XMLCode"/>
        <w:keepNext/>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r w:rsidR="000C6D7F">
        <w:rPr>
          <w:b/>
          <w:color w:val="0070C0"/>
        </w:rPr>
        <w:t>num_segments</w:t>
      </w:r>
      <w:proofErr w:type="spellEnd"/>
      <w:r w:rsidR="000C6D7F">
        <w:rPr>
          <w:b/>
          <w:color w:val="0070C0"/>
        </w:rPr>
        <w:t>=</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lastRenderedPageBreak/>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5F79F1D1"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65C53A04" w14:textId="77777777" w:rsidR="000C6D7F" w:rsidRPr="002F10B8" w:rsidRDefault="008833FD" w:rsidP="000C6D7F">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rPr>
          <w:ins w:id="1408" w:author="nick" w:date="2021-05-09T14:06:00Z"/>
        </w:rPr>
      </w:pPr>
      <w:r w:rsidRPr="007055D9">
        <w:t>&lt;/</w:t>
      </w:r>
      <w:proofErr w:type="spellStart"/>
      <w:r>
        <w:t>seamweld</w:t>
      </w:r>
      <w:proofErr w:type="spellEnd"/>
      <w:r w:rsidRPr="007055D9">
        <w:t>&gt;</w:t>
      </w:r>
    </w:p>
    <w:p w14:paraId="625D0D6B" w14:textId="77777777" w:rsidR="008B5900" w:rsidRDefault="008B5900" w:rsidP="002F10B8">
      <w:pPr>
        <w:pStyle w:val="XMLCode"/>
        <w:keepNext/>
        <w:rPr>
          <w:ins w:id="1409" w:author="nick" w:date="2021-05-09T14:06:00Z"/>
        </w:rPr>
      </w:pPr>
    </w:p>
    <w:p w14:paraId="26D8AFDE" w14:textId="2840BCB3" w:rsidR="008B5900" w:rsidRDefault="008B5900" w:rsidP="002F10B8">
      <w:pPr>
        <w:pStyle w:val="XMLCode"/>
        <w:keepNext/>
        <w:rPr>
          <w:ins w:id="1410" w:author="nick" w:date="2021-05-09T14:06:00Z"/>
        </w:rPr>
      </w:pPr>
      <w:ins w:id="1411" w:author="nick" w:date="2021-05-09T14:06:00Z">
        <w:r>
          <w:t>...</w:t>
        </w:r>
      </w:ins>
    </w:p>
    <w:p w14:paraId="5693F68B" w14:textId="77777777" w:rsidR="008B5900" w:rsidRDefault="008B5900" w:rsidP="002F10B8">
      <w:pPr>
        <w:pStyle w:val="XMLCode"/>
        <w:keepNext/>
        <w:rPr>
          <w:ins w:id="1412" w:author="nick" w:date="2021-05-09T14:06:00Z"/>
        </w:rPr>
      </w:pPr>
    </w:p>
    <w:p w14:paraId="37DA0692" w14:textId="77777777" w:rsidR="008B5900" w:rsidRDefault="008B5900" w:rsidP="008B5900">
      <w:pPr>
        <w:pStyle w:val="XMLCode"/>
        <w:keepNext/>
        <w:rPr>
          <w:ins w:id="1413" w:author="nick" w:date="2021-05-09T14:06:00Z"/>
        </w:rPr>
      </w:pPr>
      <w:ins w:id="1414" w:author="nick" w:date="2021-05-09T14:06:00Z">
        <w:r w:rsidRPr="007055D9">
          <w:t>&lt;</w:t>
        </w:r>
        <w:proofErr w:type="spellStart"/>
        <w:r>
          <w:t>seamweld</w:t>
        </w:r>
        <w:proofErr w:type="spellEnd"/>
        <w:r>
          <w:t>&gt;</w:t>
        </w:r>
      </w:ins>
    </w:p>
    <w:p w14:paraId="423AD1A7" w14:textId="77777777" w:rsidR="008B5900" w:rsidRPr="001E3F9F" w:rsidRDefault="008B5900" w:rsidP="008B5900">
      <w:pPr>
        <w:pStyle w:val="XMLCode"/>
        <w:keepNext/>
        <w:rPr>
          <w:ins w:id="1415" w:author="nick" w:date="2021-05-09T14:06:00Z"/>
          <w:b/>
          <w:color w:val="0070C0"/>
        </w:rPr>
      </w:pPr>
      <w:ins w:id="1416" w:author="nick" w:date="2021-05-09T14:0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589B980" w14:textId="77777777" w:rsidR="008B5900" w:rsidRPr="00D977AB" w:rsidRDefault="008B5900" w:rsidP="008B5900">
      <w:pPr>
        <w:pStyle w:val="XMLCode"/>
        <w:keepNext/>
        <w:rPr>
          <w:ins w:id="1417" w:author="nick" w:date="2021-05-09T14:06:00Z"/>
          <w:b/>
          <w:color w:val="0070C0"/>
        </w:rPr>
      </w:pPr>
      <w:ins w:id="1418" w:author="nick" w:date="2021-05-09T14:0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6F9E486D" w14:textId="77777777" w:rsidR="008B5900" w:rsidRPr="002F10B8" w:rsidRDefault="008B5900" w:rsidP="008B5900">
      <w:pPr>
        <w:pStyle w:val="XMLCode"/>
        <w:keepNext/>
        <w:rPr>
          <w:ins w:id="1419" w:author="nick" w:date="2021-05-09T14:06:00Z"/>
          <w:b/>
          <w:color w:val="0070C0"/>
        </w:rPr>
      </w:pPr>
      <w:ins w:id="1420" w:author="nick" w:date="2021-05-09T14:06: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264D7124" w14:textId="77777777" w:rsidR="008B5900" w:rsidRPr="002F10B8" w:rsidRDefault="008B5900" w:rsidP="008B5900">
      <w:pPr>
        <w:pStyle w:val="XMLCode"/>
        <w:keepNext/>
        <w:rPr>
          <w:ins w:id="1421" w:author="nick" w:date="2021-05-09T14:06:00Z"/>
          <w:b/>
          <w:color w:val="0070C0"/>
        </w:rPr>
      </w:pPr>
      <w:ins w:id="1422" w:author="nick" w:date="2021-05-09T14:06:00Z">
        <w:r w:rsidRPr="002F10B8">
          <w:rPr>
            <w:b/>
            <w:color w:val="0070C0"/>
          </w:rPr>
          <w:t xml:space="preserve">                </w:t>
        </w:r>
        <w:proofErr w:type="spellStart"/>
        <w:r>
          <w:rPr>
            <w:b/>
            <w:color w:val="0070C0"/>
          </w:rPr>
          <w:t>num_segments</w:t>
        </w:r>
        <w:proofErr w:type="spellEnd"/>
        <w:r>
          <w:rPr>
            <w:b/>
            <w:color w:val="0070C0"/>
          </w:rPr>
          <w:t>="3"</w:t>
        </w:r>
      </w:ins>
    </w:p>
    <w:p w14:paraId="03FA2928" w14:textId="77777777" w:rsidR="008B5900" w:rsidRPr="002F10B8" w:rsidRDefault="008B5900" w:rsidP="008B5900">
      <w:pPr>
        <w:pStyle w:val="XMLCode"/>
        <w:rPr>
          <w:ins w:id="1423" w:author="nick" w:date="2021-05-09T14:06:00Z"/>
          <w:b/>
          <w:color w:val="0070C0"/>
        </w:rPr>
      </w:pPr>
      <w:ins w:id="1424" w:author="nick" w:date="2021-05-09T14:06:00Z">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ins>
    </w:p>
    <w:p w14:paraId="2F09840D" w14:textId="2D219706" w:rsidR="008B5900" w:rsidRPr="002F10B8" w:rsidRDefault="008B5900" w:rsidP="008B5900">
      <w:pPr>
        <w:pStyle w:val="XMLCode"/>
        <w:rPr>
          <w:ins w:id="1425" w:author="nick" w:date="2021-05-09T14:06:00Z"/>
          <w:b/>
          <w:color w:val="0070C0"/>
        </w:rPr>
      </w:pPr>
      <w:ins w:id="1426" w:author="nick" w:date="2021-05-09T14:06:00Z">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w:t>
        </w:r>
      </w:ins>
      <w:ins w:id="1427" w:author="nick" w:date="2021-05-09T14:07:00Z">
        <w:r>
          <w:rPr>
            <w:b/>
            <w:color w:val="0070C0"/>
          </w:rPr>
          <w:t>3</w:t>
        </w:r>
      </w:ins>
      <w:ins w:id="1428" w:author="nick" w:date="2021-05-09T14:06:00Z">
        <w:r>
          <w:rPr>
            <w:b/>
            <w:color w:val="0070C0"/>
          </w:rPr>
          <w:t>.0</w:t>
        </w:r>
        <w:r w:rsidRPr="002F10B8">
          <w:rPr>
            <w:b/>
            <w:color w:val="0070C0"/>
          </w:rPr>
          <w:t>"/&gt;</w:t>
        </w:r>
      </w:ins>
    </w:p>
    <w:p w14:paraId="1B1BBA1F" w14:textId="77777777" w:rsidR="008B5900" w:rsidRPr="001E3F9F" w:rsidRDefault="008B5900" w:rsidP="008B5900">
      <w:pPr>
        <w:pStyle w:val="XMLCode"/>
        <w:rPr>
          <w:ins w:id="1429" w:author="nick" w:date="2021-05-09T14:06:00Z"/>
          <w:b/>
          <w:color w:val="0070C0"/>
        </w:rPr>
      </w:pPr>
      <w:ins w:id="1430" w:author="nick" w:date="2021-05-09T14:06: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1BFF11C" w14:textId="77777777" w:rsidR="008B5900" w:rsidRDefault="008B5900" w:rsidP="008B5900">
      <w:pPr>
        <w:pStyle w:val="XMLCode"/>
        <w:rPr>
          <w:ins w:id="1431" w:author="nick" w:date="2021-05-09T14:06:00Z"/>
        </w:rPr>
      </w:pPr>
      <w:ins w:id="1432" w:author="nick" w:date="2021-05-09T14:06:00Z">
        <w:r>
          <w:t xml:space="preserve">        &lt;</w:t>
        </w:r>
        <w:proofErr w:type="spellStart"/>
        <w:r>
          <w:t>sheet_parameter</w:t>
        </w:r>
        <w:proofErr w:type="spellEnd"/>
        <w:r>
          <w:t xml:space="preserve"> ... /&gt;</w:t>
        </w:r>
      </w:ins>
    </w:p>
    <w:p w14:paraId="0B917B58" w14:textId="77777777" w:rsidR="008B5900" w:rsidRPr="007055D9" w:rsidRDefault="008B5900" w:rsidP="008B5900">
      <w:pPr>
        <w:pStyle w:val="XMLCode"/>
        <w:keepNext/>
        <w:rPr>
          <w:ins w:id="1433" w:author="nick" w:date="2021-05-09T14:06:00Z"/>
        </w:rPr>
      </w:pPr>
      <w:ins w:id="1434" w:author="nick" w:date="2021-05-09T14:06:00Z">
        <w:r>
          <w:t xml:space="preserve">    &lt;/</w:t>
        </w:r>
        <w:proofErr w:type="spellStart"/>
        <w:r>
          <w:t>corner_weld</w:t>
        </w:r>
        <w:proofErr w:type="spellEnd"/>
        <w:r>
          <w:t>&gt;</w:t>
        </w:r>
      </w:ins>
    </w:p>
    <w:p w14:paraId="05661255" w14:textId="586DA467" w:rsidR="008B5900" w:rsidRDefault="008B5900" w:rsidP="002F10B8">
      <w:pPr>
        <w:pStyle w:val="XMLCode"/>
        <w:keepNext/>
      </w:pPr>
      <w:ins w:id="1435" w:author="nick" w:date="2021-05-09T14:06:00Z">
        <w:r w:rsidRPr="007055D9">
          <w:t>&lt;/</w:t>
        </w:r>
        <w:proofErr w:type="spellStart"/>
        <w:r>
          <w:t>seamweld</w:t>
        </w:r>
        <w:proofErr w:type="spellEnd"/>
        <w:r w:rsidRPr="007055D9">
          <w:t>&gt;</w:t>
        </w:r>
      </w:ins>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6E1163E0"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sidR="000C6D7F">
        <w:rPr>
          <w:b/>
          <w:color w:val="0070C0"/>
        </w:rPr>
        <w:t>num_segments</w:t>
      </w:r>
      <w:proofErr w:type="spellEnd"/>
      <w:r w:rsidR="000C6D7F">
        <w:rPr>
          <w:b/>
          <w:color w:val="0070C0"/>
        </w:rPr>
        <w:t xml:space="preserve">="3"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2C31703A"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sidR="000C6D7F">
        <w:rPr>
          <w:b/>
          <w:color w:val="0070C0"/>
        </w:rPr>
        <w:t>num_segments</w:t>
      </w:r>
      <w:proofErr w:type="spellEnd"/>
      <w:r w:rsidR="000C6D7F">
        <w:rPr>
          <w:b/>
          <w:color w:val="0070C0"/>
        </w:rPr>
        <w:t xml:space="preserve">="3"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425497">
      <w:pPr>
        <w:pStyle w:val="XMLCode"/>
        <w:keepNext/>
      </w:pPr>
      <w:r>
        <w:lastRenderedPageBreak/>
        <w:t xml:space="preserve">        &lt;</w:t>
      </w:r>
      <w:proofErr w:type="spellStart"/>
      <w:r>
        <w:t>sheet_parameter</w:t>
      </w:r>
      <w:proofErr w:type="spellEnd"/>
      <w:r>
        <w:t xml:space="preserve"> ... /&gt;</w:t>
      </w:r>
    </w:p>
    <w:p w14:paraId="24BABDAC" w14:textId="77777777" w:rsidR="00EE2B80" w:rsidRPr="007055D9" w:rsidRDefault="00EE2B80" w:rsidP="00425497">
      <w:pPr>
        <w:pStyle w:val="XMLCode"/>
        <w:keepNext/>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436"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436"/>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FAB319D"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berschrift3"/>
      </w:pPr>
      <w:bookmarkStart w:id="1437" w:name="_Toc72023724"/>
      <w:r>
        <w:t>Type Specification</w:t>
      </w:r>
      <w:bookmarkEnd w:id="1368"/>
      <w:bookmarkEnd w:id="1369"/>
      <w:bookmarkEnd w:id="143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C4334B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F08C7">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EC21BCF"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F08C7">
              <w:rPr>
                <w:sz w:val="20"/>
                <w:szCs w:val="20"/>
              </w:rPr>
              <w:t>5.3.1.3</w:t>
            </w:r>
            <w:r>
              <w:rPr>
                <w:sz w:val="20"/>
                <w:szCs w:val="20"/>
              </w:rPr>
              <w:fldChar w:fldCharType="end"/>
            </w:r>
          </w:p>
        </w:tc>
      </w:tr>
    </w:tbl>
    <w:p w14:paraId="45AAC203" w14:textId="194B1FD1" w:rsidR="00246BE4" w:rsidRPr="003038C9" w:rsidRDefault="00246BE4" w:rsidP="00246BE4">
      <w:pPr>
        <w:pStyle w:val="Beschriftung"/>
        <w:spacing w:before="120"/>
        <w:rPr>
          <w:lang w:eastAsia="x-none"/>
        </w:rPr>
      </w:pPr>
      <w:bookmarkStart w:id="1438" w:name="_Toc3566484"/>
      <w:bookmarkStart w:id="1439" w:name="_Toc34747485"/>
      <w:bookmarkStart w:id="1440" w:name="_Toc72023976"/>
      <w:r>
        <w:t xml:space="preserve">Table </w:t>
      </w:r>
      <w:r w:rsidR="00ED469A">
        <w:fldChar w:fldCharType="begin"/>
      </w:r>
      <w:r w:rsidR="00ED469A">
        <w:instrText xml:space="preserve"> SEQ Table \* ARABIC </w:instrText>
      </w:r>
      <w:r w:rsidR="00ED469A">
        <w:fldChar w:fldCharType="separate"/>
      </w:r>
      <w:r w:rsidR="007F08C7">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438"/>
      <w:bookmarkEnd w:id="1439"/>
      <w:bookmarkEnd w:id="144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41" w:name="_Toc3557002"/>
      <w:bookmarkStart w:id="1442" w:name="_Toc34747252"/>
      <w:bookmarkStart w:id="1443" w:name="_Toc72023725"/>
      <w:r w:rsidRPr="007055D9">
        <w:t>Seam Weld</w:t>
      </w:r>
      <w:bookmarkEnd w:id="400"/>
      <w:r w:rsidR="007F0EFE" w:rsidRPr="007055D9">
        <w:t>s</w:t>
      </w:r>
      <w:bookmarkEnd w:id="1341"/>
      <w:bookmarkEnd w:id="1342"/>
      <w:bookmarkEnd w:id="1441"/>
      <w:bookmarkEnd w:id="1442"/>
      <w:bookmarkEnd w:id="1443"/>
    </w:p>
    <w:p w14:paraId="57ED57DC" w14:textId="77777777" w:rsidR="00255787" w:rsidRPr="007055D9" w:rsidRDefault="00C6435A" w:rsidP="00327322">
      <w:pPr>
        <w:pStyle w:val="berschrift3"/>
      </w:pPr>
      <w:bookmarkStart w:id="1444" w:name="_Toc338938903"/>
      <w:bookmarkStart w:id="1445" w:name="_Toc338939099"/>
      <w:bookmarkStart w:id="1446" w:name="_Toc3557003"/>
      <w:bookmarkStart w:id="1447" w:name="_Toc34747253"/>
      <w:bookmarkStart w:id="1448" w:name="_Toc72023726"/>
      <w:r w:rsidRPr="007055D9">
        <w:t>Description and M</w:t>
      </w:r>
      <w:r w:rsidR="007F0EFE" w:rsidRPr="007055D9">
        <w:t>odeling Parameters</w:t>
      </w:r>
      <w:bookmarkEnd w:id="401"/>
      <w:bookmarkEnd w:id="1444"/>
      <w:bookmarkEnd w:id="1445"/>
      <w:bookmarkEnd w:id="1446"/>
      <w:bookmarkEnd w:id="1447"/>
      <w:bookmarkEnd w:id="144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CECE9F6" w:rsidR="00427E0E" w:rsidRPr="007055D9" w:rsidRDefault="00CB7118" w:rsidP="002E1524">
      <w:pPr>
        <w:pStyle w:val="Beschriftung"/>
        <w:spacing w:before="120"/>
      </w:pPr>
      <w:bookmarkStart w:id="1449" w:name="_Ref428965482"/>
      <w:bookmarkStart w:id="1450" w:name="_Toc3557120"/>
      <w:bookmarkStart w:id="1451" w:name="_Toc34747371"/>
      <w:bookmarkStart w:id="1452" w:name="_Toc72023853"/>
      <w:r w:rsidRPr="007055D9">
        <w:t xml:space="preserve">Figure </w:t>
      </w:r>
      <w:r w:rsidR="00406B64">
        <w:fldChar w:fldCharType="begin"/>
      </w:r>
      <w:r w:rsidR="00406B64">
        <w:instrText xml:space="preserve"> SEQ Figure \* ARABIC </w:instrText>
      </w:r>
      <w:r w:rsidR="00406B64">
        <w:fldChar w:fldCharType="separate"/>
      </w:r>
      <w:r w:rsidR="007F08C7">
        <w:rPr>
          <w:noProof/>
        </w:rPr>
        <w:t>48</w:t>
      </w:r>
      <w:r w:rsidR="00406B64">
        <w:fldChar w:fldCharType="end"/>
      </w:r>
      <w:bookmarkStart w:id="1453" w:name="_Ref428965475"/>
      <w:bookmarkEnd w:id="1449"/>
      <w:r w:rsidRPr="007055D9">
        <w:t>: Weld Line Changing</w:t>
      </w:r>
      <w:r w:rsidRPr="007055D9">
        <w:rPr>
          <w:noProof/>
        </w:rPr>
        <w:t xml:space="preserve"> from Y-Joint to Overlap-Joint</w:t>
      </w:r>
      <w:bookmarkEnd w:id="1450"/>
      <w:bookmarkEnd w:id="1451"/>
      <w:bookmarkEnd w:id="1452"/>
      <w:bookmarkEnd w:id="145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22C90D3" w:rsidR="003F601A" w:rsidRDefault="003F601A" w:rsidP="003F601A">
      <w:pPr>
        <w:pStyle w:val="Beschriftung"/>
      </w:pPr>
      <w:bookmarkStart w:id="1454" w:name="_Toc3557121"/>
      <w:bookmarkStart w:id="1455" w:name="_Toc34747372"/>
      <w:bookmarkStart w:id="1456" w:name="_Toc72023854"/>
      <w:r w:rsidRPr="00E24A0B">
        <w:t xml:space="preserve">Figure </w:t>
      </w:r>
      <w:r w:rsidRPr="00E24A0B">
        <w:fldChar w:fldCharType="begin"/>
      </w:r>
      <w:r w:rsidRPr="00E24A0B">
        <w:instrText xml:space="preserve"> SEQ Figure \* ARABIC </w:instrText>
      </w:r>
      <w:r w:rsidRPr="00E24A0B">
        <w:fldChar w:fldCharType="separate"/>
      </w:r>
      <w:r w:rsidR="007F08C7">
        <w:rPr>
          <w:noProof/>
        </w:rPr>
        <w:t>49</w:t>
      </w:r>
      <w:r w:rsidRPr="00E24A0B">
        <w:fldChar w:fldCharType="end"/>
      </w:r>
      <w:r w:rsidRPr="00E24A0B">
        <w:t>: Longitudinal stiffener, top view</w:t>
      </w:r>
      <w:bookmarkEnd w:id="1454"/>
      <w:bookmarkEnd w:id="1455"/>
      <w:bookmarkEnd w:id="1456"/>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57" w:name="_Toc288196463"/>
      <w:bookmarkStart w:id="1458" w:name="_Toc288200761"/>
      <w:bookmarkStart w:id="1459" w:name="_Toc338938907"/>
      <w:bookmarkStart w:id="1460" w:name="_Toc338939104"/>
      <w:bookmarkStart w:id="1461" w:name="_Toc3557004"/>
      <w:bookmarkStart w:id="1462" w:name="_Toc34747254"/>
      <w:bookmarkStart w:id="1463" w:name="_Toc72023727"/>
      <w:bookmarkStart w:id="1464" w:name="_Toc288196487"/>
      <w:bookmarkStart w:id="1465" w:name="_Toc288200789"/>
      <w:bookmarkStart w:id="1466" w:name="_Toc338938910"/>
      <w:bookmarkStart w:id="1467" w:name="_Toc338939129"/>
      <w:r w:rsidRPr="007055D9">
        <w:t>Seam Weld</w:t>
      </w:r>
      <w:r w:rsidR="0006113C" w:rsidRPr="007055D9">
        <w:t xml:space="preserve"> Definition</w:t>
      </w:r>
      <w:bookmarkEnd w:id="1457"/>
      <w:bookmarkEnd w:id="1458"/>
      <w:bookmarkEnd w:id="1459"/>
      <w:bookmarkEnd w:id="1460"/>
      <w:r w:rsidR="0006113C" w:rsidRPr="007055D9">
        <w:t xml:space="preserve"> Overview</w:t>
      </w:r>
      <w:bookmarkEnd w:id="1461"/>
      <w:bookmarkEnd w:id="1462"/>
      <w:bookmarkEnd w:id="1463"/>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2BD9B0B3" w:rsidR="0006113C" w:rsidRPr="00EB74AE" w:rsidRDefault="00EB74AE" w:rsidP="00EB74AE">
      <w:pPr>
        <w:pStyle w:val="Beschriftung"/>
      </w:pPr>
      <w:bookmarkStart w:id="1468" w:name="_Toc3557122"/>
      <w:bookmarkStart w:id="1469" w:name="_Toc34747373"/>
      <w:bookmarkStart w:id="1470" w:name="_Toc72023855"/>
      <w:r>
        <w:t xml:space="preserve">Figure </w:t>
      </w:r>
      <w:r>
        <w:fldChar w:fldCharType="begin"/>
      </w:r>
      <w:r>
        <w:instrText xml:space="preserve"> SEQ Figure \* ARABIC </w:instrText>
      </w:r>
      <w:r>
        <w:fldChar w:fldCharType="separate"/>
      </w:r>
      <w:r w:rsidR="007F08C7">
        <w:rPr>
          <w:noProof/>
        </w:rPr>
        <w:t>50</w:t>
      </w:r>
      <w:r>
        <w:fldChar w:fldCharType="end"/>
      </w:r>
      <w:r w:rsidR="00AF3023" w:rsidRPr="00EB74AE">
        <w:t>: Seam weld types and attributes</w:t>
      </w:r>
      <w:bookmarkEnd w:id="1468"/>
      <w:bookmarkEnd w:id="1469"/>
      <w:bookmarkEnd w:id="1470"/>
    </w:p>
    <w:p w14:paraId="7F783786" w14:textId="77777777" w:rsidR="0006113C" w:rsidRPr="007055D9" w:rsidRDefault="0006113C" w:rsidP="00327322">
      <w:pPr>
        <w:pStyle w:val="berschrift3"/>
      </w:pPr>
      <w:bookmarkStart w:id="1471" w:name="_Toc3557005"/>
      <w:bookmarkStart w:id="1472" w:name="_Toc34747255"/>
      <w:bookmarkStart w:id="1473" w:name="_Toc72023728"/>
      <w:r w:rsidRPr="007055D9">
        <w:lastRenderedPageBreak/>
        <w:t>Specific XML Realization</w:t>
      </w:r>
      <w:bookmarkEnd w:id="1471"/>
      <w:bookmarkEnd w:id="1472"/>
      <w:bookmarkEnd w:id="147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74" w:name="XMLStructureSeamWelds"/>
      <w:bookmarkEnd w:id="147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184211D" w:rsidR="002A57F0" w:rsidRPr="002A57F0" w:rsidRDefault="002A57F0" w:rsidP="002A57F0">
      <w:pPr>
        <w:pStyle w:val="Beschriftung"/>
      </w:pPr>
      <w:bookmarkStart w:id="1475" w:name="_Toc3557123"/>
      <w:bookmarkStart w:id="1476" w:name="_Toc34747374"/>
      <w:bookmarkStart w:id="1477" w:name="_Toc72023856"/>
      <w:r>
        <w:t xml:space="preserve">Figure </w:t>
      </w:r>
      <w:r>
        <w:fldChar w:fldCharType="begin"/>
      </w:r>
      <w:r>
        <w:instrText xml:space="preserve"> SEQ Figure \* ARABIC </w:instrText>
      </w:r>
      <w:r>
        <w:fldChar w:fldCharType="separate"/>
      </w:r>
      <w:r w:rsidR="007F08C7">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475"/>
      <w:bookmarkEnd w:id="1476"/>
      <w:bookmarkEnd w:id="1477"/>
    </w:p>
    <w:p w14:paraId="7AB87473" w14:textId="77777777" w:rsidR="00843EED" w:rsidRPr="007055D9" w:rsidRDefault="00843EED" w:rsidP="00327322">
      <w:pPr>
        <w:pStyle w:val="berschrift3"/>
        <w:tabs>
          <w:tab w:val="clear" w:pos="720"/>
        </w:tabs>
      </w:pPr>
      <w:bookmarkStart w:id="1478" w:name="_Toc3557006"/>
      <w:bookmarkStart w:id="1479" w:name="_Toc34747256"/>
      <w:bookmarkStart w:id="1480" w:name="_Toc72023729"/>
      <w:r w:rsidRPr="007055D9">
        <w:t>Generic Seam Weld Definition</w:t>
      </w:r>
      <w:bookmarkEnd w:id="1464"/>
      <w:bookmarkEnd w:id="1465"/>
      <w:bookmarkEnd w:id="1466"/>
      <w:bookmarkEnd w:id="1467"/>
      <w:bookmarkEnd w:id="1478"/>
      <w:bookmarkEnd w:id="1479"/>
      <w:bookmarkEnd w:id="1480"/>
    </w:p>
    <w:p w14:paraId="1158557E" w14:textId="77777777" w:rsidR="008C58F6" w:rsidRPr="007055D9" w:rsidRDefault="008C58F6" w:rsidP="008C58F6">
      <w:pPr>
        <w:pStyle w:val="berschrift4"/>
      </w:pPr>
      <w:bookmarkStart w:id="1481" w:name="_Toc3557007"/>
      <w:bookmarkStart w:id="1482" w:name="_Toc34747257"/>
      <w:bookmarkStart w:id="1483" w:name="_Toc72023730"/>
      <w:r w:rsidRPr="007055D9">
        <w:t>Identification</w:t>
      </w:r>
      <w:bookmarkEnd w:id="1481"/>
      <w:bookmarkEnd w:id="1482"/>
      <w:bookmarkEnd w:id="148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FB301A5"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F08C7">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377155AF" w:rsidR="00B350C5" w:rsidRDefault="00B350C5" w:rsidP="00B350C5">
      <w:pPr>
        <w:pStyle w:val="Beschriftung"/>
        <w:spacing w:before="120"/>
      </w:pPr>
      <w:bookmarkStart w:id="1484" w:name="_Toc3566485"/>
      <w:bookmarkStart w:id="1485" w:name="_Toc34747486"/>
      <w:bookmarkStart w:id="1486" w:name="_Toc72023977"/>
      <w:r>
        <w:t xml:space="preserve">Table </w:t>
      </w:r>
      <w:r w:rsidR="00ED469A">
        <w:fldChar w:fldCharType="begin"/>
      </w:r>
      <w:r w:rsidR="00ED469A">
        <w:instrText xml:space="preserve"> SEQ Table \* ARABIC </w:instrText>
      </w:r>
      <w:r w:rsidR="00ED469A">
        <w:fldChar w:fldCharType="separate"/>
      </w:r>
      <w:r w:rsidR="007F08C7">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84"/>
      <w:bookmarkEnd w:id="1485"/>
      <w:bookmarkEnd w:id="148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87" w:name="_Ref414571756"/>
      <w:bookmarkStart w:id="1488" w:name="_Toc3557008"/>
      <w:bookmarkStart w:id="1489" w:name="_Toc34747258"/>
      <w:bookmarkStart w:id="1490" w:name="_Toc72023731"/>
      <w:r w:rsidRPr="007055D9">
        <w:lastRenderedPageBreak/>
        <w:t>Type</w:t>
      </w:r>
      <w:r w:rsidR="008C58F6" w:rsidRPr="007055D9">
        <w:t xml:space="preserve"> Specification</w:t>
      </w:r>
      <w:bookmarkEnd w:id="1487"/>
      <w:bookmarkEnd w:id="1488"/>
      <w:bookmarkEnd w:id="1489"/>
      <w:bookmarkEnd w:id="149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A5E0A55" w:rsidR="004C0DD3" w:rsidRDefault="004C0DD3" w:rsidP="003E46C4">
      <w:pPr>
        <w:pStyle w:val="Beschriftung"/>
        <w:spacing w:before="120"/>
      </w:pPr>
      <w:bookmarkStart w:id="1491" w:name="_Toc3566486"/>
      <w:bookmarkStart w:id="1492" w:name="_Toc34747487"/>
      <w:bookmarkStart w:id="1493" w:name="_Toc72023978"/>
      <w:bookmarkStart w:id="1494" w:name="_Toc338939134"/>
      <w:bookmarkStart w:id="1495" w:name="_Toc288196488"/>
      <w:bookmarkStart w:id="1496" w:name="_Toc288200790"/>
      <w:bookmarkStart w:id="1497" w:name="_Toc338939130"/>
      <w:r>
        <w:t xml:space="preserve">Table </w:t>
      </w:r>
      <w:r w:rsidR="00ED469A">
        <w:fldChar w:fldCharType="begin"/>
      </w:r>
      <w:r w:rsidR="00ED469A">
        <w:instrText xml:space="preserve"> SEQ Table \* ARABIC </w:instrText>
      </w:r>
      <w:r w:rsidR="00ED469A">
        <w:fldChar w:fldCharType="separate"/>
      </w:r>
      <w:r w:rsidR="007F08C7">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91"/>
      <w:bookmarkEnd w:id="1492"/>
      <w:bookmarkEnd w:id="149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94"/>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r w:rsidR="00856BD3">
        <w:rPr>
          <w:rStyle w:val="XMLElement"/>
        </w:rPr>
        <w:t xml:space="preserve"> </w:t>
      </w:r>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r w:rsidR="00856BD3">
        <w:rPr>
          <w:rStyle w:val="XMLElement"/>
        </w:rPr>
        <w:t xml:space="preserve"> </w:t>
      </w:r>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r w:rsidR="00856BD3">
        <w:rPr>
          <w:rStyle w:val="XMLElement"/>
        </w:rPr>
        <w:t xml:space="preserve"> </w:t>
      </w:r>
    </w:p>
    <w:p w14:paraId="027724F8" w14:textId="19795F4A"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498" w:author="Dr. Carsten Franke" w:date="2021-02-09T12:39:00Z">
        <w:r w:rsidR="002B7246">
          <w:t xml:space="preserve"> (M</w:t>
        </w:r>
        <w:r w:rsidR="002B7246" w:rsidRPr="002B7246">
          <w:t xml:space="preserve">ust </w:t>
        </w:r>
        <w:r w:rsidR="002B7246">
          <w:t>not be confused wi</w:t>
        </w:r>
      </w:ins>
      <w:ins w:id="1499" w:author="Dr. Carsten Franke" w:date="2021-02-09T12:40:00Z">
        <w:r w:rsidR="002B7246">
          <w:t>th cross section "</w:t>
        </w:r>
        <w:r w:rsidR="002B7246" w:rsidRPr="007055D9">
          <w:t>I</w:t>
        </w:r>
        <w:r w:rsidR="002B7246">
          <w:t xml:space="preserve">", cf. section </w:t>
        </w:r>
      </w:ins>
      <w:ins w:id="1500" w:author="Dr. Carsten Franke" w:date="2021-02-09T12:41:00Z">
        <w:r w:rsidR="002B7246">
          <w:fldChar w:fldCharType="begin"/>
        </w:r>
        <w:r w:rsidR="002B7246">
          <w:instrText xml:space="preserve"> REF _Ref397524978 \r \h </w:instrText>
        </w:r>
      </w:ins>
      <w:r w:rsidR="002B7246">
        <w:fldChar w:fldCharType="separate"/>
      </w:r>
      <w:r w:rsidR="007F08C7">
        <w:t>8.2.4.3.2</w:t>
      </w:r>
      <w:ins w:id="1501" w:author="Dr. Carsten Franke" w:date="2021-02-09T12:41:00Z">
        <w:r w:rsidR="002B7246">
          <w:fldChar w:fldCharType="end"/>
        </w:r>
        <w:r w:rsidR="002B7246">
          <w:t>!</w:t>
        </w:r>
      </w:ins>
      <w:ins w:id="1502"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r w:rsidR="00856BD3">
        <w:rPr>
          <w:rStyle w:val="XMLElement"/>
        </w:rPr>
        <w:t xml:space="preserve"> </w:t>
      </w:r>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r w:rsidR="00856BD3">
        <w:rPr>
          <w:rStyle w:val="XMLElement"/>
        </w:rPr>
        <w:t xml:space="preserve"> </w:t>
      </w:r>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r w:rsidR="00856BD3">
        <w:rPr>
          <w:rStyle w:val="XMLElement"/>
        </w:rPr>
        <w:t xml:space="preserve"> </w:t>
      </w:r>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r w:rsidR="00856BD3">
        <w:rPr>
          <w:rStyle w:val="XMLElement"/>
        </w:rPr>
        <w:t xml:space="preserve"> </w:t>
      </w:r>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r w:rsidR="00856BD3">
        <w:rPr>
          <w:rStyle w:val="XMLElement"/>
        </w:rPr>
        <w:t xml:space="preserve"> </w:t>
      </w:r>
    </w:p>
    <w:p w14:paraId="1D415643" w14:textId="77777777" w:rsidR="00911496" w:rsidRPr="007055D9" w:rsidRDefault="00911496" w:rsidP="00911496">
      <w:bookmarkStart w:id="1503" w:name="_Toc288196490"/>
      <w:bookmarkStart w:id="1504" w:name="_Toc288200792"/>
      <w:bookmarkStart w:id="1505" w:name="_Toc338939132"/>
      <w:bookmarkStart w:id="1506" w:name="_Toc288196468"/>
      <w:bookmarkStart w:id="1507" w:name="_Toc288200771"/>
      <w:bookmarkStart w:id="1508" w:name="_Toc338938904"/>
      <w:bookmarkStart w:id="1509" w:name="_Toc338939100"/>
      <w:bookmarkEnd w:id="1495"/>
      <w:bookmarkEnd w:id="1496"/>
      <w:bookmarkEnd w:id="149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F61A847" w:rsidR="00FD441C" w:rsidRDefault="00FD441C" w:rsidP="003E46C4">
      <w:pPr>
        <w:pStyle w:val="Beschriftung"/>
        <w:spacing w:before="120"/>
      </w:pPr>
      <w:bookmarkStart w:id="1510" w:name="_Toc3566487"/>
      <w:bookmarkStart w:id="1511" w:name="_Toc34747488"/>
      <w:bookmarkStart w:id="1512" w:name="_Toc72023979"/>
      <w:r>
        <w:t xml:space="preserve">Table </w:t>
      </w:r>
      <w:r w:rsidR="00ED469A">
        <w:fldChar w:fldCharType="begin"/>
      </w:r>
      <w:r w:rsidR="00ED469A">
        <w:instrText xml:space="preserve"> SEQ Table \* ARABIC </w:instrText>
      </w:r>
      <w:r w:rsidR="00ED469A">
        <w:fldChar w:fldCharType="separate"/>
      </w:r>
      <w:r w:rsidR="007F08C7">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10"/>
      <w:bookmarkEnd w:id="1511"/>
      <w:bookmarkEnd w:id="151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9BDA156" w:rsidR="006E6816" w:rsidRDefault="006E6816" w:rsidP="003E46C4">
      <w:pPr>
        <w:pStyle w:val="Beschriftung"/>
        <w:spacing w:before="120"/>
      </w:pPr>
      <w:bookmarkStart w:id="1513" w:name="_Toc3566488"/>
      <w:bookmarkStart w:id="1514" w:name="_Toc34747489"/>
      <w:bookmarkStart w:id="1515" w:name="_Toc72023980"/>
      <w:r>
        <w:t xml:space="preserve">Table </w:t>
      </w:r>
      <w:r w:rsidR="00ED469A">
        <w:fldChar w:fldCharType="begin"/>
      </w:r>
      <w:r w:rsidR="00ED469A">
        <w:instrText xml:space="preserve"> SEQ Table \* ARABIC </w:instrText>
      </w:r>
      <w:r w:rsidR="00ED469A">
        <w:fldChar w:fldCharType="separate"/>
      </w:r>
      <w:r w:rsidR="007F08C7">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13"/>
      <w:bookmarkEnd w:id="1514"/>
      <w:bookmarkEnd w:id="151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16" w:name="_Toc288196493"/>
      <w:bookmarkStart w:id="151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2023732"/>
      <w:bookmarkStart w:id="1525" w:name="_Toc338938905"/>
      <w:bookmarkStart w:id="1526" w:name="_Toc338939101"/>
      <w:bookmarkStart w:id="1527" w:name="_Toc338939136"/>
      <w:bookmarkEnd w:id="1503"/>
      <w:bookmarkEnd w:id="1504"/>
      <w:bookmarkEnd w:id="1505"/>
      <w:bookmarkEnd w:id="1506"/>
      <w:bookmarkEnd w:id="1507"/>
      <w:bookmarkEnd w:id="1508"/>
      <w:bookmarkEnd w:id="1509"/>
      <w:bookmarkEnd w:id="1516"/>
      <w:bookmarkEnd w:id="1517"/>
      <w:bookmarkEnd w:id="1518"/>
      <w:bookmarkEnd w:id="1519"/>
      <w:bookmarkEnd w:id="1520"/>
      <w:bookmarkEnd w:id="1521"/>
      <w:r>
        <w:t>W</w:t>
      </w:r>
      <w:r w:rsidR="00433A07">
        <w:t>eld Position and Sheet Metal Parameters</w:t>
      </w:r>
      <w:bookmarkEnd w:id="1522"/>
      <w:bookmarkEnd w:id="1523"/>
      <w:bookmarkEnd w:id="1524"/>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B5A9AEE"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F08C7">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F08C7">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AD567CF" w:rsidR="00433A07" w:rsidRPr="007055D9" w:rsidRDefault="00433A07" w:rsidP="00433A07">
      <w:pPr>
        <w:pStyle w:val="Beschriftung"/>
      </w:pPr>
      <w:bookmarkStart w:id="1528" w:name="_Ref397587838"/>
      <w:bookmarkStart w:id="1529" w:name="_Toc3557124"/>
      <w:bookmarkStart w:id="1530" w:name="_Toc34747375"/>
      <w:bookmarkStart w:id="1531" w:name="_Toc72023857"/>
      <w:r w:rsidRPr="007055D9">
        <w:t xml:space="preserve">Figure </w:t>
      </w:r>
      <w:r w:rsidR="00406B64">
        <w:fldChar w:fldCharType="begin"/>
      </w:r>
      <w:r w:rsidR="00406B64">
        <w:instrText xml:space="preserve"> SEQ Figure \* ARABIC </w:instrText>
      </w:r>
      <w:r w:rsidR="00406B64">
        <w:fldChar w:fldCharType="separate"/>
      </w:r>
      <w:r w:rsidR="007F08C7">
        <w:rPr>
          <w:noProof/>
        </w:rPr>
        <w:t>52</w:t>
      </w:r>
      <w:r w:rsidR="00406B64">
        <w:fldChar w:fldCharType="end"/>
      </w:r>
      <w:bookmarkEnd w:id="1528"/>
      <w:r w:rsidRPr="007055D9">
        <w:t xml:space="preserve">: Sheet Parameters vs. </w:t>
      </w:r>
      <w:r w:rsidRPr="007055D9">
        <w:rPr>
          <w:noProof/>
        </w:rPr>
        <w:t xml:space="preserve"> Weld Position Parameters</w:t>
      </w:r>
      <w:bookmarkEnd w:id="1529"/>
      <w:bookmarkEnd w:id="1530"/>
      <w:bookmarkEnd w:id="1531"/>
    </w:p>
    <w:p w14:paraId="7C8D9624" w14:textId="77777777" w:rsidR="000E5FC5" w:rsidRDefault="000E5FC5" w:rsidP="00433A07">
      <w:pPr>
        <w:pStyle w:val="berschrift4"/>
        <w:numPr>
          <w:ilvl w:val="4"/>
          <w:numId w:val="1"/>
        </w:numPr>
        <w:ind w:left="1009" w:hanging="1009"/>
      </w:pPr>
      <w:bookmarkStart w:id="1532" w:name="_Toc3557010"/>
      <w:bookmarkStart w:id="1533" w:name="_Toc34747260"/>
      <w:bookmarkStart w:id="1534" w:name="_Toc72023733"/>
      <w:bookmarkStart w:id="1535" w:name="_Ref397525982"/>
      <w:r w:rsidRPr="007055D9">
        <w:t>Parameters Assigned to a Specific Sheet of the Flange</w:t>
      </w:r>
      <w:bookmarkEnd w:id="1532"/>
      <w:bookmarkEnd w:id="1533"/>
      <w:bookmarkEnd w:id="1534"/>
      <w:r w:rsidRPr="007055D9">
        <w:t xml:space="preserve"> </w:t>
      </w:r>
      <w:bookmarkEnd w:id="153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1FCECFE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r w:rsidR="000E4A8B">
        <w:t>,</w:t>
      </w:r>
      <w:r w:rsidR="00007D4F">
        <w:t xml:space="preserve"> it defines as </w:t>
      </w:r>
      <w:r w:rsidR="000E4A8B">
        <w:t xml:space="preserve">an </w:t>
      </w:r>
      <w:r w:rsidR="00007D4F">
        <w:t xml:space="preserve">attribute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0B3EE7CF" w:rsidR="00825ABB" w:rsidRDefault="00825ABB" w:rsidP="0035512A">
      <w:pPr>
        <w:pStyle w:val="Beschriftung"/>
        <w:spacing w:before="120"/>
      </w:pPr>
      <w:bookmarkStart w:id="1536" w:name="_Toc3566489"/>
      <w:bookmarkStart w:id="1537" w:name="_Toc34747490"/>
      <w:bookmarkStart w:id="1538" w:name="_Toc72023981"/>
      <w:r>
        <w:t xml:space="preserve">Table </w:t>
      </w:r>
      <w:r w:rsidR="00ED469A">
        <w:fldChar w:fldCharType="begin"/>
      </w:r>
      <w:r w:rsidR="00ED469A">
        <w:instrText xml:space="preserve"> SEQ Table \* ARABIC </w:instrText>
      </w:r>
      <w:r w:rsidR="00ED469A">
        <w:fldChar w:fldCharType="separate"/>
      </w:r>
      <w:r w:rsidR="007F08C7">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36"/>
      <w:bookmarkEnd w:id="1537"/>
      <w:bookmarkEnd w:id="153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B6B1E37"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F08C7" w:rsidRPr="007055D9">
        <w:t xml:space="preserve">Figure </w:t>
      </w:r>
      <w:r w:rsidR="007F08C7">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F08C7">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39" w:name="_Welding_Position"/>
      <w:bookmarkStart w:id="1540" w:name="_Ref397524978"/>
      <w:bookmarkStart w:id="1541" w:name="_Toc3557011"/>
      <w:bookmarkStart w:id="1542" w:name="_Toc34747261"/>
      <w:bookmarkStart w:id="1543" w:name="_Toc72023734"/>
      <w:bookmarkEnd w:id="1539"/>
      <w:r w:rsidRPr="007055D9">
        <w:t>Welding Position</w:t>
      </w:r>
      <w:bookmarkEnd w:id="1525"/>
      <w:bookmarkEnd w:id="1526"/>
      <w:bookmarkEnd w:id="1540"/>
      <w:bookmarkEnd w:id="1541"/>
      <w:bookmarkEnd w:id="1542"/>
      <w:bookmarkEnd w:id="1543"/>
    </w:p>
    <w:p w14:paraId="62D6B2C8" w14:textId="3506FCB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F08C7" w:rsidRPr="007055D9">
        <w:t xml:space="preserve">Figure </w:t>
      </w:r>
      <w:r w:rsidR="007F08C7">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5A40787E"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F08C7">
        <w:t>8.2.5</w:t>
      </w:r>
      <w:r w:rsidR="008D51C0" w:rsidRPr="007055D9">
        <w:fldChar w:fldCharType="end"/>
      </w:r>
      <w:r w:rsidRPr="007055D9">
        <w:t>).</w:t>
      </w:r>
    </w:p>
    <w:p w14:paraId="5C54CD1A" w14:textId="77777777" w:rsidR="008A051D" w:rsidRPr="007055D9" w:rsidRDefault="004F562F" w:rsidP="008A051D">
      <w:pPr>
        <w:keepNext/>
        <w:jc w:val="center"/>
      </w:pPr>
      <w:bookmarkStart w:id="1544"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F835018" w:rsidR="008A051D" w:rsidRPr="007055D9" w:rsidRDefault="008A051D" w:rsidP="008A051D">
      <w:pPr>
        <w:pStyle w:val="Beschriftung"/>
      </w:pPr>
      <w:bookmarkStart w:id="1545" w:name="_Ref397529286"/>
      <w:bookmarkStart w:id="1546" w:name="_Toc3557125"/>
      <w:bookmarkStart w:id="1547" w:name="_Toc34747376"/>
      <w:bookmarkStart w:id="1548" w:name="_Toc72023858"/>
      <w:r w:rsidRPr="007055D9">
        <w:t xml:space="preserve">Figure </w:t>
      </w:r>
      <w:bookmarkStart w:id="1549" w:name="Figure10"/>
      <w:r w:rsidR="00406B64">
        <w:fldChar w:fldCharType="begin"/>
      </w:r>
      <w:r w:rsidR="00406B64">
        <w:instrText xml:space="preserve"> SEQ Figure \* ARABIC </w:instrText>
      </w:r>
      <w:r w:rsidR="00406B64">
        <w:fldChar w:fldCharType="separate"/>
      </w:r>
      <w:r w:rsidR="007F08C7">
        <w:rPr>
          <w:noProof/>
        </w:rPr>
        <w:t>53</w:t>
      </w:r>
      <w:r w:rsidR="00406B64">
        <w:fldChar w:fldCharType="end"/>
      </w:r>
      <w:bookmarkEnd w:id="1545"/>
      <w:bookmarkEnd w:id="1549"/>
      <w:r w:rsidRPr="007055D9">
        <w:t>: Welding Position of a Y-Joint</w:t>
      </w:r>
      <w:bookmarkEnd w:id="1546"/>
      <w:bookmarkEnd w:id="1547"/>
      <w:bookmarkEnd w:id="1548"/>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4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50" w:name="_Toc288196495"/>
      <w:bookmarkStart w:id="1551" w:name="_Toc288200797"/>
      <w:bookmarkStart w:id="1552" w:name="_Toc338939138"/>
      <w:bookmarkEnd w:id="1527"/>
      <w:r w:rsidRPr="007055D9">
        <w:t xml:space="preserve">Element </w:t>
      </w:r>
      <w:r w:rsidR="00194316">
        <w:t>"</w:t>
      </w:r>
      <w:proofErr w:type="spellStart"/>
      <w:r w:rsidRPr="007055D9">
        <w:t>weld_position</w:t>
      </w:r>
      <w:bookmarkEnd w:id="1550"/>
      <w:bookmarkEnd w:id="1551"/>
      <w:bookmarkEnd w:id="1552"/>
      <w:proofErr w:type="spellEnd"/>
      <w:r w:rsidR="00194316">
        <w:t>"</w:t>
      </w:r>
    </w:p>
    <w:p w14:paraId="17C74D91" w14:textId="48454D28" w:rsidR="00344058" w:rsidRDefault="00B540EB" w:rsidP="003918DE">
      <w:pPr>
        <w:jc w:val="both"/>
        <w:rPr>
          <w:ins w:id="1553"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554" w:author="Dr. Carsten Franke" w:date="2021-04-12T10:06:00Z"/>
        </w:rPr>
      </w:pPr>
      <w:ins w:id="1555"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556"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557" w:author="Dr. Carsten Franke" w:date="2021-04-12T10:06:00Z"/>
                <w:b/>
                <w:i/>
              </w:rPr>
            </w:pPr>
            <w:ins w:id="1558"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559" w:author="Dr. Carsten Franke" w:date="2021-04-12T10:06:00Z"/>
                <w:b/>
                <w:i/>
              </w:rPr>
            </w:pPr>
            <w:ins w:id="1560"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561" w:author="Dr. Carsten Franke" w:date="2021-04-12T10:06:00Z"/>
                <w:b/>
                <w:i/>
              </w:rPr>
            </w:pPr>
            <w:ins w:id="1562"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563" w:author="Dr. Carsten Franke" w:date="2021-04-12T10:06:00Z"/>
                <w:b/>
                <w:i/>
              </w:rPr>
            </w:pPr>
            <w:ins w:id="1564" w:author="Dr. Carsten Franke" w:date="2021-04-12T10:06:00Z">
              <w:r w:rsidRPr="007055D9">
                <w:rPr>
                  <w:b/>
                  <w:i/>
                </w:rPr>
                <w:t>Constraint</w:t>
              </w:r>
            </w:ins>
          </w:p>
        </w:tc>
      </w:tr>
      <w:tr w:rsidR="00344058" w:rsidRPr="007055D9" w14:paraId="05E72E72" w14:textId="77777777" w:rsidTr="00471B1B">
        <w:trPr>
          <w:jc w:val="center"/>
          <w:ins w:id="1565"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566" w:author="Dr. Carsten Franke" w:date="2021-04-12T10:06:00Z"/>
                <w:sz w:val="20"/>
                <w:szCs w:val="20"/>
              </w:rPr>
            </w:pPr>
            <w:proofErr w:type="spellStart"/>
            <w:ins w:id="1567"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568" w:author="Dr. Carsten Franke" w:date="2021-04-12T10:06:00Z"/>
                <w:sz w:val="20"/>
                <w:szCs w:val="20"/>
              </w:rPr>
            </w:pPr>
            <w:ins w:id="1569" w:author="Dr. Carsten Franke" w:date="2021-04-12T10:07:00Z">
              <w:r>
                <w:rPr>
                  <w:sz w:val="20"/>
                  <w:szCs w:val="20"/>
                </w:rPr>
                <w:t>0</w:t>
              </w:r>
            </w:ins>
            <w:ins w:id="1570" w:author="Dr. Carsten Franke" w:date="2021-04-12T10:06:00Z">
              <w:r w:rsidRPr="006C3ECF">
                <w:rPr>
                  <w:sz w:val="20"/>
                  <w:szCs w:val="20"/>
                </w:rPr>
                <w:t xml:space="preserve"> </w:t>
              </w:r>
            </w:ins>
            <w:ins w:id="1571" w:author="Dr. Carsten Franke" w:date="2021-04-12T10:07:00Z">
              <w:r>
                <w:rPr>
                  <w:sz w:val="20"/>
                  <w:szCs w:val="20"/>
                </w:rPr>
                <w:t>-</w:t>
              </w:r>
            </w:ins>
            <w:ins w:id="1572" w:author="Dr. Carsten Franke" w:date="2021-04-12T10:06:00Z">
              <w:r w:rsidRPr="006C3ECF">
                <w:rPr>
                  <w:sz w:val="20"/>
                  <w:szCs w:val="20"/>
                </w:rPr>
                <w:t xml:space="preserve"> </w:t>
              </w:r>
            </w:ins>
            <w:ins w:id="1573"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574" w:author="Dr. Carsten Franke" w:date="2021-04-12T10:06:00Z"/>
                <w:sz w:val="20"/>
                <w:szCs w:val="20"/>
              </w:rPr>
            </w:pPr>
            <w:ins w:id="1575" w:author="Dr. Carsten Franke" w:date="2021-04-12T10:06:00Z">
              <w:r>
                <w:rPr>
                  <w:sz w:val="20"/>
                  <w:szCs w:val="20"/>
                </w:rPr>
                <w:t>Optional</w:t>
              </w:r>
            </w:ins>
          </w:p>
        </w:tc>
        <w:tc>
          <w:tcPr>
            <w:tcW w:w="4163" w:type="dxa"/>
            <w:vMerge w:val="restart"/>
            <w:shd w:val="clear" w:color="auto" w:fill="auto"/>
            <w:vAlign w:val="center"/>
          </w:tcPr>
          <w:p w14:paraId="073E8E56" w14:textId="64FB2482" w:rsidR="00344058" w:rsidRPr="006C3ECF" w:rsidRDefault="00344058" w:rsidP="00344058">
            <w:pPr>
              <w:keepNext/>
              <w:rPr>
                <w:ins w:id="1576" w:author="Dr. Carsten Franke" w:date="2021-04-12T10:06:00Z"/>
                <w:sz w:val="20"/>
                <w:szCs w:val="20"/>
              </w:rPr>
            </w:pPr>
            <w:ins w:id="1577" w:author="Dr. Carsten Franke" w:date="2021-04-12T10:08:00Z">
              <w:r>
                <w:rPr>
                  <w:sz w:val="20"/>
                  <w:szCs w:val="20"/>
                </w:rPr>
                <w:t xml:space="preserve">mutually exclusive </w:t>
              </w:r>
            </w:ins>
            <w:ins w:id="1578" w:author="Dr. Carsten Franke" w:date="2021-04-12T10:11:00Z">
              <w:r w:rsidR="00471B1B">
                <w:rPr>
                  <w:sz w:val="20"/>
                  <w:szCs w:val="20"/>
                </w:rPr>
                <w:t xml:space="preserve">– </w:t>
              </w:r>
            </w:ins>
            <w:ins w:id="1579"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7F08C7">
              <w:rPr>
                <w:sz w:val="20"/>
                <w:szCs w:val="20"/>
              </w:rPr>
              <w:t>8.1.2.1</w:t>
            </w:r>
            <w:ins w:id="1580" w:author="Dr. Carsten Franke" w:date="2021-04-12T10:09:00Z">
              <w:r w:rsidR="00471B1B" w:rsidRPr="00471B1B">
                <w:rPr>
                  <w:sz w:val="20"/>
                  <w:szCs w:val="20"/>
                </w:rPr>
                <w:fldChar w:fldCharType="end"/>
              </w:r>
            </w:ins>
            <w:ins w:id="1581"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7F08C7" w:rsidRPr="007F08C7">
              <w:rPr>
                <w:sz w:val="20"/>
                <w:szCs w:val="20"/>
              </w:rPr>
              <w:t>Intermittent Connection Lines</w:t>
            </w:r>
            <w:ins w:id="1582" w:author="Dr. Carsten Franke" w:date="2021-04-12T10:10:00Z">
              <w:r w:rsidR="00471B1B" w:rsidRPr="00471B1B">
                <w:rPr>
                  <w:sz w:val="20"/>
                  <w:szCs w:val="20"/>
                </w:rPr>
                <w:fldChar w:fldCharType="end"/>
              </w:r>
            </w:ins>
            <w:ins w:id="1583"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584"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585" w:author="Dr. Carsten Franke" w:date="2021-04-12T10:06:00Z"/>
                <w:sz w:val="20"/>
                <w:szCs w:val="20"/>
              </w:rPr>
            </w:pPr>
            <w:proofErr w:type="spellStart"/>
            <w:ins w:id="1586"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587" w:author="Dr. Carsten Franke" w:date="2021-04-12T10:06:00Z"/>
                <w:sz w:val="20"/>
                <w:szCs w:val="20"/>
              </w:rPr>
            </w:pPr>
            <w:ins w:id="1588"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589" w:author="Dr. Carsten Franke" w:date="2021-04-12T10:06:00Z"/>
                <w:sz w:val="20"/>
                <w:szCs w:val="20"/>
              </w:rPr>
            </w:pPr>
            <w:ins w:id="1590"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591" w:author="Dr. Carsten Franke" w:date="2021-04-12T10:06:00Z"/>
                <w:sz w:val="20"/>
                <w:szCs w:val="20"/>
              </w:rPr>
            </w:pPr>
          </w:p>
        </w:tc>
      </w:tr>
    </w:tbl>
    <w:p w14:paraId="01A3A211" w14:textId="3F925371" w:rsidR="00344058" w:rsidRDefault="00344058" w:rsidP="00344058">
      <w:pPr>
        <w:pStyle w:val="Beschriftung"/>
        <w:spacing w:before="120"/>
        <w:rPr>
          <w:ins w:id="1592" w:author="Dr. Carsten Franke" w:date="2021-04-12T10:06:00Z"/>
        </w:rPr>
      </w:pPr>
      <w:bookmarkStart w:id="1593" w:name="_Toc72023982"/>
      <w:ins w:id="1594" w:author="Dr. Carsten Franke" w:date="2021-04-12T10:06:00Z">
        <w:r>
          <w:t xml:space="preserve">Table </w:t>
        </w:r>
        <w:r>
          <w:fldChar w:fldCharType="begin"/>
        </w:r>
        <w:r>
          <w:instrText xml:space="preserve"> SEQ Table \* ARABIC </w:instrText>
        </w:r>
        <w:r>
          <w:fldChar w:fldCharType="separate"/>
        </w:r>
      </w:ins>
      <w:r w:rsidR="007F08C7">
        <w:rPr>
          <w:noProof/>
        </w:rPr>
        <w:t>88</w:t>
      </w:r>
      <w:ins w:id="1595"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93"/>
      </w:ins>
    </w:p>
    <w:p w14:paraId="4D873970" w14:textId="5C0A92C7" w:rsidR="00B540EB" w:rsidRPr="007055D9" w:rsidRDefault="00344058" w:rsidP="003918DE">
      <w:pPr>
        <w:jc w:val="both"/>
      </w:pPr>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7C45951" w:rsidR="00365CBF" w:rsidRPr="007055D9" w:rsidRDefault="00DE3902" w:rsidP="008F3D94">
      <w:pPr>
        <w:pStyle w:val="Beschriftung"/>
        <w:spacing w:before="120"/>
      </w:pPr>
      <w:bookmarkStart w:id="1596" w:name="_Toc3566490"/>
      <w:bookmarkStart w:id="1597" w:name="_Toc34747491"/>
      <w:bookmarkStart w:id="1598" w:name="_Toc72023983"/>
      <w:r>
        <w:t xml:space="preserve">Table </w:t>
      </w:r>
      <w:r w:rsidR="00ED469A">
        <w:fldChar w:fldCharType="begin"/>
      </w:r>
      <w:r w:rsidR="00ED469A">
        <w:instrText xml:space="preserve"> SEQ Table \* ARABIC </w:instrText>
      </w:r>
      <w:r w:rsidR="00ED469A">
        <w:fldChar w:fldCharType="separate"/>
      </w:r>
      <w:r w:rsidR="007F08C7">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96"/>
      <w:bookmarkEnd w:id="1597"/>
      <w:bookmarkEnd w:id="159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59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9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6027FAE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F08C7">
        <w:t xml:space="preserve">Figure </w:t>
      </w:r>
      <w:r w:rsidR="007F08C7">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0C49EBB1" w:rsidR="005D0B6D" w:rsidRPr="007055D9" w:rsidRDefault="005D0B6D" w:rsidP="005D0B6D">
      <w:pPr>
        <w:pStyle w:val="Beschriftung"/>
      </w:pPr>
      <w:bookmarkStart w:id="1600" w:name="_Ref397529572"/>
      <w:bookmarkStart w:id="1601" w:name="Figure11"/>
      <w:bookmarkStart w:id="1602" w:name="_Toc3557126"/>
      <w:bookmarkStart w:id="1603" w:name="_Toc34747377"/>
      <w:bookmarkStart w:id="1604" w:name="_Toc72023859"/>
      <w:r>
        <w:t xml:space="preserve">Figure </w:t>
      </w:r>
      <w:r w:rsidR="00406B64">
        <w:fldChar w:fldCharType="begin"/>
      </w:r>
      <w:r w:rsidR="00406B64">
        <w:instrText xml:space="preserve"> SEQ Figure \* ARABIC </w:instrText>
      </w:r>
      <w:r w:rsidR="00406B64">
        <w:fldChar w:fldCharType="separate"/>
      </w:r>
      <w:r w:rsidR="007F08C7">
        <w:rPr>
          <w:noProof/>
        </w:rPr>
        <w:t>54</w:t>
      </w:r>
      <w:r w:rsidR="00406B64">
        <w:fldChar w:fldCharType="end"/>
      </w:r>
      <w:bookmarkEnd w:id="1600"/>
      <w:bookmarkEnd w:id="1601"/>
      <w:r w:rsidRPr="007055D9">
        <w:t xml:space="preserve">: Welding Position </w:t>
      </w:r>
      <w:r>
        <w:t>vector direction and length</w:t>
      </w:r>
      <w:bookmarkEnd w:id="1602"/>
      <w:bookmarkEnd w:id="1603"/>
      <w:bookmarkEnd w:id="1604"/>
    </w:p>
    <w:p w14:paraId="39D4E066" w14:textId="088F097E" w:rsidR="00B540EB" w:rsidRPr="007055D9" w:rsidRDefault="00B540EB" w:rsidP="004F2F09">
      <w:pPr>
        <w:pStyle w:val="berschrift5"/>
      </w:pPr>
      <w:bookmarkStart w:id="1605" w:name="_Toc338939140"/>
      <w:bookmarkStart w:id="1606" w:name="_Toc338939137"/>
      <w:bookmarkStart w:id="1607" w:name="_Toc338938906"/>
      <w:bookmarkStart w:id="1608" w:name="_Toc338939103"/>
      <w:r w:rsidRPr="007055D9">
        <w:lastRenderedPageBreak/>
        <w:t xml:space="preserve">Attribute </w:t>
      </w:r>
      <w:r w:rsidR="00194316">
        <w:t>"</w:t>
      </w:r>
      <w:r w:rsidRPr="007055D9">
        <w:t>reference</w:t>
      </w:r>
      <w:bookmarkEnd w:id="160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609" w:author="Dr. Carsten Franke" w:date="2021-02-09T12:36:00Z">
        <w:r w:rsidR="00643A6A" w:rsidRPr="00D977AB">
          <w:rPr>
            <w:lang w:val="en-US"/>
          </w:rPr>
          <w:t xml:space="preserve"> </w:t>
        </w:r>
      </w:ins>
    </w:p>
    <w:p w14:paraId="717E8986" w14:textId="5DC3D5AF" w:rsidR="00456F63" w:rsidRDefault="00456F63" w:rsidP="00621D1B">
      <w:pPr>
        <w:jc w:val="both"/>
        <w:rPr>
          <w:ins w:id="1610"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611" w:author="Dr. Carsten Franke" w:date="2021-02-09T12:33:00Z">
        <w:r w:rsidR="00856BD3">
          <w:t xml:space="preserve"> </w:t>
        </w:r>
      </w:ins>
    </w:p>
    <w:p w14:paraId="3CE9735D" w14:textId="71A7A9AD" w:rsidR="00856BD3" w:rsidRPr="007055D9" w:rsidRDefault="00856BD3" w:rsidP="00621D1B">
      <w:pPr>
        <w:jc w:val="both"/>
      </w:pPr>
      <w:ins w:id="1612"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613" w:author="Dr. Carsten Franke" w:date="2021-02-09T12:35:00Z">
        <w:r w:rsidRPr="006A21C5">
          <w:rPr>
            <w:rStyle w:val="XMLElement"/>
          </w:rPr>
          <w:t>i</w:t>
        </w:r>
        <w:r>
          <w:rPr>
            <w:rStyle w:val="XMLElement"/>
          </w:rPr>
          <w:t>_</w:t>
        </w:r>
        <w:r w:rsidRPr="006A21C5">
          <w:rPr>
            <w:rStyle w:val="XMLElement"/>
          </w:rPr>
          <w:t>weld</w:t>
        </w:r>
      </w:ins>
      <w:proofErr w:type="spellEnd"/>
      <w:ins w:id="1614" w:author="Dr. Carsten Franke" w:date="2021-02-09T12:34:00Z">
        <w:r>
          <w:t>"</w:t>
        </w:r>
      </w:ins>
      <w:ins w:id="1615" w:author="Dr. Carsten Franke" w:date="2021-02-09T12:35:00Z">
        <w:r>
          <w:t xml:space="preserve"> (</w:t>
        </w:r>
      </w:ins>
      <w:ins w:id="1616" w:author="Dr. Carsten Franke" w:date="2021-02-09T12:36:00Z">
        <w:r>
          <w:t>c</w:t>
        </w:r>
      </w:ins>
      <w:ins w:id="1617" w:author="Dr. Carsten Franke" w:date="2021-02-09T12:35:00Z">
        <w:r>
          <w:t>f. s</w:t>
        </w:r>
      </w:ins>
      <w:ins w:id="1618" w:author="Dr. Carsten Franke" w:date="2021-02-09T12:36:00Z">
        <w:r>
          <w:t xml:space="preserve">ection </w:t>
        </w:r>
        <w:r>
          <w:fldChar w:fldCharType="begin"/>
        </w:r>
        <w:r>
          <w:instrText xml:space="preserve"> REF _Ref414571756 \r \h </w:instrText>
        </w:r>
      </w:ins>
      <w:r>
        <w:fldChar w:fldCharType="separate"/>
      </w:r>
      <w:r w:rsidR="007F08C7">
        <w:t>8.2.4.2</w:t>
      </w:r>
      <w:ins w:id="1619" w:author="Dr. Carsten Franke" w:date="2021-02-09T12:36:00Z">
        <w:r>
          <w:fldChar w:fldCharType="end"/>
        </w:r>
        <w:r>
          <w:t xml:space="preserve"> </w:t>
        </w:r>
        <w:r>
          <w:fldChar w:fldCharType="begin"/>
        </w:r>
        <w:r>
          <w:instrText xml:space="preserve"> REF _Ref414571756 \h </w:instrText>
        </w:r>
      </w:ins>
      <w:r>
        <w:fldChar w:fldCharType="separate"/>
      </w:r>
      <w:r w:rsidR="007F08C7" w:rsidRPr="007055D9">
        <w:t>Type Specification</w:t>
      </w:r>
      <w:ins w:id="1620" w:author="Dr. Carsten Franke" w:date="2021-02-09T12:36:00Z">
        <w:r>
          <w:fldChar w:fldCharType="end"/>
        </w:r>
        <w:r>
          <w:t>)</w:t>
        </w:r>
      </w:ins>
      <w:ins w:id="1621" w:author="Dr. Carsten Franke" w:date="2021-02-09T12:34:00Z">
        <w:r>
          <w:t>!</w:t>
        </w:r>
      </w:ins>
      <w:ins w:id="1622"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248D43DE" w:rsidR="00926DE7" w:rsidRDefault="00926DE7" w:rsidP="008F3D94">
      <w:pPr>
        <w:pStyle w:val="Beschriftung"/>
        <w:spacing w:before="120"/>
      </w:pPr>
      <w:bookmarkStart w:id="1623" w:name="_Toc3566491"/>
      <w:bookmarkStart w:id="1624" w:name="_Toc34747492"/>
      <w:bookmarkStart w:id="1625" w:name="_Toc72023984"/>
      <w:bookmarkStart w:id="1626" w:name="_Toc338939148"/>
      <w:bookmarkStart w:id="1627" w:name="_Toc288196499"/>
      <w:bookmarkStart w:id="1628" w:name="_Toc288200801"/>
      <w:bookmarkEnd w:id="1606"/>
      <w:bookmarkEnd w:id="1607"/>
      <w:bookmarkEnd w:id="1608"/>
      <w:r>
        <w:t xml:space="preserve">Table </w:t>
      </w:r>
      <w:r w:rsidR="00ED469A">
        <w:fldChar w:fldCharType="begin"/>
      </w:r>
      <w:r w:rsidR="00ED469A">
        <w:instrText xml:space="preserve"> SEQ Table \* ARABIC </w:instrText>
      </w:r>
      <w:r w:rsidR="00ED469A">
        <w:fldChar w:fldCharType="separate"/>
      </w:r>
      <w:r w:rsidR="007F08C7">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623"/>
      <w:r w:rsidR="00194316">
        <w:t>"</w:t>
      </w:r>
      <w:bookmarkEnd w:id="1624"/>
      <w:bookmarkEnd w:id="1625"/>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1626"/>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629" w:name="_Toc338939149"/>
      <w:r w:rsidRPr="007055D9">
        <w:t xml:space="preserve">Attribute </w:t>
      </w:r>
      <w:r w:rsidR="00194316">
        <w:t>"</w:t>
      </w:r>
      <w:proofErr w:type="spellStart"/>
      <w:r w:rsidRPr="007055D9">
        <w:t>penetration</w:t>
      </w:r>
      <w:bookmarkEnd w:id="1627"/>
      <w:bookmarkEnd w:id="1628"/>
      <w:bookmarkEnd w:id="1629"/>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30" w:name="ModelizationWeldDefinition"/>
      <w:bookmarkStart w:id="1631" w:name="WeldDefinition"/>
      <w:bookmarkStart w:id="1632" w:name="WeldDefinitionButtWeld"/>
      <w:bookmarkStart w:id="1633" w:name="_Toc288200762"/>
      <w:bookmarkStart w:id="1634" w:name="_Toc338939106"/>
      <w:bookmarkStart w:id="1635" w:name="_Toc3557012"/>
      <w:bookmarkStart w:id="1636" w:name="_Toc34747262"/>
      <w:bookmarkStart w:id="1637" w:name="_Toc72023735"/>
      <w:bookmarkStart w:id="1638" w:name="_Toc288196464"/>
      <w:bookmarkEnd w:id="1630"/>
      <w:bookmarkEnd w:id="1631"/>
      <w:bookmarkEnd w:id="1632"/>
      <w:r w:rsidRPr="007055D9">
        <w:t xml:space="preserve">Butt </w:t>
      </w:r>
      <w:bookmarkEnd w:id="1633"/>
      <w:r w:rsidR="003663AA" w:rsidRPr="007055D9">
        <w:t>Joint</w:t>
      </w:r>
      <w:bookmarkEnd w:id="1634"/>
      <w:bookmarkEnd w:id="1635"/>
      <w:bookmarkEnd w:id="1636"/>
      <w:bookmarkEnd w:id="163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39" w:name="_Toc3557013"/>
      <w:bookmarkStart w:id="1640" w:name="_Toc34747263"/>
      <w:bookmarkStart w:id="1641" w:name="_Toc72023736"/>
      <w:r w:rsidRPr="00654684">
        <w:rPr>
          <w:sz w:val="24"/>
        </w:rPr>
        <w:t xml:space="preserve">Sheet </w:t>
      </w:r>
      <w:r w:rsidR="00255787" w:rsidRPr="00654684">
        <w:rPr>
          <w:sz w:val="24"/>
        </w:rPr>
        <w:t>Parameters</w:t>
      </w:r>
      <w:bookmarkEnd w:id="1639"/>
      <w:bookmarkEnd w:id="1640"/>
      <w:bookmarkEnd w:id="164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0B241A" w:rsidRPr="00362FDC" w:rsidRDefault="000B241A" w:rsidP="008F3D94">
                              <w:pPr>
                                <w:pStyle w:val="Beschriftung"/>
                                <w:rPr>
                                  <w:noProof/>
                                  <w:szCs w:val="24"/>
                                </w:rPr>
                              </w:pPr>
                              <w:bookmarkStart w:id="1642" w:name="_Toc3557127"/>
                              <w:bookmarkStart w:id="1643" w:name="_Toc34747378"/>
                              <w:bookmarkStart w:id="1644" w:name="_Toc72023860"/>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642"/>
                              <w:bookmarkEnd w:id="1643"/>
                              <w:bookmarkEnd w:id="1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0B241A" w:rsidRPr="00362FDC" w:rsidRDefault="000B241A" w:rsidP="008F3D94">
                        <w:pPr>
                          <w:pStyle w:val="Beschriftung"/>
                          <w:rPr>
                            <w:noProof/>
                            <w:szCs w:val="24"/>
                          </w:rPr>
                        </w:pPr>
                        <w:bookmarkStart w:id="1645" w:name="_Toc3557127"/>
                        <w:bookmarkStart w:id="1646" w:name="_Toc34747378"/>
                        <w:bookmarkStart w:id="1647" w:name="_Toc72023860"/>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645"/>
                        <w:bookmarkEnd w:id="1646"/>
                        <w:bookmarkEnd w:id="164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48" w:name="_Toc3557014"/>
      <w:bookmarkStart w:id="1649" w:name="_Toc34747264"/>
      <w:bookmarkStart w:id="1650" w:name="_Toc72023737"/>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0B241A" w:rsidRPr="006C6D3C" w:rsidRDefault="000B241A" w:rsidP="008F3D94">
                              <w:pPr>
                                <w:pStyle w:val="Beschriftung"/>
                                <w:rPr>
                                  <w:noProof/>
                                  <w:szCs w:val="24"/>
                                </w:rPr>
                              </w:pPr>
                              <w:bookmarkStart w:id="1651" w:name="_Toc3557128"/>
                              <w:bookmarkStart w:id="1652" w:name="_Toc34747379"/>
                              <w:bookmarkStart w:id="1653" w:name="_Toc72023861"/>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651"/>
                              <w:bookmarkEnd w:id="1652"/>
                              <w:bookmarkEnd w:id="1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0B241A" w:rsidRPr="006C6D3C" w:rsidRDefault="000B241A" w:rsidP="008F3D94">
                        <w:pPr>
                          <w:pStyle w:val="Beschriftung"/>
                          <w:rPr>
                            <w:noProof/>
                            <w:szCs w:val="24"/>
                          </w:rPr>
                        </w:pPr>
                        <w:bookmarkStart w:id="1654" w:name="_Toc3557128"/>
                        <w:bookmarkStart w:id="1655" w:name="_Toc34747379"/>
                        <w:bookmarkStart w:id="1656" w:name="_Toc72023861"/>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654"/>
                        <w:bookmarkEnd w:id="1655"/>
                        <w:bookmarkEnd w:id="1656"/>
                      </w:p>
                    </w:txbxContent>
                  </v:textbox>
                </v:shape>
              </v:group>
            </w:pict>
          </mc:Fallback>
        </mc:AlternateContent>
      </w:r>
      <w:r w:rsidR="00B50468" w:rsidRPr="00654684">
        <w:rPr>
          <w:sz w:val="24"/>
        </w:rPr>
        <w:t>Weld Parameters</w:t>
      </w:r>
      <w:bookmarkEnd w:id="1648"/>
      <w:bookmarkEnd w:id="1649"/>
      <w:bookmarkEnd w:id="165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4A7D9F0" w:rsidR="008F3D94" w:rsidRDefault="008F3D94" w:rsidP="008F3D94">
      <w:pPr>
        <w:pStyle w:val="Beschriftung"/>
        <w:spacing w:before="120"/>
      </w:pPr>
      <w:bookmarkStart w:id="1657" w:name="_Toc3566492"/>
      <w:bookmarkStart w:id="1658" w:name="_Toc34747493"/>
      <w:bookmarkStart w:id="1659" w:name="_Toc72023985"/>
      <w:r>
        <w:t xml:space="preserve">Table </w:t>
      </w:r>
      <w:r w:rsidR="00ED469A">
        <w:fldChar w:fldCharType="begin"/>
      </w:r>
      <w:r w:rsidR="00ED469A">
        <w:instrText xml:space="preserve"> SEQ Table \* ARABIC </w:instrText>
      </w:r>
      <w:r w:rsidR="00ED469A">
        <w:fldChar w:fldCharType="separate"/>
      </w:r>
      <w:r w:rsidR="007F08C7">
        <w:rPr>
          <w:noProof/>
        </w:rPr>
        <w:t>91</w:t>
      </w:r>
      <w:r w:rsidR="00ED469A">
        <w:fldChar w:fldCharType="end"/>
      </w:r>
      <w:r>
        <w:t>: Parameters of Butt Joint Weld</w:t>
      </w:r>
      <w:bookmarkEnd w:id="1657"/>
      <w:bookmarkEnd w:id="1658"/>
      <w:bookmarkEnd w:id="1659"/>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660" w:name="_Toc338939151"/>
      <w:bookmarkStart w:id="1661" w:name="_Toc3557015"/>
      <w:bookmarkStart w:id="1662" w:name="_Toc34747265"/>
      <w:bookmarkStart w:id="1663" w:name="_Toc72023738"/>
      <w:r w:rsidRPr="007055D9">
        <w:t>Attributes</w:t>
      </w:r>
      <w:bookmarkEnd w:id="1660"/>
      <w:bookmarkEnd w:id="1661"/>
      <w:bookmarkEnd w:id="1662"/>
      <w:bookmarkEnd w:id="1663"/>
    </w:p>
    <w:p w14:paraId="2F9463C1" w14:textId="2C2DBF78" w:rsidR="0006113C" w:rsidRPr="007055D9" w:rsidRDefault="00850045" w:rsidP="001D3B90">
      <w:pPr>
        <w:pStyle w:val="berschrift5"/>
      </w:pPr>
      <w:bookmarkStart w:id="1664" w:name="_Toc338939153"/>
      <w:r w:rsidRPr="007055D9">
        <w:t xml:space="preserve">Attribute </w:t>
      </w:r>
      <w:r w:rsidR="00194316">
        <w:t>"</w:t>
      </w:r>
      <w:r w:rsidRPr="007055D9">
        <w:t>b</w:t>
      </w:r>
      <w:r w:rsidR="0006113C" w:rsidRPr="007055D9">
        <w:t>ase</w:t>
      </w:r>
      <w:bookmarkEnd w:id="166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1665" w:name="_Toc338939154"/>
      <w:r w:rsidRPr="007055D9">
        <w:lastRenderedPageBreak/>
        <w:t xml:space="preserve">Attribute </w:t>
      </w:r>
      <w:r w:rsidR="00194316">
        <w:t>"</w:t>
      </w:r>
      <w:proofErr w:type="spellStart"/>
      <w:r w:rsidRPr="007055D9">
        <w:t>t</w:t>
      </w:r>
      <w:r w:rsidR="0006113C" w:rsidRPr="007055D9">
        <w:t>echnology</w:t>
      </w:r>
      <w:bookmarkEnd w:id="1665"/>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666" w:name="_Toc288196505"/>
      <w:bookmarkStart w:id="1667" w:name="_Toc288200807"/>
      <w:bookmarkStart w:id="1668" w:name="_Toc338939155"/>
      <w:bookmarkStart w:id="1669" w:name="_Toc3557016"/>
      <w:bookmarkStart w:id="1670" w:name="_Toc34747266"/>
      <w:bookmarkStart w:id="1671" w:name="_Toc72023739"/>
      <w:r w:rsidRPr="007055D9">
        <w:t xml:space="preserve">Element </w:t>
      </w:r>
      <w:r w:rsidR="00194316">
        <w:t>"</w:t>
      </w:r>
      <w:proofErr w:type="spellStart"/>
      <w:r w:rsidRPr="007055D9">
        <w:t>weld_position</w:t>
      </w:r>
      <w:bookmarkEnd w:id="1666"/>
      <w:bookmarkEnd w:id="1667"/>
      <w:bookmarkEnd w:id="1668"/>
      <w:bookmarkEnd w:id="1669"/>
      <w:proofErr w:type="spellEnd"/>
      <w:r w:rsidR="00194316">
        <w:t>"</w:t>
      </w:r>
      <w:bookmarkEnd w:id="1670"/>
      <w:bookmarkEnd w:id="1671"/>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3CBC6BB" w:rsidR="00345A9D" w:rsidRDefault="00345A9D" w:rsidP="008F3D94">
      <w:pPr>
        <w:pStyle w:val="Beschriftung"/>
        <w:spacing w:before="120"/>
      </w:pPr>
      <w:bookmarkStart w:id="1672" w:name="_Toc3566493"/>
      <w:bookmarkStart w:id="1673" w:name="_Toc34747494"/>
      <w:bookmarkStart w:id="1674" w:name="_Toc72023986"/>
      <w:bookmarkStart w:id="1675" w:name="_Toc288196507"/>
      <w:bookmarkStart w:id="1676" w:name="_Toc288200809"/>
      <w:bookmarkStart w:id="1677" w:name="_Toc338939157"/>
      <w:r>
        <w:t xml:space="preserve">Table </w:t>
      </w:r>
      <w:r w:rsidR="00ED469A">
        <w:fldChar w:fldCharType="begin"/>
      </w:r>
      <w:r w:rsidR="00ED469A">
        <w:instrText xml:space="preserve"> SEQ Table \* ARABIC </w:instrText>
      </w:r>
      <w:r w:rsidR="00ED469A">
        <w:fldChar w:fldCharType="separate"/>
      </w:r>
      <w:r w:rsidR="007F08C7">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72"/>
      <w:bookmarkEnd w:id="1673"/>
      <w:bookmarkEnd w:id="1674"/>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1246BFB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F08C7">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1675"/>
      <w:bookmarkEnd w:id="1676"/>
      <w:bookmarkEnd w:id="167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2C8645C" w:rsidR="0006113C" w:rsidRPr="007055D9" w:rsidRDefault="0006113C" w:rsidP="0006113C">
      <w:pPr>
        <w:pStyle w:val="Aufzhlungszeichen"/>
        <w:rPr>
          <w:rStyle w:val="XMLAttribute"/>
        </w:rPr>
      </w:pPr>
      <w:r w:rsidRPr="007055D9">
        <w:rPr>
          <w:rStyle w:val="XMLAttribute"/>
        </w:rPr>
        <w:t>I</w:t>
      </w:r>
      <w:ins w:id="1678"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679" w:author="Dr. Carsten Franke" w:date="2021-02-09T12:43:00Z">
        <w:r w:rsidR="0071697E">
          <w:fldChar w:fldCharType="separate"/>
        </w:r>
      </w:ins>
      <w:r w:rsidR="007F08C7">
        <w:t>8.2.4.2</w:t>
      </w:r>
      <w:ins w:id="1680"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1681" w:name="_Toc338939158"/>
      <w:r w:rsidRPr="007055D9">
        <w:t xml:space="preserve">Attribute </w:t>
      </w:r>
      <w:r w:rsidR="00194316">
        <w:t>"</w:t>
      </w:r>
      <w:proofErr w:type="spellStart"/>
      <w:r w:rsidRPr="007055D9">
        <w:t>width</w:t>
      </w:r>
      <w:bookmarkEnd w:id="1681"/>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1682" w:name="_Toc338939159"/>
      <w:r w:rsidRPr="007055D9">
        <w:t xml:space="preserve">Attribute </w:t>
      </w:r>
      <w:r w:rsidR="00194316">
        <w:t>"</w:t>
      </w:r>
      <w:proofErr w:type="spellStart"/>
      <w:r w:rsidRPr="007055D9">
        <w:t>filler</w:t>
      </w:r>
      <w:bookmarkEnd w:id="1682"/>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83" w:name="WeldDefinitionCornerWeld"/>
      <w:bookmarkStart w:id="1684" w:name="_Toc288200763"/>
      <w:bookmarkStart w:id="1685" w:name="_Toc338939107"/>
      <w:bookmarkEnd w:id="168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86" w:name="_Toc414263397"/>
      <w:bookmarkStart w:id="1687" w:name="_Toc3557017"/>
      <w:bookmarkStart w:id="1688" w:name="_Toc34747267"/>
      <w:bookmarkStart w:id="1689" w:name="_Toc72023740"/>
      <w:bookmarkEnd w:id="1686"/>
      <w:r w:rsidRPr="007055D9">
        <w:t xml:space="preserve">Element </w:t>
      </w:r>
      <w:r w:rsidR="00194316">
        <w:t>"</w:t>
      </w:r>
      <w:proofErr w:type="spellStart"/>
      <w:r>
        <w:t>sheet_parameter</w:t>
      </w:r>
      <w:bookmarkEnd w:id="1687"/>
      <w:proofErr w:type="spellEnd"/>
      <w:r w:rsidR="00194316">
        <w:t>"</w:t>
      </w:r>
      <w:bookmarkEnd w:id="1688"/>
      <w:bookmarkEnd w:id="1689"/>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BD93056" w:rsidR="003B6225" w:rsidRDefault="003B6225" w:rsidP="008F3D94">
      <w:pPr>
        <w:pStyle w:val="Beschriftung"/>
        <w:spacing w:before="120"/>
      </w:pPr>
      <w:bookmarkStart w:id="1690" w:name="_Toc3566494"/>
      <w:bookmarkStart w:id="1691" w:name="_Toc34747495"/>
      <w:bookmarkStart w:id="1692" w:name="_Toc72023987"/>
      <w:r>
        <w:t xml:space="preserve">Table </w:t>
      </w:r>
      <w:r w:rsidR="00ED469A">
        <w:fldChar w:fldCharType="begin"/>
      </w:r>
      <w:r w:rsidR="00ED469A">
        <w:instrText xml:space="preserve"> SEQ Table \* ARABIC </w:instrText>
      </w:r>
      <w:r w:rsidR="00ED469A">
        <w:fldChar w:fldCharType="separate"/>
      </w:r>
      <w:r w:rsidR="007F08C7">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90"/>
      <w:bookmarkEnd w:id="1691"/>
      <w:bookmarkEnd w:id="169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93" w:name="_Toc3557018"/>
      <w:bookmarkStart w:id="1694" w:name="_Toc34747268"/>
      <w:bookmarkStart w:id="1695" w:name="_Toc72023741"/>
      <w:r w:rsidRPr="007055D9">
        <w:lastRenderedPageBreak/>
        <w:t>Corner Weld</w:t>
      </w:r>
      <w:bookmarkEnd w:id="1684"/>
      <w:bookmarkEnd w:id="1685"/>
      <w:bookmarkEnd w:id="1693"/>
      <w:bookmarkEnd w:id="1694"/>
      <w:bookmarkEnd w:id="169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1696" w:name="_Toc34747269"/>
      <w:bookmarkStart w:id="1697" w:name="_Toc72023742"/>
      <w:bookmarkStart w:id="1698"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0B241A" w:rsidRPr="00796AD7" w:rsidRDefault="000B241A" w:rsidP="008F3D94">
                              <w:pPr>
                                <w:pStyle w:val="Beschriftung"/>
                                <w:rPr>
                                  <w:noProof/>
                                  <w:szCs w:val="24"/>
                                </w:rPr>
                              </w:pPr>
                              <w:bookmarkStart w:id="1699" w:name="_Toc3557129"/>
                              <w:bookmarkStart w:id="1700" w:name="_Toc34747380"/>
                              <w:bookmarkStart w:id="1701" w:name="_Toc72023862"/>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99"/>
                              <w:bookmarkEnd w:id="1700"/>
                              <w:bookmarkEnd w:id="1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0B241A" w:rsidRPr="00796AD7" w:rsidRDefault="000B241A" w:rsidP="008F3D94">
                        <w:pPr>
                          <w:pStyle w:val="Beschriftung"/>
                          <w:rPr>
                            <w:noProof/>
                            <w:szCs w:val="24"/>
                          </w:rPr>
                        </w:pPr>
                        <w:bookmarkStart w:id="1702" w:name="_Toc3557129"/>
                        <w:bookmarkStart w:id="1703" w:name="_Toc34747380"/>
                        <w:bookmarkStart w:id="1704" w:name="_Toc72023862"/>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702"/>
                        <w:bookmarkEnd w:id="1703"/>
                        <w:bookmarkEnd w:id="1704"/>
                      </w:p>
                    </w:txbxContent>
                  </v:textbox>
                </v:shape>
              </v:group>
            </w:pict>
          </mc:Fallback>
        </mc:AlternateContent>
      </w:r>
      <w:r w:rsidR="00E36602">
        <w:t>Simple Corner Weld</w:t>
      </w:r>
      <w:bookmarkEnd w:id="1696"/>
      <w:bookmarkEnd w:id="1697"/>
    </w:p>
    <w:p w14:paraId="19EDE5F7" w14:textId="78748519" w:rsidR="008A6190" w:rsidRPr="007055D9" w:rsidRDefault="008A6190" w:rsidP="00E36602">
      <w:pPr>
        <w:pStyle w:val="berschrift5"/>
      </w:pPr>
      <w:r w:rsidRPr="007055D9">
        <w:t>Sheet Parameters</w:t>
      </w:r>
      <w:bookmarkEnd w:id="169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1705" w:name="_Toc3557020"/>
      <w:r w:rsidRPr="007055D9">
        <w:t>Weld Parameters</w:t>
      </w:r>
      <w:bookmarkEnd w:id="170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0B241A" w:rsidRPr="00067927" w:rsidRDefault="000B241A" w:rsidP="008F3D94">
                              <w:pPr>
                                <w:pStyle w:val="Beschriftung"/>
                                <w:rPr>
                                  <w:noProof/>
                                  <w:szCs w:val="24"/>
                                </w:rPr>
                              </w:pPr>
                              <w:bookmarkStart w:id="1706" w:name="_Toc3557130"/>
                              <w:bookmarkStart w:id="1707" w:name="_Toc34747381"/>
                              <w:bookmarkStart w:id="1708" w:name="_Toc72023863"/>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706"/>
                              <w:bookmarkEnd w:id="1707"/>
                              <w:bookmarkEnd w:id="1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0B241A" w:rsidRPr="00067927" w:rsidRDefault="000B241A" w:rsidP="008F3D94">
                        <w:pPr>
                          <w:pStyle w:val="Beschriftung"/>
                          <w:rPr>
                            <w:noProof/>
                            <w:szCs w:val="24"/>
                          </w:rPr>
                        </w:pPr>
                        <w:bookmarkStart w:id="1709" w:name="_Toc3557130"/>
                        <w:bookmarkStart w:id="1710" w:name="_Toc34747381"/>
                        <w:bookmarkStart w:id="1711" w:name="_Toc72023863"/>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709"/>
                        <w:bookmarkEnd w:id="1710"/>
                        <w:bookmarkEnd w:id="1711"/>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75pt" o:ole="">
            <v:imagedata r:id="rId156" o:title=""/>
          </v:shape>
          <o:OLEObject Type="Embed" ProgID="Equation.3" ShapeID="_x0000_i1027" DrawAspect="Content" ObjectID="_1683008451"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36C09867" w:rsidR="008F3D94" w:rsidRDefault="008F3D94" w:rsidP="008F3D94">
      <w:pPr>
        <w:pStyle w:val="Beschriftung"/>
        <w:spacing w:before="120"/>
      </w:pPr>
      <w:bookmarkStart w:id="1712" w:name="_Toc3566495"/>
      <w:bookmarkStart w:id="1713" w:name="_Toc34747496"/>
      <w:bookmarkStart w:id="1714" w:name="_Toc72023988"/>
      <w:r>
        <w:t xml:space="preserve">Table </w:t>
      </w:r>
      <w:r w:rsidR="00ED469A">
        <w:fldChar w:fldCharType="begin"/>
      </w:r>
      <w:r w:rsidR="00ED469A">
        <w:instrText xml:space="preserve"> SEQ Table \* ARABIC </w:instrText>
      </w:r>
      <w:r w:rsidR="00ED469A">
        <w:fldChar w:fldCharType="separate"/>
      </w:r>
      <w:r w:rsidR="007F08C7">
        <w:rPr>
          <w:noProof/>
        </w:rPr>
        <w:t>94</w:t>
      </w:r>
      <w:r w:rsidR="00ED469A">
        <w:fldChar w:fldCharType="end"/>
      </w:r>
      <w:r>
        <w:t xml:space="preserve">: Parameters of </w:t>
      </w:r>
      <w:r w:rsidR="006619C9">
        <w:t xml:space="preserve">Simple </w:t>
      </w:r>
      <w:r>
        <w:t>Corner Weld</w:t>
      </w:r>
      <w:bookmarkEnd w:id="1712"/>
      <w:bookmarkEnd w:id="1713"/>
      <w:bookmarkEnd w:id="171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1715" w:name="_Toc34747270"/>
      <w:bookmarkStart w:id="1716" w:name="_Toc72023743"/>
      <w:r>
        <w:lastRenderedPageBreak/>
        <w:t>Double Corner Weld</w:t>
      </w:r>
      <w:bookmarkEnd w:id="1715"/>
      <w:bookmarkEnd w:id="1716"/>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7E84C00B" w:rsidR="00C330B4" w:rsidRPr="00C330B4" w:rsidRDefault="00C330B4" w:rsidP="00C330B4">
            <w:pPr>
              <w:jc w:val="center"/>
              <w:rPr>
                <w:sz w:val="20"/>
                <w:szCs w:val="20"/>
              </w:rPr>
            </w:pPr>
            <w:bookmarkStart w:id="1717" w:name="_Toc7202386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7F08C7">
              <w:rPr>
                <w:noProof/>
                <w:sz w:val="20"/>
                <w:szCs w:val="20"/>
              </w:rPr>
              <w:t>59</w:t>
            </w:r>
            <w:r w:rsidRPr="00C330B4">
              <w:rPr>
                <w:sz w:val="20"/>
                <w:szCs w:val="20"/>
              </w:rPr>
              <w:fldChar w:fldCharType="end"/>
            </w:r>
            <w:r w:rsidRPr="00C330B4">
              <w:rPr>
                <w:sz w:val="20"/>
                <w:szCs w:val="20"/>
              </w:rPr>
              <w:t>: Corner Weld Sheet Layout</w:t>
            </w:r>
            <w:bookmarkEnd w:id="1717"/>
          </w:p>
        </w:tc>
        <w:tc>
          <w:tcPr>
            <w:tcW w:w="4605" w:type="dxa"/>
            <w:shd w:val="clear" w:color="auto" w:fill="auto"/>
          </w:tcPr>
          <w:p w14:paraId="7246F10E" w14:textId="69201E7A" w:rsidR="00C330B4" w:rsidRPr="00C330B4" w:rsidRDefault="00C330B4" w:rsidP="00C330B4">
            <w:pPr>
              <w:jc w:val="center"/>
              <w:rPr>
                <w:sz w:val="20"/>
                <w:szCs w:val="20"/>
              </w:rPr>
            </w:pPr>
            <w:bookmarkStart w:id="1718" w:name="_Toc7202386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7F08C7">
              <w:rPr>
                <w:noProof/>
                <w:sz w:val="20"/>
                <w:szCs w:val="20"/>
              </w:rPr>
              <w:t>60</w:t>
            </w:r>
            <w:r w:rsidRPr="00C330B4">
              <w:rPr>
                <w:sz w:val="20"/>
                <w:szCs w:val="20"/>
              </w:rPr>
              <w:fldChar w:fldCharType="end"/>
            </w:r>
            <w:r w:rsidRPr="00C330B4">
              <w:rPr>
                <w:sz w:val="20"/>
                <w:szCs w:val="20"/>
              </w:rPr>
              <w:t>: Double Corner Weld Parameters</w:t>
            </w:r>
            <w:bookmarkEnd w:id="1718"/>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75pt" o:ole="">
            <v:imagedata r:id="rId156" o:title=""/>
          </v:shape>
          <o:OLEObject Type="Embed" ProgID="Equation.3" ShapeID="_x0000_i1028" DrawAspect="Content" ObjectID="_1683008452"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6F1420" w:rsidR="00E36602" w:rsidRDefault="00E36602" w:rsidP="00E36602">
      <w:pPr>
        <w:pStyle w:val="Beschriftung"/>
        <w:spacing w:before="120"/>
      </w:pPr>
      <w:bookmarkStart w:id="1719" w:name="_Toc34747497"/>
      <w:bookmarkStart w:id="1720" w:name="_Toc72023989"/>
      <w:r>
        <w:t xml:space="preserve">Table </w:t>
      </w:r>
      <w:r w:rsidR="00ED469A">
        <w:fldChar w:fldCharType="begin"/>
      </w:r>
      <w:r w:rsidR="00ED469A">
        <w:instrText xml:space="preserve"> SEQ Table \* ARABIC </w:instrText>
      </w:r>
      <w:r w:rsidR="00ED469A">
        <w:fldChar w:fldCharType="separate"/>
      </w:r>
      <w:r w:rsidR="007F08C7">
        <w:rPr>
          <w:noProof/>
        </w:rPr>
        <w:t>95</w:t>
      </w:r>
      <w:r w:rsidR="00ED469A">
        <w:fldChar w:fldCharType="end"/>
      </w:r>
      <w:r>
        <w:t xml:space="preserve">: Parameters of </w:t>
      </w:r>
      <w:r w:rsidR="006619C9">
        <w:t xml:space="preserve">Double </w:t>
      </w:r>
      <w:r>
        <w:t>Corner Weld</w:t>
      </w:r>
      <w:bookmarkEnd w:id="1719"/>
      <w:bookmarkEnd w:id="1720"/>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1721" w:name="_Toc338939161"/>
      <w:bookmarkStart w:id="1722" w:name="_Toc3557021"/>
      <w:bookmarkStart w:id="1723" w:name="_Toc34747271"/>
      <w:bookmarkStart w:id="1724" w:name="_Toc72023744"/>
      <w:r w:rsidRPr="007055D9">
        <w:t>Attributes</w:t>
      </w:r>
      <w:bookmarkEnd w:id="1721"/>
      <w:bookmarkEnd w:id="1722"/>
      <w:bookmarkEnd w:id="1723"/>
      <w:bookmarkEnd w:id="1724"/>
    </w:p>
    <w:p w14:paraId="22FDBBD1" w14:textId="5050C61D" w:rsidR="0006113C" w:rsidRPr="007055D9" w:rsidRDefault="00242481" w:rsidP="001759F7">
      <w:pPr>
        <w:pStyle w:val="berschrift5"/>
      </w:pPr>
      <w:bookmarkStart w:id="1725" w:name="_Toc338939163"/>
      <w:r w:rsidRPr="007055D9">
        <w:t xml:space="preserve">Attribute </w:t>
      </w:r>
      <w:r w:rsidR="00194316">
        <w:t>"</w:t>
      </w:r>
      <w:r w:rsidRPr="007055D9">
        <w:t>b</w:t>
      </w:r>
      <w:r w:rsidR="0006113C" w:rsidRPr="007055D9">
        <w:t>ase</w:t>
      </w:r>
      <w:bookmarkEnd w:id="172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26" w:name="_Toc338939164"/>
      <w:r w:rsidRPr="007055D9">
        <w:t xml:space="preserve">Attribute </w:t>
      </w:r>
      <w:r w:rsidR="00194316">
        <w:t>"</w:t>
      </w:r>
      <w:proofErr w:type="spellStart"/>
      <w:r w:rsidRPr="007055D9">
        <w:t>t</w:t>
      </w:r>
      <w:r w:rsidR="0006113C" w:rsidRPr="007055D9">
        <w:t>echnology</w:t>
      </w:r>
      <w:bookmarkEnd w:id="1726"/>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27" w:name="_Toc338939165"/>
      <w:bookmarkStart w:id="1728" w:name="_Toc3557022"/>
      <w:bookmarkStart w:id="1729" w:name="_Toc34747272"/>
      <w:bookmarkStart w:id="1730" w:name="_Toc72023745"/>
      <w:r w:rsidRPr="007055D9">
        <w:t xml:space="preserve">Element </w:t>
      </w:r>
      <w:r w:rsidR="00194316">
        <w:t>"</w:t>
      </w:r>
      <w:proofErr w:type="spellStart"/>
      <w:r w:rsidRPr="007055D9">
        <w:t>weld_position</w:t>
      </w:r>
      <w:bookmarkEnd w:id="1727"/>
      <w:bookmarkEnd w:id="1728"/>
      <w:proofErr w:type="spellEnd"/>
      <w:r w:rsidR="00194316">
        <w:t>"</w:t>
      </w:r>
      <w:bookmarkEnd w:id="1729"/>
      <w:bookmarkEnd w:id="1730"/>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73587C6" w:rsidR="003B6225" w:rsidRDefault="003B6225" w:rsidP="008F3D94">
      <w:pPr>
        <w:pStyle w:val="Beschriftung"/>
        <w:spacing w:before="120"/>
      </w:pPr>
      <w:bookmarkStart w:id="1731" w:name="_Toc3566496"/>
      <w:bookmarkStart w:id="1732" w:name="_Toc34747498"/>
      <w:bookmarkStart w:id="1733" w:name="_Toc72023990"/>
      <w:bookmarkStart w:id="1734" w:name="_Toc338939167"/>
      <w:r>
        <w:t xml:space="preserve">Table </w:t>
      </w:r>
      <w:r w:rsidR="00ED469A">
        <w:fldChar w:fldCharType="begin"/>
      </w:r>
      <w:r w:rsidR="00ED469A">
        <w:instrText xml:space="preserve"> SEQ Table \* ARABIC </w:instrText>
      </w:r>
      <w:r w:rsidR="00ED469A">
        <w:fldChar w:fldCharType="separate"/>
      </w:r>
      <w:r w:rsidR="007F08C7">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731"/>
      <w:bookmarkEnd w:id="1732"/>
      <w:bookmarkEnd w:id="1733"/>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68EEF5E9"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F08C7">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F08C7" w:rsidRPr="007F08C7">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173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1735" w:name="_Toc338939168"/>
      <w:r w:rsidRPr="007055D9">
        <w:t xml:space="preserve">Attribute </w:t>
      </w:r>
      <w:r w:rsidR="00194316">
        <w:t>"</w:t>
      </w:r>
      <w:proofErr w:type="spellStart"/>
      <w:r w:rsidRPr="007055D9">
        <w:t>thickness</w:t>
      </w:r>
      <w:bookmarkEnd w:id="1735"/>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0EB4279" w:rsidR="008F3D94" w:rsidRDefault="008F3D94" w:rsidP="008F3D94">
      <w:pPr>
        <w:pStyle w:val="Beschriftung"/>
        <w:spacing w:before="120"/>
      </w:pPr>
      <w:bookmarkStart w:id="1736" w:name="_Toc3566497"/>
      <w:bookmarkStart w:id="1737" w:name="_Toc34747499"/>
      <w:bookmarkStart w:id="1738" w:name="_Toc72023991"/>
      <w:bookmarkStart w:id="1739" w:name="_Toc338939169"/>
      <w:r>
        <w:t xml:space="preserve">Table </w:t>
      </w:r>
      <w:r w:rsidR="00ED469A">
        <w:fldChar w:fldCharType="begin"/>
      </w:r>
      <w:r w:rsidR="00ED469A">
        <w:instrText xml:space="preserve"> SEQ Table \* ARABIC </w:instrText>
      </w:r>
      <w:r w:rsidR="00ED469A">
        <w:fldChar w:fldCharType="separate"/>
      </w:r>
      <w:r w:rsidR="007F08C7">
        <w:rPr>
          <w:noProof/>
        </w:rPr>
        <w:t>97</w:t>
      </w:r>
      <w:r w:rsidR="00ED469A">
        <w:fldChar w:fldCharType="end"/>
      </w:r>
      <w:r>
        <w:t xml:space="preserve">: Values of Attribute </w:t>
      </w:r>
      <w:r w:rsidRPr="008F3D94">
        <w:rPr>
          <w:rStyle w:val="elementdeftypeChar"/>
          <w:b/>
        </w:rPr>
        <w:t>section</w:t>
      </w:r>
      <w:bookmarkEnd w:id="1736"/>
      <w:bookmarkEnd w:id="1737"/>
      <w:bookmarkEnd w:id="1738"/>
    </w:p>
    <w:p w14:paraId="29B81C3B" w14:textId="6026B883" w:rsidR="0006113C" w:rsidRPr="007055D9" w:rsidRDefault="0006113C" w:rsidP="00B21508">
      <w:pPr>
        <w:pStyle w:val="berschrift5"/>
      </w:pPr>
      <w:r w:rsidRPr="007055D9">
        <w:t xml:space="preserve">Attribute </w:t>
      </w:r>
      <w:r w:rsidR="00194316">
        <w:t>"</w:t>
      </w:r>
      <w:r w:rsidRPr="007055D9">
        <w:t>angle</w:t>
      </w:r>
      <w:bookmarkEnd w:id="1739"/>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31B48E5" w:rsidR="008F3D94" w:rsidRDefault="008F3D94" w:rsidP="008F3D94">
      <w:pPr>
        <w:pStyle w:val="Beschriftung"/>
        <w:spacing w:before="120"/>
      </w:pPr>
      <w:bookmarkStart w:id="1740" w:name="_Toc3566498"/>
      <w:bookmarkStart w:id="1741" w:name="_Toc34747500"/>
      <w:bookmarkStart w:id="1742" w:name="_Toc72023992"/>
      <w:bookmarkStart w:id="1743" w:name="_Toc338939170"/>
      <w:r>
        <w:t xml:space="preserve">Table </w:t>
      </w:r>
      <w:r w:rsidR="00ED469A">
        <w:fldChar w:fldCharType="begin"/>
      </w:r>
      <w:r w:rsidR="00ED469A">
        <w:instrText xml:space="preserve"> SEQ Table \* ARABIC </w:instrText>
      </w:r>
      <w:r w:rsidR="00ED469A">
        <w:fldChar w:fldCharType="separate"/>
      </w:r>
      <w:r w:rsidR="007F08C7">
        <w:rPr>
          <w:noProof/>
        </w:rPr>
        <w:t>98</w:t>
      </w:r>
      <w:r w:rsidR="00ED469A">
        <w:fldChar w:fldCharType="end"/>
      </w:r>
      <w:r>
        <w:t xml:space="preserve">: Values of Attribute </w:t>
      </w:r>
      <w:r>
        <w:rPr>
          <w:rStyle w:val="elementdeftypeChar"/>
          <w:b/>
        </w:rPr>
        <w:t>angle</w:t>
      </w:r>
      <w:bookmarkEnd w:id="1740"/>
      <w:bookmarkEnd w:id="1741"/>
      <w:bookmarkEnd w:id="1742"/>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1743"/>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1744" w:name="_Toc338939171"/>
      <w:r w:rsidRPr="007055D9">
        <w:t xml:space="preserve">Attribute </w:t>
      </w:r>
      <w:r w:rsidR="00194316">
        <w:t>"</w:t>
      </w:r>
      <w:proofErr w:type="spellStart"/>
      <w:r w:rsidRPr="007055D9">
        <w:t>penetration</w:t>
      </w:r>
      <w:bookmarkEnd w:id="1744"/>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1745" w:name="_Toc338939173"/>
      <w:r w:rsidRPr="007055D9">
        <w:t xml:space="preserve">Attribute </w:t>
      </w:r>
      <w:r w:rsidR="00194316">
        <w:t>"</w:t>
      </w:r>
      <w:proofErr w:type="spellStart"/>
      <w:r w:rsidRPr="007055D9">
        <w:t>filler</w:t>
      </w:r>
      <w:bookmarkEnd w:id="1745"/>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46" w:name="WeldDefinitionEdgeWeld"/>
      <w:bookmarkStart w:id="1747" w:name="_Toc3557023"/>
      <w:bookmarkStart w:id="1748" w:name="_Toc34747273"/>
      <w:bookmarkStart w:id="1749" w:name="_Toc72023746"/>
      <w:bookmarkStart w:id="1750" w:name="_Toc288200764"/>
      <w:bookmarkStart w:id="1751" w:name="_Toc338939108"/>
      <w:bookmarkEnd w:id="1746"/>
      <w:r w:rsidRPr="007055D9">
        <w:lastRenderedPageBreak/>
        <w:t xml:space="preserve">Element </w:t>
      </w:r>
      <w:r w:rsidR="00194316">
        <w:t>"</w:t>
      </w:r>
      <w:proofErr w:type="spellStart"/>
      <w:r>
        <w:t>sheet_parameter</w:t>
      </w:r>
      <w:bookmarkEnd w:id="1747"/>
      <w:proofErr w:type="spellEnd"/>
      <w:r w:rsidR="00194316">
        <w:t>"</w:t>
      </w:r>
      <w:bookmarkEnd w:id="1748"/>
      <w:bookmarkEnd w:id="174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0C528804" w:rsidR="00B21508" w:rsidRDefault="00B21508" w:rsidP="008F3D94">
      <w:pPr>
        <w:pStyle w:val="Beschriftung"/>
        <w:spacing w:before="120"/>
      </w:pPr>
      <w:bookmarkStart w:id="1752" w:name="_Toc3566499"/>
      <w:bookmarkStart w:id="1753" w:name="_Toc34747501"/>
      <w:bookmarkStart w:id="1754" w:name="_Toc72023993"/>
      <w:r>
        <w:t xml:space="preserve">Table </w:t>
      </w:r>
      <w:r w:rsidR="00ED469A">
        <w:fldChar w:fldCharType="begin"/>
      </w:r>
      <w:r w:rsidR="00ED469A">
        <w:instrText xml:space="preserve"> SEQ Table \* ARABIC </w:instrText>
      </w:r>
      <w:r w:rsidR="00ED469A">
        <w:fldChar w:fldCharType="separate"/>
      </w:r>
      <w:r w:rsidR="007F08C7">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52"/>
      <w:bookmarkEnd w:id="1753"/>
      <w:bookmarkEnd w:id="175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55" w:name="_Toc3557024"/>
      <w:bookmarkStart w:id="1756" w:name="_Toc34747274"/>
      <w:bookmarkStart w:id="1757" w:name="_Toc72023747"/>
      <w:r w:rsidRPr="007055D9">
        <w:t>Edge Weld</w:t>
      </w:r>
      <w:bookmarkEnd w:id="1750"/>
      <w:bookmarkEnd w:id="1751"/>
      <w:bookmarkEnd w:id="1755"/>
      <w:bookmarkEnd w:id="1756"/>
      <w:bookmarkEnd w:id="175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1758" w:name="_Toc3557025"/>
      <w:bookmarkStart w:id="1759" w:name="_Toc34747275"/>
      <w:bookmarkStart w:id="1760" w:name="_Toc72023748"/>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58"/>
      <w:bookmarkEnd w:id="1759"/>
      <w:bookmarkEnd w:id="176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0B241A" w:rsidRPr="00AF7673" w:rsidRDefault="000B241A" w:rsidP="00765F0F">
                            <w:pPr>
                              <w:pStyle w:val="Beschriftung"/>
                              <w:keepNext/>
                              <w:keepLines/>
                              <w:rPr>
                                <w:b w:val="0"/>
                                <w:bCs w:val="0"/>
                                <w:noProof/>
                                <w:sz w:val="26"/>
                                <w:szCs w:val="28"/>
                              </w:rPr>
                            </w:pPr>
                            <w:bookmarkStart w:id="1761" w:name="_Toc3557131"/>
                            <w:bookmarkStart w:id="1762" w:name="_Toc34747384"/>
                            <w:bookmarkStart w:id="1763" w:name="_Toc72023866"/>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761"/>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0B241A" w:rsidRPr="00AF7673" w:rsidRDefault="000B241A" w:rsidP="00765F0F">
                      <w:pPr>
                        <w:pStyle w:val="Beschriftung"/>
                        <w:keepNext/>
                        <w:keepLines/>
                        <w:rPr>
                          <w:b w:val="0"/>
                          <w:bCs w:val="0"/>
                          <w:noProof/>
                          <w:sz w:val="26"/>
                          <w:szCs w:val="28"/>
                        </w:rPr>
                      </w:pPr>
                      <w:bookmarkStart w:id="1764" w:name="_Toc3557131"/>
                      <w:bookmarkStart w:id="1765" w:name="_Toc34747384"/>
                      <w:bookmarkStart w:id="1766" w:name="_Toc72023866"/>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764"/>
                      <w:bookmarkEnd w:id="1765"/>
                      <w:bookmarkEnd w:id="176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67" w:name="_Toc3557026"/>
      <w:bookmarkStart w:id="1768" w:name="_Toc34747276"/>
      <w:bookmarkStart w:id="1769" w:name="_Toc72023749"/>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67"/>
      <w:bookmarkEnd w:id="1768"/>
      <w:bookmarkEnd w:id="176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0B241A" w:rsidRPr="00213139" w:rsidRDefault="000B241A" w:rsidP="008F3D94">
                            <w:pPr>
                              <w:pStyle w:val="Beschriftung"/>
                              <w:rPr>
                                <w:b w:val="0"/>
                                <w:bCs w:val="0"/>
                                <w:noProof/>
                                <w:sz w:val="26"/>
                                <w:szCs w:val="28"/>
                              </w:rPr>
                            </w:pPr>
                            <w:bookmarkStart w:id="1770" w:name="_Toc3557132"/>
                            <w:bookmarkStart w:id="1771" w:name="_Toc34747385"/>
                            <w:bookmarkStart w:id="1772" w:name="_Toc72023867"/>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70"/>
                            <w:bookmarkEnd w:id="1771"/>
                            <w:bookmarkEnd w:id="1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0B241A" w:rsidRPr="00213139" w:rsidRDefault="000B241A" w:rsidP="008F3D94">
                      <w:pPr>
                        <w:pStyle w:val="Beschriftung"/>
                        <w:rPr>
                          <w:b w:val="0"/>
                          <w:bCs w:val="0"/>
                          <w:noProof/>
                          <w:sz w:val="26"/>
                          <w:szCs w:val="28"/>
                        </w:rPr>
                      </w:pPr>
                      <w:bookmarkStart w:id="1773" w:name="_Toc3557132"/>
                      <w:bookmarkStart w:id="1774" w:name="_Toc34747385"/>
                      <w:bookmarkStart w:id="1775" w:name="_Toc72023867"/>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73"/>
                      <w:bookmarkEnd w:id="1774"/>
                      <w:bookmarkEnd w:id="177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DC86B71" w:rsidR="00687B5E" w:rsidRDefault="00687B5E" w:rsidP="00687B5E">
      <w:pPr>
        <w:pStyle w:val="Beschriftung"/>
        <w:spacing w:before="120"/>
      </w:pPr>
      <w:bookmarkStart w:id="1776" w:name="_Toc3566500"/>
      <w:bookmarkStart w:id="1777" w:name="_Toc34747502"/>
      <w:bookmarkStart w:id="1778" w:name="_Toc72023994"/>
      <w:r>
        <w:t xml:space="preserve">Table </w:t>
      </w:r>
      <w:r w:rsidR="00ED469A">
        <w:fldChar w:fldCharType="begin"/>
      </w:r>
      <w:r w:rsidR="00ED469A">
        <w:instrText xml:space="preserve"> SEQ Table \* ARABIC </w:instrText>
      </w:r>
      <w:r w:rsidR="00ED469A">
        <w:fldChar w:fldCharType="separate"/>
      </w:r>
      <w:r w:rsidR="007F08C7">
        <w:rPr>
          <w:noProof/>
        </w:rPr>
        <w:t>100</w:t>
      </w:r>
      <w:r w:rsidR="00ED469A">
        <w:fldChar w:fldCharType="end"/>
      </w:r>
      <w:r>
        <w:t>: Parameters of Edge Weld</w:t>
      </w:r>
      <w:bookmarkEnd w:id="1776"/>
      <w:bookmarkEnd w:id="1777"/>
      <w:bookmarkEnd w:id="1778"/>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779" w:name="_Toc338939175"/>
      <w:bookmarkStart w:id="1780" w:name="_Toc3557027"/>
      <w:bookmarkStart w:id="1781" w:name="_Toc34747277"/>
      <w:bookmarkStart w:id="1782" w:name="_Toc72023750"/>
      <w:r w:rsidRPr="007055D9">
        <w:t>Attributes</w:t>
      </w:r>
      <w:bookmarkEnd w:id="1779"/>
      <w:bookmarkEnd w:id="1780"/>
      <w:bookmarkEnd w:id="1781"/>
      <w:bookmarkEnd w:id="1782"/>
    </w:p>
    <w:p w14:paraId="20DE2C66" w14:textId="1F84002A" w:rsidR="0006113C" w:rsidRPr="007055D9" w:rsidRDefault="001C1D65" w:rsidP="0033252C">
      <w:pPr>
        <w:pStyle w:val="berschrift5"/>
      </w:pPr>
      <w:bookmarkStart w:id="1783" w:name="_Toc338939177"/>
      <w:r w:rsidRPr="007055D9">
        <w:t xml:space="preserve">Attribute </w:t>
      </w:r>
      <w:r w:rsidR="00194316">
        <w:t>"</w:t>
      </w:r>
      <w:r w:rsidRPr="007055D9">
        <w:t>b</w:t>
      </w:r>
      <w:r w:rsidR="0006113C" w:rsidRPr="007055D9">
        <w:t>ase</w:t>
      </w:r>
      <w:bookmarkEnd w:id="178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1784" w:name="_Toc338939178"/>
      <w:r w:rsidRPr="007055D9">
        <w:t xml:space="preserve">Attribute </w:t>
      </w:r>
      <w:r w:rsidR="00194316">
        <w:t>"</w:t>
      </w:r>
      <w:proofErr w:type="spellStart"/>
      <w:r w:rsidRPr="007055D9">
        <w:t>t</w:t>
      </w:r>
      <w:r w:rsidR="0006113C" w:rsidRPr="007055D9">
        <w:t>echnology</w:t>
      </w:r>
      <w:bookmarkEnd w:id="1784"/>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85" w:name="_Toc338939179"/>
      <w:bookmarkStart w:id="1786" w:name="_Toc3557028"/>
      <w:bookmarkStart w:id="1787" w:name="_Toc34747278"/>
      <w:bookmarkStart w:id="1788" w:name="_Toc72023751"/>
      <w:r w:rsidRPr="007055D9">
        <w:t xml:space="preserve">Element </w:t>
      </w:r>
      <w:r w:rsidR="00194316">
        <w:t>"</w:t>
      </w:r>
      <w:proofErr w:type="spellStart"/>
      <w:r w:rsidRPr="007055D9">
        <w:t>weld_position</w:t>
      </w:r>
      <w:bookmarkEnd w:id="1785"/>
      <w:bookmarkEnd w:id="1786"/>
      <w:proofErr w:type="spellEnd"/>
      <w:r w:rsidR="00194316">
        <w:t>"</w:t>
      </w:r>
      <w:bookmarkEnd w:id="1787"/>
      <w:bookmarkEnd w:id="1788"/>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60084F88" w:rsidR="00630516" w:rsidRDefault="00630516" w:rsidP="00F3716C">
      <w:pPr>
        <w:pStyle w:val="Beschriftung"/>
        <w:spacing w:before="120"/>
      </w:pPr>
      <w:bookmarkStart w:id="1789" w:name="_Toc3566501"/>
      <w:bookmarkStart w:id="1790" w:name="_Toc34747503"/>
      <w:bookmarkStart w:id="1791" w:name="_Toc72023995"/>
      <w:r>
        <w:t xml:space="preserve">Table </w:t>
      </w:r>
      <w:r w:rsidR="00ED469A">
        <w:fldChar w:fldCharType="begin"/>
      </w:r>
      <w:r w:rsidR="00ED469A">
        <w:instrText xml:space="preserve"> SEQ Table \* ARABIC </w:instrText>
      </w:r>
      <w:r w:rsidR="00ED469A">
        <w:fldChar w:fldCharType="separate"/>
      </w:r>
      <w:r w:rsidR="007F08C7">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89"/>
      <w:bookmarkEnd w:id="1790"/>
      <w:bookmarkEnd w:id="1791"/>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739B948F"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F08C7">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F08C7" w:rsidRPr="007F08C7">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20F4CCAD" w:rsidR="00C44FED" w:rsidRPr="007055D9" w:rsidRDefault="0006113C" w:rsidP="00C44FED">
      <w:pPr>
        <w:pStyle w:val="Aufzhlungszeichen"/>
        <w:rPr>
          <w:ins w:id="1792" w:author="Dr. Carsten Franke" w:date="2021-02-09T12:45:00Z"/>
          <w:rStyle w:val="XMLAttribute"/>
        </w:rPr>
      </w:pPr>
      <w:r w:rsidRPr="007055D9">
        <w:rPr>
          <w:rStyle w:val="XMLAttribute"/>
        </w:rPr>
        <w:t>I</w:t>
      </w:r>
      <w:ins w:id="1793"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1794" w:author="Dr. Carsten Franke" w:date="2021-02-09T12:45:00Z">
        <w:r w:rsidR="00C44FED">
          <w:fldChar w:fldCharType="separate"/>
        </w:r>
      </w:ins>
      <w:r w:rsidR="007F08C7">
        <w:t>8.2.4.2</w:t>
      </w:r>
      <w:ins w:id="1795"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1796" w:name="_Toc338939182"/>
      <w:r w:rsidRPr="007055D9">
        <w:t xml:space="preserve">Attribute </w:t>
      </w:r>
      <w:r w:rsidR="00194316">
        <w:t>"</w:t>
      </w:r>
      <w:proofErr w:type="spellStart"/>
      <w:r w:rsidRPr="007055D9">
        <w:t>width</w:t>
      </w:r>
      <w:bookmarkEnd w:id="1796"/>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1797" w:name="_Toc338939184"/>
      <w:r w:rsidRPr="007055D9">
        <w:t xml:space="preserve">Attribute </w:t>
      </w:r>
      <w:r w:rsidR="00194316">
        <w:t>"</w:t>
      </w:r>
      <w:proofErr w:type="spellStart"/>
      <w:r w:rsidRPr="007055D9">
        <w:t>filler</w:t>
      </w:r>
      <w:bookmarkEnd w:id="1797"/>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98" w:name="WeldDefinitionIWeld"/>
      <w:bookmarkStart w:id="1799" w:name="_Toc3557029"/>
      <w:bookmarkStart w:id="1800" w:name="_Toc34747279"/>
      <w:bookmarkStart w:id="1801" w:name="_Toc72023752"/>
      <w:bookmarkStart w:id="1802" w:name="_Toc288200765"/>
      <w:bookmarkStart w:id="1803" w:name="_Toc338939109"/>
      <w:bookmarkEnd w:id="1798"/>
      <w:r w:rsidRPr="007055D9">
        <w:t xml:space="preserve">Element </w:t>
      </w:r>
      <w:r w:rsidR="00194316">
        <w:t>"</w:t>
      </w:r>
      <w:proofErr w:type="spellStart"/>
      <w:r>
        <w:t>sheet_parameter</w:t>
      </w:r>
      <w:bookmarkEnd w:id="1799"/>
      <w:proofErr w:type="spellEnd"/>
      <w:r w:rsidR="00194316">
        <w:t>"</w:t>
      </w:r>
      <w:bookmarkEnd w:id="1800"/>
      <w:bookmarkEnd w:id="1801"/>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E13813C" w:rsidR="0033252C" w:rsidRDefault="0033252C" w:rsidP="00F3716C">
      <w:pPr>
        <w:pStyle w:val="Beschriftung"/>
        <w:spacing w:before="120"/>
      </w:pPr>
      <w:bookmarkStart w:id="1804" w:name="_Toc3566502"/>
      <w:bookmarkStart w:id="1805" w:name="_Toc34747504"/>
      <w:bookmarkStart w:id="1806" w:name="_Toc72023996"/>
      <w:r>
        <w:t xml:space="preserve">Table </w:t>
      </w:r>
      <w:r w:rsidR="00ED469A">
        <w:fldChar w:fldCharType="begin"/>
      </w:r>
      <w:r w:rsidR="00ED469A">
        <w:instrText xml:space="preserve"> SEQ Table \* ARABIC </w:instrText>
      </w:r>
      <w:r w:rsidR="00ED469A">
        <w:fldChar w:fldCharType="separate"/>
      </w:r>
      <w:r w:rsidR="007F08C7">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804"/>
      <w:bookmarkEnd w:id="1805"/>
      <w:bookmarkEnd w:id="180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807" w:name="_Toc3557030"/>
      <w:bookmarkStart w:id="1808" w:name="_Toc34747280"/>
      <w:bookmarkStart w:id="1809" w:name="_Toc72023753"/>
      <w:r w:rsidRPr="007055D9">
        <w:t>I-Weld</w:t>
      </w:r>
      <w:bookmarkEnd w:id="1802"/>
      <w:bookmarkEnd w:id="1803"/>
      <w:bookmarkEnd w:id="1807"/>
      <w:bookmarkEnd w:id="1808"/>
      <w:bookmarkEnd w:id="180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810" w:name="_Toc3557031"/>
      <w:bookmarkStart w:id="1811" w:name="_Toc34747281"/>
      <w:bookmarkStart w:id="1812" w:name="_Toc72023754"/>
      <w:r w:rsidRPr="007055D9">
        <w:t>Sheet Parameters</w:t>
      </w:r>
      <w:bookmarkEnd w:id="1810"/>
      <w:bookmarkEnd w:id="1811"/>
      <w:bookmarkEnd w:id="181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813" w:name="_Toc3557032"/>
      <w:bookmarkStart w:id="1814" w:name="_Toc34747282"/>
      <w:bookmarkStart w:id="1815" w:name="_Toc72023755"/>
      <w:r w:rsidRPr="007055D9">
        <w:lastRenderedPageBreak/>
        <w:t>Weld Parameters</w:t>
      </w:r>
      <w:bookmarkEnd w:id="1813"/>
      <w:bookmarkEnd w:id="1814"/>
      <w:bookmarkEnd w:id="181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4192543C" w:rsidR="00066EE3" w:rsidRPr="00C330B4" w:rsidRDefault="00066EE3" w:rsidP="00066EE3">
            <w:pPr>
              <w:pStyle w:val="Beschriftung"/>
            </w:pPr>
            <w:bookmarkStart w:id="1816" w:name="_Toc72023868"/>
            <w:r>
              <w:t xml:space="preserve">Figure </w:t>
            </w:r>
            <w:r>
              <w:fldChar w:fldCharType="begin"/>
            </w:r>
            <w:r>
              <w:instrText xml:space="preserve"> SEQ Figure \* ARABIC </w:instrText>
            </w:r>
            <w:r>
              <w:fldChar w:fldCharType="separate"/>
            </w:r>
            <w:r w:rsidR="007F08C7">
              <w:rPr>
                <w:noProof/>
              </w:rPr>
              <w:t>63</w:t>
            </w:r>
            <w:r>
              <w:fldChar w:fldCharType="end"/>
            </w:r>
            <w:r>
              <w:t>: I-Weld Sheet Layout</w:t>
            </w:r>
            <w:bookmarkEnd w:id="1816"/>
            <w:r>
              <w:t xml:space="preserve">  </w:t>
            </w:r>
          </w:p>
        </w:tc>
        <w:tc>
          <w:tcPr>
            <w:tcW w:w="4605" w:type="dxa"/>
            <w:shd w:val="clear" w:color="auto" w:fill="auto"/>
          </w:tcPr>
          <w:p w14:paraId="1E274D7C" w14:textId="6751497D" w:rsidR="00066EE3" w:rsidRPr="00066EE3" w:rsidRDefault="00066EE3" w:rsidP="00D84132">
            <w:pPr>
              <w:pStyle w:val="Beschriftung"/>
              <w:rPr>
                <w:b w:val="0"/>
                <w:bCs w:val="0"/>
              </w:rPr>
            </w:pPr>
            <w:bookmarkStart w:id="1817" w:name="_Toc72023869"/>
            <w:r w:rsidRPr="00D84132">
              <w:t xml:space="preserve">Figure </w:t>
            </w:r>
            <w:r w:rsidRPr="00D84132">
              <w:fldChar w:fldCharType="begin"/>
            </w:r>
            <w:r w:rsidRPr="00D84132">
              <w:instrText xml:space="preserve"> SEQ Figure \* ARABIC </w:instrText>
            </w:r>
            <w:r w:rsidRPr="00D84132">
              <w:fldChar w:fldCharType="separate"/>
            </w:r>
            <w:r w:rsidR="007F08C7">
              <w:rPr>
                <w:noProof/>
              </w:rPr>
              <w:t>64</w:t>
            </w:r>
            <w:r w:rsidRPr="00D84132">
              <w:fldChar w:fldCharType="end"/>
            </w:r>
            <w:r w:rsidRPr="00D84132">
              <w:t>: I-Weld Parameters</w:t>
            </w:r>
            <w:bookmarkEnd w:id="1817"/>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28B7158B" w:rsidR="00F51CB9" w:rsidRDefault="00F51CB9" w:rsidP="00F51CB9">
      <w:pPr>
        <w:pStyle w:val="Beschriftung"/>
        <w:spacing w:before="120"/>
      </w:pPr>
      <w:bookmarkStart w:id="1818" w:name="_Toc3566503"/>
      <w:bookmarkStart w:id="1819" w:name="_Toc34747505"/>
      <w:bookmarkStart w:id="1820" w:name="_Toc72023997"/>
      <w:r>
        <w:t xml:space="preserve">Table </w:t>
      </w:r>
      <w:r w:rsidR="00ED469A">
        <w:fldChar w:fldCharType="begin"/>
      </w:r>
      <w:r w:rsidR="00ED469A">
        <w:instrText xml:space="preserve"> SEQ Table \* ARABIC </w:instrText>
      </w:r>
      <w:r w:rsidR="00ED469A">
        <w:fldChar w:fldCharType="separate"/>
      </w:r>
      <w:r w:rsidR="007F08C7">
        <w:rPr>
          <w:noProof/>
        </w:rPr>
        <w:t>103</w:t>
      </w:r>
      <w:r w:rsidR="00ED469A">
        <w:fldChar w:fldCharType="end"/>
      </w:r>
      <w:r>
        <w:t>: Parameters of I-Weld</w:t>
      </w:r>
      <w:bookmarkEnd w:id="1818"/>
      <w:bookmarkEnd w:id="1819"/>
      <w:bookmarkEnd w:id="182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821" w:name="_Toc338939186"/>
      <w:bookmarkStart w:id="1822" w:name="_Toc3557033"/>
      <w:bookmarkStart w:id="1823" w:name="_Toc34747283"/>
      <w:bookmarkStart w:id="1824" w:name="_Toc72023756"/>
      <w:r w:rsidRPr="007055D9">
        <w:t>Attributes</w:t>
      </w:r>
      <w:bookmarkEnd w:id="1821"/>
      <w:bookmarkEnd w:id="1822"/>
      <w:bookmarkEnd w:id="1823"/>
      <w:bookmarkEnd w:id="1824"/>
    </w:p>
    <w:p w14:paraId="7F7DD4CE" w14:textId="6A121F1A" w:rsidR="0006113C" w:rsidRPr="007055D9" w:rsidRDefault="009D7557" w:rsidP="00E67798">
      <w:pPr>
        <w:pStyle w:val="berschrift5"/>
      </w:pPr>
      <w:bookmarkStart w:id="1825" w:name="_Toc338939188"/>
      <w:r w:rsidRPr="007055D9">
        <w:t xml:space="preserve">Attribute </w:t>
      </w:r>
      <w:r w:rsidR="00194316">
        <w:t>"</w:t>
      </w:r>
      <w:r w:rsidRPr="007055D9">
        <w:t>b</w:t>
      </w:r>
      <w:r w:rsidR="0006113C" w:rsidRPr="007055D9">
        <w:t>ase</w:t>
      </w:r>
      <w:bookmarkEnd w:id="182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1826" w:name="_Toc338939189"/>
      <w:r w:rsidRPr="007055D9">
        <w:t xml:space="preserve">Attribute </w:t>
      </w:r>
      <w:r w:rsidR="00194316">
        <w:t>"</w:t>
      </w:r>
      <w:proofErr w:type="spellStart"/>
      <w:r w:rsidRPr="007055D9">
        <w:t>t</w:t>
      </w:r>
      <w:r w:rsidR="0006113C" w:rsidRPr="007055D9">
        <w:t>echnology</w:t>
      </w:r>
      <w:bookmarkEnd w:id="1826"/>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827" w:name="_Toc338939190"/>
      <w:bookmarkStart w:id="1828" w:name="_Toc3557034"/>
      <w:bookmarkStart w:id="1829" w:name="_Toc34747284"/>
      <w:bookmarkStart w:id="1830" w:name="_Toc72023757"/>
      <w:r w:rsidRPr="007055D9">
        <w:t xml:space="preserve">Element </w:t>
      </w:r>
      <w:r w:rsidR="00194316">
        <w:t>"</w:t>
      </w:r>
      <w:proofErr w:type="spellStart"/>
      <w:r w:rsidRPr="007055D9">
        <w:t>weld_position</w:t>
      </w:r>
      <w:bookmarkEnd w:id="1827"/>
      <w:bookmarkEnd w:id="1828"/>
      <w:proofErr w:type="spellEnd"/>
      <w:r w:rsidR="00194316">
        <w:t>"</w:t>
      </w:r>
      <w:bookmarkEnd w:id="1829"/>
      <w:bookmarkEnd w:id="1830"/>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39EAF52" w:rsidR="00E67798" w:rsidRDefault="00E67798" w:rsidP="00F3716C">
      <w:pPr>
        <w:pStyle w:val="Beschriftung"/>
        <w:spacing w:before="120"/>
      </w:pPr>
      <w:bookmarkStart w:id="1831" w:name="_Toc3566504"/>
      <w:bookmarkStart w:id="1832" w:name="_Toc34747506"/>
      <w:bookmarkStart w:id="1833" w:name="_Toc72023998"/>
      <w:bookmarkStart w:id="1834" w:name="_Toc338939192"/>
      <w:r>
        <w:t xml:space="preserve">Table </w:t>
      </w:r>
      <w:r w:rsidR="00ED469A">
        <w:fldChar w:fldCharType="begin"/>
      </w:r>
      <w:r w:rsidR="00ED469A">
        <w:instrText xml:space="preserve"> SEQ Table \* ARABIC </w:instrText>
      </w:r>
      <w:r w:rsidR="00ED469A">
        <w:fldChar w:fldCharType="separate"/>
      </w:r>
      <w:r w:rsidR="007F08C7">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831"/>
      <w:bookmarkEnd w:id="1832"/>
      <w:bookmarkEnd w:id="1833"/>
      <w:proofErr w:type="gramEnd"/>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0F45C4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F08C7">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1834"/>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835" w:name="_Toc338939194"/>
      <w:r w:rsidRPr="007055D9">
        <w:t xml:space="preserve">Attribute </w:t>
      </w:r>
      <w:r w:rsidR="00194316">
        <w:t>"</w:t>
      </w:r>
      <w:proofErr w:type="spellStart"/>
      <w:r w:rsidRPr="007055D9">
        <w:t>filler</w:t>
      </w:r>
      <w:bookmarkEnd w:id="1835"/>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836" w:name="WeldDefinitionOverlapWeld"/>
      <w:bookmarkStart w:id="1837" w:name="_Toc3557035"/>
      <w:bookmarkStart w:id="1838" w:name="_Toc34747285"/>
      <w:bookmarkStart w:id="1839" w:name="_Toc72023758"/>
      <w:bookmarkStart w:id="1840" w:name="_Toc288200766"/>
      <w:bookmarkStart w:id="1841" w:name="_Toc338939110"/>
      <w:bookmarkEnd w:id="1836"/>
      <w:r w:rsidRPr="007055D9">
        <w:t xml:space="preserve">Element </w:t>
      </w:r>
      <w:r w:rsidR="00194316">
        <w:t>"</w:t>
      </w:r>
      <w:proofErr w:type="spellStart"/>
      <w:r>
        <w:t>sheet_parameter</w:t>
      </w:r>
      <w:bookmarkEnd w:id="1837"/>
      <w:proofErr w:type="spellEnd"/>
      <w:r w:rsidR="00194316">
        <w:t>"</w:t>
      </w:r>
      <w:bookmarkEnd w:id="1838"/>
      <w:bookmarkEnd w:id="1839"/>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9DCE0A3" w:rsidR="00AB2606" w:rsidRDefault="00AB2606" w:rsidP="00F3716C">
      <w:pPr>
        <w:pStyle w:val="Beschriftung"/>
        <w:spacing w:before="120"/>
      </w:pPr>
      <w:bookmarkStart w:id="1842" w:name="_Toc3566505"/>
      <w:bookmarkStart w:id="1843" w:name="_Toc34747507"/>
      <w:bookmarkStart w:id="1844" w:name="_Toc72023999"/>
      <w:r>
        <w:t xml:space="preserve">Table </w:t>
      </w:r>
      <w:r w:rsidR="00ED469A">
        <w:fldChar w:fldCharType="begin"/>
      </w:r>
      <w:r w:rsidR="00ED469A">
        <w:instrText xml:space="preserve"> SEQ Table \* ARABIC </w:instrText>
      </w:r>
      <w:r w:rsidR="00ED469A">
        <w:fldChar w:fldCharType="separate"/>
      </w:r>
      <w:r w:rsidR="007F08C7">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842"/>
      <w:bookmarkEnd w:id="1843"/>
      <w:bookmarkEnd w:id="1844"/>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845" w:name="_Toc3557036"/>
      <w:bookmarkStart w:id="1846" w:name="_Toc34747286"/>
      <w:bookmarkStart w:id="1847" w:name="_Toc72023759"/>
      <w:r w:rsidRPr="007055D9">
        <w:t>Overlap Weld</w:t>
      </w:r>
      <w:bookmarkEnd w:id="1840"/>
      <w:bookmarkEnd w:id="1841"/>
      <w:bookmarkEnd w:id="1845"/>
      <w:bookmarkEnd w:id="1846"/>
      <w:bookmarkEnd w:id="184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848" w:name="_Toc3557037"/>
      <w:bookmarkStart w:id="1849" w:name="_Toc34747287"/>
      <w:bookmarkStart w:id="1850" w:name="_Toc72023760"/>
      <w:r w:rsidRPr="007055D9">
        <w:t>Simple Overlap Weld</w:t>
      </w:r>
      <w:bookmarkEnd w:id="1848"/>
      <w:bookmarkEnd w:id="1849"/>
      <w:bookmarkEnd w:id="1850"/>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0B241A" w:rsidRPr="0079510C" w:rsidRDefault="000B241A" w:rsidP="002A71CD">
                            <w:pPr>
                              <w:pStyle w:val="Beschriftung"/>
                              <w:rPr>
                                <w:noProof/>
                                <w:sz w:val="24"/>
                                <w:szCs w:val="26"/>
                              </w:rPr>
                            </w:pPr>
                            <w:bookmarkStart w:id="1851" w:name="_Toc3557135"/>
                            <w:bookmarkStart w:id="1852" w:name="_Toc34747388"/>
                            <w:bookmarkStart w:id="1853" w:name="_Toc72023870"/>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851"/>
                            <w:bookmarkEnd w:id="1852"/>
                            <w:bookmarkEnd w:id="18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0B241A" w:rsidRPr="0079510C" w:rsidRDefault="000B241A" w:rsidP="002A71CD">
                      <w:pPr>
                        <w:pStyle w:val="Beschriftung"/>
                        <w:rPr>
                          <w:noProof/>
                          <w:sz w:val="24"/>
                          <w:szCs w:val="26"/>
                        </w:rPr>
                      </w:pPr>
                      <w:bookmarkStart w:id="1854" w:name="_Toc3557135"/>
                      <w:bookmarkStart w:id="1855" w:name="_Toc34747388"/>
                      <w:bookmarkStart w:id="1856" w:name="_Toc72023870"/>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854"/>
                      <w:bookmarkEnd w:id="1855"/>
                      <w:bookmarkEnd w:id="185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0B241A" w:rsidRPr="00A00F34" w:rsidRDefault="000B241A" w:rsidP="002A71CD">
                            <w:pPr>
                              <w:pStyle w:val="Beschriftung"/>
                              <w:rPr>
                                <w:noProof/>
                                <w:szCs w:val="24"/>
                              </w:rPr>
                            </w:pPr>
                            <w:bookmarkStart w:id="1857" w:name="_Toc3557136"/>
                            <w:bookmarkStart w:id="1858" w:name="_Toc34747389"/>
                            <w:bookmarkStart w:id="1859" w:name="_Toc72023871"/>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857"/>
                            <w:bookmarkEnd w:id="1858"/>
                            <w:bookmarkEnd w:id="18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0B241A" w:rsidRPr="00A00F34" w:rsidRDefault="000B241A" w:rsidP="002A71CD">
                      <w:pPr>
                        <w:pStyle w:val="Beschriftung"/>
                        <w:rPr>
                          <w:noProof/>
                          <w:szCs w:val="24"/>
                        </w:rPr>
                      </w:pPr>
                      <w:bookmarkStart w:id="1860" w:name="_Toc3557136"/>
                      <w:bookmarkStart w:id="1861" w:name="_Toc34747389"/>
                      <w:bookmarkStart w:id="1862" w:name="_Toc72023871"/>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860"/>
                      <w:bookmarkEnd w:id="1861"/>
                      <w:bookmarkEnd w:id="186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3008453"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4424FC74" w:rsidR="00F3716C" w:rsidRDefault="00F3716C" w:rsidP="00F3716C">
      <w:pPr>
        <w:pStyle w:val="Beschriftung"/>
        <w:spacing w:before="120"/>
      </w:pPr>
      <w:bookmarkStart w:id="1863" w:name="_Toc3566506"/>
      <w:bookmarkStart w:id="1864" w:name="_Toc34747508"/>
      <w:bookmarkStart w:id="1865" w:name="_Toc72024000"/>
      <w:r>
        <w:t xml:space="preserve">Table </w:t>
      </w:r>
      <w:r w:rsidR="00ED469A">
        <w:fldChar w:fldCharType="begin"/>
      </w:r>
      <w:r w:rsidR="00ED469A">
        <w:instrText xml:space="preserve"> SEQ Table \* ARABIC </w:instrText>
      </w:r>
      <w:r w:rsidR="00ED469A">
        <w:fldChar w:fldCharType="separate"/>
      </w:r>
      <w:r w:rsidR="007F08C7">
        <w:rPr>
          <w:noProof/>
        </w:rPr>
        <w:t>106</w:t>
      </w:r>
      <w:r w:rsidR="00ED469A">
        <w:fldChar w:fldCharType="end"/>
      </w:r>
      <w:r>
        <w:t>:</w:t>
      </w:r>
      <w:r w:rsidR="007C7FBC">
        <w:t xml:space="preserve"> Parameters of Overlap Weld</w:t>
      </w:r>
      <w:bookmarkEnd w:id="1863"/>
      <w:bookmarkEnd w:id="1864"/>
      <w:bookmarkEnd w:id="1865"/>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66" w:name="_Toc338939112"/>
      <w:bookmarkStart w:id="1867" w:name="_Toc3557038"/>
      <w:bookmarkStart w:id="1868" w:name="_Toc34747288"/>
      <w:bookmarkStart w:id="1869" w:name="_Toc72023761"/>
      <w:r w:rsidRPr="007055D9">
        <w:t>Single Sided Double Overlap Weld</w:t>
      </w:r>
      <w:bookmarkEnd w:id="1866"/>
      <w:bookmarkEnd w:id="1867"/>
      <w:bookmarkEnd w:id="1868"/>
      <w:bookmarkEnd w:id="186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0B241A" w:rsidRPr="008B5970" w:rsidRDefault="000B241A" w:rsidP="007C7FBC">
                            <w:pPr>
                              <w:pStyle w:val="Beschriftung"/>
                              <w:rPr>
                                <w:noProof/>
                                <w:sz w:val="24"/>
                                <w:szCs w:val="26"/>
                              </w:rPr>
                            </w:pPr>
                            <w:bookmarkStart w:id="1870" w:name="_Toc3557137"/>
                            <w:bookmarkStart w:id="1871" w:name="_Toc34747390"/>
                            <w:bookmarkStart w:id="1872" w:name="_Toc72023872"/>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70"/>
                            <w:bookmarkEnd w:id="1871"/>
                            <w:bookmarkEnd w:id="18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0B241A" w:rsidRPr="008B5970" w:rsidRDefault="000B241A" w:rsidP="007C7FBC">
                      <w:pPr>
                        <w:pStyle w:val="Beschriftung"/>
                        <w:rPr>
                          <w:noProof/>
                          <w:sz w:val="24"/>
                          <w:szCs w:val="26"/>
                        </w:rPr>
                      </w:pPr>
                      <w:bookmarkStart w:id="1873" w:name="_Toc3557137"/>
                      <w:bookmarkStart w:id="1874" w:name="_Toc34747390"/>
                      <w:bookmarkStart w:id="1875" w:name="_Toc72023872"/>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73"/>
                      <w:bookmarkEnd w:id="1874"/>
                      <w:bookmarkEnd w:id="187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0B241A" w:rsidRPr="008D09AE" w:rsidRDefault="000B241A" w:rsidP="00044694">
                            <w:pPr>
                              <w:pStyle w:val="Beschriftung"/>
                              <w:rPr>
                                <w:noProof/>
                                <w:szCs w:val="24"/>
                              </w:rPr>
                            </w:pPr>
                            <w:bookmarkStart w:id="1876" w:name="_Toc3557138"/>
                            <w:bookmarkStart w:id="1877" w:name="_Toc34747391"/>
                            <w:bookmarkStart w:id="1878" w:name="_Toc72023873"/>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76"/>
                            <w:bookmarkEnd w:id="1877"/>
                            <w:bookmarkEnd w:id="18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0B241A" w:rsidRPr="008D09AE" w:rsidRDefault="000B241A" w:rsidP="00044694">
                      <w:pPr>
                        <w:pStyle w:val="Beschriftung"/>
                        <w:rPr>
                          <w:noProof/>
                          <w:szCs w:val="24"/>
                        </w:rPr>
                      </w:pPr>
                      <w:bookmarkStart w:id="1879" w:name="_Toc3557138"/>
                      <w:bookmarkStart w:id="1880" w:name="_Toc34747391"/>
                      <w:bookmarkStart w:id="1881" w:name="_Toc72023873"/>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79"/>
                      <w:bookmarkEnd w:id="1880"/>
                      <w:bookmarkEnd w:id="188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75pt" o:ole="">
            <v:imagedata r:id="rId156" o:title=""/>
          </v:shape>
          <o:OLEObject Type="Embed" ProgID="Equation.3" ShapeID="_x0000_i1030" DrawAspect="Content" ObjectID="_1683008454"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B0D62D" w:rsidR="00F3716C" w:rsidRDefault="00F3716C" w:rsidP="00F3716C">
      <w:pPr>
        <w:pStyle w:val="Beschriftung"/>
        <w:spacing w:before="120"/>
      </w:pPr>
      <w:bookmarkStart w:id="1882" w:name="_Toc3566507"/>
      <w:bookmarkStart w:id="1883" w:name="_Toc34747509"/>
      <w:bookmarkStart w:id="1884" w:name="_Toc72024001"/>
      <w:r>
        <w:t xml:space="preserve">Table </w:t>
      </w:r>
      <w:r w:rsidR="00ED469A">
        <w:fldChar w:fldCharType="begin"/>
      </w:r>
      <w:r w:rsidR="00ED469A">
        <w:instrText xml:space="preserve"> SEQ Table \* ARABIC </w:instrText>
      </w:r>
      <w:r w:rsidR="00ED469A">
        <w:fldChar w:fldCharType="separate"/>
      </w:r>
      <w:r w:rsidR="007F08C7">
        <w:rPr>
          <w:noProof/>
        </w:rPr>
        <w:t>107</w:t>
      </w:r>
      <w:r w:rsidR="00ED469A">
        <w:fldChar w:fldCharType="end"/>
      </w:r>
      <w:r w:rsidR="00044694">
        <w:t xml:space="preserve">: Parameters of </w:t>
      </w:r>
      <w:r w:rsidR="00044694" w:rsidRPr="007055D9">
        <w:t>Single Sided Double Overlap Weld</w:t>
      </w:r>
      <w:bookmarkEnd w:id="1882"/>
      <w:bookmarkEnd w:id="1883"/>
      <w:bookmarkEnd w:id="188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85" w:name="_Toc338939113"/>
      <w:bookmarkStart w:id="1886" w:name="_Toc3557039"/>
      <w:bookmarkStart w:id="1887" w:name="_Toc34747289"/>
      <w:bookmarkStart w:id="1888" w:name="_Toc72023762"/>
      <w:r w:rsidRPr="007055D9">
        <w:t>Double Sided Double Overlap Weld</w:t>
      </w:r>
      <w:bookmarkEnd w:id="1885"/>
      <w:bookmarkEnd w:id="1886"/>
      <w:bookmarkEnd w:id="1887"/>
      <w:bookmarkEnd w:id="1888"/>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0B241A" w:rsidRPr="000A25D4" w:rsidRDefault="000B241A" w:rsidP="00044694">
                            <w:pPr>
                              <w:pStyle w:val="Beschriftung"/>
                              <w:rPr>
                                <w:noProof/>
                                <w:sz w:val="24"/>
                                <w:szCs w:val="26"/>
                              </w:rPr>
                            </w:pPr>
                            <w:bookmarkStart w:id="1889" w:name="_Toc3557139"/>
                            <w:bookmarkStart w:id="1890" w:name="_Toc34747392"/>
                            <w:bookmarkStart w:id="1891" w:name="_Toc72023874"/>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89"/>
                            <w:bookmarkEnd w:id="1890"/>
                            <w:bookmarkEnd w:id="1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0B241A" w:rsidRPr="000A25D4" w:rsidRDefault="000B241A" w:rsidP="00044694">
                      <w:pPr>
                        <w:pStyle w:val="Beschriftung"/>
                        <w:rPr>
                          <w:noProof/>
                          <w:sz w:val="24"/>
                          <w:szCs w:val="26"/>
                        </w:rPr>
                      </w:pPr>
                      <w:bookmarkStart w:id="1892" w:name="_Toc3557139"/>
                      <w:bookmarkStart w:id="1893" w:name="_Toc34747392"/>
                      <w:bookmarkStart w:id="1894" w:name="_Toc72023874"/>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92"/>
                      <w:bookmarkEnd w:id="1893"/>
                      <w:bookmarkEnd w:id="1894"/>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0B241A" w:rsidRPr="00F739B3" w:rsidRDefault="000B241A" w:rsidP="00044694">
                            <w:pPr>
                              <w:pStyle w:val="Beschriftung"/>
                              <w:rPr>
                                <w:noProof/>
                                <w:szCs w:val="24"/>
                              </w:rPr>
                            </w:pPr>
                            <w:bookmarkStart w:id="1895" w:name="_Toc3557140"/>
                            <w:bookmarkStart w:id="1896" w:name="_Toc34747393"/>
                            <w:bookmarkStart w:id="1897" w:name="_Toc72023875"/>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0B241A" w:rsidRPr="00F739B3" w:rsidRDefault="000B241A" w:rsidP="00044694">
                      <w:pPr>
                        <w:pStyle w:val="Beschriftung"/>
                        <w:rPr>
                          <w:noProof/>
                          <w:szCs w:val="24"/>
                        </w:rPr>
                      </w:pPr>
                      <w:bookmarkStart w:id="1898" w:name="_Toc3557140"/>
                      <w:bookmarkStart w:id="1899" w:name="_Toc34747393"/>
                      <w:bookmarkStart w:id="1900" w:name="_Toc72023875"/>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1898"/>
                      <w:bookmarkEnd w:id="1899"/>
                      <w:bookmarkEnd w:id="1900"/>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75pt" o:ole="">
            <v:imagedata r:id="rId156" o:title=""/>
          </v:shape>
          <o:OLEObject Type="Embed" ProgID="Equation.3" ShapeID="_x0000_i1031" DrawAspect="Content" ObjectID="_1683008455"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735635F" w:rsidR="00044694" w:rsidRDefault="00044694" w:rsidP="00044694">
      <w:pPr>
        <w:pStyle w:val="Beschriftung"/>
        <w:spacing w:before="120"/>
      </w:pPr>
      <w:bookmarkStart w:id="1901" w:name="_Toc3566508"/>
      <w:bookmarkStart w:id="1902" w:name="_Toc34747510"/>
      <w:bookmarkStart w:id="1903" w:name="_Toc72024002"/>
      <w:r>
        <w:t xml:space="preserve">Table </w:t>
      </w:r>
      <w:r w:rsidR="00ED469A">
        <w:fldChar w:fldCharType="begin"/>
      </w:r>
      <w:r w:rsidR="00ED469A">
        <w:instrText xml:space="preserve"> SEQ Table \* ARABIC </w:instrText>
      </w:r>
      <w:r w:rsidR="00ED469A">
        <w:fldChar w:fldCharType="separate"/>
      </w:r>
      <w:r w:rsidR="007F08C7">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1901"/>
      <w:bookmarkEnd w:id="1902"/>
      <w:bookmarkEnd w:id="190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904" w:name="_Toc338939196"/>
      <w:bookmarkStart w:id="1905" w:name="_Toc3557040"/>
      <w:bookmarkStart w:id="1906" w:name="_Toc34747290"/>
      <w:bookmarkStart w:id="1907" w:name="_Toc72023763"/>
      <w:r w:rsidRPr="007055D9">
        <w:t>Attributes</w:t>
      </w:r>
      <w:bookmarkEnd w:id="1904"/>
      <w:bookmarkEnd w:id="1905"/>
      <w:bookmarkEnd w:id="1906"/>
      <w:bookmarkEnd w:id="1907"/>
    </w:p>
    <w:p w14:paraId="54EB1FE0" w14:textId="38DCBA66" w:rsidR="0006113C" w:rsidRPr="007055D9" w:rsidRDefault="00157A42" w:rsidP="00AB2606">
      <w:pPr>
        <w:pStyle w:val="berschrift5"/>
      </w:pPr>
      <w:bookmarkStart w:id="1908" w:name="_Toc338939198"/>
      <w:r w:rsidRPr="007055D9">
        <w:t xml:space="preserve">Attribute </w:t>
      </w:r>
      <w:r w:rsidR="00194316">
        <w:t>"</w:t>
      </w:r>
      <w:r w:rsidRPr="007055D9">
        <w:t>b</w:t>
      </w:r>
      <w:r w:rsidR="0006113C" w:rsidRPr="007055D9">
        <w:t>ase</w:t>
      </w:r>
      <w:bookmarkEnd w:id="190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1909" w:name="_Toc338939199"/>
      <w:r w:rsidRPr="007055D9">
        <w:t xml:space="preserve">Attribute </w:t>
      </w:r>
      <w:r w:rsidR="00194316">
        <w:t>"</w:t>
      </w:r>
      <w:proofErr w:type="spellStart"/>
      <w:r w:rsidRPr="007055D9">
        <w:t>t</w:t>
      </w:r>
      <w:r w:rsidR="0006113C" w:rsidRPr="007055D9">
        <w:t>echnology</w:t>
      </w:r>
      <w:bookmarkEnd w:id="1909"/>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910" w:name="_Toc338939200"/>
      <w:bookmarkStart w:id="1911" w:name="_Toc3557041"/>
      <w:bookmarkStart w:id="1912" w:name="_Toc34747291"/>
      <w:bookmarkStart w:id="1913" w:name="_Toc72023764"/>
      <w:r w:rsidRPr="007055D9">
        <w:t xml:space="preserve">Element </w:t>
      </w:r>
      <w:r w:rsidR="00194316">
        <w:t>"</w:t>
      </w:r>
      <w:proofErr w:type="spellStart"/>
      <w:r w:rsidRPr="007055D9">
        <w:t>weld_position</w:t>
      </w:r>
      <w:bookmarkEnd w:id="1910"/>
      <w:bookmarkEnd w:id="1911"/>
      <w:proofErr w:type="spellEnd"/>
      <w:r w:rsidR="00194316">
        <w:t>"</w:t>
      </w:r>
      <w:bookmarkEnd w:id="1912"/>
      <w:bookmarkEnd w:id="1913"/>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5800FED" w:rsidR="00184B77" w:rsidRDefault="00184B77" w:rsidP="00044694">
      <w:pPr>
        <w:pStyle w:val="Beschriftung"/>
        <w:spacing w:before="120"/>
      </w:pPr>
      <w:bookmarkStart w:id="1914" w:name="_Toc3566509"/>
      <w:bookmarkStart w:id="1915" w:name="_Toc34747511"/>
      <w:bookmarkStart w:id="1916" w:name="_Toc72024003"/>
      <w:bookmarkStart w:id="1917" w:name="_Toc338939203"/>
      <w:r>
        <w:t xml:space="preserve">Table </w:t>
      </w:r>
      <w:r w:rsidR="00ED469A">
        <w:fldChar w:fldCharType="begin"/>
      </w:r>
      <w:r w:rsidR="00ED469A">
        <w:instrText xml:space="preserve"> SEQ Table \* ARABIC </w:instrText>
      </w:r>
      <w:r w:rsidR="00ED469A">
        <w:fldChar w:fldCharType="separate"/>
      </w:r>
      <w:r w:rsidR="007F08C7">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914"/>
      <w:bookmarkEnd w:id="1915"/>
      <w:bookmarkEnd w:id="1916"/>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083B441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F08C7">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F08C7" w:rsidRPr="007F08C7">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191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1918" w:name="_Toc338939204"/>
      <w:r w:rsidRPr="007055D9">
        <w:t xml:space="preserve">Attribute </w:t>
      </w:r>
      <w:r w:rsidR="00194316">
        <w:t>"</w:t>
      </w:r>
      <w:proofErr w:type="spellStart"/>
      <w:r w:rsidRPr="007055D9">
        <w:t>thickness</w:t>
      </w:r>
      <w:bookmarkEnd w:id="1918"/>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1919" w:name="_Toc338939205"/>
      <w:r w:rsidRPr="007055D9">
        <w:t xml:space="preserve">Attribute </w:t>
      </w:r>
      <w:r w:rsidR="00194316">
        <w:t>"</w:t>
      </w:r>
      <w:r w:rsidRPr="007055D9">
        <w:t>angle</w:t>
      </w:r>
      <w:bookmarkEnd w:id="191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1920" w:name="_Toc338939206"/>
      <w:r w:rsidRPr="007055D9">
        <w:t xml:space="preserve">Attribute </w:t>
      </w:r>
      <w:r w:rsidR="00194316">
        <w:t>"</w:t>
      </w:r>
      <w:proofErr w:type="spellStart"/>
      <w:r w:rsidRPr="007055D9">
        <w:t>shape</w:t>
      </w:r>
      <w:bookmarkEnd w:id="1920"/>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1921" w:name="_Toc338939207"/>
      <w:r w:rsidRPr="007055D9">
        <w:t xml:space="preserve">Attribute </w:t>
      </w:r>
      <w:r w:rsidR="00194316">
        <w:t>"</w:t>
      </w:r>
      <w:proofErr w:type="spellStart"/>
      <w:r w:rsidRPr="007055D9">
        <w:t>penetration</w:t>
      </w:r>
      <w:bookmarkEnd w:id="1921"/>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1922" w:name="_Toc338939209"/>
      <w:r w:rsidRPr="007055D9">
        <w:t xml:space="preserve">Attribute </w:t>
      </w:r>
      <w:r w:rsidR="00194316">
        <w:t>"</w:t>
      </w:r>
      <w:proofErr w:type="spellStart"/>
      <w:r w:rsidRPr="007055D9">
        <w:t>filler</w:t>
      </w:r>
      <w:bookmarkEnd w:id="1922"/>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923" w:name="WeldDefinitionYJoint"/>
      <w:bookmarkStart w:id="1924" w:name="_Toc3557042"/>
      <w:bookmarkStart w:id="1925" w:name="_Toc34747292"/>
      <w:bookmarkStart w:id="1926" w:name="_Toc72023765"/>
      <w:bookmarkStart w:id="1927" w:name="_Toc288200767"/>
      <w:bookmarkStart w:id="1928" w:name="_Toc338939114"/>
      <w:bookmarkEnd w:id="1923"/>
      <w:r w:rsidRPr="007055D9">
        <w:t xml:space="preserve">Element </w:t>
      </w:r>
      <w:r w:rsidR="00194316">
        <w:t>"</w:t>
      </w:r>
      <w:proofErr w:type="spellStart"/>
      <w:r>
        <w:t>sheet_parameter</w:t>
      </w:r>
      <w:bookmarkEnd w:id="1924"/>
      <w:proofErr w:type="spellEnd"/>
      <w:r w:rsidR="00194316">
        <w:t>"</w:t>
      </w:r>
      <w:bookmarkEnd w:id="1925"/>
      <w:bookmarkEnd w:id="1926"/>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98A009" w:rsidR="00286128" w:rsidRDefault="00286128" w:rsidP="00044694">
      <w:pPr>
        <w:pStyle w:val="Beschriftung"/>
        <w:spacing w:before="120"/>
      </w:pPr>
      <w:bookmarkStart w:id="1929" w:name="_Toc3566510"/>
      <w:bookmarkStart w:id="1930" w:name="_Toc34747512"/>
      <w:bookmarkStart w:id="1931" w:name="_Toc72024004"/>
      <w:r>
        <w:t xml:space="preserve">Table </w:t>
      </w:r>
      <w:r w:rsidR="00ED469A">
        <w:fldChar w:fldCharType="begin"/>
      </w:r>
      <w:r w:rsidR="00ED469A">
        <w:instrText xml:space="preserve"> SEQ Table \* ARABIC </w:instrText>
      </w:r>
      <w:r w:rsidR="00ED469A">
        <w:fldChar w:fldCharType="separate"/>
      </w:r>
      <w:r w:rsidR="007F08C7">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929"/>
      <w:bookmarkEnd w:id="1930"/>
      <w:bookmarkEnd w:id="193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932" w:name="_Toc3557043"/>
      <w:bookmarkStart w:id="1933" w:name="_Toc34747293"/>
      <w:bookmarkStart w:id="1934" w:name="_Toc72023766"/>
      <w:r w:rsidRPr="007055D9">
        <w:t>Y-Joint</w:t>
      </w:r>
      <w:bookmarkEnd w:id="1927"/>
      <w:bookmarkEnd w:id="1928"/>
      <w:bookmarkEnd w:id="1932"/>
      <w:bookmarkEnd w:id="1933"/>
      <w:bookmarkEnd w:id="1934"/>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937" w:name="_Toc3557044"/>
      <w:bookmarkStart w:id="1938" w:name="_Toc34747294"/>
      <w:bookmarkStart w:id="1939" w:name="_Toc72023767"/>
      <w:r w:rsidRPr="007055D9">
        <w:lastRenderedPageBreak/>
        <w:t>Sheet Parameters</w:t>
      </w:r>
      <w:bookmarkEnd w:id="1937"/>
      <w:bookmarkEnd w:id="1938"/>
      <w:bookmarkEnd w:id="193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940" w:name="_Toc3557045"/>
      <w:bookmarkStart w:id="1941" w:name="_Toc34747295"/>
      <w:bookmarkStart w:id="1942" w:name="_Toc72023768"/>
      <w:r w:rsidRPr="007055D9">
        <w:t>Weld Parameters</w:t>
      </w:r>
      <w:bookmarkEnd w:id="1940"/>
      <w:bookmarkEnd w:id="1941"/>
      <w:bookmarkEnd w:id="1942"/>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89F35C5"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28B7331D" w:rsidR="00D84132" w:rsidRPr="00C330B4" w:rsidRDefault="00D84132" w:rsidP="00B638D8">
            <w:pPr>
              <w:pStyle w:val="Beschriftung"/>
            </w:pPr>
            <w:bookmarkStart w:id="1943" w:name="_Ref7931629"/>
            <w:bookmarkStart w:id="1944" w:name="_Toc72023876"/>
            <w:r>
              <w:t xml:space="preserve">Figure </w:t>
            </w:r>
            <w:r>
              <w:fldChar w:fldCharType="begin"/>
            </w:r>
            <w:r>
              <w:instrText xml:space="preserve"> SEQ Figure \* ARABIC </w:instrText>
            </w:r>
            <w:r>
              <w:fldChar w:fldCharType="separate"/>
            </w:r>
            <w:r w:rsidR="007F08C7">
              <w:rPr>
                <w:noProof/>
              </w:rPr>
              <w:t>71</w:t>
            </w:r>
            <w:r>
              <w:fldChar w:fldCharType="end"/>
            </w:r>
            <w:bookmarkEnd w:id="1943"/>
            <w:r>
              <w:t>: Y-Joint Sheet Layout</w:t>
            </w:r>
            <w:bookmarkEnd w:id="1944"/>
            <w:r>
              <w:t xml:space="preserve"> </w:t>
            </w:r>
          </w:p>
        </w:tc>
        <w:tc>
          <w:tcPr>
            <w:tcW w:w="4605" w:type="dxa"/>
            <w:shd w:val="clear" w:color="auto" w:fill="auto"/>
          </w:tcPr>
          <w:p w14:paraId="683905AE" w14:textId="01C3117C" w:rsidR="00D84132" w:rsidRPr="00066EE3" w:rsidRDefault="00D84132" w:rsidP="00B638D8">
            <w:pPr>
              <w:pStyle w:val="Beschriftung"/>
              <w:rPr>
                <w:b w:val="0"/>
                <w:bCs w:val="0"/>
              </w:rPr>
            </w:pPr>
            <w:bookmarkStart w:id="1945" w:name="_Toc72023877"/>
            <w:r>
              <w:t xml:space="preserve">Figure </w:t>
            </w:r>
            <w:r>
              <w:fldChar w:fldCharType="begin"/>
            </w:r>
            <w:r>
              <w:instrText xml:space="preserve"> SEQ Figure \* ARABIC </w:instrText>
            </w:r>
            <w:r>
              <w:fldChar w:fldCharType="separate"/>
            </w:r>
            <w:r w:rsidR="007F08C7">
              <w:rPr>
                <w:noProof/>
              </w:rPr>
              <w:t>72</w:t>
            </w:r>
            <w:r>
              <w:fldChar w:fldCharType="end"/>
            </w:r>
            <w:r>
              <w:t>: Parameters of Y-Joint Weld</w:t>
            </w:r>
            <w:bookmarkEnd w:id="1945"/>
            <w:r>
              <w:t xml:space="preserve"> </w:t>
            </w:r>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75pt" o:ole="">
            <v:imagedata r:id="rId156" o:title=""/>
          </v:shape>
          <o:OLEObject Type="Embed" ProgID="Equation.3" ShapeID="_x0000_i1032" DrawAspect="Content" ObjectID="_1683008456"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F8B4E43" w:rsidR="00D25D3B" w:rsidRDefault="00D25D3B" w:rsidP="00D25D3B">
      <w:pPr>
        <w:pStyle w:val="Beschriftung"/>
        <w:spacing w:before="120"/>
      </w:pPr>
      <w:bookmarkStart w:id="1946" w:name="_Toc3566511"/>
      <w:bookmarkStart w:id="1947" w:name="_Toc34747513"/>
      <w:bookmarkStart w:id="1948" w:name="_Toc72024005"/>
      <w:bookmarkStart w:id="1949" w:name="_Toc338939211"/>
      <w:r>
        <w:t xml:space="preserve">Table </w:t>
      </w:r>
      <w:r w:rsidR="00ED469A">
        <w:fldChar w:fldCharType="begin"/>
      </w:r>
      <w:r w:rsidR="00ED469A">
        <w:instrText xml:space="preserve"> SEQ Table \* ARABIC </w:instrText>
      </w:r>
      <w:r w:rsidR="00ED469A">
        <w:fldChar w:fldCharType="separate"/>
      </w:r>
      <w:r w:rsidR="007F08C7">
        <w:rPr>
          <w:noProof/>
        </w:rPr>
        <w:t>111</w:t>
      </w:r>
      <w:r w:rsidR="00ED469A">
        <w:fldChar w:fldCharType="end"/>
      </w:r>
      <w:r>
        <w:t>: Parameters of Y-Joint</w:t>
      </w:r>
      <w:bookmarkEnd w:id="1946"/>
      <w:bookmarkEnd w:id="1947"/>
      <w:bookmarkEnd w:id="1948"/>
    </w:p>
    <w:p w14:paraId="398C8EB2" w14:textId="77777777" w:rsidR="0006113C" w:rsidRPr="007055D9" w:rsidRDefault="0006113C" w:rsidP="00F4558F">
      <w:pPr>
        <w:pStyle w:val="berschrift4"/>
        <w:tabs>
          <w:tab w:val="clear" w:pos="864"/>
          <w:tab w:val="num" w:pos="993"/>
        </w:tabs>
      </w:pPr>
      <w:bookmarkStart w:id="1950" w:name="_Toc3557046"/>
      <w:bookmarkStart w:id="1951" w:name="_Toc34747296"/>
      <w:bookmarkStart w:id="1952" w:name="_Toc72023769"/>
      <w:r w:rsidRPr="007055D9">
        <w:t>Attributes</w:t>
      </w:r>
      <w:bookmarkEnd w:id="1949"/>
      <w:bookmarkEnd w:id="1950"/>
      <w:bookmarkEnd w:id="1951"/>
      <w:bookmarkEnd w:id="1952"/>
    </w:p>
    <w:p w14:paraId="604B195B" w14:textId="6B31D0AD" w:rsidR="0006113C" w:rsidRPr="007055D9" w:rsidRDefault="00D83FC9" w:rsidP="00C0357F">
      <w:pPr>
        <w:pStyle w:val="berschrift5"/>
      </w:pPr>
      <w:bookmarkStart w:id="1953" w:name="_Toc338939213"/>
      <w:r w:rsidRPr="007055D9">
        <w:t xml:space="preserve">Attribute </w:t>
      </w:r>
      <w:r w:rsidR="00194316">
        <w:t>"</w:t>
      </w:r>
      <w:r w:rsidRPr="007055D9">
        <w:t>b</w:t>
      </w:r>
      <w:r w:rsidR="0006113C" w:rsidRPr="007055D9">
        <w:t>ase</w:t>
      </w:r>
      <w:bookmarkEnd w:id="195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1954" w:name="_Toc338939214"/>
      <w:r w:rsidRPr="007055D9">
        <w:t xml:space="preserve">Attribute </w:t>
      </w:r>
      <w:r w:rsidR="00194316">
        <w:t>"</w:t>
      </w:r>
      <w:proofErr w:type="spellStart"/>
      <w:r w:rsidRPr="007055D9">
        <w:t>t</w:t>
      </w:r>
      <w:r w:rsidR="0006113C" w:rsidRPr="007055D9">
        <w:t>echnology</w:t>
      </w:r>
      <w:bookmarkEnd w:id="1954"/>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955" w:name="_Toc338939215"/>
      <w:bookmarkStart w:id="1956" w:name="_Toc3557047"/>
      <w:bookmarkStart w:id="1957" w:name="_Toc34747297"/>
      <w:bookmarkStart w:id="1958" w:name="_Toc72023770"/>
      <w:r w:rsidRPr="007055D9">
        <w:t xml:space="preserve">Element </w:t>
      </w:r>
      <w:r w:rsidR="00194316">
        <w:t>"</w:t>
      </w:r>
      <w:proofErr w:type="spellStart"/>
      <w:r w:rsidRPr="007055D9">
        <w:t>weld_position</w:t>
      </w:r>
      <w:bookmarkEnd w:id="1955"/>
      <w:bookmarkEnd w:id="1956"/>
      <w:proofErr w:type="spellEnd"/>
      <w:r w:rsidR="00194316">
        <w:t>"</w:t>
      </w:r>
      <w:bookmarkEnd w:id="1957"/>
      <w:bookmarkEnd w:id="1958"/>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B7FA049" w:rsidR="00C0357F" w:rsidRDefault="00C0357F" w:rsidP="00F3716C">
      <w:pPr>
        <w:pStyle w:val="Beschriftung"/>
        <w:spacing w:before="120"/>
      </w:pPr>
      <w:bookmarkStart w:id="1959" w:name="_Toc3566512"/>
      <w:bookmarkStart w:id="1960" w:name="_Toc34747514"/>
      <w:bookmarkStart w:id="1961" w:name="_Toc72024006"/>
      <w:bookmarkStart w:id="1962" w:name="_Toc338939218"/>
      <w:r>
        <w:t xml:space="preserve">Table </w:t>
      </w:r>
      <w:r w:rsidR="00ED469A">
        <w:fldChar w:fldCharType="begin"/>
      </w:r>
      <w:r w:rsidR="00ED469A">
        <w:instrText xml:space="preserve"> SEQ Table \* ARABIC </w:instrText>
      </w:r>
      <w:r w:rsidR="00ED469A">
        <w:fldChar w:fldCharType="separate"/>
      </w:r>
      <w:r w:rsidR="007F08C7">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959"/>
      <w:bookmarkEnd w:id="1960"/>
      <w:bookmarkEnd w:id="1961"/>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5CD8A888"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F08C7">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196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1963" w:name="_Toc338939219"/>
      <w:r w:rsidRPr="007055D9">
        <w:t xml:space="preserve">Attribute </w:t>
      </w:r>
      <w:r w:rsidR="00194316">
        <w:t>"</w:t>
      </w:r>
      <w:proofErr w:type="spellStart"/>
      <w:r w:rsidRPr="007055D9">
        <w:t>thickness</w:t>
      </w:r>
      <w:bookmarkEnd w:id="1963"/>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DCC5A80" w:rsidR="00F3716C" w:rsidRDefault="00F3716C" w:rsidP="00F3716C">
      <w:pPr>
        <w:pStyle w:val="Beschriftung"/>
        <w:spacing w:before="120"/>
      </w:pPr>
      <w:bookmarkStart w:id="1964" w:name="_Toc3566513"/>
      <w:bookmarkStart w:id="1965" w:name="_Toc34747515"/>
      <w:bookmarkStart w:id="1966" w:name="_Toc72024007"/>
      <w:bookmarkStart w:id="1967" w:name="_Toc338939220"/>
      <w:r>
        <w:t xml:space="preserve">Table </w:t>
      </w:r>
      <w:r w:rsidR="00ED469A">
        <w:fldChar w:fldCharType="begin"/>
      </w:r>
      <w:r w:rsidR="00ED469A">
        <w:instrText xml:space="preserve"> SEQ Table \* ARABIC </w:instrText>
      </w:r>
      <w:r w:rsidR="00ED469A">
        <w:fldChar w:fldCharType="separate"/>
      </w:r>
      <w:r w:rsidR="007F08C7">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64"/>
      <w:bookmarkEnd w:id="1965"/>
      <w:bookmarkEnd w:id="1966"/>
    </w:p>
    <w:p w14:paraId="5886F713" w14:textId="2DB5B350" w:rsidR="0006113C" w:rsidRPr="007055D9" w:rsidRDefault="0006113C" w:rsidP="003E1F0A">
      <w:pPr>
        <w:pStyle w:val="berschrift5"/>
      </w:pPr>
      <w:r w:rsidRPr="007055D9">
        <w:t xml:space="preserve">Attribute </w:t>
      </w:r>
      <w:r w:rsidR="00194316">
        <w:t>"</w:t>
      </w:r>
      <w:r w:rsidRPr="007055D9">
        <w:t>angle</w:t>
      </w:r>
      <w:bookmarkEnd w:id="196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1968" w:name="_Toc338939221"/>
      <w:r w:rsidRPr="007055D9">
        <w:t xml:space="preserve">Attribute </w:t>
      </w:r>
      <w:r w:rsidR="00194316">
        <w:t>"</w:t>
      </w:r>
      <w:proofErr w:type="spellStart"/>
      <w:r w:rsidRPr="007055D9">
        <w:t>penetration</w:t>
      </w:r>
      <w:bookmarkEnd w:id="1968"/>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1969" w:name="_Toc338939223"/>
      <w:r w:rsidRPr="007055D9">
        <w:t xml:space="preserve">Attribute </w:t>
      </w:r>
      <w:r w:rsidR="00194316">
        <w:t>"</w:t>
      </w:r>
      <w:proofErr w:type="spellStart"/>
      <w:r w:rsidRPr="007055D9">
        <w:t>shape</w:t>
      </w:r>
      <w:bookmarkEnd w:id="1969"/>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1970" w:name="_Toc338939224"/>
      <w:r w:rsidRPr="007055D9">
        <w:t xml:space="preserve">Attribute </w:t>
      </w:r>
      <w:r w:rsidR="00194316">
        <w:t>"</w:t>
      </w:r>
      <w:proofErr w:type="spellStart"/>
      <w:r w:rsidRPr="007055D9">
        <w:t>filler</w:t>
      </w:r>
      <w:bookmarkEnd w:id="1970"/>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971" w:name="_Toc3557048"/>
      <w:bookmarkStart w:id="1972" w:name="_Toc34747298"/>
      <w:bookmarkStart w:id="1973" w:name="_Toc72023771"/>
      <w:r w:rsidRPr="007055D9">
        <w:lastRenderedPageBreak/>
        <w:t xml:space="preserve">Element </w:t>
      </w:r>
      <w:r w:rsidR="00194316">
        <w:t>"</w:t>
      </w:r>
      <w:proofErr w:type="spellStart"/>
      <w:r>
        <w:t>sheet_parameter</w:t>
      </w:r>
      <w:bookmarkEnd w:id="1971"/>
      <w:proofErr w:type="spellEnd"/>
      <w:r w:rsidR="00194316">
        <w:t>"</w:t>
      </w:r>
      <w:bookmarkEnd w:id="1972"/>
      <w:bookmarkEnd w:id="1973"/>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6E97A01" w:rsidR="00C0357F" w:rsidRDefault="00C0357F" w:rsidP="00F3716C">
      <w:pPr>
        <w:pStyle w:val="Beschriftung"/>
        <w:spacing w:before="120"/>
      </w:pPr>
      <w:bookmarkStart w:id="1974" w:name="_Toc3566514"/>
      <w:bookmarkStart w:id="1975" w:name="_Toc34747516"/>
      <w:bookmarkStart w:id="1976" w:name="_Toc72024008"/>
      <w:r>
        <w:t xml:space="preserve">Table </w:t>
      </w:r>
      <w:r w:rsidR="00ED469A">
        <w:fldChar w:fldCharType="begin"/>
      </w:r>
      <w:r w:rsidR="00ED469A">
        <w:instrText xml:space="preserve"> SEQ Table \* ARABIC </w:instrText>
      </w:r>
      <w:r w:rsidR="00ED469A">
        <w:fldChar w:fldCharType="separate"/>
      </w:r>
      <w:r w:rsidR="007F08C7">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974"/>
      <w:bookmarkEnd w:id="1975"/>
      <w:bookmarkEnd w:id="197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977" w:name="WeldDefinitionKJoint"/>
      <w:bookmarkStart w:id="1978" w:name="_Toc338939115"/>
      <w:bookmarkStart w:id="1979" w:name="_Toc3557049"/>
      <w:bookmarkStart w:id="1980" w:name="_Toc34747299"/>
      <w:bookmarkStart w:id="1981" w:name="_Toc72023772"/>
      <w:bookmarkEnd w:id="1977"/>
      <w:r w:rsidRPr="007055D9">
        <w:t>K-Joint</w:t>
      </w:r>
      <w:bookmarkEnd w:id="1978"/>
      <w:bookmarkEnd w:id="1979"/>
      <w:bookmarkEnd w:id="1980"/>
      <w:bookmarkEnd w:id="198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1982" w:name="_Toc3557050"/>
      <w:bookmarkStart w:id="1983" w:name="_Toc34747300"/>
      <w:bookmarkStart w:id="1984" w:name="_Toc72023773"/>
      <w:r w:rsidRPr="007055D9">
        <w:t>Sheet Parameters</w:t>
      </w:r>
      <w:bookmarkEnd w:id="1982"/>
      <w:bookmarkEnd w:id="1983"/>
      <w:bookmarkEnd w:id="198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0B241A" w:rsidRPr="003670AB" w:rsidRDefault="000B241A" w:rsidP="008A1560">
                            <w:pPr>
                              <w:pStyle w:val="Beschriftung"/>
                              <w:rPr>
                                <w:b w:val="0"/>
                                <w:bCs w:val="0"/>
                                <w:noProof/>
                                <w:sz w:val="26"/>
                                <w:szCs w:val="28"/>
                              </w:rPr>
                            </w:pPr>
                            <w:bookmarkStart w:id="1985" w:name="_Ref7932243"/>
                            <w:bookmarkStart w:id="1986" w:name="_Toc3557143"/>
                            <w:bookmarkStart w:id="1987" w:name="_Ref7932230"/>
                            <w:bookmarkStart w:id="1988" w:name="_Toc34747396"/>
                            <w:bookmarkStart w:id="1989" w:name="_Toc72023878"/>
                            <w:r>
                              <w:t xml:space="preserve">Figure </w:t>
                            </w:r>
                            <w:r>
                              <w:fldChar w:fldCharType="begin"/>
                            </w:r>
                            <w:r>
                              <w:instrText xml:space="preserve"> SEQ Figure \* ARABIC </w:instrText>
                            </w:r>
                            <w:r>
                              <w:fldChar w:fldCharType="separate"/>
                            </w:r>
                            <w:r>
                              <w:rPr>
                                <w:noProof/>
                              </w:rPr>
                              <w:t>73</w:t>
                            </w:r>
                            <w:r>
                              <w:fldChar w:fldCharType="end"/>
                            </w:r>
                            <w:bookmarkEnd w:id="1985"/>
                            <w:r>
                              <w:t>: K-Joint Sheet Layout</w:t>
                            </w:r>
                            <w:bookmarkEnd w:id="1986"/>
                            <w:bookmarkEnd w:id="1987"/>
                            <w:bookmarkEnd w:id="1988"/>
                            <w:bookmarkEnd w:id="19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0B241A" w:rsidRPr="003670AB" w:rsidRDefault="000B241A" w:rsidP="008A1560">
                      <w:pPr>
                        <w:pStyle w:val="Beschriftung"/>
                        <w:rPr>
                          <w:b w:val="0"/>
                          <w:bCs w:val="0"/>
                          <w:noProof/>
                          <w:sz w:val="26"/>
                          <w:szCs w:val="28"/>
                        </w:rPr>
                      </w:pPr>
                      <w:bookmarkStart w:id="1990" w:name="_Ref7932243"/>
                      <w:bookmarkStart w:id="1991" w:name="_Toc3557143"/>
                      <w:bookmarkStart w:id="1992" w:name="_Ref7932230"/>
                      <w:bookmarkStart w:id="1993" w:name="_Toc34747396"/>
                      <w:bookmarkStart w:id="1994" w:name="_Toc72023878"/>
                      <w:r>
                        <w:t xml:space="preserve">Figure </w:t>
                      </w:r>
                      <w:r>
                        <w:fldChar w:fldCharType="begin"/>
                      </w:r>
                      <w:r>
                        <w:instrText xml:space="preserve"> SEQ Figure \* ARABIC </w:instrText>
                      </w:r>
                      <w:r>
                        <w:fldChar w:fldCharType="separate"/>
                      </w:r>
                      <w:r>
                        <w:rPr>
                          <w:noProof/>
                        </w:rPr>
                        <w:t>73</w:t>
                      </w:r>
                      <w:r>
                        <w:fldChar w:fldCharType="end"/>
                      </w:r>
                      <w:bookmarkEnd w:id="1990"/>
                      <w:r>
                        <w:t>: K-Joint Sheet Layout</w:t>
                      </w:r>
                      <w:bookmarkEnd w:id="1991"/>
                      <w:bookmarkEnd w:id="1992"/>
                      <w:bookmarkEnd w:id="1993"/>
                      <w:bookmarkEnd w:id="199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95" w:name="_Toc3557051"/>
      <w:bookmarkStart w:id="1996" w:name="_Toc34747301"/>
      <w:bookmarkStart w:id="1997" w:name="_Toc72023774"/>
      <w:r w:rsidRPr="007055D9">
        <w:t>Weld Parameters</w:t>
      </w:r>
      <w:bookmarkEnd w:id="1995"/>
      <w:bookmarkEnd w:id="1996"/>
      <w:bookmarkEnd w:id="1997"/>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0B241A" w:rsidRPr="00C21C59" w:rsidRDefault="000B241A" w:rsidP="008A1560">
                            <w:pPr>
                              <w:pStyle w:val="Beschriftung"/>
                              <w:rPr>
                                <w:noProof/>
                                <w:szCs w:val="24"/>
                              </w:rPr>
                            </w:pPr>
                            <w:bookmarkStart w:id="1998" w:name="_Toc3557144"/>
                            <w:bookmarkStart w:id="1999" w:name="_Toc34747397"/>
                            <w:bookmarkStart w:id="2000" w:name="_Toc72023879"/>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98"/>
                            <w:bookmarkEnd w:id="1999"/>
                            <w:bookmarkEnd w:id="2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0B241A" w:rsidRPr="00C21C59" w:rsidRDefault="000B241A" w:rsidP="008A1560">
                      <w:pPr>
                        <w:pStyle w:val="Beschriftung"/>
                        <w:rPr>
                          <w:noProof/>
                          <w:szCs w:val="24"/>
                        </w:rPr>
                      </w:pPr>
                      <w:bookmarkStart w:id="2001" w:name="_Toc3557144"/>
                      <w:bookmarkStart w:id="2002" w:name="_Toc34747397"/>
                      <w:bookmarkStart w:id="2003" w:name="_Toc72023879"/>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001"/>
                      <w:bookmarkEnd w:id="2002"/>
                      <w:bookmarkEnd w:id="2003"/>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75pt" o:ole="">
            <v:imagedata r:id="rId156" o:title=""/>
          </v:shape>
          <o:OLEObject Type="Embed" ProgID="Equation.3" ShapeID="_x0000_i1033" DrawAspect="Content" ObjectID="_1683008457"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BFEEC04" w:rsidR="00255787" w:rsidRPr="007055D9" w:rsidRDefault="00F3716C" w:rsidP="00F3716C">
      <w:pPr>
        <w:pStyle w:val="Beschriftung"/>
        <w:spacing w:before="120"/>
      </w:pPr>
      <w:bookmarkStart w:id="2004" w:name="_Toc3566515"/>
      <w:bookmarkStart w:id="2005" w:name="_Toc34747517"/>
      <w:bookmarkStart w:id="2006" w:name="_Toc72024009"/>
      <w:r>
        <w:t xml:space="preserve">Table </w:t>
      </w:r>
      <w:r w:rsidR="00ED469A">
        <w:fldChar w:fldCharType="begin"/>
      </w:r>
      <w:r w:rsidR="00ED469A">
        <w:instrText xml:space="preserve"> SEQ Table \* ARABIC </w:instrText>
      </w:r>
      <w:r w:rsidR="00ED469A">
        <w:fldChar w:fldCharType="separate"/>
      </w:r>
      <w:r w:rsidR="007F08C7">
        <w:rPr>
          <w:noProof/>
        </w:rPr>
        <w:t>115</w:t>
      </w:r>
      <w:r w:rsidR="00ED469A">
        <w:fldChar w:fldCharType="end"/>
      </w:r>
      <w:r w:rsidR="008A1560">
        <w:t>: Parameters of K-Joint</w:t>
      </w:r>
      <w:bookmarkEnd w:id="2004"/>
      <w:bookmarkEnd w:id="2005"/>
      <w:bookmarkEnd w:id="2006"/>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007" w:name="_Toc338939226"/>
      <w:bookmarkStart w:id="2008" w:name="_Toc3557052"/>
      <w:bookmarkStart w:id="2009" w:name="_Toc34747302"/>
      <w:bookmarkStart w:id="2010" w:name="_Toc72023775"/>
      <w:r w:rsidRPr="007055D9">
        <w:t>Attributes</w:t>
      </w:r>
      <w:bookmarkEnd w:id="2007"/>
      <w:bookmarkEnd w:id="2008"/>
      <w:bookmarkEnd w:id="2009"/>
      <w:bookmarkEnd w:id="2010"/>
    </w:p>
    <w:p w14:paraId="6CD2696C" w14:textId="0CB68550" w:rsidR="0006113C" w:rsidRPr="007055D9" w:rsidRDefault="008140DB" w:rsidP="003E1F0A">
      <w:pPr>
        <w:pStyle w:val="berschrift5"/>
      </w:pPr>
      <w:bookmarkStart w:id="2011" w:name="_Toc338939228"/>
      <w:r w:rsidRPr="007055D9">
        <w:t xml:space="preserve">Attribute </w:t>
      </w:r>
      <w:r w:rsidR="00194316">
        <w:t>"</w:t>
      </w:r>
      <w:r w:rsidRPr="007055D9">
        <w:t>b</w:t>
      </w:r>
      <w:r w:rsidR="0006113C" w:rsidRPr="007055D9">
        <w:t>ase</w:t>
      </w:r>
      <w:bookmarkEnd w:id="201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012" w:name="_Toc338939229"/>
      <w:r w:rsidRPr="007055D9">
        <w:t xml:space="preserve">Attribute </w:t>
      </w:r>
      <w:r w:rsidR="00194316">
        <w:t>"</w:t>
      </w:r>
      <w:proofErr w:type="spellStart"/>
      <w:r w:rsidRPr="007055D9">
        <w:t>t</w:t>
      </w:r>
      <w:r w:rsidR="0006113C" w:rsidRPr="007055D9">
        <w:t>echnology</w:t>
      </w:r>
      <w:bookmarkEnd w:id="201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013" w:name="_Toc338939230"/>
      <w:bookmarkStart w:id="2014" w:name="_Toc3557053"/>
      <w:bookmarkStart w:id="2015" w:name="_Toc34747303"/>
      <w:bookmarkStart w:id="2016" w:name="_Toc72023776"/>
      <w:r w:rsidRPr="007055D9">
        <w:t xml:space="preserve">Element </w:t>
      </w:r>
      <w:r w:rsidR="00194316">
        <w:t>"</w:t>
      </w:r>
      <w:proofErr w:type="spellStart"/>
      <w:r w:rsidRPr="007055D9">
        <w:t>weld_position</w:t>
      </w:r>
      <w:bookmarkEnd w:id="2013"/>
      <w:bookmarkEnd w:id="2014"/>
      <w:proofErr w:type="spellEnd"/>
      <w:r w:rsidR="00194316">
        <w:t>"</w:t>
      </w:r>
      <w:bookmarkEnd w:id="2015"/>
      <w:bookmarkEnd w:id="2016"/>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1824C0E6" w:rsidR="00237781" w:rsidRDefault="00237781" w:rsidP="00F3716C">
      <w:pPr>
        <w:pStyle w:val="Beschriftung"/>
        <w:spacing w:before="120"/>
      </w:pPr>
      <w:bookmarkStart w:id="2017" w:name="_Toc3566516"/>
      <w:bookmarkStart w:id="2018" w:name="_Toc34747518"/>
      <w:bookmarkStart w:id="2019" w:name="_Toc72024010"/>
      <w:bookmarkStart w:id="2020" w:name="_Toc338939233"/>
      <w:r>
        <w:t xml:space="preserve">Table </w:t>
      </w:r>
      <w:r w:rsidR="00ED469A">
        <w:fldChar w:fldCharType="begin"/>
      </w:r>
      <w:r w:rsidR="00ED469A">
        <w:instrText xml:space="preserve"> SEQ Table \* ARABIC </w:instrText>
      </w:r>
      <w:r w:rsidR="00ED469A">
        <w:fldChar w:fldCharType="separate"/>
      </w:r>
      <w:r w:rsidR="007F08C7">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017"/>
      <w:bookmarkEnd w:id="2018"/>
      <w:bookmarkEnd w:id="2019"/>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65733FC1"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F08C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F08C7" w:rsidRPr="007F08C7">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02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021" w:name="_Toc338939234"/>
      <w:r w:rsidRPr="007055D9">
        <w:t xml:space="preserve">Attribute </w:t>
      </w:r>
      <w:r w:rsidR="00194316">
        <w:t>"</w:t>
      </w:r>
      <w:proofErr w:type="spellStart"/>
      <w:r w:rsidRPr="007055D9">
        <w:t>thickness</w:t>
      </w:r>
      <w:bookmarkEnd w:id="2021"/>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24ACBF31" w:rsidR="00F3716C" w:rsidRDefault="00F3716C" w:rsidP="00F3716C">
      <w:pPr>
        <w:pStyle w:val="Beschriftung"/>
        <w:spacing w:before="120"/>
      </w:pPr>
      <w:bookmarkStart w:id="2022" w:name="_Toc3566517"/>
      <w:bookmarkStart w:id="2023" w:name="_Toc34747519"/>
      <w:bookmarkStart w:id="2024" w:name="_Toc72024011"/>
      <w:bookmarkStart w:id="2025" w:name="_Toc338939235"/>
      <w:r>
        <w:t xml:space="preserve">Table </w:t>
      </w:r>
      <w:r w:rsidR="00ED469A">
        <w:fldChar w:fldCharType="begin"/>
      </w:r>
      <w:r w:rsidR="00ED469A">
        <w:instrText xml:space="preserve"> SEQ Table \* ARABIC </w:instrText>
      </w:r>
      <w:r w:rsidR="00ED469A">
        <w:fldChar w:fldCharType="separate"/>
      </w:r>
      <w:r w:rsidR="007F08C7">
        <w:rPr>
          <w:noProof/>
        </w:rPr>
        <w:t>117</w:t>
      </w:r>
      <w:r w:rsidR="00ED469A">
        <w:fldChar w:fldCharType="end"/>
      </w:r>
      <w:r w:rsidR="0070710C">
        <w:t xml:space="preserve">: Value Dependency of Attribute </w:t>
      </w:r>
      <w:r w:rsidR="0070710C">
        <w:rPr>
          <w:rStyle w:val="elementdeftypeChar"/>
          <w:b/>
        </w:rPr>
        <w:t>thickness</w:t>
      </w:r>
      <w:bookmarkEnd w:id="2022"/>
      <w:bookmarkEnd w:id="2023"/>
      <w:bookmarkEnd w:id="2024"/>
    </w:p>
    <w:p w14:paraId="484E78C3" w14:textId="0E604EA6" w:rsidR="0006113C" w:rsidRPr="007055D9" w:rsidRDefault="0006113C" w:rsidP="00DA7B31">
      <w:pPr>
        <w:pStyle w:val="berschrift5"/>
      </w:pPr>
      <w:r w:rsidRPr="007055D9">
        <w:t xml:space="preserve">Attribute </w:t>
      </w:r>
      <w:r w:rsidR="00194316">
        <w:t>"</w:t>
      </w:r>
      <w:r w:rsidRPr="007055D9">
        <w:t>angle</w:t>
      </w:r>
      <w:bookmarkEnd w:id="202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pPr>
      <w:bookmarkStart w:id="2026" w:name="_Toc338939236"/>
      <w:r w:rsidRPr="007055D9">
        <w:t xml:space="preserve">Attribute </w:t>
      </w:r>
      <w:r w:rsidR="00194316">
        <w:t>"</w:t>
      </w:r>
      <w:proofErr w:type="spellStart"/>
      <w:r w:rsidRPr="007055D9">
        <w:t>penetration</w:t>
      </w:r>
      <w:bookmarkEnd w:id="2026"/>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027" w:name="_Toc338939238"/>
      <w:r w:rsidRPr="007055D9">
        <w:t xml:space="preserve">Attribute </w:t>
      </w:r>
      <w:r w:rsidR="00194316">
        <w:t>"</w:t>
      </w:r>
      <w:proofErr w:type="spellStart"/>
      <w:r w:rsidRPr="007055D9">
        <w:t>shape</w:t>
      </w:r>
      <w:bookmarkEnd w:id="2027"/>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028" w:name="_Toc338939239"/>
      <w:r w:rsidRPr="007055D9">
        <w:t xml:space="preserve">Attribute </w:t>
      </w:r>
      <w:r w:rsidR="00194316">
        <w:t>"</w:t>
      </w:r>
      <w:proofErr w:type="spellStart"/>
      <w:r w:rsidRPr="007055D9">
        <w:t>filler</w:t>
      </w:r>
      <w:bookmarkEnd w:id="2028"/>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029" w:name="WeldDefinitionCrossJoint"/>
      <w:bookmarkStart w:id="2030" w:name="_Ref397588351"/>
      <w:bookmarkStart w:id="2031" w:name="_Toc3557054"/>
      <w:bookmarkStart w:id="2032" w:name="_Toc34747304"/>
      <w:bookmarkStart w:id="2033" w:name="_Toc72023777"/>
      <w:bookmarkStart w:id="2034" w:name="_Toc338939116"/>
      <w:bookmarkEnd w:id="2029"/>
      <w:r w:rsidRPr="007055D9">
        <w:t xml:space="preserve">Element </w:t>
      </w:r>
      <w:r w:rsidR="00194316">
        <w:t>"</w:t>
      </w:r>
      <w:proofErr w:type="spellStart"/>
      <w:r>
        <w:t>sheet_parameter</w:t>
      </w:r>
      <w:bookmarkEnd w:id="2030"/>
      <w:bookmarkEnd w:id="2031"/>
      <w:proofErr w:type="spellEnd"/>
      <w:r w:rsidR="00194316">
        <w:t>"</w:t>
      </w:r>
      <w:bookmarkEnd w:id="2032"/>
      <w:bookmarkEnd w:id="2033"/>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93F8E08" w:rsidR="00237781" w:rsidRDefault="00237781" w:rsidP="00F3716C">
      <w:pPr>
        <w:pStyle w:val="Beschriftung"/>
        <w:spacing w:before="120"/>
      </w:pPr>
      <w:bookmarkStart w:id="2035" w:name="_Toc3566518"/>
      <w:bookmarkStart w:id="2036" w:name="_Toc34747520"/>
      <w:bookmarkStart w:id="2037" w:name="_Toc72024012"/>
      <w:r>
        <w:t xml:space="preserve">Table </w:t>
      </w:r>
      <w:r w:rsidR="00ED469A">
        <w:fldChar w:fldCharType="begin"/>
      </w:r>
      <w:r w:rsidR="00ED469A">
        <w:instrText xml:space="preserve"> SEQ Table \* ARABIC </w:instrText>
      </w:r>
      <w:r w:rsidR="00ED469A">
        <w:fldChar w:fldCharType="separate"/>
      </w:r>
      <w:r w:rsidR="007F08C7">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035"/>
      <w:bookmarkEnd w:id="2036"/>
      <w:bookmarkEnd w:id="203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038" w:name="_Toc3557055"/>
      <w:bookmarkStart w:id="2039" w:name="_Toc34747305"/>
      <w:bookmarkStart w:id="2040" w:name="_Toc72023778"/>
      <w:r>
        <w:t>Cruciform Joint</w:t>
      </w:r>
      <w:bookmarkEnd w:id="2034"/>
      <w:bookmarkEnd w:id="2038"/>
      <w:bookmarkEnd w:id="2039"/>
      <w:bookmarkEnd w:id="204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41" w:name="GenericSeamWeldWeldingTechnology"/>
      <w:bookmarkEnd w:id="2041"/>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042" w:name="_Toc3557056"/>
      <w:bookmarkStart w:id="2043" w:name="_Toc34747306"/>
      <w:bookmarkStart w:id="2044" w:name="_Toc72023779"/>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42"/>
      <w:bookmarkEnd w:id="2043"/>
      <w:bookmarkEnd w:id="204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045" w:name="_Toc3557057"/>
      <w:bookmarkStart w:id="2046" w:name="_Toc34747307"/>
      <w:bookmarkStart w:id="2047" w:name="_Toc72023780"/>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0B241A" w:rsidRPr="00412853" w:rsidRDefault="000B241A" w:rsidP="00AA1695">
                            <w:pPr>
                              <w:pStyle w:val="Beschriftung"/>
                              <w:rPr>
                                <w:noProof/>
                                <w:szCs w:val="24"/>
                              </w:rPr>
                            </w:pPr>
                            <w:bookmarkStart w:id="2048" w:name="_Toc3557145"/>
                            <w:bookmarkStart w:id="2049" w:name="_Toc34747398"/>
                            <w:bookmarkStart w:id="2050" w:name="_Toc72023880"/>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048"/>
                            <w:bookmarkEnd w:id="2049"/>
                            <w:bookmarkEnd w:id="20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0B241A" w:rsidRPr="00412853" w:rsidRDefault="000B241A" w:rsidP="00AA1695">
                      <w:pPr>
                        <w:pStyle w:val="Beschriftung"/>
                        <w:rPr>
                          <w:noProof/>
                          <w:szCs w:val="24"/>
                        </w:rPr>
                      </w:pPr>
                      <w:bookmarkStart w:id="2051" w:name="_Toc3557145"/>
                      <w:bookmarkStart w:id="2052" w:name="_Toc34747398"/>
                      <w:bookmarkStart w:id="2053" w:name="_Toc72023880"/>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051"/>
                      <w:bookmarkEnd w:id="2052"/>
                      <w:bookmarkEnd w:id="2053"/>
                    </w:p>
                  </w:txbxContent>
                </v:textbox>
              </v:shape>
            </w:pict>
          </mc:Fallback>
        </mc:AlternateContent>
      </w:r>
      <w:r w:rsidR="00255787" w:rsidRPr="007055D9">
        <w:t>Weld Parameters</w:t>
      </w:r>
      <w:bookmarkEnd w:id="2045"/>
      <w:bookmarkEnd w:id="2046"/>
      <w:bookmarkEnd w:id="2047"/>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0B241A" w:rsidRPr="006E5062" w:rsidRDefault="000B241A" w:rsidP="00AA1695">
                            <w:pPr>
                              <w:pStyle w:val="Beschriftung"/>
                              <w:rPr>
                                <w:noProof/>
                                <w:szCs w:val="24"/>
                              </w:rPr>
                            </w:pPr>
                            <w:bookmarkStart w:id="2054" w:name="_Toc3557146"/>
                            <w:bookmarkStart w:id="2055" w:name="_Toc34747399"/>
                            <w:bookmarkStart w:id="2056" w:name="_Toc72023881"/>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054"/>
                            <w:bookmarkEnd w:id="2055"/>
                            <w:bookmarkEnd w:id="20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0B241A" w:rsidRPr="006E5062" w:rsidRDefault="000B241A" w:rsidP="00AA1695">
                      <w:pPr>
                        <w:pStyle w:val="Beschriftung"/>
                        <w:rPr>
                          <w:noProof/>
                          <w:szCs w:val="24"/>
                        </w:rPr>
                      </w:pPr>
                      <w:bookmarkStart w:id="2057" w:name="_Toc3557146"/>
                      <w:bookmarkStart w:id="2058" w:name="_Toc34747399"/>
                      <w:bookmarkStart w:id="2059" w:name="_Toc72023881"/>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057"/>
                      <w:bookmarkEnd w:id="2058"/>
                      <w:bookmarkEnd w:id="205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75pt" o:ole="">
            <v:imagedata r:id="rId156" o:title=""/>
          </v:shape>
          <o:OLEObject Type="Embed" ProgID="Equation.3" ShapeID="_x0000_i1034" DrawAspect="Content" ObjectID="_1683008458"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3474413" w:rsidR="00F3716C" w:rsidRDefault="00F3716C" w:rsidP="00F3716C">
      <w:pPr>
        <w:pStyle w:val="Beschriftung"/>
        <w:spacing w:before="120"/>
      </w:pPr>
      <w:bookmarkStart w:id="2060" w:name="_Toc3566519"/>
      <w:bookmarkStart w:id="2061" w:name="_Toc34747521"/>
      <w:bookmarkStart w:id="2062" w:name="_Toc72024013"/>
      <w:bookmarkStart w:id="2063" w:name="_Toc338939241"/>
      <w:bookmarkStart w:id="2064" w:name="_Toc288196482"/>
      <w:bookmarkStart w:id="2065" w:name="_Toc288200784"/>
      <w:bookmarkStart w:id="2066" w:name="_Toc338938909"/>
      <w:bookmarkStart w:id="2067" w:name="_Toc338939128"/>
      <w:bookmarkEnd w:id="1638"/>
      <w:r>
        <w:t xml:space="preserve">Table </w:t>
      </w:r>
      <w:r w:rsidR="00ED469A">
        <w:fldChar w:fldCharType="begin"/>
      </w:r>
      <w:r w:rsidR="00ED469A">
        <w:instrText xml:space="preserve"> SEQ Table \* ARABIC </w:instrText>
      </w:r>
      <w:r w:rsidR="00ED469A">
        <w:fldChar w:fldCharType="separate"/>
      </w:r>
      <w:r w:rsidR="007F08C7">
        <w:rPr>
          <w:noProof/>
        </w:rPr>
        <w:t>119</w:t>
      </w:r>
      <w:r w:rsidR="00ED469A">
        <w:fldChar w:fldCharType="end"/>
      </w:r>
      <w:r w:rsidR="00AA1695">
        <w:t>: Parameters of Cruciform Joint</w:t>
      </w:r>
      <w:bookmarkEnd w:id="2060"/>
      <w:bookmarkEnd w:id="2061"/>
      <w:bookmarkEnd w:id="2062"/>
    </w:p>
    <w:p w14:paraId="114455A9" w14:textId="77777777" w:rsidR="0006113C" w:rsidRPr="007055D9" w:rsidRDefault="0006113C" w:rsidP="005E1694">
      <w:pPr>
        <w:pStyle w:val="berschrift4"/>
        <w:tabs>
          <w:tab w:val="clear" w:pos="864"/>
          <w:tab w:val="num" w:pos="993"/>
        </w:tabs>
      </w:pPr>
      <w:bookmarkStart w:id="2068" w:name="_Toc3557058"/>
      <w:bookmarkStart w:id="2069" w:name="_Toc34747308"/>
      <w:bookmarkStart w:id="2070" w:name="_Toc72023781"/>
      <w:r w:rsidRPr="007055D9">
        <w:lastRenderedPageBreak/>
        <w:t>Attributes</w:t>
      </w:r>
      <w:bookmarkEnd w:id="2063"/>
      <w:bookmarkEnd w:id="2068"/>
      <w:bookmarkEnd w:id="2069"/>
      <w:bookmarkEnd w:id="2070"/>
    </w:p>
    <w:p w14:paraId="0596FA3B" w14:textId="4F2C2B8D" w:rsidR="0006113C" w:rsidRPr="007055D9" w:rsidRDefault="007D42C3" w:rsidP="003C4247">
      <w:pPr>
        <w:pStyle w:val="berschrift5"/>
      </w:pPr>
      <w:bookmarkStart w:id="2071" w:name="_Toc338939243"/>
      <w:r w:rsidRPr="007055D9">
        <w:t xml:space="preserve">Attribute </w:t>
      </w:r>
      <w:r w:rsidR="00194316">
        <w:t>"</w:t>
      </w:r>
      <w:r w:rsidRPr="007055D9">
        <w:t>b</w:t>
      </w:r>
      <w:r w:rsidR="0006113C" w:rsidRPr="007055D9">
        <w:t>ase</w:t>
      </w:r>
      <w:bookmarkEnd w:id="207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072" w:name="_Toc338939244"/>
      <w:r w:rsidRPr="007055D9">
        <w:t xml:space="preserve">Attribute </w:t>
      </w:r>
      <w:r w:rsidR="00194316">
        <w:t>"</w:t>
      </w:r>
      <w:proofErr w:type="spellStart"/>
      <w:r w:rsidRPr="007055D9">
        <w:t>t</w:t>
      </w:r>
      <w:r w:rsidR="0006113C" w:rsidRPr="007055D9">
        <w:t>echnology</w:t>
      </w:r>
      <w:bookmarkEnd w:id="207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073" w:name="_Toc338939245"/>
      <w:bookmarkStart w:id="2074" w:name="_Toc3557059"/>
      <w:bookmarkStart w:id="2075" w:name="_Toc34747309"/>
      <w:bookmarkStart w:id="2076" w:name="_Toc72023782"/>
      <w:r w:rsidRPr="007055D9">
        <w:t xml:space="preserve">Element </w:t>
      </w:r>
      <w:r w:rsidR="00194316">
        <w:t>"</w:t>
      </w:r>
      <w:proofErr w:type="spellStart"/>
      <w:r w:rsidRPr="007055D9">
        <w:t>weld_position</w:t>
      </w:r>
      <w:bookmarkEnd w:id="2073"/>
      <w:bookmarkEnd w:id="2074"/>
      <w:proofErr w:type="spellEnd"/>
      <w:r w:rsidR="00194316">
        <w:t>"</w:t>
      </w:r>
      <w:bookmarkEnd w:id="2075"/>
      <w:bookmarkEnd w:id="207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16FA1C60" w:rsidR="003C4247" w:rsidRDefault="003C4247" w:rsidP="00F3716C">
      <w:pPr>
        <w:pStyle w:val="Beschriftung"/>
        <w:spacing w:before="120"/>
      </w:pPr>
      <w:bookmarkStart w:id="2077" w:name="_Toc3566520"/>
      <w:bookmarkStart w:id="2078" w:name="_Toc34747522"/>
      <w:bookmarkStart w:id="2079" w:name="_Toc72024014"/>
      <w:bookmarkStart w:id="2080" w:name="_Toc338939248"/>
      <w:r>
        <w:t xml:space="preserve">Table </w:t>
      </w:r>
      <w:r w:rsidR="00ED469A">
        <w:fldChar w:fldCharType="begin"/>
      </w:r>
      <w:r w:rsidR="00ED469A">
        <w:instrText xml:space="preserve"> SEQ Table \* ARABIC </w:instrText>
      </w:r>
      <w:r w:rsidR="00ED469A">
        <w:fldChar w:fldCharType="separate"/>
      </w:r>
      <w:r w:rsidR="007F08C7">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077"/>
      <w:bookmarkEnd w:id="2078"/>
      <w:bookmarkEnd w:id="2079"/>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0F62972D"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F08C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F08C7" w:rsidRPr="007F08C7">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08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081" w:name="_Toc338939249"/>
      <w:r w:rsidRPr="007055D9">
        <w:t xml:space="preserve">Attribute </w:t>
      </w:r>
      <w:r w:rsidR="00194316">
        <w:t>"</w:t>
      </w:r>
      <w:proofErr w:type="spellStart"/>
      <w:r w:rsidRPr="007055D9">
        <w:t>thickness</w:t>
      </w:r>
      <w:bookmarkEnd w:id="208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0676C5F9" w:rsidR="00AA1695" w:rsidRDefault="00AA1695" w:rsidP="00AA1695">
      <w:pPr>
        <w:pStyle w:val="Beschriftung"/>
        <w:spacing w:before="120"/>
      </w:pPr>
      <w:bookmarkStart w:id="2082" w:name="_Toc3566521"/>
      <w:bookmarkStart w:id="2083" w:name="_Toc34747523"/>
      <w:bookmarkStart w:id="2084" w:name="_Toc72024015"/>
      <w:bookmarkStart w:id="2085" w:name="_Toc338939250"/>
      <w:r>
        <w:t xml:space="preserve">Table </w:t>
      </w:r>
      <w:r w:rsidR="00ED469A">
        <w:fldChar w:fldCharType="begin"/>
      </w:r>
      <w:r w:rsidR="00ED469A">
        <w:instrText xml:space="preserve"> SEQ Table \* ARABIC </w:instrText>
      </w:r>
      <w:r w:rsidR="00ED469A">
        <w:fldChar w:fldCharType="separate"/>
      </w:r>
      <w:r w:rsidR="007F08C7">
        <w:rPr>
          <w:noProof/>
        </w:rPr>
        <w:t>121</w:t>
      </w:r>
      <w:r w:rsidR="00ED469A">
        <w:fldChar w:fldCharType="end"/>
      </w:r>
      <w:r>
        <w:t xml:space="preserve">: Value Dependency of Attribute </w:t>
      </w:r>
      <w:r>
        <w:rPr>
          <w:rStyle w:val="elementdeftypeChar"/>
          <w:b/>
        </w:rPr>
        <w:t>thickness</w:t>
      </w:r>
      <w:bookmarkEnd w:id="2082"/>
      <w:bookmarkEnd w:id="2083"/>
      <w:bookmarkEnd w:id="2084"/>
    </w:p>
    <w:p w14:paraId="73A13EF8" w14:textId="296C58B7" w:rsidR="0006113C" w:rsidRPr="007055D9" w:rsidRDefault="0006113C" w:rsidP="008641A9">
      <w:pPr>
        <w:pStyle w:val="berschrift5"/>
      </w:pPr>
      <w:r w:rsidRPr="007055D9">
        <w:t xml:space="preserve">Attribute </w:t>
      </w:r>
      <w:r w:rsidR="00194316">
        <w:t>"</w:t>
      </w:r>
      <w:r w:rsidRPr="007055D9">
        <w:t>angle</w:t>
      </w:r>
      <w:bookmarkEnd w:id="208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086" w:name="_Toc338939251"/>
      <w:r w:rsidRPr="007055D9">
        <w:t xml:space="preserve">Attribute </w:t>
      </w:r>
      <w:r w:rsidR="00194316">
        <w:t>"</w:t>
      </w:r>
      <w:proofErr w:type="spellStart"/>
      <w:r w:rsidRPr="007055D9">
        <w:t>penetration</w:t>
      </w:r>
      <w:bookmarkEnd w:id="2086"/>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087" w:name="_Toc338939253"/>
      <w:r w:rsidRPr="007055D9">
        <w:t xml:space="preserve">Attribute </w:t>
      </w:r>
      <w:r w:rsidR="00194316">
        <w:t>"</w:t>
      </w:r>
      <w:proofErr w:type="spellStart"/>
      <w:r w:rsidRPr="007055D9">
        <w:t>shape</w:t>
      </w:r>
      <w:bookmarkEnd w:id="2087"/>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088" w:name="_Toc338939254"/>
      <w:r w:rsidRPr="007055D9">
        <w:t xml:space="preserve">Attribute </w:t>
      </w:r>
      <w:r w:rsidR="00194316">
        <w:t>"</w:t>
      </w:r>
      <w:proofErr w:type="spellStart"/>
      <w:r w:rsidRPr="007055D9">
        <w:t>filler</w:t>
      </w:r>
      <w:bookmarkEnd w:id="2088"/>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089" w:name="GenericSeamWeldWeld"/>
      <w:bookmarkStart w:id="2090" w:name="_Toc3557060"/>
      <w:bookmarkStart w:id="2091" w:name="_Toc34747310"/>
      <w:bookmarkStart w:id="2092" w:name="_Toc72023783"/>
      <w:bookmarkStart w:id="2093" w:name="_Toc338938919"/>
      <w:bookmarkStart w:id="2094" w:name="_Toc338939255"/>
      <w:bookmarkStart w:id="2095" w:name="_Toc334183560"/>
      <w:bookmarkStart w:id="2096" w:name="_Toc288196537"/>
      <w:bookmarkStart w:id="2097" w:name="_Toc288200840"/>
      <w:bookmarkEnd w:id="2064"/>
      <w:bookmarkEnd w:id="2065"/>
      <w:bookmarkEnd w:id="2066"/>
      <w:bookmarkEnd w:id="2067"/>
      <w:bookmarkEnd w:id="2089"/>
      <w:r w:rsidRPr="007055D9">
        <w:t xml:space="preserve">Element </w:t>
      </w:r>
      <w:r w:rsidR="00194316">
        <w:t>"</w:t>
      </w:r>
      <w:proofErr w:type="spellStart"/>
      <w:r>
        <w:t>sheet_parameter</w:t>
      </w:r>
      <w:bookmarkEnd w:id="2090"/>
      <w:proofErr w:type="spellEnd"/>
      <w:r w:rsidR="00194316">
        <w:t>"</w:t>
      </w:r>
      <w:bookmarkEnd w:id="2091"/>
      <w:bookmarkEnd w:id="2092"/>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061462CC" w:rsidR="008641A9" w:rsidRDefault="008641A9" w:rsidP="00AA1695">
      <w:pPr>
        <w:pStyle w:val="Beschriftung"/>
        <w:spacing w:before="120"/>
      </w:pPr>
      <w:bookmarkStart w:id="2098" w:name="_Toc3566522"/>
      <w:bookmarkStart w:id="2099" w:name="_Toc34747524"/>
      <w:bookmarkStart w:id="2100" w:name="_Toc72024016"/>
      <w:r>
        <w:t xml:space="preserve">Table </w:t>
      </w:r>
      <w:r w:rsidR="00ED469A">
        <w:fldChar w:fldCharType="begin"/>
      </w:r>
      <w:r w:rsidR="00ED469A">
        <w:instrText xml:space="preserve"> SEQ Table \* ARABIC </w:instrText>
      </w:r>
      <w:r w:rsidR="00ED469A">
        <w:fldChar w:fldCharType="separate"/>
      </w:r>
      <w:r w:rsidR="007F08C7">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098"/>
      <w:bookmarkEnd w:id="2099"/>
      <w:bookmarkEnd w:id="210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101" w:name="_Toc413861928"/>
      <w:bookmarkStart w:id="2102" w:name="_Toc3557061"/>
      <w:bookmarkStart w:id="2103" w:name="_Toc34747311"/>
      <w:bookmarkStart w:id="2104" w:name="_Toc72023784"/>
      <w:bookmarkStart w:id="2105" w:name="_Toc413359615"/>
      <w:bookmarkStart w:id="2106" w:name="_Toc338938920"/>
      <w:bookmarkStart w:id="2107" w:name="_Toc338939256"/>
      <w:bookmarkStart w:id="2108" w:name="_Toc391571769"/>
      <w:bookmarkEnd w:id="2093"/>
      <w:bookmarkEnd w:id="2094"/>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0B241A" w:rsidRPr="000E4598" w:rsidRDefault="000B241A" w:rsidP="00AA1695">
                              <w:pPr>
                                <w:pStyle w:val="Beschriftung"/>
                                <w:rPr>
                                  <w:noProof/>
                                  <w:sz w:val="30"/>
                                  <w:szCs w:val="26"/>
                                </w:rPr>
                              </w:pPr>
                              <w:bookmarkStart w:id="2109" w:name="_Toc3557147"/>
                              <w:bookmarkStart w:id="2110" w:name="_Toc34747400"/>
                              <w:bookmarkStart w:id="2111" w:name="_Toc72023882"/>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109"/>
                              <w:bookmarkEnd w:id="2110"/>
                              <w:bookmarkEnd w:id="2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0B241A" w:rsidRPr="000E4598" w:rsidRDefault="000B241A" w:rsidP="00AA1695">
                        <w:pPr>
                          <w:pStyle w:val="Beschriftung"/>
                          <w:rPr>
                            <w:noProof/>
                            <w:sz w:val="30"/>
                            <w:szCs w:val="26"/>
                          </w:rPr>
                        </w:pPr>
                        <w:bookmarkStart w:id="2112" w:name="_Toc3557147"/>
                        <w:bookmarkStart w:id="2113" w:name="_Toc34747400"/>
                        <w:bookmarkStart w:id="2114" w:name="_Toc72023882"/>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112"/>
                        <w:bookmarkEnd w:id="2113"/>
                        <w:bookmarkEnd w:id="2114"/>
                      </w:p>
                    </w:txbxContent>
                  </v:textbox>
                </v:shape>
              </v:group>
            </w:pict>
          </mc:Fallback>
        </mc:AlternateContent>
      </w:r>
      <w:r w:rsidR="00504BAD" w:rsidRPr="00226A3F">
        <w:t>Flared Joint</w:t>
      </w:r>
      <w:bookmarkEnd w:id="2101"/>
      <w:bookmarkEnd w:id="2102"/>
      <w:bookmarkEnd w:id="2103"/>
      <w:bookmarkEnd w:id="2104"/>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0B241A" w:rsidRPr="000C12FE" w:rsidRDefault="000B241A" w:rsidP="00AA1695">
                              <w:pPr>
                                <w:pStyle w:val="Beschriftung"/>
                                <w:rPr>
                                  <w:i/>
                                  <w:iCs/>
                                  <w:noProof/>
                                  <w:sz w:val="24"/>
                                  <w:szCs w:val="26"/>
                                  <w:lang w:val="x-none"/>
                                </w:rPr>
                              </w:pPr>
                              <w:bookmarkStart w:id="2115" w:name="_Toc3557148"/>
                              <w:bookmarkStart w:id="2116" w:name="_Toc34747401"/>
                              <w:bookmarkStart w:id="2117" w:name="_Toc72023883"/>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115"/>
                              <w:bookmarkEnd w:id="2116"/>
                              <w:bookmarkEnd w:id="2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0B241A" w:rsidRPr="000C12FE" w:rsidRDefault="000B241A" w:rsidP="00AA1695">
                        <w:pPr>
                          <w:pStyle w:val="Beschriftung"/>
                          <w:rPr>
                            <w:i/>
                            <w:iCs/>
                            <w:noProof/>
                            <w:sz w:val="24"/>
                            <w:szCs w:val="26"/>
                            <w:lang w:val="x-none"/>
                          </w:rPr>
                        </w:pPr>
                        <w:bookmarkStart w:id="2118" w:name="_Toc3557148"/>
                        <w:bookmarkStart w:id="2119" w:name="_Toc34747401"/>
                        <w:bookmarkStart w:id="2120" w:name="_Toc72023883"/>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118"/>
                        <w:bookmarkEnd w:id="2119"/>
                        <w:bookmarkEnd w:id="212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C4D7D67" w:rsidR="00F3716C" w:rsidRDefault="00F3716C" w:rsidP="00F3716C">
      <w:pPr>
        <w:pStyle w:val="Beschriftung"/>
        <w:spacing w:before="120"/>
      </w:pPr>
      <w:bookmarkStart w:id="2121" w:name="_Toc3566523"/>
      <w:bookmarkStart w:id="2122" w:name="_Toc34747525"/>
      <w:bookmarkStart w:id="2123" w:name="_Toc72024017"/>
      <w:r>
        <w:t xml:space="preserve">Table </w:t>
      </w:r>
      <w:r w:rsidR="00ED469A">
        <w:fldChar w:fldCharType="begin"/>
      </w:r>
      <w:r w:rsidR="00ED469A">
        <w:instrText xml:space="preserve"> SEQ Table \* ARABIC </w:instrText>
      </w:r>
      <w:r w:rsidR="00ED469A">
        <w:fldChar w:fldCharType="separate"/>
      </w:r>
      <w:r w:rsidR="007F08C7">
        <w:rPr>
          <w:noProof/>
        </w:rPr>
        <w:t>123</w:t>
      </w:r>
      <w:r w:rsidR="00ED469A">
        <w:fldChar w:fldCharType="end"/>
      </w:r>
      <w:r w:rsidR="00AA1695">
        <w:t>: Parameters of Flared joint</w:t>
      </w:r>
      <w:bookmarkEnd w:id="2121"/>
      <w:bookmarkEnd w:id="2122"/>
      <w:bookmarkEnd w:id="212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124" w:name="_Toc3557062"/>
      <w:bookmarkStart w:id="2125" w:name="_Toc34747312"/>
      <w:bookmarkStart w:id="2126" w:name="_Toc72023785"/>
      <w:r>
        <w:t>Attributes</w:t>
      </w:r>
      <w:bookmarkEnd w:id="2124"/>
      <w:bookmarkEnd w:id="2125"/>
      <w:bookmarkEnd w:id="2126"/>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127" w:name="_Toc3557063"/>
      <w:bookmarkStart w:id="2128" w:name="_Toc34747313"/>
      <w:bookmarkStart w:id="2129" w:name="_Toc72023786"/>
      <w:r>
        <w:t xml:space="preserve">Element </w:t>
      </w:r>
      <w:r w:rsidR="00194316">
        <w:t>"</w:t>
      </w:r>
      <w:proofErr w:type="spellStart"/>
      <w:r>
        <w:t>weld_position</w:t>
      </w:r>
      <w:bookmarkEnd w:id="2127"/>
      <w:proofErr w:type="spellEnd"/>
      <w:r w:rsidR="00194316">
        <w:t>"</w:t>
      </w:r>
      <w:bookmarkEnd w:id="2128"/>
      <w:bookmarkEnd w:id="2129"/>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1A10A1A8" w:rsidR="00060B33" w:rsidRDefault="00060B33" w:rsidP="00F3716C">
      <w:pPr>
        <w:pStyle w:val="Beschriftung"/>
        <w:spacing w:before="120"/>
      </w:pPr>
      <w:bookmarkStart w:id="2130" w:name="_Toc3566524"/>
      <w:bookmarkStart w:id="2131" w:name="_Toc34747526"/>
      <w:bookmarkStart w:id="2132" w:name="_Toc72024018"/>
      <w:r>
        <w:t xml:space="preserve">Table </w:t>
      </w:r>
      <w:r w:rsidR="00ED469A">
        <w:fldChar w:fldCharType="begin"/>
      </w:r>
      <w:r w:rsidR="00ED469A">
        <w:instrText xml:space="preserve"> SEQ Table \* ARABIC </w:instrText>
      </w:r>
      <w:r w:rsidR="00ED469A">
        <w:fldChar w:fldCharType="separate"/>
      </w:r>
      <w:r w:rsidR="007F08C7">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130"/>
      <w:bookmarkEnd w:id="2131"/>
      <w:bookmarkEnd w:id="2132"/>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B1678A2"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133" w:name="_Toc3557064"/>
      <w:bookmarkStart w:id="2134" w:name="_Toc34747314"/>
      <w:bookmarkStart w:id="2135" w:name="_Toc72023787"/>
      <w:r>
        <w:t xml:space="preserve">Element </w:t>
      </w:r>
      <w:r w:rsidR="00194316">
        <w:t>"</w:t>
      </w:r>
      <w:proofErr w:type="spellStart"/>
      <w:r>
        <w:t>sheet_parameter</w:t>
      </w:r>
      <w:bookmarkEnd w:id="2133"/>
      <w:proofErr w:type="spellEnd"/>
      <w:r w:rsidR="00194316">
        <w:t>"</w:t>
      </w:r>
      <w:bookmarkEnd w:id="2134"/>
      <w:bookmarkEnd w:id="2135"/>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DE95F47" w:rsidR="00F62294" w:rsidRDefault="00F62294" w:rsidP="00F3716C">
      <w:pPr>
        <w:pStyle w:val="Beschriftung"/>
        <w:spacing w:before="120"/>
      </w:pPr>
      <w:bookmarkStart w:id="2136" w:name="_Toc3566525"/>
      <w:bookmarkStart w:id="2137" w:name="_Toc34747527"/>
      <w:bookmarkStart w:id="2138" w:name="_Toc72024019"/>
      <w:r>
        <w:t xml:space="preserve">Table </w:t>
      </w:r>
      <w:r w:rsidR="00ED469A">
        <w:fldChar w:fldCharType="begin"/>
      </w:r>
      <w:r w:rsidR="00ED469A">
        <w:instrText xml:space="preserve"> SEQ Table \* ARABIC </w:instrText>
      </w:r>
      <w:r w:rsidR="00ED469A">
        <w:fldChar w:fldCharType="separate"/>
      </w:r>
      <w:r w:rsidR="007F08C7">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136"/>
      <w:bookmarkEnd w:id="2137"/>
      <w:bookmarkEnd w:id="213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139" w:name="_Ref414345739"/>
      <w:bookmarkStart w:id="2140" w:name="_Ref414345749"/>
      <w:bookmarkStart w:id="2141" w:name="_Ref414345786"/>
      <w:bookmarkStart w:id="2142" w:name="_Ref414345798"/>
      <w:bookmarkStart w:id="2143" w:name="_Toc3557065"/>
      <w:bookmarkStart w:id="2144" w:name="_Toc34747315"/>
      <w:bookmarkStart w:id="2145" w:name="_Toc72023788"/>
      <w:r w:rsidRPr="00226A3F">
        <w:lastRenderedPageBreak/>
        <w:t>Adhesive Lines</w:t>
      </w:r>
      <w:bookmarkEnd w:id="2105"/>
      <w:bookmarkEnd w:id="2139"/>
      <w:bookmarkEnd w:id="2140"/>
      <w:bookmarkEnd w:id="2141"/>
      <w:bookmarkEnd w:id="2142"/>
      <w:bookmarkEnd w:id="2143"/>
      <w:bookmarkEnd w:id="2144"/>
      <w:bookmarkEnd w:id="214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06D944D"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F08C7">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F77C38C" w:rsidR="00C107D0" w:rsidRPr="00226A3F" w:rsidRDefault="00D05249" w:rsidP="00F3716C">
      <w:pPr>
        <w:pStyle w:val="Beschriftung"/>
        <w:spacing w:before="120"/>
        <w:rPr>
          <w:rFonts w:cs="Calibri"/>
          <w:lang w:eastAsia="zh-CN"/>
        </w:rPr>
      </w:pPr>
      <w:bookmarkStart w:id="2146" w:name="_Toc3566526"/>
      <w:bookmarkStart w:id="2147" w:name="_Toc34747528"/>
      <w:bookmarkStart w:id="2148" w:name="_Toc72024020"/>
      <w:r>
        <w:t xml:space="preserve">Table </w:t>
      </w:r>
      <w:r w:rsidR="00ED469A">
        <w:fldChar w:fldCharType="begin"/>
      </w:r>
      <w:r w:rsidR="00ED469A">
        <w:instrText xml:space="preserve"> SEQ Table \* ARABIC </w:instrText>
      </w:r>
      <w:r w:rsidR="00ED469A">
        <w:fldChar w:fldCharType="separate"/>
      </w:r>
      <w:r w:rsidR="007F08C7">
        <w:rPr>
          <w:noProof/>
        </w:rPr>
        <w:t>126</w:t>
      </w:r>
      <w:r w:rsidR="00ED469A">
        <w:fldChar w:fldCharType="end"/>
      </w:r>
      <w:r w:rsidR="00AA1695">
        <w:t xml:space="preserve">: Attributes of </w:t>
      </w:r>
      <w:r w:rsidR="00AA1695" w:rsidRPr="00AA1695">
        <w:rPr>
          <w:rStyle w:val="elementdeftypeChar"/>
          <w:b/>
        </w:rPr>
        <w:t>&lt;connection_1d/&gt;</w:t>
      </w:r>
      <w:bookmarkEnd w:id="2146"/>
      <w:bookmarkEnd w:id="2147"/>
      <w:bookmarkEnd w:id="214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A6432A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F08C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E01282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46D327D8" w14:textId="38229A95" w:rsidR="00D05249" w:rsidRDefault="00D05249" w:rsidP="00F3716C">
      <w:pPr>
        <w:pStyle w:val="Beschriftung"/>
        <w:spacing w:before="120"/>
      </w:pPr>
      <w:bookmarkStart w:id="2149" w:name="_Toc3566527"/>
      <w:bookmarkStart w:id="2150" w:name="_Toc34747529"/>
      <w:bookmarkStart w:id="2151" w:name="_Toc72024021"/>
      <w:r>
        <w:t xml:space="preserve">Table </w:t>
      </w:r>
      <w:r w:rsidR="00ED469A">
        <w:fldChar w:fldCharType="begin"/>
      </w:r>
      <w:r w:rsidR="00ED469A">
        <w:instrText xml:space="preserve"> SEQ Table \* ARABIC </w:instrText>
      </w:r>
      <w:r w:rsidR="00ED469A">
        <w:fldChar w:fldCharType="separate"/>
      </w:r>
      <w:r w:rsidR="007F08C7">
        <w:rPr>
          <w:noProof/>
        </w:rPr>
        <w:t>127</w:t>
      </w:r>
      <w:r w:rsidR="00ED469A">
        <w:fldChar w:fldCharType="end"/>
      </w:r>
      <w:r w:rsidR="00AA1695">
        <w:t xml:space="preserve">: Nested elements of </w:t>
      </w:r>
      <w:r w:rsidR="00AA1695" w:rsidRPr="00AA1695">
        <w:rPr>
          <w:rStyle w:val="elementdeftypeChar"/>
          <w:b/>
        </w:rPr>
        <w:t>&lt;connection_1d/&gt;</w:t>
      </w:r>
      <w:bookmarkEnd w:id="2149"/>
      <w:bookmarkEnd w:id="2150"/>
      <w:bookmarkEnd w:id="2151"/>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5862DC2E" w:rsidR="00C107D0" w:rsidRDefault="00C107D0" w:rsidP="00D05249">
      <w:pPr>
        <w:pStyle w:val="Beschriftung"/>
        <w:spacing w:before="120"/>
        <w:rPr>
          <w:rFonts w:ascii="Courier New" w:hAnsi="Courier New"/>
          <w:sz w:val="18"/>
          <w:szCs w:val="18"/>
        </w:rPr>
      </w:pPr>
      <w:bookmarkStart w:id="2152" w:name="_Toc3566528"/>
      <w:bookmarkStart w:id="2153" w:name="_Toc34747530"/>
      <w:bookmarkStart w:id="2154" w:name="_Toc72024022"/>
      <w:r>
        <w:t xml:space="preserve">Table </w:t>
      </w:r>
      <w:r w:rsidR="00ED469A">
        <w:fldChar w:fldCharType="begin"/>
      </w:r>
      <w:r w:rsidR="00ED469A">
        <w:instrText xml:space="preserve"> SEQ Table \* ARABIC </w:instrText>
      </w:r>
      <w:r w:rsidR="00ED469A">
        <w:fldChar w:fldCharType="separate"/>
      </w:r>
      <w:r w:rsidR="007F08C7">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152"/>
      <w:bookmarkEnd w:id="2153"/>
      <w:bookmarkEnd w:id="2154"/>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7BCFC72" w:rsidR="00C107D0" w:rsidRPr="009C0E9B" w:rsidRDefault="00C107D0" w:rsidP="00C107D0">
      <w:pPr>
        <w:rPr>
          <w:szCs w:val="22"/>
        </w:rPr>
      </w:pPr>
      <w:r w:rsidRPr="009C0E9B">
        <w:rPr>
          <w:szCs w:val="22"/>
        </w:rPr>
        <w:t xml:space="preserve">This follows the </w:t>
      </w:r>
      <w:del w:id="215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F08C7">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F08C7" w:rsidRPr="007055D9">
        <w:t>L</w:t>
      </w:r>
      <w:r w:rsidR="007F08C7">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64A19938" w:rsidR="00C107D0" w:rsidRDefault="00C107D0" w:rsidP="00C107D0">
      <w:pPr>
        <w:rPr>
          <w:szCs w:val="22"/>
        </w:rPr>
      </w:pPr>
      <w:r w:rsidRPr="009C0E9B">
        <w:rPr>
          <w:szCs w:val="22"/>
        </w:rPr>
        <w:t xml:space="preserve">This follows the </w:t>
      </w:r>
      <w:del w:id="215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7F08C7">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F08C7" w:rsidRPr="007F08C7">
        <w:rPr>
          <w:rStyle w:val="Hervorhebung"/>
          <w:i w:val="0"/>
        </w:rPr>
        <w:t xml:space="preserve">User Specific Data </w:t>
      </w:r>
      <w:r w:rsidR="007F08C7" w:rsidRPr="007F08C7">
        <w:rPr>
          <w:rStyle w:val="Hervorhebung"/>
        </w:rPr>
        <w:t>&lt;appdata/</w:t>
      </w:r>
      <w:r w:rsidR="007F08C7"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8B1748A" w:rsidR="00330719" w:rsidRPr="009C0E9B" w:rsidRDefault="00330719" w:rsidP="00330719">
      <w:pPr>
        <w:rPr>
          <w:b/>
          <w:szCs w:val="22"/>
        </w:rPr>
      </w:pPr>
      <w:r w:rsidRPr="009C0E9B">
        <w:rPr>
          <w:szCs w:val="22"/>
        </w:rPr>
        <w:t xml:space="preserve">This follows the </w:t>
      </w:r>
      <w:del w:id="2157"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7F08C7">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7F08C7" w:rsidRPr="007055D9">
        <w:t xml:space="preserve">Finite Element Specific Data </w:t>
      </w:r>
      <w:r w:rsidR="007F08C7" w:rsidRPr="007F08C7">
        <w:rPr>
          <w:rFonts w:ascii="Courier New" w:hAnsi="Courier New" w:cs="Courier New"/>
          <w:b/>
          <w:i/>
          <w:szCs w:val="22"/>
        </w:rPr>
        <w:t>&lt;</w:t>
      </w:r>
      <w:proofErr w:type="spellStart"/>
      <w:r w:rsidR="007F08C7" w:rsidRPr="007F08C7">
        <w:rPr>
          <w:rFonts w:ascii="Courier New" w:hAnsi="Courier New" w:cs="Courier New"/>
          <w:b/>
          <w:i/>
          <w:szCs w:val="22"/>
        </w:rPr>
        <w:t>femdata</w:t>
      </w:r>
      <w:proofErr w:type="spellEnd"/>
      <w:r w:rsidR="007F08C7" w:rsidRPr="007F08C7">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158" w:name="_Toc428279602"/>
      <w:bookmarkStart w:id="2159" w:name="_Toc428456348"/>
      <w:bookmarkStart w:id="2160" w:name="_Toc428537316"/>
      <w:bookmarkStart w:id="2161" w:name="_Toc428969638"/>
      <w:bookmarkStart w:id="2162" w:name="_Toc429053029"/>
      <w:bookmarkStart w:id="2163" w:name="_Toc413861930"/>
      <w:bookmarkStart w:id="2164" w:name="_Toc3557066"/>
      <w:bookmarkStart w:id="2165" w:name="_Toc34747316"/>
      <w:bookmarkStart w:id="2166" w:name="_Toc72023789"/>
      <w:bookmarkStart w:id="2167" w:name="_Toc413359617"/>
      <w:bookmarkEnd w:id="2158"/>
      <w:bookmarkEnd w:id="2159"/>
      <w:bookmarkEnd w:id="2160"/>
      <w:bookmarkEnd w:id="2161"/>
      <w:bookmarkEnd w:id="2162"/>
      <w:r w:rsidRPr="00226A3F">
        <w:lastRenderedPageBreak/>
        <w:t>Hemming Flanges</w:t>
      </w:r>
      <w:bookmarkEnd w:id="2163"/>
      <w:bookmarkEnd w:id="2164"/>
      <w:bookmarkEnd w:id="2165"/>
      <w:bookmarkEnd w:id="2166"/>
    </w:p>
    <w:p w14:paraId="66448657" w14:textId="77777777" w:rsidR="000E64EA" w:rsidRDefault="000E64EA" w:rsidP="00327322">
      <w:pPr>
        <w:pStyle w:val="berschrift3"/>
      </w:pPr>
      <w:bookmarkStart w:id="2168" w:name="_Toc413861931"/>
      <w:bookmarkStart w:id="2169" w:name="_Toc3557067"/>
      <w:bookmarkStart w:id="2170" w:name="_Toc34747317"/>
      <w:bookmarkStart w:id="2171" w:name="_Toc72023790"/>
      <w:r>
        <w:t>Introduction</w:t>
      </w:r>
      <w:bookmarkEnd w:id="2168"/>
      <w:bookmarkEnd w:id="2169"/>
      <w:bookmarkEnd w:id="2170"/>
      <w:bookmarkEnd w:id="2171"/>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274132EE" w:rsidR="000E64EA" w:rsidRDefault="000E64EA" w:rsidP="002E465F">
      <w:pPr>
        <w:pStyle w:val="Beschriftung"/>
        <w:rPr>
          <w:b w:val="0"/>
          <w:u w:val="single"/>
        </w:rPr>
      </w:pPr>
      <w:bookmarkStart w:id="2172" w:name="_Ref413858805"/>
      <w:bookmarkStart w:id="2173" w:name="_Toc413861952"/>
      <w:bookmarkStart w:id="2174" w:name="_Toc3557149"/>
      <w:bookmarkStart w:id="2175" w:name="_Toc34747402"/>
      <w:bookmarkStart w:id="2176" w:name="_Toc72023884"/>
      <w:r>
        <w:t xml:space="preserve">Figure </w:t>
      </w:r>
      <w:r w:rsidR="00406B64">
        <w:fldChar w:fldCharType="begin"/>
      </w:r>
      <w:r w:rsidR="00406B64">
        <w:instrText xml:space="preserve"> SEQ Figure \* ARABIC </w:instrText>
      </w:r>
      <w:r w:rsidR="00406B64">
        <w:fldChar w:fldCharType="separate"/>
      </w:r>
      <w:r w:rsidR="007F08C7">
        <w:rPr>
          <w:noProof/>
        </w:rPr>
        <w:t>79</w:t>
      </w:r>
      <w:r w:rsidR="00406B64">
        <w:fldChar w:fldCharType="end"/>
      </w:r>
      <w:bookmarkEnd w:id="2172"/>
      <w:r>
        <w:t>: The Three Regions of a Hemming</w:t>
      </w:r>
      <w:bookmarkEnd w:id="2173"/>
      <w:bookmarkEnd w:id="2174"/>
      <w:bookmarkEnd w:id="2175"/>
      <w:bookmarkEnd w:id="217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04C85C46" w:rsidR="000E64EA" w:rsidRPr="00EB3687" w:rsidRDefault="000E64EA" w:rsidP="000E64EA">
      <w:pPr>
        <w:pStyle w:val="Beschriftung"/>
        <w:rPr>
          <w:noProof/>
          <w:lang w:eastAsia="en-GB"/>
        </w:rPr>
      </w:pPr>
      <w:bookmarkStart w:id="2177" w:name="_Ref413850590"/>
      <w:bookmarkStart w:id="2178" w:name="_Toc413861953"/>
      <w:bookmarkStart w:id="2179" w:name="_Toc3557150"/>
      <w:bookmarkStart w:id="2180" w:name="_Toc34747403"/>
      <w:bookmarkStart w:id="2181" w:name="_Toc72023885"/>
      <w:r>
        <w:t xml:space="preserve">Figure </w:t>
      </w:r>
      <w:r w:rsidR="00406B64">
        <w:fldChar w:fldCharType="begin"/>
      </w:r>
      <w:r w:rsidR="00406B64">
        <w:instrText xml:space="preserve"> SEQ Figure \* ARABIC </w:instrText>
      </w:r>
      <w:r w:rsidR="00406B64">
        <w:fldChar w:fldCharType="separate"/>
      </w:r>
      <w:r w:rsidR="007F08C7">
        <w:rPr>
          <w:noProof/>
        </w:rPr>
        <w:t>80</w:t>
      </w:r>
      <w:r w:rsidR="00406B64">
        <w:fldChar w:fldCharType="end"/>
      </w:r>
      <w:bookmarkEnd w:id="217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78"/>
      <w:bookmarkEnd w:id="2179"/>
      <w:bookmarkEnd w:id="2180"/>
      <w:bookmarkEnd w:id="218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1FF4C14" w:rsidR="000E64EA" w:rsidRPr="00803403" w:rsidRDefault="000E64EA" w:rsidP="000E64EA">
      <w:pPr>
        <w:pStyle w:val="Beschriftung"/>
      </w:pPr>
      <w:bookmarkStart w:id="2182" w:name="_Toc413861954"/>
      <w:bookmarkStart w:id="2183" w:name="_Toc3557151"/>
      <w:bookmarkStart w:id="2184" w:name="_Toc34747404"/>
      <w:bookmarkStart w:id="2185" w:name="_Toc72023886"/>
      <w:r w:rsidRPr="005231A8">
        <w:t xml:space="preserve">Figure </w:t>
      </w:r>
      <w:r w:rsidR="00406B64">
        <w:fldChar w:fldCharType="begin"/>
      </w:r>
      <w:r w:rsidR="00406B64">
        <w:instrText xml:space="preserve"> SEQ Figure \* ARABIC </w:instrText>
      </w:r>
      <w:r w:rsidR="00406B64">
        <w:fldChar w:fldCharType="separate"/>
      </w:r>
      <w:r w:rsidR="007F08C7">
        <w:rPr>
          <w:noProof/>
        </w:rPr>
        <w:t>81</w:t>
      </w:r>
      <w:r w:rsidR="00406B64">
        <w:fldChar w:fldCharType="end"/>
      </w:r>
      <w:r w:rsidRPr="005231A8">
        <w:t>: Adhesive Path Differs from Root Path</w:t>
      </w:r>
      <w:bookmarkEnd w:id="2182"/>
      <w:bookmarkEnd w:id="2183"/>
      <w:bookmarkEnd w:id="2184"/>
      <w:bookmarkEnd w:id="218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650D8DA9" w:rsidR="000E64EA" w:rsidRPr="00EB3687" w:rsidRDefault="000E64EA" w:rsidP="000E64EA">
      <w:pPr>
        <w:pStyle w:val="Beschriftung"/>
        <w:rPr>
          <w:noProof/>
          <w:lang w:eastAsia="en-GB"/>
        </w:rPr>
      </w:pPr>
      <w:bookmarkStart w:id="2186" w:name="_Toc3557152"/>
      <w:bookmarkStart w:id="2187" w:name="_Toc34747405"/>
      <w:bookmarkStart w:id="2188" w:name="_Toc72023887"/>
      <w:r>
        <w:t xml:space="preserve">Figure </w:t>
      </w:r>
      <w:r w:rsidR="00406B64">
        <w:fldChar w:fldCharType="begin"/>
      </w:r>
      <w:r w:rsidR="00406B64">
        <w:instrText xml:space="preserve"> SEQ Figure \* ARABIC </w:instrText>
      </w:r>
      <w:r w:rsidR="00406B64">
        <w:fldChar w:fldCharType="separate"/>
      </w:r>
      <w:r w:rsidR="007F08C7">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86"/>
      <w:bookmarkEnd w:id="2187"/>
      <w:bookmarkEnd w:id="218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189" w:name="_Toc413861932"/>
      <w:bookmarkStart w:id="2190" w:name="_Toc3557068"/>
      <w:bookmarkStart w:id="2191" w:name="_Toc34747318"/>
      <w:bookmarkStart w:id="2192" w:name="_Toc7202379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89"/>
      <w:bookmarkEnd w:id="2190"/>
      <w:bookmarkEnd w:id="2191"/>
      <w:bookmarkEnd w:id="219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08498A0F"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F08C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6"/>
                <w:szCs w:val="34"/>
                <w:highlight w:val="white"/>
              </w:rPr>
              <w:t>quality_control</w:t>
            </w:r>
            <w:proofErr w:type="spellEnd"/>
            <w:r>
              <w:rPr>
                <w:sz w:val="20"/>
                <w:szCs w:val="20"/>
              </w:rPr>
              <w:fldChar w:fldCharType="end"/>
            </w:r>
          </w:p>
        </w:tc>
      </w:tr>
    </w:tbl>
    <w:p w14:paraId="5C964DFC" w14:textId="0E263D07" w:rsidR="000E64EA" w:rsidRPr="00226A3F" w:rsidRDefault="0079141E" w:rsidP="0079141E">
      <w:pPr>
        <w:pStyle w:val="Beschriftung"/>
        <w:spacing w:before="120"/>
        <w:rPr>
          <w:rFonts w:cs="Calibri"/>
          <w:lang w:eastAsia="zh-CN"/>
        </w:rPr>
      </w:pPr>
      <w:bookmarkStart w:id="2193" w:name="_Toc3566529"/>
      <w:bookmarkStart w:id="2194" w:name="_Toc34747531"/>
      <w:bookmarkStart w:id="2195" w:name="_Toc72024023"/>
      <w:r>
        <w:t xml:space="preserve">Table </w:t>
      </w:r>
      <w:r w:rsidR="00ED469A">
        <w:fldChar w:fldCharType="begin"/>
      </w:r>
      <w:r w:rsidR="00ED469A">
        <w:instrText xml:space="preserve"> SEQ Table \* ARABIC </w:instrText>
      </w:r>
      <w:r w:rsidR="00ED469A">
        <w:fldChar w:fldCharType="separate"/>
      </w:r>
      <w:r w:rsidR="007F08C7">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93"/>
      <w:bookmarkEnd w:id="2194"/>
      <w:bookmarkEnd w:id="219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4DA4822"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F08C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52891330"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211B735E" w14:textId="06A01E83" w:rsidR="00F3716C" w:rsidRDefault="00F3716C" w:rsidP="0079141E">
      <w:pPr>
        <w:pStyle w:val="Beschriftung"/>
        <w:spacing w:before="120"/>
      </w:pPr>
      <w:bookmarkStart w:id="2196" w:name="_Toc3566530"/>
      <w:bookmarkStart w:id="2197" w:name="_Toc34747532"/>
      <w:bookmarkStart w:id="2198" w:name="_Toc72024024"/>
      <w:r>
        <w:t xml:space="preserve">Table </w:t>
      </w:r>
      <w:r w:rsidR="00ED469A">
        <w:fldChar w:fldCharType="begin"/>
      </w:r>
      <w:r w:rsidR="00ED469A">
        <w:instrText xml:space="preserve"> SEQ Table \* ARABIC </w:instrText>
      </w:r>
      <w:r w:rsidR="00ED469A">
        <w:fldChar w:fldCharType="separate"/>
      </w:r>
      <w:r w:rsidR="007F08C7">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96"/>
      <w:bookmarkEnd w:id="2197"/>
      <w:bookmarkEnd w:id="2198"/>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E983D29"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19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F08C7">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F08C7" w:rsidRPr="007055D9">
        <w:t>L</w:t>
      </w:r>
      <w:r w:rsidR="007F08C7">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20A4F1A" w:rsidR="000E64EA" w:rsidRDefault="000E64EA" w:rsidP="00584B8A">
      <w:pPr>
        <w:jc w:val="both"/>
      </w:pPr>
      <w:r w:rsidRPr="009C0E9B">
        <w:rPr>
          <w:szCs w:val="22"/>
        </w:rPr>
        <w:t xml:space="preserve">This follows the </w:t>
      </w:r>
      <w:del w:id="220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F08C7">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F08C7" w:rsidRPr="007055D9">
        <w:t xml:space="preserve">User Specific Data </w:t>
      </w:r>
      <w:r w:rsidR="007F08C7" w:rsidRPr="007F08C7">
        <w:rPr>
          <w:rStyle w:val="Hervorhebung"/>
        </w:rPr>
        <w:t>&lt;appdata/</w:t>
      </w:r>
      <w:r w:rsidR="007F08C7"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3FDFBE3" w:rsidR="00670B99" w:rsidRPr="009C0E9B" w:rsidRDefault="00670B99" w:rsidP="00670B99">
      <w:pPr>
        <w:jc w:val="both"/>
        <w:rPr>
          <w:b/>
          <w:szCs w:val="22"/>
        </w:rPr>
      </w:pPr>
      <w:r w:rsidRPr="009C0E9B">
        <w:rPr>
          <w:szCs w:val="22"/>
        </w:rPr>
        <w:t xml:space="preserve">This follows the </w:t>
      </w:r>
      <w:del w:id="2201"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7F08C7">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7F08C7" w:rsidRPr="007055D9">
        <w:t xml:space="preserve">Finite Element Specific Data </w:t>
      </w:r>
      <w:r w:rsidR="007F08C7" w:rsidRPr="007F08C7">
        <w:rPr>
          <w:rFonts w:ascii="Courier New" w:hAnsi="Courier New" w:cs="Courier New"/>
          <w:b/>
          <w:i/>
          <w:szCs w:val="22"/>
        </w:rPr>
        <w:t>&lt;</w:t>
      </w:r>
      <w:proofErr w:type="spellStart"/>
      <w:r w:rsidR="007F08C7" w:rsidRPr="007F08C7">
        <w:rPr>
          <w:rFonts w:ascii="Courier New" w:hAnsi="Courier New" w:cs="Courier New"/>
          <w:b/>
          <w:i/>
          <w:szCs w:val="22"/>
        </w:rPr>
        <w:t>femdata</w:t>
      </w:r>
      <w:proofErr w:type="spellEnd"/>
      <w:r w:rsidR="007F08C7" w:rsidRPr="007F08C7">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11012D3E" w:rsidR="000E64EA" w:rsidRDefault="000E64EA" w:rsidP="00F3716C">
      <w:pPr>
        <w:pStyle w:val="Beschriftung"/>
        <w:spacing w:before="120"/>
      </w:pPr>
      <w:bookmarkStart w:id="2202" w:name="_Toc413861979"/>
      <w:bookmarkStart w:id="2203" w:name="_Toc3566531"/>
      <w:bookmarkStart w:id="2204" w:name="_Toc34747533"/>
      <w:bookmarkStart w:id="2205" w:name="_Toc72024025"/>
      <w:r>
        <w:t xml:space="preserve">Table </w:t>
      </w:r>
      <w:r w:rsidR="00ED469A">
        <w:fldChar w:fldCharType="begin"/>
      </w:r>
      <w:r w:rsidR="00ED469A">
        <w:instrText xml:space="preserve"> SEQ Table \* ARABIC </w:instrText>
      </w:r>
      <w:r w:rsidR="00ED469A">
        <w:fldChar w:fldCharType="separate"/>
      </w:r>
      <w:r w:rsidR="007F08C7">
        <w:rPr>
          <w:noProof/>
        </w:rPr>
        <w:t>131</w:t>
      </w:r>
      <w:r w:rsidR="00ED469A">
        <w:fldChar w:fldCharType="end"/>
      </w:r>
      <w:r>
        <w:t xml:space="preserve">: Attributes of element </w:t>
      </w:r>
      <w:r w:rsidRPr="00F51947">
        <w:rPr>
          <w:rStyle w:val="elementdeftypeChar"/>
          <w:b/>
        </w:rPr>
        <w:t>&lt;hemming/&gt;</w:t>
      </w:r>
      <w:bookmarkEnd w:id="2202"/>
      <w:bookmarkEnd w:id="2203"/>
      <w:bookmarkEnd w:id="2204"/>
      <w:bookmarkEnd w:id="2205"/>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63D6F866"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F08C7">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F08C7" w:rsidRPr="007F08C7">
        <w:rPr>
          <w:lang w:val="en-US"/>
        </w:rPr>
        <w:t>Element</w:t>
      </w:r>
      <w:r w:rsidR="007F08C7" w:rsidRPr="007F08C7">
        <w:rPr>
          <w:rStyle w:val="Hervorhebung"/>
          <w:i w:val="0"/>
          <w:lang w:val="en-US"/>
        </w:rPr>
        <w:t xml:space="preserve"> &lt;part/&gt;</w:t>
      </w:r>
      <w:r w:rsidR="0079141E">
        <w:rPr>
          <w:lang w:val="en-US"/>
        </w:rPr>
        <w:fldChar w:fldCharType="end"/>
      </w:r>
      <w:r w:rsidR="0079141E">
        <w:rPr>
          <w:lang w:val="en-US"/>
        </w:rPr>
        <w:t>.</w:t>
      </w:r>
    </w:p>
    <w:p w14:paraId="528DA1DB" w14:textId="57BD6105"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F08C7">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F08C7"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7FB12CEA" w:rsidR="000E64EA" w:rsidRDefault="000E64EA" w:rsidP="0079141E">
      <w:pPr>
        <w:pStyle w:val="Beschriftung"/>
        <w:spacing w:before="120"/>
      </w:pPr>
      <w:bookmarkStart w:id="2206" w:name="_Toc413861980"/>
      <w:bookmarkStart w:id="2207" w:name="_Toc3566532"/>
      <w:bookmarkStart w:id="2208" w:name="_Toc34747534"/>
      <w:bookmarkStart w:id="2209" w:name="_Toc72024026"/>
      <w:r>
        <w:t xml:space="preserve">Table </w:t>
      </w:r>
      <w:r w:rsidR="00ED469A">
        <w:fldChar w:fldCharType="begin"/>
      </w:r>
      <w:r w:rsidR="00ED469A">
        <w:instrText xml:space="preserve"> SEQ Table \* ARABIC </w:instrText>
      </w:r>
      <w:r w:rsidR="00ED469A">
        <w:fldChar w:fldCharType="separate"/>
      </w:r>
      <w:r w:rsidR="007F08C7">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206"/>
      <w:bookmarkEnd w:id="2207"/>
      <w:bookmarkEnd w:id="2208"/>
      <w:bookmarkEnd w:id="2209"/>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35DC4ED" w:rsidR="000E64EA" w:rsidRDefault="000E64EA" w:rsidP="00F3716C">
      <w:pPr>
        <w:pStyle w:val="Beschriftung"/>
        <w:spacing w:before="120"/>
      </w:pPr>
      <w:bookmarkStart w:id="2210" w:name="_Toc413861981"/>
      <w:bookmarkStart w:id="2211" w:name="_Toc3566533"/>
      <w:bookmarkStart w:id="2212" w:name="_Toc34747535"/>
      <w:bookmarkStart w:id="2213" w:name="_Toc72024027"/>
      <w:r>
        <w:t xml:space="preserve">Table </w:t>
      </w:r>
      <w:r w:rsidR="00ED469A">
        <w:fldChar w:fldCharType="begin"/>
      </w:r>
      <w:r w:rsidR="00ED469A">
        <w:instrText xml:space="preserve"> SEQ Table \* ARABIC </w:instrText>
      </w:r>
      <w:r w:rsidR="00ED469A">
        <w:fldChar w:fldCharType="separate"/>
      </w:r>
      <w:r w:rsidR="007F08C7">
        <w:rPr>
          <w:noProof/>
        </w:rPr>
        <w:t>133</w:t>
      </w:r>
      <w:r w:rsidR="00ED469A">
        <w:fldChar w:fldCharType="end"/>
      </w:r>
      <w:r>
        <w:t>: Attributes of element</w:t>
      </w:r>
      <w:r w:rsidRPr="00226A3F">
        <w:t xml:space="preserve"> </w:t>
      </w:r>
      <w:r w:rsidRPr="0079141E">
        <w:rPr>
          <w:rStyle w:val="elementdeftypeChar"/>
          <w:b/>
        </w:rPr>
        <w:t>&lt;region/&gt;</w:t>
      </w:r>
      <w:bookmarkEnd w:id="2210"/>
      <w:bookmarkEnd w:id="2211"/>
      <w:bookmarkEnd w:id="2212"/>
      <w:bookmarkEnd w:id="221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AA6D925"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F08C7">
        <w:t xml:space="preserve">Figure </w:t>
      </w:r>
      <w:r w:rsidR="007F08C7">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1A1A1171"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F08C7">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56A44C"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F08C7">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48C41A3" w:rsidR="009C0E9B" w:rsidRDefault="00763630" w:rsidP="00F3716C">
      <w:pPr>
        <w:pStyle w:val="Beschriftung"/>
        <w:spacing w:before="120"/>
        <w:rPr>
          <w:rFonts w:cs="Courier New"/>
          <w:szCs w:val="22"/>
        </w:rPr>
      </w:pPr>
      <w:bookmarkStart w:id="2214" w:name="_Toc3566534"/>
      <w:bookmarkStart w:id="2215" w:name="_Toc34747536"/>
      <w:bookmarkStart w:id="2216" w:name="_Toc72024028"/>
      <w:r>
        <w:t xml:space="preserve">Table </w:t>
      </w:r>
      <w:r w:rsidR="00ED469A">
        <w:fldChar w:fldCharType="begin"/>
      </w:r>
      <w:r w:rsidR="00ED469A">
        <w:instrText xml:space="preserve"> SEQ Table \* ARABIC </w:instrText>
      </w:r>
      <w:r w:rsidR="00ED469A">
        <w:fldChar w:fldCharType="separate"/>
      </w:r>
      <w:r w:rsidR="007F08C7">
        <w:rPr>
          <w:noProof/>
        </w:rPr>
        <w:t>134</w:t>
      </w:r>
      <w:r w:rsidR="00ED469A">
        <w:fldChar w:fldCharType="end"/>
      </w:r>
      <w:r>
        <w:t>: Nested elements of element</w:t>
      </w:r>
      <w:r w:rsidRPr="00226A3F">
        <w:t xml:space="preserve"> </w:t>
      </w:r>
      <w:r w:rsidRPr="0079141E">
        <w:rPr>
          <w:rStyle w:val="elementdeftypeChar"/>
          <w:b/>
        </w:rPr>
        <w:t>&lt;region/&gt;</w:t>
      </w:r>
      <w:bookmarkEnd w:id="2214"/>
      <w:bookmarkEnd w:id="2215"/>
      <w:bookmarkEnd w:id="2216"/>
      <w:r w:rsidRPr="0079141E">
        <w:rPr>
          <w:rStyle w:val="elementdeftypeChar"/>
          <w:b/>
        </w:rPr>
        <w:t xml:space="preserve"> </w:t>
      </w:r>
    </w:p>
    <w:p w14:paraId="00161AAF" w14:textId="5D6A5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F08C7">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F08C7"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F08C7">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F08C7" w:rsidRPr="00226A3F">
        <w:t xml:space="preserve">Adhesive </w:t>
      </w:r>
      <w:r w:rsidR="007F08C7">
        <w:t>F</w:t>
      </w:r>
      <w:r w:rsidR="007F08C7"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217" w:name="_Toc428537321"/>
      <w:bookmarkStart w:id="2218" w:name="_Toc428969643"/>
      <w:bookmarkStart w:id="2219" w:name="_Toc429053034"/>
      <w:bookmarkStart w:id="2220" w:name="_Toc428537324"/>
      <w:bookmarkStart w:id="2221" w:name="_Toc428969646"/>
      <w:bookmarkStart w:id="2222" w:name="_Toc429053037"/>
      <w:bookmarkStart w:id="2223" w:name="_Toc428537325"/>
      <w:bookmarkStart w:id="2224" w:name="_Toc428969647"/>
      <w:bookmarkStart w:id="2225" w:name="_Toc429053038"/>
      <w:bookmarkStart w:id="2226" w:name="_Toc428537328"/>
      <w:bookmarkStart w:id="2227" w:name="_Toc428969650"/>
      <w:bookmarkStart w:id="2228" w:name="_Toc429053041"/>
      <w:bookmarkStart w:id="2229" w:name="_Toc428537330"/>
      <w:bookmarkStart w:id="2230" w:name="_Toc428969652"/>
      <w:bookmarkStart w:id="2231" w:name="_Toc429053043"/>
      <w:bookmarkStart w:id="2232" w:name="_Toc3557069"/>
      <w:bookmarkStart w:id="2233" w:name="_Toc34747319"/>
      <w:bookmarkStart w:id="2234" w:name="_Toc72023792"/>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r w:rsidRPr="00226A3F">
        <w:t>Sequence Connections</w:t>
      </w:r>
      <w:bookmarkEnd w:id="2167"/>
      <w:bookmarkEnd w:id="2232"/>
      <w:bookmarkEnd w:id="2233"/>
      <w:bookmarkEnd w:id="223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E7C0E" w:rsidR="00C107D0" w:rsidRPr="00226A3F" w:rsidRDefault="00C107D0" w:rsidP="00B83A12">
      <w:pPr>
        <w:pStyle w:val="Beschriftung"/>
      </w:pPr>
      <w:bookmarkStart w:id="2235" w:name="_Toc413359638"/>
      <w:bookmarkStart w:id="2236" w:name="_Toc3557153"/>
      <w:bookmarkStart w:id="2237" w:name="_Toc34747406"/>
      <w:bookmarkStart w:id="2238" w:name="_Toc72023888"/>
      <w:r>
        <w:t xml:space="preserve">Figure </w:t>
      </w:r>
      <w:r w:rsidR="00406B64">
        <w:fldChar w:fldCharType="begin"/>
      </w:r>
      <w:r w:rsidR="00406B64">
        <w:instrText xml:space="preserve"> SEQ Figure \* ARABIC </w:instrText>
      </w:r>
      <w:r w:rsidR="00406B64">
        <w:fldChar w:fldCharType="separate"/>
      </w:r>
      <w:r w:rsidR="007F08C7">
        <w:rPr>
          <w:noProof/>
        </w:rPr>
        <w:t>83</w:t>
      </w:r>
      <w:r w:rsidR="00406B64">
        <w:fldChar w:fldCharType="end"/>
      </w:r>
      <w:r>
        <w:t>: Sequence without margin</w:t>
      </w:r>
      <w:bookmarkEnd w:id="2235"/>
      <w:bookmarkEnd w:id="2236"/>
      <w:bookmarkEnd w:id="2237"/>
      <w:bookmarkEnd w:id="223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68E74446" w:rsidR="00C107D0" w:rsidRPr="000F7EEA" w:rsidRDefault="00C107D0" w:rsidP="00B83A12">
      <w:pPr>
        <w:pStyle w:val="Beschriftung"/>
        <w:rPr>
          <w:noProof/>
          <w:lang w:eastAsia="en-GB"/>
        </w:rPr>
      </w:pPr>
      <w:bookmarkStart w:id="2239" w:name="_Toc413359639"/>
      <w:bookmarkStart w:id="2240" w:name="_Toc3557154"/>
      <w:bookmarkStart w:id="2241" w:name="_Toc34747407"/>
      <w:bookmarkStart w:id="2242" w:name="_Toc72023889"/>
      <w:r>
        <w:t xml:space="preserve">Figure </w:t>
      </w:r>
      <w:r w:rsidR="00406B64">
        <w:fldChar w:fldCharType="begin"/>
      </w:r>
      <w:r w:rsidR="00406B64">
        <w:instrText xml:space="preserve"> SEQ Figure \* ARABIC </w:instrText>
      </w:r>
      <w:r w:rsidR="00406B64">
        <w:fldChar w:fldCharType="separate"/>
      </w:r>
      <w:r w:rsidR="007F08C7">
        <w:rPr>
          <w:noProof/>
        </w:rPr>
        <w:t>84</w:t>
      </w:r>
      <w:r w:rsidR="00406B64">
        <w:fldChar w:fldCharType="end"/>
      </w:r>
      <w:r>
        <w:t>: Sequence with</w:t>
      </w:r>
      <w:r w:rsidRPr="003F0822">
        <w:t xml:space="preserve"> margin</w:t>
      </w:r>
      <w:bookmarkEnd w:id="2239"/>
      <w:r w:rsidR="00307532">
        <w:t xml:space="preserve"> and </w:t>
      </w:r>
      <w:proofErr w:type="gramStart"/>
      <w:r w:rsidR="00307532">
        <w:t>spacing</w:t>
      </w:r>
      <w:bookmarkEnd w:id="2240"/>
      <w:bookmarkEnd w:id="2241"/>
      <w:bookmarkEnd w:id="2242"/>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B46C3B0" w:rsidR="00C107D0" w:rsidRPr="000F7EEA" w:rsidRDefault="00753715" w:rsidP="00753715">
      <w:pPr>
        <w:pStyle w:val="Beschriftung"/>
        <w:rPr>
          <w:noProof/>
          <w:lang w:eastAsia="en-GB"/>
        </w:rPr>
      </w:pPr>
      <w:bookmarkStart w:id="2243" w:name="_Toc3557155"/>
      <w:bookmarkStart w:id="2244" w:name="_Toc34747408"/>
      <w:bookmarkStart w:id="2245" w:name="_Toc72023890"/>
      <w:r>
        <w:t xml:space="preserve">Figure </w:t>
      </w:r>
      <w:r>
        <w:fldChar w:fldCharType="begin"/>
      </w:r>
      <w:r>
        <w:instrText xml:space="preserve"> SEQ Figure \* ARABIC </w:instrText>
      </w:r>
      <w:r>
        <w:fldChar w:fldCharType="separate"/>
      </w:r>
      <w:r w:rsidR="007F08C7">
        <w:rPr>
          <w:noProof/>
        </w:rPr>
        <w:t>85</w:t>
      </w:r>
      <w:r>
        <w:fldChar w:fldCharType="end"/>
      </w:r>
      <w:r w:rsidR="00307532">
        <w:t>: Margin relaxation</w:t>
      </w:r>
      <w:bookmarkEnd w:id="2243"/>
      <w:bookmarkEnd w:id="2244"/>
      <w:bookmarkEnd w:id="224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1B6133E3" w:rsidR="00C107D0" w:rsidRPr="000F7EEA" w:rsidRDefault="00753715" w:rsidP="00753715">
      <w:pPr>
        <w:pStyle w:val="Beschriftung"/>
        <w:rPr>
          <w:noProof/>
          <w:lang w:eastAsia="en-GB"/>
        </w:rPr>
      </w:pPr>
      <w:bookmarkStart w:id="2246" w:name="_Toc3557156"/>
      <w:bookmarkStart w:id="2247" w:name="_Toc34747409"/>
      <w:bookmarkStart w:id="2248" w:name="_Toc72023891"/>
      <w:r>
        <w:t xml:space="preserve">Figure </w:t>
      </w:r>
      <w:r>
        <w:fldChar w:fldCharType="begin"/>
      </w:r>
      <w:r>
        <w:instrText xml:space="preserve"> SEQ Figure \* ARABIC </w:instrText>
      </w:r>
      <w:r>
        <w:fldChar w:fldCharType="separate"/>
      </w:r>
      <w:r w:rsidR="007F08C7">
        <w:rPr>
          <w:noProof/>
        </w:rPr>
        <w:t>86</w:t>
      </w:r>
      <w:r>
        <w:fldChar w:fldCharType="end"/>
      </w:r>
      <w:r w:rsidR="00307532">
        <w:t>: Spacing relaxation</w:t>
      </w:r>
      <w:bookmarkEnd w:id="2246"/>
      <w:bookmarkEnd w:id="2247"/>
      <w:bookmarkEnd w:id="2248"/>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C5C31EB"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F08C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4F612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24C6A8CB" w14:textId="75E75AA3" w:rsidR="00C107D0" w:rsidRPr="00226A3F" w:rsidRDefault="00683218" w:rsidP="00683218">
      <w:pPr>
        <w:pStyle w:val="Beschriftung"/>
        <w:spacing w:before="120"/>
      </w:pPr>
      <w:bookmarkStart w:id="2249" w:name="_Toc3566535"/>
      <w:bookmarkStart w:id="2250" w:name="_Toc34747537"/>
      <w:bookmarkStart w:id="2251" w:name="_Toc72024029"/>
      <w:r>
        <w:t xml:space="preserve">Table </w:t>
      </w:r>
      <w:r w:rsidR="00ED469A">
        <w:fldChar w:fldCharType="begin"/>
      </w:r>
      <w:r w:rsidR="00ED469A">
        <w:instrText xml:space="preserve"> SEQ Table \* ARABIC </w:instrText>
      </w:r>
      <w:r w:rsidR="00ED469A">
        <w:fldChar w:fldCharType="separate"/>
      </w:r>
      <w:r w:rsidR="007F08C7">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49"/>
      <w:bookmarkEnd w:id="2250"/>
      <w:bookmarkEnd w:id="225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08BB488D" w:rsidR="000E64EA" w:rsidRDefault="00683218" w:rsidP="00683218">
      <w:pPr>
        <w:pStyle w:val="Beschriftung"/>
        <w:spacing w:before="120"/>
      </w:pPr>
      <w:bookmarkStart w:id="2252" w:name="_Toc3566536"/>
      <w:bookmarkStart w:id="2253" w:name="_Toc34747538"/>
      <w:bookmarkStart w:id="2254" w:name="_Toc72024030"/>
      <w:r>
        <w:t xml:space="preserve">Table </w:t>
      </w:r>
      <w:r w:rsidR="00ED469A">
        <w:fldChar w:fldCharType="begin"/>
      </w:r>
      <w:r w:rsidR="00ED469A">
        <w:instrText xml:space="preserve"> SEQ Table \* ARABIC </w:instrText>
      </w:r>
      <w:r w:rsidR="00ED469A">
        <w:fldChar w:fldCharType="separate"/>
      </w:r>
      <w:r w:rsidR="007F08C7">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252"/>
      <w:bookmarkEnd w:id="2253"/>
      <w:bookmarkEnd w:id="225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AEF25E2" w:rsidR="00C107D0" w:rsidRPr="00226A3F" w:rsidRDefault="00124F20" w:rsidP="00683218">
      <w:pPr>
        <w:pStyle w:val="Beschriftung"/>
        <w:spacing w:before="120"/>
      </w:pPr>
      <w:bookmarkStart w:id="2255" w:name="_Toc3566537"/>
      <w:bookmarkStart w:id="2256" w:name="_Toc34747539"/>
      <w:bookmarkStart w:id="2257" w:name="_Toc72024031"/>
      <w:r>
        <w:t xml:space="preserve">Table </w:t>
      </w:r>
      <w:r w:rsidR="00ED469A">
        <w:fldChar w:fldCharType="begin"/>
      </w:r>
      <w:r w:rsidR="00ED469A">
        <w:instrText xml:space="preserve"> SEQ Table \* ARABIC </w:instrText>
      </w:r>
      <w:r w:rsidR="00ED469A">
        <w:fldChar w:fldCharType="separate"/>
      </w:r>
      <w:r w:rsidR="007F08C7">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55"/>
      <w:bookmarkEnd w:id="2256"/>
      <w:bookmarkEnd w:id="225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258" w:name="_Toc413359618"/>
      <w:bookmarkStart w:id="2259" w:name="_Toc3557070"/>
      <w:bookmarkStart w:id="2260" w:name="_Toc34747320"/>
      <w:bookmarkStart w:id="2261" w:name="_Toc72023793"/>
      <w:bookmarkStart w:id="2262" w:name="_Toc338938922"/>
      <w:bookmarkStart w:id="2263" w:name="_Toc338939258"/>
      <w:bookmarkEnd w:id="2106"/>
      <w:bookmarkEnd w:id="2107"/>
      <w:bookmarkEnd w:id="2108"/>
      <w:r w:rsidRPr="00226A3F">
        <w:lastRenderedPageBreak/>
        <w:t>2D connections</w:t>
      </w:r>
      <w:bookmarkEnd w:id="2258"/>
      <w:bookmarkEnd w:id="2259"/>
      <w:bookmarkEnd w:id="2260"/>
      <w:bookmarkEnd w:id="2261"/>
    </w:p>
    <w:p w14:paraId="20394566" w14:textId="77777777" w:rsidR="00042E3F" w:rsidRPr="00226A3F" w:rsidRDefault="00042E3F" w:rsidP="00042E3F">
      <w:pPr>
        <w:pStyle w:val="berschrift2"/>
      </w:pPr>
      <w:bookmarkStart w:id="2264" w:name="_Toc413359619"/>
      <w:bookmarkStart w:id="2265" w:name="_Toc3557071"/>
      <w:bookmarkStart w:id="2266" w:name="_Toc34747321"/>
      <w:bookmarkStart w:id="2267" w:name="_Toc72023794"/>
      <w:r w:rsidRPr="00226A3F">
        <w:t>Generic Definitions</w:t>
      </w:r>
      <w:bookmarkEnd w:id="2264"/>
      <w:bookmarkEnd w:id="2265"/>
      <w:bookmarkEnd w:id="2266"/>
      <w:bookmarkEnd w:id="2267"/>
    </w:p>
    <w:p w14:paraId="50281300" w14:textId="77777777" w:rsidR="00042E3F" w:rsidRPr="00226A3F" w:rsidRDefault="00042E3F" w:rsidP="00327322">
      <w:pPr>
        <w:pStyle w:val="berschrift3"/>
      </w:pPr>
      <w:bookmarkStart w:id="2268" w:name="_Toc413359620"/>
      <w:bookmarkStart w:id="2269" w:name="_Toc3557072"/>
      <w:bookmarkStart w:id="2270" w:name="_Toc34747322"/>
      <w:bookmarkStart w:id="2271" w:name="_Toc72023795"/>
      <w:r w:rsidRPr="00226A3F">
        <w:t>Identification</w:t>
      </w:r>
      <w:bookmarkEnd w:id="2268"/>
      <w:bookmarkEnd w:id="2269"/>
      <w:bookmarkEnd w:id="2270"/>
      <w:bookmarkEnd w:id="227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668FE20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F08C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6"/>
                <w:szCs w:val="34"/>
                <w:highlight w:val="white"/>
              </w:rPr>
              <w:t>quality_control</w:t>
            </w:r>
            <w:proofErr w:type="spellEnd"/>
            <w:r>
              <w:rPr>
                <w:sz w:val="20"/>
                <w:szCs w:val="20"/>
              </w:rPr>
              <w:fldChar w:fldCharType="end"/>
            </w:r>
          </w:p>
        </w:tc>
      </w:tr>
    </w:tbl>
    <w:p w14:paraId="108D5DC5" w14:textId="72AA1C57" w:rsidR="004D7FAE" w:rsidRDefault="004D7FAE" w:rsidP="00F94FF6">
      <w:pPr>
        <w:pStyle w:val="Beschriftung"/>
        <w:spacing w:before="120"/>
      </w:pPr>
      <w:bookmarkStart w:id="2272" w:name="_Toc3566538"/>
      <w:bookmarkStart w:id="2273" w:name="_Toc34747540"/>
      <w:bookmarkStart w:id="2274" w:name="_Toc72024032"/>
      <w:r>
        <w:t xml:space="preserve">Table </w:t>
      </w:r>
      <w:r w:rsidR="00ED469A">
        <w:fldChar w:fldCharType="begin"/>
      </w:r>
      <w:r w:rsidR="00ED469A">
        <w:instrText xml:space="preserve"> SEQ Table \* ARABIC </w:instrText>
      </w:r>
      <w:r w:rsidR="00ED469A">
        <w:fldChar w:fldCharType="separate"/>
      </w:r>
      <w:r w:rsidR="007F08C7">
        <w:rPr>
          <w:noProof/>
        </w:rPr>
        <w:t>138</w:t>
      </w:r>
      <w:r w:rsidR="00ED469A">
        <w:fldChar w:fldCharType="end"/>
      </w:r>
      <w:r w:rsidR="00F94FF6">
        <w:t xml:space="preserve">: Attributes of </w:t>
      </w:r>
      <w:r w:rsidR="00F94FF6" w:rsidRPr="00F94FF6">
        <w:rPr>
          <w:rStyle w:val="elementdeftypeChar"/>
          <w:b/>
        </w:rPr>
        <w:t>&lt;connection_2d/&gt;</w:t>
      </w:r>
      <w:bookmarkEnd w:id="2272"/>
      <w:bookmarkEnd w:id="2273"/>
      <w:bookmarkEnd w:id="227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275" w:name="_Toc413359621"/>
      <w:bookmarkStart w:id="2276" w:name="_Toc3557073"/>
      <w:bookmarkStart w:id="2277" w:name="_Toc34747323"/>
      <w:bookmarkStart w:id="2278" w:name="_Toc72023796"/>
      <w:r w:rsidRPr="00226A3F">
        <w:t>Connection Face</w:t>
      </w:r>
      <w:bookmarkEnd w:id="2275"/>
      <w:bookmarkEnd w:id="2276"/>
      <w:bookmarkEnd w:id="2277"/>
      <w:bookmarkEnd w:id="227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3DAE36EB" w:rsidR="004D270F" w:rsidRDefault="004D270F" w:rsidP="00F94FF6">
      <w:pPr>
        <w:pStyle w:val="Beschriftung"/>
        <w:spacing w:before="120"/>
      </w:pPr>
      <w:bookmarkStart w:id="2279" w:name="_Toc3566539"/>
      <w:bookmarkStart w:id="2280" w:name="_Toc34747541"/>
      <w:bookmarkStart w:id="2281" w:name="_Toc72024033"/>
      <w:r>
        <w:t xml:space="preserve">Table </w:t>
      </w:r>
      <w:r w:rsidR="00ED469A">
        <w:fldChar w:fldCharType="begin"/>
      </w:r>
      <w:r w:rsidR="00ED469A">
        <w:instrText xml:space="preserve"> SEQ Table \* ARABIC </w:instrText>
      </w:r>
      <w:r w:rsidR="00ED469A">
        <w:fldChar w:fldCharType="separate"/>
      </w:r>
      <w:r w:rsidR="007F08C7">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279"/>
      <w:bookmarkEnd w:id="2280"/>
      <w:bookmarkEnd w:id="228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2A3EB33" w:rsidR="004D270F" w:rsidRDefault="004D270F" w:rsidP="004D270F">
      <w:pPr>
        <w:pStyle w:val="Beschriftung"/>
        <w:spacing w:before="120"/>
      </w:pPr>
      <w:bookmarkStart w:id="2282" w:name="_Toc3566540"/>
      <w:bookmarkStart w:id="2283" w:name="_Toc34747542"/>
      <w:bookmarkStart w:id="2284" w:name="_Toc72024034"/>
      <w:r>
        <w:t xml:space="preserve">Table </w:t>
      </w:r>
      <w:r w:rsidR="00ED469A">
        <w:fldChar w:fldCharType="begin"/>
      </w:r>
      <w:r w:rsidR="00ED469A">
        <w:instrText xml:space="preserve"> SEQ Table \* ARABIC </w:instrText>
      </w:r>
      <w:r w:rsidR="00ED469A">
        <w:fldChar w:fldCharType="separate"/>
      </w:r>
      <w:r w:rsidR="007F08C7">
        <w:rPr>
          <w:noProof/>
        </w:rPr>
        <w:t>140</w:t>
      </w:r>
      <w:r w:rsidR="00ED469A">
        <w:fldChar w:fldCharType="end"/>
      </w:r>
      <w:r>
        <w:t xml:space="preserve">: Attributes of element </w:t>
      </w:r>
      <w:r w:rsidRPr="004D270F">
        <w:rPr>
          <w:rStyle w:val="elementdeftypeChar"/>
          <w:b/>
        </w:rPr>
        <w:t>&lt;loc/&gt;</w:t>
      </w:r>
      <w:bookmarkEnd w:id="2282"/>
      <w:bookmarkEnd w:id="2283"/>
      <w:bookmarkEnd w:id="228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5D2E6F8" w:rsidR="004444F9" w:rsidRDefault="004444F9" w:rsidP="00A913FE">
      <w:pPr>
        <w:pStyle w:val="Beschriftung"/>
        <w:spacing w:before="120"/>
      </w:pPr>
      <w:bookmarkStart w:id="2285" w:name="_Toc3566541"/>
      <w:bookmarkStart w:id="2286" w:name="_Toc34747543"/>
      <w:bookmarkStart w:id="2287" w:name="_Toc72024035"/>
      <w:r>
        <w:t xml:space="preserve">Table </w:t>
      </w:r>
      <w:r w:rsidR="00ED469A">
        <w:fldChar w:fldCharType="begin"/>
      </w:r>
      <w:r w:rsidR="00ED469A">
        <w:instrText xml:space="preserve"> SEQ Table \* ARABIC </w:instrText>
      </w:r>
      <w:r w:rsidR="00ED469A">
        <w:fldChar w:fldCharType="separate"/>
      </w:r>
      <w:r w:rsidR="007F08C7">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285"/>
      <w:bookmarkEnd w:id="2286"/>
      <w:bookmarkEnd w:id="2287"/>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5F3DB27" w:rsidR="00042E3F" w:rsidRPr="00226A3F" w:rsidRDefault="004444F9" w:rsidP="00A913FE">
      <w:pPr>
        <w:pStyle w:val="Beschriftung"/>
        <w:spacing w:before="120"/>
      </w:pPr>
      <w:bookmarkStart w:id="2288" w:name="_Toc3566542"/>
      <w:bookmarkStart w:id="2289" w:name="_Toc34747544"/>
      <w:bookmarkStart w:id="2290" w:name="_Toc72024036"/>
      <w:r>
        <w:t xml:space="preserve">Table </w:t>
      </w:r>
      <w:r w:rsidR="00ED469A">
        <w:fldChar w:fldCharType="begin"/>
      </w:r>
      <w:r w:rsidR="00ED469A">
        <w:instrText xml:space="preserve"> SEQ Table \* ARABIC </w:instrText>
      </w:r>
      <w:r w:rsidR="00ED469A">
        <w:fldChar w:fldCharType="separate"/>
      </w:r>
      <w:r w:rsidR="007F08C7">
        <w:rPr>
          <w:noProof/>
        </w:rPr>
        <w:t>142</w:t>
      </w:r>
      <w:r w:rsidR="00ED469A">
        <w:fldChar w:fldCharType="end"/>
      </w:r>
      <w:r>
        <w:t>: Attributes of element</w:t>
      </w:r>
      <w:r w:rsidRPr="00226A3F">
        <w:t xml:space="preserve"> </w:t>
      </w:r>
      <w:r w:rsidRPr="00F94FF6">
        <w:rPr>
          <w:rStyle w:val="elementdeftypeChar"/>
          <w:b/>
        </w:rPr>
        <w:t>&lt;face/&gt;</w:t>
      </w:r>
      <w:bookmarkEnd w:id="2288"/>
      <w:bookmarkEnd w:id="2289"/>
      <w:bookmarkEnd w:id="2290"/>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291" w:name="_Toc413359622"/>
      <w:bookmarkStart w:id="2292" w:name="_Toc3557074"/>
      <w:bookmarkStart w:id="2293" w:name="_Toc34747324"/>
      <w:bookmarkStart w:id="2294" w:name="_Toc72023797"/>
      <w:r w:rsidRPr="00226A3F">
        <w:t>Type Specification</w:t>
      </w:r>
      <w:bookmarkEnd w:id="2291"/>
      <w:bookmarkEnd w:id="2292"/>
      <w:bookmarkEnd w:id="2293"/>
      <w:bookmarkEnd w:id="229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5C6D74D1"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F08C7">
              <w:rPr>
                <w:sz w:val="20"/>
                <w:szCs w:val="20"/>
              </w:rPr>
              <w:t>5.3.1.3</w:t>
            </w:r>
            <w:r>
              <w:rPr>
                <w:sz w:val="20"/>
                <w:szCs w:val="20"/>
              </w:rPr>
              <w:fldChar w:fldCharType="end"/>
            </w:r>
          </w:p>
        </w:tc>
      </w:tr>
    </w:tbl>
    <w:p w14:paraId="3C445565" w14:textId="24249179" w:rsidR="00042E3F" w:rsidRDefault="004D7FAE" w:rsidP="00F94FF6">
      <w:pPr>
        <w:pStyle w:val="Beschriftung"/>
        <w:spacing w:before="120"/>
      </w:pPr>
      <w:bookmarkStart w:id="2295" w:name="_Toc3566543"/>
      <w:bookmarkStart w:id="2296" w:name="_Toc34747545"/>
      <w:bookmarkStart w:id="2297" w:name="_Toc72024037"/>
      <w:r>
        <w:t xml:space="preserve">Table </w:t>
      </w:r>
      <w:r w:rsidR="00ED469A">
        <w:fldChar w:fldCharType="begin"/>
      </w:r>
      <w:r w:rsidR="00ED469A">
        <w:instrText xml:space="preserve"> SEQ Table \* ARABIC </w:instrText>
      </w:r>
      <w:r w:rsidR="00ED469A">
        <w:fldChar w:fldCharType="separate"/>
      </w:r>
      <w:r w:rsidR="007F08C7">
        <w:rPr>
          <w:noProof/>
        </w:rPr>
        <w:t>143</w:t>
      </w:r>
      <w:r w:rsidR="00ED469A">
        <w:fldChar w:fldCharType="end"/>
      </w:r>
      <w:r w:rsidR="00F94FF6">
        <w:t xml:space="preserve">: Nested elements of </w:t>
      </w:r>
      <w:r w:rsidR="00F94FF6" w:rsidRPr="00F94FF6">
        <w:rPr>
          <w:rStyle w:val="elementdeftypeChar"/>
          <w:b/>
        </w:rPr>
        <w:t>&lt;connection_2d/&gt;</w:t>
      </w:r>
      <w:bookmarkEnd w:id="2295"/>
      <w:bookmarkEnd w:id="2296"/>
      <w:bookmarkEnd w:id="229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298" w:name="_Toc413359623"/>
      <w:bookmarkStart w:id="2299" w:name="_Ref414345836"/>
      <w:bookmarkStart w:id="2300" w:name="_Ref414345889"/>
      <w:bookmarkStart w:id="2301" w:name="_Ref414350043"/>
      <w:bookmarkStart w:id="2302" w:name="_Ref429051261"/>
      <w:bookmarkStart w:id="2303" w:name="_Toc3557075"/>
      <w:bookmarkStart w:id="2304" w:name="_Toc34747325"/>
      <w:bookmarkStart w:id="2305" w:name="_Toc72023798"/>
      <w:r w:rsidRPr="00226A3F">
        <w:lastRenderedPageBreak/>
        <w:t xml:space="preserve">Adhesive </w:t>
      </w:r>
      <w:r>
        <w:t>F</w:t>
      </w:r>
      <w:r w:rsidRPr="00226A3F">
        <w:t>aces</w:t>
      </w:r>
      <w:bookmarkEnd w:id="2298"/>
      <w:bookmarkEnd w:id="2299"/>
      <w:bookmarkEnd w:id="2300"/>
      <w:bookmarkEnd w:id="2301"/>
      <w:bookmarkEnd w:id="2302"/>
      <w:bookmarkEnd w:id="2303"/>
      <w:bookmarkEnd w:id="2304"/>
      <w:bookmarkEnd w:id="230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422C724" w:rsidR="00042E3F" w:rsidRPr="00226A3F" w:rsidRDefault="00042E3F" w:rsidP="00042E3F">
      <w:pPr>
        <w:pStyle w:val="Beschriftung"/>
      </w:pPr>
      <w:bookmarkStart w:id="2306" w:name="_Toc413359640"/>
      <w:bookmarkStart w:id="2307" w:name="_Toc3557157"/>
      <w:bookmarkStart w:id="2308" w:name="_Toc34747410"/>
      <w:bookmarkStart w:id="2309" w:name="_Toc72023892"/>
      <w:r>
        <w:t xml:space="preserve">Figure </w:t>
      </w:r>
      <w:r w:rsidR="00406B64">
        <w:fldChar w:fldCharType="begin"/>
      </w:r>
      <w:r w:rsidR="00406B64">
        <w:instrText xml:space="preserve"> SEQ Figure \* ARABIC </w:instrText>
      </w:r>
      <w:r w:rsidR="00406B64">
        <w:fldChar w:fldCharType="separate"/>
      </w:r>
      <w:r w:rsidR="007F08C7">
        <w:rPr>
          <w:noProof/>
        </w:rPr>
        <w:t>87</w:t>
      </w:r>
      <w:r w:rsidR="00406B64">
        <w:fldChar w:fldCharType="end"/>
      </w:r>
      <w:r>
        <w:t>: Picture of an adhesive face</w:t>
      </w:r>
      <w:bookmarkEnd w:id="2306"/>
      <w:bookmarkEnd w:id="2307"/>
      <w:bookmarkEnd w:id="2308"/>
      <w:bookmarkEnd w:id="230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17FAA5A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F08C7">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1A80D578" w:rsidR="00042E3F" w:rsidRPr="00226A3F" w:rsidRDefault="002E0AE1" w:rsidP="00A913FE">
      <w:pPr>
        <w:pStyle w:val="Beschriftung"/>
        <w:spacing w:before="120"/>
        <w:rPr>
          <w:rFonts w:cs="Calibri"/>
          <w:lang w:eastAsia="zh-CN"/>
        </w:rPr>
      </w:pPr>
      <w:bookmarkStart w:id="2310" w:name="_Toc3566544"/>
      <w:bookmarkStart w:id="2311" w:name="_Toc34747546"/>
      <w:bookmarkStart w:id="2312" w:name="_Toc72024038"/>
      <w:r>
        <w:t xml:space="preserve">Table </w:t>
      </w:r>
      <w:r w:rsidR="00ED469A">
        <w:fldChar w:fldCharType="begin"/>
      </w:r>
      <w:r w:rsidR="00ED469A">
        <w:instrText xml:space="preserve"> SEQ Table \* ARABIC </w:instrText>
      </w:r>
      <w:r w:rsidR="00ED469A">
        <w:fldChar w:fldCharType="separate"/>
      </w:r>
      <w:r w:rsidR="007F08C7">
        <w:rPr>
          <w:noProof/>
        </w:rPr>
        <w:t>144</w:t>
      </w:r>
      <w:r w:rsidR="00ED469A">
        <w:fldChar w:fldCharType="end"/>
      </w:r>
      <w:r>
        <w:t>: Attributes of element</w:t>
      </w:r>
      <w:r w:rsidRPr="00226A3F">
        <w:t xml:space="preserve"> </w:t>
      </w:r>
      <w:r w:rsidRPr="00F94FF6">
        <w:rPr>
          <w:rStyle w:val="elementdeftypeChar"/>
          <w:b/>
        </w:rPr>
        <w:t>&lt;connection_2d/&gt;</w:t>
      </w:r>
      <w:bookmarkEnd w:id="2310"/>
      <w:bookmarkEnd w:id="2311"/>
      <w:bookmarkEnd w:id="231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62D4D29B"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63C93BED" w14:textId="1B660B4E" w:rsidR="00042E3F" w:rsidRPr="00226A3F" w:rsidRDefault="002E0AE1" w:rsidP="00A913FE">
      <w:pPr>
        <w:pStyle w:val="Beschriftung"/>
        <w:spacing w:before="120"/>
      </w:pPr>
      <w:bookmarkStart w:id="2313" w:name="_Toc3566545"/>
      <w:bookmarkStart w:id="2314" w:name="_Toc34747547"/>
      <w:bookmarkStart w:id="2315" w:name="_Toc72024039"/>
      <w:r>
        <w:t xml:space="preserve">Table </w:t>
      </w:r>
      <w:r w:rsidR="00ED469A">
        <w:fldChar w:fldCharType="begin"/>
      </w:r>
      <w:r w:rsidR="00ED469A">
        <w:instrText xml:space="preserve"> SEQ Table \* ARABIC </w:instrText>
      </w:r>
      <w:r w:rsidR="00ED469A">
        <w:fldChar w:fldCharType="separate"/>
      </w:r>
      <w:r w:rsidR="007F08C7">
        <w:rPr>
          <w:noProof/>
        </w:rPr>
        <w:t>145</w:t>
      </w:r>
      <w:r w:rsidR="00ED469A">
        <w:fldChar w:fldCharType="end"/>
      </w:r>
      <w:r>
        <w:t>: Nested elements of element</w:t>
      </w:r>
      <w:r w:rsidRPr="00226A3F">
        <w:t xml:space="preserve"> </w:t>
      </w:r>
      <w:r w:rsidRPr="00F94FF6">
        <w:rPr>
          <w:rStyle w:val="elementdeftypeChar"/>
          <w:b/>
        </w:rPr>
        <w:t>&lt;connection_2d/&gt;</w:t>
      </w:r>
      <w:bookmarkEnd w:id="2313"/>
      <w:bookmarkEnd w:id="2314"/>
      <w:bookmarkEnd w:id="231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548412FD" w:rsidR="00042E3F" w:rsidRPr="00226A3F" w:rsidRDefault="00042E3F" w:rsidP="00A913FE">
      <w:pPr>
        <w:pStyle w:val="Beschriftung"/>
        <w:spacing w:before="120"/>
      </w:pPr>
      <w:bookmarkStart w:id="2316" w:name="_Toc413359658"/>
      <w:bookmarkStart w:id="2317" w:name="_Toc3566546"/>
      <w:bookmarkStart w:id="2318" w:name="_Toc34747548"/>
      <w:bookmarkStart w:id="2319" w:name="_Toc72024040"/>
      <w:r>
        <w:t xml:space="preserve">Table </w:t>
      </w:r>
      <w:r w:rsidR="00ED469A">
        <w:fldChar w:fldCharType="begin"/>
      </w:r>
      <w:r w:rsidR="00ED469A">
        <w:instrText xml:space="preserve"> SEQ Table \* ARABIC </w:instrText>
      </w:r>
      <w:r w:rsidR="00ED469A">
        <w:fldChar w:fldCharType="separate"/>
      </w:r>
      <w:r w:rsidR="007F08C7">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316"/>
      <w:bookmarkEnd w:id="2317"/>
      <w:bookmarkEnd w:id="2318"/>
      <w:bookmarkEnd w:id="2319"/>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320" w:name="_Toc72023799"/>
      <w:r>
        <w:lastRenderedPageBreak/>
        <w:t>Appendix</w:t>
      </w:r>
      <w:bookmarkEnd w:id="2320"/>
    </w:p>
    <w:p w14:paraId="55BAD4F7" w14:textId="6C8B7707" w:rsidR="00DD05D8" w:rsidRDefault="00DD05D8" w:rsidP="00DD05D8">
      <w:pPr>
        <w:pStyle w:val="berschrift2"/>
      </w:pPr>
      <w:bookmarkStart w:id="2321" w:name="_Ref69238344"/>
      <w:bookmarkStart w:id="2322" w:name="_Toc72023800"/>
      <w:r>
        <w:t xml:space="preserve">Derivation of </w:t>
      </w:r>
      <w:r w:rsidR="00C4720B">
        <w:t>F</w:t>
      </w:r>
      <w:r>
        <w:t>ormulae used for Regular Intermittent Welds</w:t>
      </w:r>
      <w:bookmarkEnd w:id="2321"/>
      <w:bookmarkEnd w:id="2322"/>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76038AEE" w:rsidR="00DD05D8" w:rsidRDefault="00DD05D8" w:rsidP="00DD05D8">
      <w:pPr>
        <w:pStyle w:val="Beschriftung"/>
      </w:pPr>
      <w:bookmarkStart w:id="2323" w:name="_Toc72023893"/>
      <w:r>
        <w:t xml:space="preserve">Figure </w:t>
      </w:r>
      <w:r>
        <w:fldChar w:fldCharType="begin"/>
      </w:r>
      <w:r>
        <w:instrText xml:space="preserve"> SEQ Figure \* ARABIC </w:instrText>
      </w:r>
      <w:r>
        <w:fldChar w:fldCharType="separate"/>
      </w:r>
      <w:r w:rsidR="007F08C7">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r w:rsidR="00F21DA3">
        <w:t>.</w:t>
      </w:r>
      <w:bookmarkEnd w:id="2323"/>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38E41D70" w:rsidR="00DD05D8" w:rsidRDefault="00DD05D8" w:rsidP="00DD05D8">
      <w:pPr>
        <w:pStyle w:val="Beschriftung"/>
      </w:pPr>
      <w:bookmarkStart w:id="2324" w:name="_Toc72023894"/>
      <w:r>
        <w:t xml:space="preserve">Figure </w:t>
      </w:r>
      <w:r>
        <w:fldChar w:fldCharType="begin"/>
      </w:r>
      <w:r>
        <w:instrText xml:space="preserve"> SEQ Figure \* ARABIC </w:instrText>
      </w:r>
      <w:r>
        <w:fldChar w:fldCharType="separate"/>
      </w:r>
      <w:r w:rsidR="007F08C7">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324"/>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r>
              <w:t>first_spacing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r>
              <w:t>last_spacing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w:t>
            </w:r>
            <w:proofErr w:type="spellStart"/>
            <w:r w:rsidRPr="002B388E">
              <w:t>num_segments</w:t>
            </w:r>
            <w:proofErr w:type="spellEnd"/>
            <w:r w:rsidRPr="002B388E">
              <w:t xml:space="preserve">", </w:t>
            </w:r>
            <w:ins w:id="2325" w:author="nick" w:date="2021-04-19T23:47:00Z">
              <w:r w:rsidRPr="002B388E">
                <w:t xml:space="preserve">the </w:t>
              </w:r>
            </w:ins>
            <w:r w:rsidR="00DD05D8" w:rsidRPr="002B388E">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D31420" w:rsidP="00DD05D8">
      <w:pPr>
        <w:jc w:val="center"/>
        <w:rPr>
          <w:ins w:id="2326" w:author="nick" w:date="2021-04-11T11:31:00Z"/>
        </w:rPr>
      </w:pPr>
      <m:oMathPara>
        <m:oMath>
          <m:sSub>
            <m:sSubPr>
              <m:ctrlPr>
                <w:ins w:id="2327" w:author="nick" w:date="2021-04-11T11:31:00Z">
                  <w:rPr>
                    <w:rFonts w:ascii="Cambria Math" w:hAnsi="Cambria Math"/>
                    <w:i/>
                  </w:rPr>
                </w:ins>
              </m:ctrlPr>
            </m:sSubPr>
            <m:e>
              <m:r>
                <w:ins w:id="2328" w:author="nick" w:date="2021-04-11T11:31:00Z">
                  <w:rPr>
                    <w:rFonts w:ascii="Cambria Math" w:hAnsi="Cambria Math"/>
                  </w:rPr>
                  <m:t>L=L</m:t>
                </w:ins>
              </m:r>
            </m:e>
            <m:sub>
              <m:r>
                <w:ins w:id="2329" w:author="nick" w:date="2021-04-11T11:31:00Z">
                  <w:rPr>
                    <w:rFonts w:ascii="Cambria Math" w:hAnsi="Cambria Math"/>
                  </w:rPr>
                  <m:t>total</m:t>
                </w:ins>
              </m:r>
            </m:sub>
          </m:sSub>
          <m:r>
            <w:ins w:id="2330" w:author="nick" w:date="2021-04-11T11:31:00Z">
              <w:rPr>
                <w:rFonts w:ascii="Cambria Math" w:hAnsi="Cambria Math"/>
              </w:rPr>
              <m:t>-</m:t>
            </w:ins>
          </m:r>
          <m:sSub>
            <m:sSubPr>
              <m:ctrlPr>
                <w:ins w:id="2331" w:author="nick" w:date="2021-04-11T11:38:00Z">
                  <w:rPr>
                    <w:rFonts w:ascii="Cambria Math" w:hAnsi="Cambria Math"/>
                    <w:i/>
                  </w:rPr>
                </w:ins>
              </m:ctrlPr>
            </m:sSubPr>
            <m:e>
              <m:r>
                <w:ins w:id="2332" w:author="nick" w:date="2021-04-11T11:38:00Z">
                  <w:rPr>
                    <w:rFonts w:ascii="Cambria Math" w:hAnsi="Cambria Math"/>
                  </w:rPr>
                  <m:t>m</m:t>
                </w:ins>
              </m:r>
            </m:e>
            <m:sub>
              <m:r>
                <w:ins w:id="2333" w:author="nick" w:date="2021-04-11T11:38:00Z">
                  <w:rPr>
                    <w:rFonts w:ascii="Cambria Math" w:hAnsi="Cambria Math"/>
                  </w:rPr>
                  <m:t>first</m:t>
                </w:ins>
              </m:r>
            </m:sub>
          </m:sSub>
          <m:r>
            <w:ins w:id="2334" w:author="nick" w:date="2021-04-11T11:31:00Z">
              <w:rPr>
                <w:rFonts w:ascii="Cambria Math" w:hAnsi="Cambria Math"/>
              </w:rPr>
              <m:t>-</m:t>
            </w:ins>
          </m:r>
          <m:sSub>
            <m:sSubPr>
              <m:ctrlPr>
                <w:ins w:id="2335" w:author="nick" w:date="2021-04-11T11:38:00Z">
                  <w:rPr>
                    <w:rFonts w:ascii="Cambria Math" w:hAnsi="Cambria Math"/>
                    <w:i/>
                  </w:rPr>
                </w:ins>
              </m:ctrlPr>
            </m:sSubPr>
            <m:e>
              <m:r>
                <w:ins w:id="2336" w:author="nick" w:date="2021-04-11T11:38:00Z">
                  <w:rPr>
                    <w:rFonts w:ascii="Cambria Math" w:hAnsi="Cambria Math"/>
                  </w:rPr>
                  <m:t>m</m:t>
                </w:ins>
              </m:r>
            </m:e>
            <m:sub>
              <m:r>
                <w:ins w:id="2337"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103023EA" w:rsidR="00DD05D8" w:rsidRDefault="00DD05D8" w:rsidP="003E0390">
            <w:pPr>
              <w:pStyle w:val="Beschriftung"/>
              <w:jc w:val="right"/>
            </w:pPr>
            <w:bookmarkStart w:id="2338" w:name="_Ref69246368"/>
            <w:r>
              <w:t xml:space="preserve">Equation </w:t>
            </w:r>
            <w:r>
              <w:fldChar w:fldCharType="begin"/>
            </w:r>
            <w:r>
              <w:instrText xml:space="preserve"> SEQ Equation \* ARABIC </w:instrText>
            </w:r>
            <w:r>
              <w:fldChar w:fldCharType="separate"/>
            </w:r>
            <w:r w:rsidR="007F08C7">
              <w:rPr>
                <w:noProof/>
              </w:rPr>
              <w:t>1</w:t>
            </w:r>
            <w:r>
              <w:fldChar w:fldCharType="end"/>
            </w:r>
            <w:bookmarkEnd w:id="2338"/>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73235617" w:rsidR="00DD05D8" w:rsidRDefault="00DD05D8" w:rsidP="003E0390">
            <w:pPr>
              <w:pStyle w:val="Beschriftung"/>
              <w:jc w:val="right"/>
            </w:pPr>
            <w:bookmarkStart w:id="2339" w:name="_Ref69243596"/>
            <w:r>
              <w:t xml:space="preserve">Equation </w:t>
            </w:r>
            <w:r>
              <w:fldChar w:fldCharType="begin"/>
            </w:r>
            <w:r>
              <w:instrText xml:space="preserve"> SEQ Equation \* ARABIC </w:instrText>
            </w:r>
            <w:r>
              <w:fldChar w:fldCharType="separate"/>
            </w:r>
            <w:r w:rsidR="007F08C7">
              <w:rPr>
                <w:noProof/>
              </w:rPr>
              <w:t>2</w:t>
            </w:r>
            <w:r>
              <w:fldChar w:fldCharType="end"/>
            </w:r>
            <w:bookmarkEnd w:id="2339"/>
          </w:p>
        </w:tc>
      </w:tr>
    </w:tbl>
    <w:p w14:paraId="569DD3C6" w14:textId="2D8DC331" w:rsidR="00DD05D8" w:rsidDel="00925630" w:rsidRDefault="00DD05D8" w:rsidP="00DD05D8">
      <w:pPr>
        <w:rPr>
          <w:del w:id="2340" w:author="nick" w:date="2021-04-19T23:50:00Z"/>
        </w:rPr>
      </w:pPr>
      <w:del w:id="2341"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342" w:author="nick" w:date="2021-04-19T23:50:00Z"/>
        </w:trPr>
        <w:tc>
          <w:tcPr>
            <w:tcW w:w="3095" w:type="dxa"/>
            <w:vAlign w:val="center"/>
          </w:tcPr>
          <w:p w14:paraId="7FD23010" w14:textId="3285FC21" w:rsidR="00DD05D8" w:rsidDel="00925630" w:rsidRDefault="00DD05D8" w:rsidP="003E0390">
            <w:pPr>
              <w:jc w:val="center"/>
              <w:rPr>
                <w:del w:id="2343" w:author="nick" w:date="2021-04-19T23:50:00Z"/>
              </w:rPr>
            </w:pPr>
          </w:p>
        </w:tc>
        <w:tc>
          <w:tcPr>
            <w:tcW w:w="3095" w:type="dxa"/>
            <w:vAlign w:val="center"/>
          </w:tcPr>
          <w:p w14:paraId="3D8ACD8C" w14:textId="7649FB05" w:rsidR="00DD05D8" w:rsidDel="00925630" w:rsidRDefault="00D31420" w:rsidP="003E0390">
            <w:pPr>
              <w:jc w:val="center"/>
              <w:rPr>
                <w:del w:id="2344" w:author="nick" w:date="2021-04-19T23:50:00Z"/>
              </w:rPr>
            </w:pPr>
            <m:oMath>
              <m:box>
                <m:boxPr>
                  <m:opEmu m:val="1"/>
                  <m:ctrlPr>
                    <w:del w:id="2345" w:author="nick" w:date="2021-04-19T23:50:00Z">
                      <w:rPr>
                        <w:rFonts w:ascii="Cambria Math" w:hAnsi="Cambria Math"/>
                        <w:i/>
                      </w:rPr>
                    </w:del>
                  </m:ctrlPr>
                </m:boxPr>
                <m:e>
                  <m:groupChr>
                    <m:groupChrPr>
                      <m:chr m:val="⇒"/>
                      <m:vertJc m:val="bot"/>
                      <m:ctrlPr>
                        <w:del w:id="2346" w:author="nick" w:date="2021-04-19T23:50:00Z">
                          <w:rPr>
                            <w:rFonts w:ascii="Cambria Math" w:hAnsi="Cambria Math"/>
                            <w:i/>
                          </w:rPr>
                        </w:del>
                      </m:ctrlPr>
                    </m:groupChrPr>
                    <m:e/>
                  </m:groupChr>
                </m:e>
              </m:box>
            </m:oMath>
            <w:del w:id="2347" w:author="nick" w:date="2021-04-19T23:50:00Z">
              <w:r w:rsidR="00DD05D8" w:rsidDel="00925630">
                <w:delText xml:space="preserve"> </w:delText>
              </w:r>
            </w:del>
            <m:oMath>
              <m:r>
                <w:del w:id="2348" w:author="nick" w:date="2021-04-19T23:50:00Z">
                  <w:rPr>
                    <w:rFonts w:ascii="Cambria Math" w:hAnsi="Cambria Math"/>
                  </w:rPr>
                  <m:t>L=n</m:t>
                </w:del>
              </m:r>
              <m:d>
                <m:dPr>
                  <m:ctrlPr>
                    <w:del w:id="2349" w:author="nick" w:date="2021-04-19T23:50:00Z">
                      <w:rPr>
                        <w:rFonts w:ascii="Cambria Math" w:hAnsi="Cambria Math"/>
                        <w:i/>
                      </w:rPr>
                    </w:del>
                  </m:ctrlPr>
                </m:dPr>
                <m:e>
                  <m:r>
                    <w:del w:id="2350" w:author="nick" w:date="2021-04-19T23:50:00Z">
                      <w:rPr>
                        <w:rFonts w:ascii="Cambria Math" w:hAnsi="Cambria Math"/>
                      </w:rPr>
                      <m:t>l+s</m:t>
                    </w:del>
                  </m:r>
                </m:e>
              </m:d>
              <m:r>
                <w:del w:id="2351"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352" w:author="nick" w:date="2021-04-19T23:50:00Z"/>
              </w:rPr>
            </w:pPr>
          </w:p>
        </w:tc>
      </w:tr>
    </w:tbl>
    <w:p w14:paraId="7E3FF68B" w14:textId="6C2E125A" w:rsidR="00DD05D8" w:rsidRPr="00E275F6" w:rsidDel="00925630" w:rsidRDefault="00D31420" w:rsidP="00DD05D8">
      <w:pPr>
        <w:jc w:val="center"/>
        <w:rPr>
          <w:del w:id="2353" w:author="nick" w:date="2021-04-19T23:50:00Z"/>
        </w:rPr>
      </w:pPr>
      <m:oMathPara>
        <m:oMathParaPr>
          <m:jc m:val="center"/>
        </m:oMathParaPr>
        <m:oMath>
          <m:box>
            <m:boxPr>
              <m:opEmu m:val="1"/>
              <m:ctrlPr>
                <w:del w:id="2354" w:author="nick" w:date="2021-04-19T23:50:00Z">
                  <w:rPr>
                    <w:rFonts w:ascii="Cambria Math" w:hAnsi="Cambria Math"/>
                    <w:i/>
                  </w:rPr>
                </w:del>
              </m:ctrlPr>
            </m:boxPr>
            <m:e>
              <m:groupChr>
                <m:groupChrPr>
                  <m:chr m:val="⇒"/>
                  <m:vertJc m:val="bot"/>
                  <m:ctrlPr>
                    <w:del w:id="2355" w:author="nick" w:date="2021-04-19T23:50:00Z">
                      <w:rPr>
                        <w:rFonts w:ascii="Cambria Math" w:hAnsi="Cambria Math"/>
                        <w:i/>
                      </w:rPr>
                    </w:del>
                  </m:ctrlPr>
                </m:groupChrPr>
                <m:e/>
              </m:groupChr>
            </m:e>
          </m:box>
          <m:r>
            <w:del w:id="2356" w:author="nick" w:date="2021-04-19T23:50:00Z">
              <w:rPr>
                <w:rFonts w:ascii="Cambria Math" w:hAnsi="Cambria Math"/>
              </w:rPr>
              <m:t xml:space="preserve">n= </m:t>
            </w:del>
          </m:r>
          <m:f>
            <m:fPr>
              <m:ctrlPr>
                <w:del w:id="2357" w:author="nick" w:date="2021-04-19T23:50:00Z">
                  <w:rPr>
                    <w:rFonts w:ascii="Cambria Math" w:hAnsi="Cambria Math"/>
                    <w:i/>
                  </w:rPr>
                </w:del>
              </m:ctrlPr>
            </m:fPr>
            <m:num>
              <m:r>
                <w:del w:id="2358" w:author="nick" w:date="2021-04-19T23:50:00Z">
                  <w:rPr>
                    <w:rFonts w:ascii="Cambria Math" w:hAnsi="Cambria Math"/>
                  </w:rPr>
                  <m:t>L+s</m:t>
                </w:del>
              </m:r>
            </m:num>
            <m:den>
              <m:r>
                <w:del w:id="2359" w:author="nick" w:date="2021-04-19T23:50:00Z">
                  <w:rPr>
                    <w:rFonts w:ascii="Cambria Math" w:hAnsi="Cambria Math"/>
                  </w:rPr>
                  <m:t>l+s</m:t>
                </w:del>
              </m:r>
            </m:den>
          </m:f>
        </m:oMath>
      </m:oMathPara>
    </w:p>
    <w:p w14:paraId="76E233AB" w14:textId="175F216A" w:rsidR="00DD05D8" w:rsidDel="00925630" w:rsidRDefault="00DD05D8" w:rsidP="00DD05D8">
      <w:pPr>
        <w:rPr>
          <w:del w:id="2360" w:author="nick" w:date="2021-04-19T23:50:00Z"/>
        </w:rPr>
      </w:pPr>
      <w:del w:id="2361"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362" w:author="nick" w:date="2021-04-19T23:50:00Z"/>
        </w:trPr>
        <w:tc>
          <w:tcPr>
            <w:tcW w:w="3095" w:type="dxa"/>
          </w:tcPr>
          <w:p w14:paraId="5EE52D04" w14:textId="043E4046" w:rsidR="00DD05D8" w:rsidDel="00925630" w:rsidRDefault="00D31420" w:rsidP="003E0390">
            <w:pPr>
              <w:jc w:val="center"/>
              <w:rPr>
                <w:del w:id="2363" w:author="nick" w:date="2021-04-19T23:50:00Z"/>
              </w:rPr>
            </w:pPr>
            <m:oMathPara>
              <m:oMath>
                <m:box>
                  <m:boxPr>
                    <m:opEmu m:val="1"/>
                    <m:ctrlPr>
                      <w:del w:id="2364" w:author="nick" w:date="2021-04-19T23:50:00Z">
                        <w:rPr>
                          <w:rFonts w:ascii="Cambria Math" w:hAnsi="Cambria Math"/>
                          <w:i/>
                        </w:rPr>
                      </w:del>
                    </m:ctrlPr>
                  </m:boxPr>
                  <m:e>
                    <m:groupChr>
                      <m:groupChrPr>
                        <m:chr m:val="⇒"/>
                        <m:vertJc m:val="bot"/>
                        <m:ctrlPr>
                          <w:del w:id="2365"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366" w:author="nick" w:date="2021-04-19T23:50:00Z"/>
              </w:rPr>
            </w:pPr>
            <m:oMathPara>
              <m:oMath>
                <m:r>
                  <w:del w:id="2367" w:author="nick" w:date="2021-04-19T23:50:00Z">
                    <w:rPr>
                      <w:rFonts w:ascii="Cambria Math" w:hAnsi="Cambria Math"/>
                    </w:rPr>
                    <m:t xml:space="preserve">n= round </m:t>
                  </w:del>
                </m:r>
                <m:d>
                  <m:dPr>
                    <m:ctrlPr>
                      <w:del w:id="2368" w:author="nick" w:date="2021-04-19T23:50:00Z">
                        <w:rPr>
                          <w:rFonts w:ascii="Cambria Math" w:hAnsi="Cambria Math"/>
                          <w:i/>
                        </w:rPr>
                      </w:del>
                    </m:ctrlPr>
                  </m:dPr>
                  <m:e>
                    <m:f>
                      <m:fPr>
                        <m:ctrlPr>
                          <w:del w:id="2369" w:author="nick" w:date="2021-04-19T23:50:00Z">
                            <w:rPr>
                              <w:rFonts w:ascii="Cambria Math" w:hAnsi="Cambria Math"/>
                              <w:i/>
                            </w:rPr>
                          </w:del>
                        </m:ctrlPr>
                      </m:fPr>
                      <m:num>
                        <m:r>
                          <w:del w:id="2370" w:author="nick" w:date="2021-04-19T23:50:00Z">
                            <w:rPr>
                              <w:rFonts w:ascii="Cambria Math" w:hAnsi="Cambria Math"/>
                            </w:rPr>
                            <m:t>L+s</m:t>
                          </w:del>
                        </m:r>
                      </m:num>
                      <m:den>
                        <m:r>
                          <w:del w:id="2371"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372"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373" w:author="nick" w:date="2021-04-19T23:51:00Z"/>
        </w:rPr>
      </w:pPr>
      <w:r>
        <w:rPr>
          <w:rFonts w:ascii="Book Antiqua" w:hAnsi="Book Antiqua"/>
          <w:i/>
          <w:sz w:val="24"/>
        </w:rPr>
        <w:t>n</w:t>
      </w:r>
      <w:r>
        <w:t xml:space="preserve"> is t</w:t>
      </w:r>
      <w:r w:rsidRPr="00DC2C7A">
        <w:t xml:space="preserve">he </w:t>
      </w:r>
      <w:ins w:id="2374"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375"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376" w:author="nick" w:date="2021-04-19T23:51:00Z">
        <w:r w:rsidR="00925630" w:rsidRPr="00925630">
          <w:t xml:space="preserve"> </w:t>
        </w:r>
        <w:r w:rsidR="00925630" w:rsidRPr="000C5051">
          <w:rPr>
            <w:highlight w:val="yellow"/>
          </w:rPr>
          <w:t xml:space="preserve">Therefore, the length </w:t>
        </w:r>
      </w:ins>
      <w:ins w:id="2377" w:author="nick" w:date="2021-04-19T23:52:00Z">
        <w:r w:rsidR="000C5051" w:rsidRPr="000C5051">
          <w:rPr>
            <w:highlight w:val="yellow"/>
          </w:rPr>
          <w:t xml:space="preserve">and/or </w:t>
        </w:r>
      </w:ins>
      <w:ins w:id="2378" w:author="nick" w:date="2021-04-19T23:51:00Z">
        <w:r w:rsidR="00925630" w:rsidRPr="000C5051">
          <w:rPr>
            <w:highlight w:val="yellow"/>
          </w:rPr>
          <w:t xml:space="preserve">spacing </w:t>
        </w:r>
      </w:ins>
      <w:ins w:id="2379"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033393F0"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7F08C7">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D3142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D31420"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1DE03667"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7F08C7">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D3142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D31420"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58253194" w:rsidR="00DD05D8" w:rsidRDefault="00DD05D8" w:rsidP="003E0390">
            <w:pPr>
              <w:jc w:val="center"/>
            </w:pPr>
            <w:r>
              <w:fldChar w:fldCharType="begin"/>
            </w:r>
            <w:r>
              <w:instrText xml:space="preserve"> REF _Ref69246368 \h </w:instrText>
            </w:r>
            <w:r>
              <w:fldChar w:fldCharType="separate"/>
            </w:r>
            <w:r w:rsidR="007F08C7">
              <w:t xml:space="preserve">Equation </w:t>
            </w:r>
            <w:r w:rsidR="007F08C7">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D3142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D31420"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07D3265B" w:rsidR="00DD05D8" w:rsidRPr="00AB3D78" w:rsidRDefault="00DD05D8" w:rsidP="003E0390">
            <w:pPr>
              <w:pStyle w:val="Beschriftung"/>
              <w:jc w:val="right"/>
            </w:pPr>
            <w:bookmarkStart w:id="2380" w:name="_Ref69248254"/>
            <w:r>
              <w:t xml:space="preserve">Equation </w:t>
            </w:r>
            <w:r>
              <w:fldChar w:fldCharType="begin"/>
            </w:r>
            <w:r>
              <w:instrText xml:space="preserve"> SEQ Equation \* ARABIC </w:instrText>
            </w:r>
            <w:r>
              <w:fldChar w:fldCharType="separate"/>
            </w:r>
            <w:r w:rsidR="007F08C7">
              <w:rPr>
                <w:noProof/>
              </w:rPr>
              <w:t>3</w:t>
            </w:r>
            <w:r>
              <w:fldChar w:fldCharType="end"/>
            </w:r>
            <w:bookmarkEnd w:id="2380"/>
          </w:p>
        </w:tc>
      </w:tr>
      <w:tr w:rsidR="00DD05D8" w14:paraId="5EB54149" w14:textId="77777777" w:rsidTr="003E0390">
        <w:tc>
          <w:tcPr>
            <w:tcW w:w="2903" w:type="dxa"/>
            <w:vAlign w:val="center"/>
          </w:tcPr>
          <w:p w14:paraId="0F4D3EFF" w14:textId="508E4CD1"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7F08C7">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D3142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5D231DBA" w:rsidR="00DD05D8" w:rsidRDefault="00DD05D8" w:rsidP="003E0390">
            <w:pPr>
              <w:keepNext/>
              <w:jc w:val="center"/>
            </w:pPr>
            <w:r>
              <w:t xml:space="preserve">substituted </w:t>
            </w:r>
            <w:r>
              <w:fldChar w:fldCharType="begin"/>
            </w:r>
            <w:r>
              <w:instrText xml:space="preserve"> REF _Ref69248254 \h </w:instrText>
            </w:r>
            <w:r>
              <w:fldChar w:fldCharType="separate"/>
            </w:r>
            <w:r w:rsidR="007F08C7">
              <w:t xml:space="preserve">Equation </w:t>
            </w:r>
            <w:r w:rsidR="007F08C7">
              <w:rPr>
                <w:noProof/>
              </w:rPr>
              <w:t>3</w:t>
            </w:r>
            <w:r>
              <w:fldChar w:fldCharType="end"/>
            </w:r>
          </w:p>
        </w:tc>
      </w:tr>
      <w:tr w:rsidR="00DD05D8" w14:paraId="017C2F18" w14:textId="77777777" w:rsidTr="003E0390">
        <w:tc>
          <w:tcPr>
            <w:tcW w:w="2903" w:type="dxa"/>
          </w:tcPr>
          <w:p w14:paraId="36C06C05" w14:textId="77777777" w:rsidR="00DD05D8" w:rsidRPr="00A72019" w:rsidRDefault="00D3142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D31420"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D31420"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D31420"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381" w:name="_Toc3557076"/>
      <w:bookmarkStart w:id="2382" w:name="_Toc34747326"/>
      <w:bookmarkStart w:id="2383" w:name="_Toc72023801"/>
      <w:r w:rsidRPr="007055D9">
        <w:lastRenderedPageBreak/>
        <w:t>Future extensions</w:t>
      </w:r>
      <w:bookmarkEnd w:id="2095"/>
      <w:bookmarkEnd w:id="2262"/>
      <w:bookmarkEnd w:id="2263"/>
      <w:bookmarkEnd w:id="2381"/>
      <w:bookmarkEnd w:id="2382"/>
      <w:bookmarkEnd w:id="2383"/>
    </w:p>
    <w:p w14:paraId="73353AE4" w14:textId="77777777" w:rsidR="00C107D0" w:rsidRPr="00226A3F" w:rsidRDefault="00C107D0" w:rsidP="00235336">
      <w:pPr>
        <w:jc w:val="both"/>
      </w:pPr>
      <w:bookmarkStart w:id="2384" w:name="_Toc338938925"/>
      <w:bookmarkStart w:id="2385" w:name="_Toc338939261"/>
      <w:r w:rsidRPr="00226A3F">
        <w:t>So far, only the above</w:t>
      </w:r>
      <w:del w:id="2386"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387" w:name="_Toc338938923"/>
      <w:bookmarkStart w:id="2388" w:name="_Toc338939259"/>
      <w:bookmarkStart w:id="2389" w:name="_Toc413359625"/>
      <w:bookmarkStart w:id="2390" w:name="_Toc3557077"/>
      <w:bookmarkStart w:id="2391" w:name="_Toc34747327"/>
      <w:bookmarkStart w:id="2392" w:name="_Toc72023802"/>
      <w:r w:rsidRPr="00226A3F">
        <w:t>Additional parameters for spot and seam welds</w:t>
      </w:r>
      <w:bookmarkEnd w:id="2387"/>
      <w:bookmarkEnd w:id="2388"/>
      <w:bookmarkEnd w:id="2389"/>
      <w:bookmarkEnd w:id="2390"/>
      <w:bookmarkEnd w:id="2391"/>
      <w:bookmarkEnd w:id="239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393" w:name="_Ref338846673"/>
      <w:bookmarkStart w:id="2394" w:name="_Toc338938924"/>
      <w:bookmarkStart w:id="2395" w:name="_Toc338939260"/>
      <w:bookmarkStart w:id="2396" w:name="_Toc413359626"/>
      <w:bookmarkStart w:id="2397" w:name="_Toc3557078"/>
      <w:bookmarkStart w:id="2398" w:name="_Toc34747328"/>
      <w:bookmarkStart w:id="2399" w:name="_Toc72023803"/>
      <w:r w:rsidRPr="00226A3F">
        <w:t>Other relevant and new joint types</w:t>
      </w:r>
      <w:bookmarkEnd w:id="2393"/>
      <w:bookmarkEnd w:id="2394"/>
      <w:bookmarkEnd w:id="2395"/>
      <w:bookmarkEnd w:id="2396"/>
      <w:bookmarkEnd w:id="2397"/>
      <w:bookmarkEnd w:id="2398"/>
      <w:bookmarkEnd w:id="239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400" w:name="_Toc3557079"/>
      <w:bookmarkStart w:id="2401" w:name="_Toc34747329"/>
      <w:bookmarkStart w:id="2402" w:name="_Toc72023804"/>
      <w:r w:rsidRPr="009F23CF">
        <w:lastRenderedPageBreak/>
        <w:t>Disclaimer</w:t>
      </w:r>
      <w:bookmarkEnd w:id="2400"/>
      <w:bookmarkEnd w:id="2401"/>
      <w:bookmarkEnd w:id="2402"/>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403" w:name="_Toc3557080"/>
      <w:bookmarkStart w:id="2404" w:name="_Toc34747330"/>
      <w:bookmarkStart w:id="2405" w:name="_Toc72023805"/>
      <w:r w:rsidRPr="007055D9">
        <w:lastRenderedPageBreak/>
        <w:t>References</w:t>
      </w:r>
      <w:bookmarkEnd w:id="2096"/>
      <w:bookmarkEnd w:id="2097"/>
      <w:bookmarkEnd w:id="2384"/>
      <w:bookmarkEnd w:id="2385"/>
      <w:bookmarkEnd w:id="2403"/>
      <w:bookmarkEnd w:id="2404"/>
      <w:bookmarkEnd w:id="2405"/>
    </w:p>
    <w:p w14:paraId="70EC254B" w14:textId="77777777" w:rsidR="00C107D0" w:rsidRPr="00226A3F" w:rsidRDefault="00255787" w:rsidP="00C107D0">
      <w:pPr>
        <w:pStyle w:val="Literaturverzeichnis"/>
        <w:rPr>
          <w:kern w:val="22"/>
        </w:rPr>
      </w:pPr>
      <w:bookmarkStart w:id="2406" w:name="ReferenceHuf2001"/>
      <w:r w:rsidRPr="007055D9">
        <w:t>[</w:t>
      </w:r>
      <w:r w:rsidR="007A7FDF" w:rsidRPr="007055D9">
        <w:t>1</w:t>
      </w:r>
      <w:r w:rsidRPr="007055D9">
        <w:t>]</w:t>
      </w:r>
      <w:bookmarkEnd w:id="240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407" w:name="ReferenceZha2005"/>
      <w:r w:rsidRPr="00226A3F">
        <w:rPr>
          <w:kern w:val="22"/>
        </w:rPr>
        <w:t>[2]</w:t>
      </w:r>
      <w:bookmarkEnd w:id="240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408" w:name="ReferenceGai2006"/>
      <w:r w:rsidRPr="00226A3F">
        <w:rPr>
          <w:kern w:val="22"/>
        </w:rPr>
        <w:t>[3]</w:t>
      </w:r>
      <w:bookmarkEnd w:id="240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409" w:name="ReferenceBet2008"/>
      <w:r w:rsidRPr="00226A3F">
        <w:rPr>
          <w:kern w:val="22"/>
        </w:rPr>
        <w:t>[4]</w:t>
      </w:r>
      <w:bookmarkEnd w:id="240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410" w:name="ReferenceMik20061"/>
      <w:r w:rsidRPr="00226A3F">
        <w:rPr>
          <w:kern w:val="22"/>
        </w:rPr>
        <w:t>[5]</w:t>
      </w:r>
      <w:bookmarkEnd w:id="241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411" w:name="CiteFATXML"/>
      <w:r w:rsidRPr="00D977AB">
        <w:t>[</w:t>
      </w:r>
      <w:r w:rsidR="00AF1592" w:rsidRPr="00D977AB">
        <w:t>7</w:t>
      </w:r>
      <w:r w:rsidRPr="00D977AB">
        <w:t>]</w:t>
      </w:r>
      <w:bookmarkEnd w:id="2411"/>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1CF99F0C"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2F575BF0"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412"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456ED217" w:rsidR="002A50E0" w:rsidRDefault="00B47F08" w:rsidP="00120600">
      <w:pPr>
        <w:pStyle w:val="Literaturverzeichnis"/>
        <w:spacing w:before="120"/>
        <w:rPr>
          <w:ins w:id="2413" w:author="Dr. Carsten Franke" w:date="2021-04-12T19:55:00Z"/>
          <w:noProof/>
          <w:kern w:val="22"/>
        </w:rPr>
      </w:pPr>
      <w:ins w:id="2414" w:author="Dr. Carsten Franke" w:date="2021-04-12T10:28:00Z">
        <w:r w:rsidRPr="00B17E85">
          <w:rPr>
            <w:kern w:val="22"/>
          </w:rPr>
          <w:t>[</w:t>
        </w:r>
        <w:r>
          <w:rPr>
            <w:kern w:val="22"/>
          </w:rPr>
          <w:t>9</w:t>
        </w:r>
        <w:r w:rsidRPr="00B17E85">
          <w:rPr>
            <w:kern w:val="22"/>
          </w:rPr>
          <w:t>]</w:t>
        </w:r>
        <w:r w:rsidRPr="00B17E85">
          <w:rPr>
            <w:kern w:val="22"/>
          </w:rPr>
          <w:tab/>
        </w:r>
      </w:ins>
      <w:ins w:id="2415"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416" w:author="Dr. Carsten Franke" w:date="2021-04-12T19:55:00Z">
        <w:r w:rsidR="002A50E0">
          <w:rPr>
            <w:noProof/>
            <w:kern w:val="22"/>
          </w:rPr>
          <w:t>May</w:t>
        </w:r>
      </w:ins>
      <w:ins w:id="2417" w:author="Dr. Carsten Franke" w:date="2021-04-12T10:27:00Z">
        <w:r w:rsidRPr="00226A3F">
          <w:rPr>
            <w:noProof/>
            <w:kern w:val="22"/>
          </w:rPr>
          <w:t xml:space="preserve"> </w:t>
        </w:r>
        <w:r w:rsidRPr="00F72843">
          <w:rPr>
            <w:b/>
            <w:noProof/>
            <w:kern w:val="22"/>
          </w:rPr>
          <w:t>20</w:t>
        </w:r>
      </w:ins>
      <w:ins w:id="2418" w:author="Dr. Carsten Franke" w:date="2021-04-12T19:56:00Z">
        <w:r w:rsidR="002A50E0">
          <w:rPr>
            <w:b/>
            <w:noProof/>
            <w:kern w:val="22"/>
          </w:rPr>
          <w:t>16</w:t>
        </w:r>
      </w:ins>
      <w:ins w:id="2419" w:author="Dr. Carsten Franke" w:date="2021-04-12T10:27:00Z">
        <w:r w:rsidRPr="00226A3F">
          <w:rPr>
            <w:noProof/>
            <w:kern w:val="22"/>
          </w:rPr>
          <w:t>.</w:t>
        </w:r>
      </w:ins>
      <w:ins w:id="2420"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477E9645" w:rsidR="002A50E0" w:rsidRDefault="002A50E0" w:rsidP="002A50E0">
      <w:pPr>
        <w:pStyle w:val="Literaturverzeichnis"/>
        <w:spacing w:before="120"/>
        <w:rPr>
          <w:ins w:id="2421" w:author="Dr. Carsten Franke" w:date="2021-04-12T19:55:00Z"/>
          <w:noProof/>
          <w:kern w:val="22"/>
        </w:rPr>
      </w:pPr>
      <w:ins w:id="2422"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423" w:author="Dr. Carsten Franke" w:date="2021-04-12T19:57:00Z">
        <w:r>
          <w:rPr>
            <w:noProof/>
            <w:kern w:val="22"/>
          </w:rPr>
          <w:t>1</w:t>
        </w:r>
      </w:ins>
      <w:ins w:id="2424"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425"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1" w:author="Dr. Carsten Franke" w:date="2021-01-27T11:49:00Z" w:initials="CF">
    <w:p w14:paraId="250B9745" w14:textId="3EE1EA78" w:rsidR="000B241A" w:rsidRDefault="000B241A">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75" w:author="m.kalaitzaki" w:date="2020-04-19T18:58:00Z" w:initials="m">
    <w:p w14:paraId="4C00160C" w14:textId="7BC23355" w:rsidR="000B241A" w:rsidRPr="00B14B2C" w:rsidRDefault="000B241A">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674" w:author="Dr. Carsten Franke" w:date="2020-04-19T18:58:00Z" w:initials="CF">
    <w:p w14:paraId="12973899" w14:textId="1B336903" w:rsidR="000B241A" w:rsidRDefault="000B241A">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0B241A" w:rsidRDefault="000B241A">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241A" w:rsidRDefault="000B241A"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208" w:author="Dr. Carsten Franke" w:date="2021-04-14T01:31:00Z" w:initials="CF">
    <w:p w14:paraId="2FF0E568" w14:textId="77FFD0B3" w:rsidR="000B241A" w:rsidRDefault="000B241A">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51" w:author="Dr. Carsten Franke" w:date="2021-04-14T01:33:00Z" w:initials="CF">
    <w:p w14:paraId="6508CDDE" w14:textId="30BA9631"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 w:id="1259" w:author="Dr. Carsten Franke" w:date="2021-04-14T01:35:00Z" w:initials="CF">
    <w:p w14:paraId="420F924D" w14:textId="13CB9E84"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 w:id="1395" w:author="Dr. Carsten Franke" w:date="2021-05-20T09:33:00Z" w:initials="CF">
    <w:p w14:paraId="0683A047" w14:textId="52A0F515" w:rsidR="006458EF" w:rsidRDefault="006458EF">
      <w:pPr>
        <w:pStyle w:val="Kommentartext"/>
      </w:pPr>
      <w:r>
        <w:rPr>
          <w:rStyle w:val="Kommentarzeichen"/>
        </w:rPr>
        <w:annotationRef/>
      </w:r>
      <w:r>
        <w:t>Changed by request of 2021-05-20 working group meeting.</w:t>
      </w:r>
      <w:r w:rsidR="00500573">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0683A0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50AB5B" w16cex:dateUtc="2021-05-20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0683A047" w16cid:durableId="2450AB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BF117" w14:textId="77777777" w:rsidR="00D31420" w:rsidRDefault="00D31420">
      <w:r>
        <w:separator/>
      </w:r>
    </w:p>
  </w:endnote>
  <w:endnote w:type="continuationSeparator" w:id="0">
    <w:p w14:paraId="0FD78E7B" w14:textId="77777777" w:rsidR="00D31420" w:rsidRDefault="00D31420">
      <w:r>
        <w:continuationSeparator/>
      </w:r>
    </w:p>
  </w:endnote>
  <w:endnote w:type="continuationNotice" w:id="1">
    <w:p w14:paraId="1DD5B3CA" w14:textId="77777777" w:rsidR="00D31420" w:rsidRDefault="00D3142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0B241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241A" w:rsidRPr="00A713A1" w:rsidRDefault="000B241A" w:rsidP="00FC39A1">
          <w:pPr>
            <w:pStyle w:val="Fuzeile"/>
            <w:rPr>
              <w:sz w:val="16"/>
              <w:szCs w:val="16"/>
            </w:rPr>
          </w:pPr>
        </w:p>
      </w:tc>
    </w:tr>
    <w:tr w:rsidR="000B241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E9B5B40" w:rsidR="000B241A" w:rsidRPr="00823E25" w:rsidRDefault="000B241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426" w:author="Dr. Carsten Franke" w:date="2021-05-20T08:45:00Z">
            <w:r w:rsidR="006458EF">
              <w:rPr>
                <w:noProof/>
                <w:sz w:val="16"/>
                <w:szCs w:val="16"/>
              </w:rPr>
              <w:t>May 20, 2021</w:t>
            </w:r>
          </w:ins>
          <w:del w:id="2427" w:author="Dr. Carsten Franke" w:date="2021-05-20T08:45:00Z">
            <w:r w:rsidR="007F08C7" w:rsidDel="006458EF">
              <w:rPr>
                <w:noProof/>
                <w:sz w:val="16"/>
                <w:szCs w:val="16"/>
              </w:rPr>
              <w:delText>May 16,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241A" w:rsidRPr="00A713A1" w:rsidRDefault="000B241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8B5900">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0B241A" w:rsidRPr="00A713A1" w:rsidRDefault="000B241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B241A" w:rsidRPr="00263F8C" w:rsidRDefault="000B241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C126B" w14:textId="77777777" w:rsidR="00D31420" w:rsidRDefault="00D31420">
      <w:r>
        <w:separator/>
      </w:r>
    </w:p>
  </w:footnote>
  <w:footnote w:type="continuationSeparator" w:id="0">
    <w:p w14:paraId="08CE55EB" w14:textId="77777777" w:rsidR="00D31420" w:rsidRDefault="00D31420">
      <w:r>
        <w:continuationSeparator/>
      </w:r>
    </w:p>
  </w:footnote>
  <w:footnote w:type="continuationNotice" w:id="1">
    <w:p w14:paraId="4315C9DD" w14:textId="77777777" w:rsidR="00D31420" w:rsidRDefault="00D31420">
      <w:pPr>
        <w:spacing w:after="0"/>
      </w:pPr>
    </w:p>
  </w:footnote>
  <w:footnote w:id="2">
    <w:p w14:paraId="6F81E59D" w14:textId="7B35D24D" w:rsidR="000B241A" w:rsidRPr="00DB42BD" w:rsidRDefault="000B241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0B241A" w:rsidRPr="001C48A8" w:rsidRDefault="000B241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241A" w:rsidRPr="00E211E6" w:rsidRDefault="000B241A"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0B241A" w:rsidRPr="00860E71" w:rsidRDefault="000B241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241A" w:rsidRPr="005779C6" w:rsidRDefault="000B241A">
      <w:pPr>
        <w:pStyle w:val="Funotentext"/>
      </w:pPr>
      <w:r>
        <w:rPr>
          <w:rStyle w:val="Funotenzeichen"/>
        </w:rPr>
        <w:footnoteRef/>
      </w:r>
      <w:r>
        <w:t xml:space="preserve"> MEDINA support for v3.0 is unforeseen.</w:t>
      </w:r>
    </w:p>
  </w:footnote>
  <w:footnote w:id="7">
    <w:p w14:paraId="44B1FD77" w14:textId="1603E8C4" w:rsidR="000B241A" w:rsidRPr="00E11D02" w:rsidRDefault="000B241A">
      <w:pPr>
        <w:pStyle w:val="Funotentext"/>
      </w:pPr>
      <w:r>
        <w:rPr>
          <w:rStyle w:val="Funotenzeichen"/>
        </w:rPr>
        <w:footnoteRef/>
      </w:r>
      <w:r>
        <w:t xml:space="preserve"> </w:t>
      </w:r>
      <w:r w:rsidR="007F259D" w:rsidRPr="007F259D">
        <w:t xml:space="preserve">χMCF versions 3.1 or later allow to contain </w:t>
      </w:r>
      <w:r w:rsidR="007F259D" w:rsidRPr="007F259D">
        <w:rPr>
          <w:rStyle w:val="elementdeftypeChar"/>
        </w:rPr>
        <w:t>&lt;</w:t>
      </w:r>
      <w:proofErr w:type="spellStart"/>
      <w:r w:rsidR="007F259D" w:rsidRPr="007F259D">
        <w:rPr>
          <w:rStyle w:val="elementdeftypeChar"/>
        </w:rPr>
        <w:t>femdata</w:t>
      </w:r>
      <w:proofErr w:type="spellEnd"/>
      <w:r w:rsidR="007F259D" w:rsidRPr="007F259D">
        <w:rPr>
          <w:rStyle w:val="elementdeftypeChar"/>
        </w:rPr>
        <w:t>/&gt;</w:t>
      </w:r>
      <w:r w:rsidR="007F259D" w:rsidRPr="007F259D">
        <w:t xml:space="preserve"> at root level, but this is not allowed in V 3.0 and below. </w:t>
      </w:r>
      <w:r w:rsidR="007F259D" w:rsidRPr="007F259D">
        <w:rPr>
          <w:rStyle w:val="elementdeftypeChar"/>
        </w:rPr>
        <w:t>&lt;</w:t>
      </w:r>
      <w:proofErr w:type="spellStart"/>
      <w:r w:rsidR="007F259D" w:rsidRPr="007F259D">
        <w:rPr>
          <w:rStyle w:val="elementdeftypeChar"/>
        </w:rPr>
        <w:t>femdata</w:t>
      </w:r>
      <w:proofErr w:type="spellEnd"/>
      <w:r w:rsidR="007F259D" w:rsidRPr="007F259D">
        <w:rPr>
          <w:rStyle w:val="elementdeftypeChar"/>
        </w:rPr>
        <w:t>/&gt;</w:t>
      </w:r>
      <w:r w:rsidR="007F259D" w:rsidRPr="007F259D">
        <w:t xml:space="preserve"> is not allowed on </w:t>
      </w:r>
      <w:r w:rsidR="007F259D" w:rsidRPr="007F259D">
        <w:rPr>
          <w:rStyle w:val="elementdeftypeChar"/>
        </w:rPr>
        <w:t>&lt;connection_group/&gt;</w:t>
      </w:r>
      <w:r w:rsidR="007F259D" w:rsidRPr="007F259D">
        <w:t xml:space="preserve"> level in </w:t>
      </w:r>
      <w:r w:rsidR="007F259D">
        <w:t>any case</w:t>
      </w:r>
      <w:r w:rsidR="007F259D" w:rsidRPr="007F259D">
        <w:t>.</w:t>
      </w:r>
    </w:p>
  </w:footnote>
  <w:footnote w:id="8">
    <w:p w14:paraId="0713FB5F" w14:textId="03FF7B50" w:rsidR="000B241A" w:rsidRPr="006E4DF4" w:rsidRDefault="000B241A">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241A" w:rsidRPr="00A81382" w:rsidRDefault="000B241A">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B241A" w:rsidRDefault="000B241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B241A" w:rsidRDefault="000B241A">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B241A" w:rsidRPr="00B17E85" w:rsidRDefault="000B241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B241A" w:rsidRPr="00F70171" w:rsidRDefault="000B241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B241A" w:rsidRDefault="000B241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0B241A" w:rsidRPr="003974C3" w:rsidRDefault="000B241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B241A" w:rsidRPr="00D74FE5" w:rsidRDefault="000B241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0B241A" w:rsidRPr="00E41964" w:rsidRDefault="000B241A">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0B241A" w:rsidRPr="00C01C5C" w:rsidRDefault="000B241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0B241A" w:rsidRPr="006C3E10" w:rsidRDefault="000B241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0B241A" w:rsidRDefault="000B241A">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0B241A" w:rsidRPr="008420EC" w:rsidRDefault="000B241A"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0B241A" w:rsidRPr="00BB3FF7" w:rsidRDefault="000B241A" w:rsidP="00624D39">
      <w:pPr>
        <w:pStyle w:val="Funotentext"/>
        <w:rPr>
          <w:lang w:val="de-DE"/>
        </w:rPr>
      </w:pPr>
      <w:ins w:id="1372"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73"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74"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75" w:author="Dr. Carsten Franke" w:date="2021-04-09T20:35:00Z">
        <w:r w:rsidRPr="00624D39">
          <w:rPr>
            <w:highlight w:val="yellow"/>
            <w:lang w:val="de-DE"/>
          </w:rPr>
          <w:t xml:space="preserve"> is</w:t>
        </w:r>
      </w:ins>
      <w:ins w:id="1376" w:author="Dr. Carsten Franke" w:date="2021-04-09T20:34:00Z">
        <w:r w:rsidRPr="00624D39">
          <w:rPr>
            <w:highlight w:val="yellow"/>
            <w:lang w:val="de-DE"/>
          </w:rPr>
          <w:t xml:space="preserve"> </w:t>
        </w:r>
      </w:ins>
      <w:ins w:id="1377" w:author="Dr. Carsten Franke" w:date="2021-04-09T20:35:00Z">
        <w:r w:rsidRPr="00624D39">
          <w:rPr>
            <w:highlight w:val="yellow"/>
            <w:lang w:val="de-DE"/>
          </w:rPr>
          <w:fldChar w:fldCharType="begin"/>
        </w:r>
        <w:r w:rsidRPr="00624D39">
          <w:rPr>
            <w:highlight w:val="yellow"/>
            <w:lang w:val="de-DE"/>
          </w:rPr>
          <w:instrText xml:space="preserve"> HYPERLINK "</w:instrText>
        </w:r>
      </w:ins>
      <w:ins w:id="1378" w:author="Dr. Carsten Franke" w:date="2021-04-09T20:34:00Z">
        <w:r w:rsidRPr="00624D39">
          <w:rPr>
            <w:highlight w:val="yellow"/>
            <w:lang w:val="de-DE"/>
          </w:rPr>
          <w:instrText>https://github.com/economidis-nick/createXSDforxMCF/issues/62</w:instrText>
        </w:r>
      </w:ins>
      <w:ins w:id="1379" w:author="Dr. Carsten Franke" w:date="2021-04-09T20:35:00Z">
        <w:r w:rsidRPr="00624D39">
          <w:rPr>
            <w:highlight w:val="yellow"/>
            <w:lang w:val="de-DE"/>
          </w:rPr>
          <w:instrText xml:space="preserve">" </w:instrText>
        </w:r>
        <w:r w:rsidRPr="00624D39">
          <w:rPr>
            <w:highlight w:val="yellow"/>
            <w:lang w:val="de-DE"/>
          </w:rPr>
          <w:fldChar w:fldCharType="separate"/>
        </w:r>
      </w:ins>
      <w:ins w:id="1380" w:author="Dr. Carsten Franke" w:date="2021-04-09T20:34:00Z">
        <w:r w:rsidRPr="00624D39">
          <w:rPr>
            <w:rStyle w:val="Hyperlink"/>
            <w:highlight w:val="yellow"/>
            <w:lang w:val="de-DE"/>
          </w:rPr>
          <w:t>https://github.com/economidis-nick/createXSDforxMCF/issues/62</w:t>
        </w:r>
      </w:ins>
      <w:ins w:id="1381" w:author="Dr. Carsten Franke" w:date="2021-04-09T20:35:00Z">
        <w:r w:rsidRPr="00624D39">
          <w:rPr>
            <w:highlight w:val="yellow"/>
            <w:lang w:val="de-DE"/>
          </w:rPr>
          <w:fldChar w:fldCharType="end"/>
        </w:r>
      </w:ins>
      <w:ins w:id="1382" w:author="Dr. Carsten Franke" w:date="2021-04-09T20:34:00Z">
        <w:r w:rsidRPr="00624D39">
          <w:rPr>
            <w:highlight w:val="yellow"/>
            <w:lang w:val="de-DE"/>
          </w:rPr>
          <w:t>.</w:t>
        </w:r>
      </w:ins>
      <w:ins w:id="1383" w:author="Dr. Carsten Franke" w:date="2021-04-09T20:35:00Z">
        <w:r>
          <w:rPr>
            <w:lang w:val="de-DE"/>
          </w:rPr>
          <w:t xml:space="preserve"> </w:t>
        </w:r>
      </w:ins>
    </w:p>
  </w:footnote>
  <w:footnote w:id="23">
    <w:p w14:paraId="5AAB1472" w14:textId="47692BF2" w:rsidR="000B241A" w:rsidRDefault="000B241A" w:rsidP="006D49EC">
      <w:pPr>
        <w:rPr>
          <w:lang w:val="de-DE"/>
        </w:rPr>
      </w:pPr>
      <w:bookmarkStart w:id="1406"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406"/>
    </w:p>
  </w:footnote>
  <w:footnote w:id="24">
    <w:p w14:paraId="65624952" w14:textId="22F38ABB" w:rsidR="000B241A" w:rsidRDefault="000B241A">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0B241A" w:rsidRDefault="000B241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1935" w:author="Dr. Carsten Franke" w:date="2021-04-12T18:45:00Z">
        <w:r>
          <w:t xml:space="preserve">Figure </w:t>
        </w:r>
        <w:r>
          <w:rPr>
            <w:noProof/>
          </w:rPr>
          <w:t>73</w:t>
        </w:r>
      </w:ins>
      <w:del w:id="1936"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6D0603B9" w:rsidR="000B241A" w:rsidRDefault="000B241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74</w:t>
      </w:r>
      <w:r>
        <w:fldChar w:fldCharType="end"/>
      </w:r>
      <w:r>
        <w:t>. The fourth would be from underneath the base sheet, using a laser.</w:t>
      </w:r>
    </w:p>
  </w:footnote>
  <w:footnote w:id="27">
    <w:p w14:paraId="632FB406" w14:textId="77777777" w:rsidR="000B241A" w:rsidRPr="00FA0EDB" w:rsidRDefault="000B241A">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0B241A" w14:paraId="4D6F4B17" w14:textId="77777777" w:rsidTr="00A713A1">
      <w:trPr>
        <w:trHeight w:val="355"/>
      </w:trPr>
      <w:tc>
        <w:tcPr>
          <w:tcW w:w="2500" w:type="pct"/>
          <w:shd w:val="clear" w:color="auto" w:fill="auto"/>
          <w:vAlign w:val="bottom"/>
        </w:tcPr>
        <w:p w14:paraId="62C79BAD" w14:textId="77777777" w:rsidR="000B241A" w:rsidRPr="000C0927" w:rsidRDefault="000B241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0B241A" w:rsidRPr="000C0927" w:rsidRDefault="000B241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1.1</w:t>
          </w:r>
        </w:p>
      </w:tc>
    </w:tr>
  </w:tbl>
  <w:p w14:paraId="41A09A8E" w14:textId="77777777" w:rsidR="000B241A" w:rsidRPr="00263F8C" w:rsidRDefault="000B241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2895"/>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8E7"/>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681"/>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73"/>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492"/>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8EF"/>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8C7"/>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42"/>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71"/>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420"/>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BF002273-B04C-4FE6-8F46-F6755E36E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 w:type="character" w:styleId="NichtaufgelsteErwhnung">
    <w:name w:val="Unresolved Mention"/>
    <w:basedOn w:val="Absatz-Standardschriftart"/>
    <w:uiPriority w:val="99"/>
    <w:semiHidden/>
    <w:unhideWhenUsed/>
    <w:rsid w:val="007F08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dellt5500\Users2\franke\tmp\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dellt5500\Users2\franke\tmp\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dellt5500\Users2\franke\tmp\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dellt5500\Users2\franke\tmp\createXSDforxMCF\V3.1.1\Documentation_xMCF_File_v3.1.1.docx" TargetMode="External"/><Relationship Id="rId27" Type="http://schemas.openxmlformats.org/officeDocument/2006/relationships/hyperlink" Target="file:///\\dellt5500\Users2\franke\tmp\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dellt5500\Users2\franke\tmp\createXSDforxMCF\V3.1.1\Documentation_xMCF_File_v3.1.1.docx" TargetMode="External"/><Relationship Id="rId17" Type="http://schemas.openxmlformats.org/officeDocument/2006/relationships/hyperlink" Target="file:///\\dellt5500\Users2\franke\tmp\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llt5500\Users2\franke\tmp\createXSDforxMCF\V3.1.1\Documentation_xMCF_File_v3.1.1.docx" TargetMode="External"/><Relationship Id="rId28" Type="http://schemas.openxmlformats.org/officeDocument/2006/relationships/hyperlink" Target="file:///\\dellt5500\Users2\franke\tmp\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dellt5500\Users2\franke\tmp\createXSDforxMCF\V3.1.1\Documentation_xMCF_File_v3.1.1.docx" TargetMode="External"/><Relationship Id="rId18" Type="http://schemas.openxmlformats.org/officeDocument/2006/relationships/hyperlink" Target="file:///\\dellt5500\Users2\franke\tmp\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dellt5500\Users2\franke\tmp\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dellt5500\Users2\franke\tmp\createXSDforxMCF\V3.1.1\Documentation_xMCF_File_v3.1.1.docx" TargetMode="External"/><Relationship Id="rId14" Type="http://schemas.openxmlformats.org/officeDocument/2006/relationships/hyperlink" Target="file:///\\dellt5500\Users2\franke\tmp\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dellt5500\Users2\franke\tmp\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dellt5500\Users2\franke\tmp\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dellt5500\Users2\franke\tmp\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dellt5500\Users2\franke\tmp\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dellt5500\Users2\franke\tmp\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D1A989-09A1-4F27-892B-5B6249F33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44023</Words>
  <Characters>277347</Characters>
  <Application>Microsoft Office Word</Application>
  <DocSecurity>0</DocSecurity>
  <Lines>2311</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320729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126</cp:revision>
  <cp:lastPrinted>2015-03-23T01:59:00Z</cp:lastPrinted>
  <dcterms:created xsi:type="dcterms:W3CDTF">2021-04-11T08:34:00Z</dcterms:created>
  <dcterms:modified xsi:type="dcterms:W3CDTF">2021-05-20T07:34:00Z</dcterms:modified>
</cp:coreProperties>
</file>